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0000001" w14:textId="77777777" w:rsidR="005537F9" w:rsidRDefault="000D7614">
      <w:pPr>
        <w:pStyle w:val="Title"/>
      </w:pPr>
      <w:r>
        <w:t xml:space="preserve">Chapter 2: Assessment of the Pacific cod stock </w:t>
      </w:r>
      <w:r>
        <w:br/>
        <w:t>in the Gulf of Alaska</w:t>
      </w:r>
    </w:p>
    <w:p w14:paraId="00000002" w14:textId="77777777" w:rsidR="005537F9" w:rsidRDefault="000D7614">
      <w:pPr>
        <w:spacing w:after="0"/>
        <w:jc w:val="center"/>
      </w:pPr>
      <w:r>
        <w:t xml:space="preserve">Peter-John F. </w:t>
      </w:r>
      <w:proofErr w:type="spellStart"/>
      <w:r>
        <w:t>Hulson</w:t>
      </w:r>
      <w:proofErr w:type="spellEnd"/>
      <w:r>
        <w:t xml:space="preserve">, Steven J. </w:t>
      </w:r>
      <w:proofErr w:type="spellStart"/>
      <w:r>
        <w:t>Barbeaux</w:t>
      </w:r>
      <w:proofErr w:type="spellEnd"/>
      <w:r>
        <w:t xml:space="preserve">, Bridget Ferriss, Katy </w:t>
      </w:r>
      <w:proofErr w:type="spellStart"/>
      <w:r>
        <w:t>Echave</w:t>
      </w:r>
      <w:proofErr w:type="spellEnd"/>
      <w:r>
        <w:t xml:space="preserve">, Julie Nielsen, Susanne McDermott, Ben Laurel, Alisa </w:t>
      </w:r>
      <w:proofErr w:type="spellStart"/>
      <w:r>
        <w:t>Abookire</w:t>
      </w:r>
      <w:proofErr w:type="spellEnd"/>
      <w:r>
        <w:t xml:space="preserve">, Ingrid Spies and S. </w:t>
      </w:r>
      <w:proofErr w:type="spellStart"/>
      <w:r>
        <w:t>Kalei</w:t>
      </w:r>
      <w:proofErr w:type="spellEnd"/>
      <w:r>
        <w:t xml:space="preserve"> Shotwell</w:t>
      </w:r>
    </w:p>
    <w:p w14:paraId="00000003" w14:textId="77777777" w:rsidR="005537F9" w:rsidRDefault="005537F9">
      <w:pPr>
        <w:spacing w:after="0"/>
        <w:jc w:val="center"/>
      </w:pPr>
    </w:p>
    <w:p w14:paraId="00000004" w14:textId="77777777" w:rsidR="005537F9" w:rsidRDefault="000D7614">
      <w:pPr>
        <w:jc w:val="center"/>
      </w:pPr>
      <w:sdt>
        <w:sdtPr>
          <w:tag w:val="goog_rdk_0"/>
          <w:id w:val="-689161706"/>
        </w:sdtPr>
        <w:sdtEndPr/>
        <w:sdtContent>
          <w:commentRangeStart w:id="0"/>
        </w:sdtContent>
      </w:sdt>
      <w:r>
        <w:t>January 2026</w:t>
      </w:r>
      <w:commentRangeEnd w:id="0"/>
      <w:r>
        <w:commentReference w:id="0"/>
      </w:r>
    </w:p>
    <w:p w14:paraId="00000005" w14:textId="77777777" w:rsidR="005537F9" w:rsidRDefault="005537F9">
      <w:pPr>
        <w:jc w:val="center"/>
      </w:pPr>
    </w:p>
    <w:p w14:paraId="00000006" w14:textId="77777777" w:rsidR="005537F9" w:rsidRDefault="000D7614">
      <w:r>
        <w:t xml:space="preserve">This report may be cited as: </w:t>
      </w:r>
      <w:proofErr w:type="spellStart"/>
      <w:r>
        <w:t>Hulson</w:t>
      </w:r>
      <w:proofErr w:type="spellEnd"/>
      <w:r>
        <w:t xml:space="preserve">, P.-J. F., S. J. </w:t>
      </w:r>
      <w:proofErr w:type="spellStart"/>
      <w:r>
        <w:t>Barbeaux</w:t>
      </w:r>
      <w:proofErr w:type="spellEnd"/>
      <w:r>
        <w:t>, B. F</w:t>
      </w:r>
      <w:r>
        <w:t xml:space="preserve">erriss, K. </w:t>
      </w:r>
      <w:proofErr w:type="spellStart"/>
      <w:r>
        <w:t>Echave</w:t>
      </w:r>
      <w:proofErr w:type="spellEnd"/>
      <w:r>
        <w:t xml:space="preserve">, J. Nielsen, S. McDermott, B. Laurel, A. </w:t>
      </w:r>
      <w:proofErr w:type="spellStart"/>
      <w:r>
        <w:t>Abookire</w:t>
      </w:r>
      <w:proofErr w:type="spellEnd"/>
      <w:r>
        <w:t xml:space="preserve">, I. Spies, and S. K. Shotwell. 2026. Assessment of the Pacific cod stock in the Gulf of Alaska. North Pacific Fishery Management Council, Anchorage, AK. Available from </w:t>
      </w:r>
      <w:hyperlink r:id="rId11">
        <w:r>
          <w:rPr>
            <w:color w:val="0000FF"/>
            <w:u w:val="single"/>
          </w:rPr>
          <w:t>https://www.npfmc.org/library/safe-reports/</w:t>
        </w:r>
      </w:hyperlink>
      <w:r>
        <w:t>.</w:t>
      </w:r>
    </w:p>
    <w:p w14:paraId="00000007" w14:textId="77777777" w:rsidR="005537F9" w:rsidRDefault="005537F9">
      <w:pPr>
        <w:jc w:val="center"/>
      </w:pPr>
    </w:p>
    <w:p w14:paraId="00000008" w14:textId="77777777" w:rsidR="005537F9" w:rsidRDefault="000D7614">
      <w:pPr>
        <w:spacing w:after="0"/>
        <w:jc w:val="center"/>
        <w:rPr>
          <w:vertAlign w:val="superscript"/>
        </w:rPr>
      </w:pPr>
      <w:r>
        <w:rPr>
          <w:noProof/>
        </w:rPr>
        <w:drawing>
          <wp:inline distT="0" distB="0" distL="0" distR="0" wp14:anchorId="208FB3B8" wp14:editId="43EE545D">
            <wp:extent cx="2597574" cy="1571642"/>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597574" cy="1571642"/>
                    </a:xfrm>
                    <a:prstGeom prst="rect">
                      <a:avLst/>
                    </a:prstGeom>
                    <a:ln/>
                  </pic:spPr>
                </pic:pic>
              </a:graphicData>
            </a:graphic>
          </wp:inline>
        </w:drawing>
      </w:r>
    </w:p>
    <w:p w14:paraId="00000009" w14:textId="77777777" w:rsidR="005537F9" w:rsidRDefault="005537F9">
      <w:pPr>
        <w:spacing w:after="0"/>
        <w:rPr>
          <w:vertAlign w:val="superscript"/>
        </w:rPr>
      </w:pPr>
    </w:p>
    <w:p w14:paraId="0000000A" w14:textId="77777777" w:rsidR="005537F9" w:rsidRDefault="005537F9">
      <w:pPr>
        <w:spacing w:after="0"/>
        <w:jc w:val="center"/>
        <w:rPr>
          <w:vertAlign w:val="superscript"/>
        </w:rPr>
      </w:pPr>
    </w:p>
    <w:p w14:paraId="0000000B" w14:textId="77777777" w:rsidR="005537F9" w:rsidRDefault="005537F9">
      <w:pPr>
        <w:spacing w:after="0"/>
        <w:jc w:val="center"/>
        <w:rPr>
          <w:vertAlign w:val="superscript"/>
        </w:rPr>
      </w:pPr>
    </w:p>
    <w:p w14:paraId="0000000C" w14:textId="77777777" w:rsidR="005537F9" w:rsidRDefault="005537F9">
      <w:pPr>
        <w:spacing w:after="0"/>
        <w:jc w:val="center"/>
        <w:rPr>
          <w:vertAlign w:val="superscript"/>
        </w:rPr>
      </w:pPr>
    </w:p>
    <w:p w14:paraId="0000000D" w14:textId="77777777" w:rsidR="005537F9" w:rsidRDefault="005537F9">
      <w:pPr>
        <w:spacing w:after="0"/>
        <w:jc w:val="center"/>
        <w:rPr>
          <w:vertAlign w:val="superscript"/>
        </w:rPr>
      </w:pPr>
    </w:p>
    <w:p w14:paraId="0000000E" w14:textId="77777777" w:rsidR="005537F9" w:rsidRDefault="005537F9">
      <w:pPr>
        <w:spacing w:after="0"/>
        <w:jc w:val="center"/>
        <w:rPr>
          <w:vertAlign w:val="superscript"/>
        </w:rPr>
      </w:pPr>
    </w:p>
    <w:p w14:paraId="0000000F" w14:textId="77777777" w:rsidR="005537F9" w:rsidRDefault="005537F9">
      <w:pPr>
        <w:spacing w:after="0"/>
        <w:jc w:val="center"/>
        <w:rPr>
          <w:vertAlign w:val="superscript"/>
        </w:rPr>
      </w:pPr>
    </w:p>
    <w:p w14:paraId="00000010" w14:textId="77777777" w:rsidR="005537F9" w:rsidRDefault="005537F9">
      <w:pPr>
        <w:spacing w:after="0"/>
        <w:jc w:val="center"/>
        <w:rPr>
          <w:vertAlign w:val="superscript"/>
        </w:rPr>
      </w:pPr>
    </w:p>
    <w:p w14:paraId="00000011" w14:textId="77777777" w:rsidR="005537F9" w:rsidRDefault="005537F9">
      <w:pPr>
        <w:spacing w:after="0"/>
        <w:jc w:val="center"/>
        <w:rPr>
          <w:vertAlign w:val="superscript"/>
        </w:rPr>
      </w:pPr>
    </w:p>
    <w:p w14:paraId="00000012" w14:textId="77777777" w:rsidR="005537F9" w:rsidRDefault="005537F9">
      <w:pPr>
        <w:spacing w:after="0"/>
        <w:jc w:val="center"/>
        <w:rPr>
          <w:vertAlign w:val="superscript"/>
        </w:rPr>
      </w:pPr>
    </w:p>
    <w:p w14:paraId="00000013" w14:textId="77777777" w:rsidR="005537F9" w:rsidRDefault="005537F9">
      <w:pPr>
        <w:spacing w:after="0"/>
        <w:jc w:val="center"/>
        <w:rPr>
          <w:vertAlign w:val="superscript"/>
        </w:rPr>
      </w:pPr>
    </w:p>
    <w:p w14:paraId="00000014" w14:textId="77777777" w:rsidR="005537F9" w:rsidRDefault="005537F9">
      <w:pPr>
        <w:spacing w:after="0"/>
        <w:jc w:val="center"/>
        <w:rPr>
          <w:vertAlign w:val="superscript"/>
        </w:rPr>
      </w:pPr>
    </w:p>
    <w:p w14:paraId="00000015" w14:textId="77777777" w:rsidR="005537F9" w:rsidRDefault="005537F9">
      <w:pPr>
        <w:spacing w:after="0"/>
        <w:jc w:val="center"/>
        <w:rPr>
          <w:vertAlign w:val="superscript"/>
        </w:rPr>
      </w:pPr>
    </w:p>
    <w:p w14:paraId="00000016" w14:textId="77777777" w:rsidR="005537F9" w:rsidRDefault="005537F9">
      <w:pPr>
        <w:spacing w:after="0"/>
        <w:jc w:val="center"/>
        <w:rPr>
          <w:vertAlign w:val="superscript"/>
        </w:rPr>
      </w:pPr>
    </w:p>
    <w:p w14:paraId="00000017" w14:textId="77777777" w:rsidR="005537F9" w:rsidRDefault="005537F9">
      <w:pPr>
        <w:spacing w:after="0"/>
        <w:jc w:val="center"/>
        <w:rPr>
          <w:vertAlign w:val="superscript"/>
        </w:rPr>
      </w:pPr>
    </w:p>
    <w:p w14:paraId="00000018" w14:textId="77777777" w:rsidR="005537F9" w:rsidRDefault="005537F9">
      <w:pPr>
        <w:spacing w:after="0"/>
        <w:jc w:val="center"/>
        <w:rPr>
          <w:vertAlign w:val="superscript"/>
        </w:rPr>
      </w:pPr>
    </w:p>
    <w:p w14:paraId="00000019" w14:textId="77777777" w:rsidR="005537F9" w:rsidRDefault="005537F9">
      <w:pPr>
        <w:spacing w:after="0"/>
        <w:rPr>
          <w:vertAlign w:val="superscript"/>
        </w:rPr>
      </w:pPr>
    </w:p>
    <w:p w14:paraId="0000001A" w14:textId="77777777" w:rsidR="005537F9" w:rsidRDefault="005537F9">
      <w:pPr>
        <w:spacing w:after="0"/>
        <w:jc w:val="center"/>
        <w:rPr>
          <w:vertAlign w:val="superscript"/>
        </w:rPr>
      </w:pPr>
    </w:p>
    <w:p w14:paraId="0000001B" w14:textId="77777777" w:rsidR="005537F9" w:rsidRDefault="005537F9">
      <w:pPr>
        <w:spacing w:after="0"/>
        <w:jc w:val="center"/>
        <w:rPr>
          <w:vertAlign w:val="superscript"/>
        </w:rPr>
      </w:pPr>
    </w:p>
    <w:p w14:paraId="0000001C" w14:textId="77777777" w:rsidR="005537F9" w:rsidRDefault="005537F9">
      <w:pPr>
        <w:spacing w:after="0"/>
        <w:jc w:val="center"/>
        <w:rPr>
          <w:vertAlign w:val="superscript"/>
        </w:rPr>
      </w:pPr>
    </w:p>
    <w:p w14:paraId="0000001D" w14:textId="77777777" w:rsidR="005537F9" w:rsidRDefault="005537F9">
      <w:pPr>
        <w:spacing w:after="0"/>
        <w:rPr>
          <w:vertAlign w:val="superscript"/>
        </w:rPr>
      </w:pPr>
    </w:p>
    <w:p w14:paraId="0000001E" w14:textId="77777777" w:rsidR="005537F9" w:rsidRDefault="005537F9">
      <w:pPr>
        <w:spacing w:after="0"/>
        <w:rPr>
          <w:i/>
          <w:iCs/>
        </w:rPr>
      </w:pPr>
    </w:p>
    <w:p w14:paraId="0000001F" w14:textId="77777777" w:rsidR="005537F9" w:rsidRDefault="000D7614">
      <w:pPr>
        <w:spacing w:after="0"/>
        <w:jc w:val="center"/>
        <w:rPr>
          <w:i/>
          <w:iCs/>
        </w:rPr>
      </w:pPr>
      <w:r>
        <w:rPr>
          <w:i/>
          <w:iCs/>
        </w:rPr>
        <w:t>With contributions from:</w:t>
      </w:r>
    </w:p>
    <w:p w14:paraId="00000020" w14:textId="77777777" w:rsidR="005537F9" w:rsidRDefault="000D7614">
      <w:pPr>
        <w:spacing w:after="0"/>
        <w:jc w:val="center"/>
      </w:pPr>
      <w:r>
        <w:t xml:space="preserve">Mike Litzow, Kimberly Rand, Charlotte Levy, and </w:t>
      </w:r>
      <w:proofErr w:type="spellStart"/>
      <w:r>
        <w:t>Muyin</w:t>
      </w:r>
      <w:proofErr w:type="spellEnd"/>
      <w:r>
        <w:t xml:space="preserve"> Wang </w:t>
      </w:r>
      <w:r>
        <w:br w:type="page"/>
      </w:r>
    </w:p>
    <w:p w14:paraId="00000021" w14:textId="77777777" w:rsidR="005537F9" w:rsidRDefault="000D7614">
      <w:pPr>
        <w:pStyle w:val="Heading1"/>
        <w:pBdr>
          <w:top w:val="nil"/>
          <w:left w:val="nil"/>
          <w:bottom w:val="nil"/>
          <w:right w:val="nil"/>
          <w:between w:val="nil"/>
        </w:pBdr>
      </w:pPr>
      <w:r>
        <w:lastRenderedPageBreak/>
        <w:t>Executive Summary</w:t>
      </w:r>
    </w:p>
    <w:p w14:paraId="00000022" w14:textId="77777777" w:rsidR="005537F9" w:rsidRDefault="000D7614">
      <w:r>
        <w:t>Pacific cod in the Gulf of Alaska are assessed on an annual stock assessment schedule to coincide with the availability of new survey data. We use a statistical age-structured model as the primary assessment tool for Gulf of Alaska Pacific cod which qualif</w:t>
      </w:r>
      <w:r>
        <w:t>ies as a Tier 3 stock. This assessment consists of a population model, which uses survey and fishery data to generate a historical time series of population estimates, and a projection model, which uses results from the population model to predict future p</w:t>
      </w:r>
      <w:r>
        <w:t xml:space="preserve">opulation estimates and recommended harvest levels. Model input files, plots, and presentations pertaining to this assessment can be found at this </w:t>
      </w:r>
      <w:hyperlink r:id="rId13">
        <w:r>
          <w:rPr>
            <w:color w:val="0000FF"/>
            <w:u w:val="single"/>
          </w:rPr>
          <w:t>link</w:t>
        </w:r>
      </w:hyperlink>
      <w:r>
        <w:t>.</w:t>
      </w:r>
    </w:p>
    <w:p w14:paraId="00000023" w14:textId="77777777" w:rsidR="005537F9" w:rsidRDefault="000D7614">
      <w:pPr>
        <w:pStyle w:val="Heading2"/>
        <w:pBdr>
          <w:top w:val="nil"/>
          <w:left w:val="nil"/>
          <w:bottom w:val="nil"/>
          <w:right w:val="nil"/>
          <w:between w:val="nil"/>
        </w:pBdr>
      </w:pPr>
      <w:r>
        <w:t>Summary of</w:t>
      </w:r>
      <w:r>
        <w:t xml:space="preserve"> Changes in Assessment Inputs</w:t>
      </w:r>
    </w:p>
    <w:p w14:paraId="00000024" w14:textId="77777777" w:rsidR="005537F9" w:rsidRDefault="000D7614">
      <w:r>
        <w:t>Relative to last year’s assessment, the following changes have been made in the current assessment:</w:t>
      </w:r>
    </w:p>
    <w:p w14:paraId="00000025" w14:textId="77777777" w:rsidR="005537F9" w:rsidRDefault="000D7614">
      <w:pPr>
        <w:pStyle w:val="Heading3"/>
        <w:keepLines w:val="0"/>
        <w:spacing w:before="240"/>
        <w:ind w:left="-720" w:firstLine="720"/>
        <w:rPr>
          <w:sz w:val="22"/>
          <w:szCs w:val="22"/>
        </w:rPr>
      </w:pPr>
      <w:r>
        <w:rPr>
          <w:sz w:val="22"/>
          <w:szCs w:val="22"/>
        </w:rPr>
        <w:t>Changes in the input data</w:t>
      </w:r>
    </w:p>
    <w:p w14:paraId="00000026" w14:textId="77777777" w:rsidR="005537F9" w:rsidRDefault="000D7614">
      <w:pPr>
        <w:numPr>
          <w:ilvl w:val="0"/>
          <w:numId w:val="1"/>
        </w:numPr>
        <w:spacing w:after="60"/>
      </w:pPr>
      <w:r>
        <w:t xml:space="preserve">Federal and state catch data for 2024 were updated and preliminary federal and state catch data for </w:t>
      </w:r>
      <w:r>
        <w:t>2025 were included;</w:t>
      </w:r>
    </w:p>
    <w:p w14:paraId="00000027" w14:textId="77777777" w:rsidR="005537F9" w:rsidRDefault="000D7614">
      <w:pPr>
        <w:numPr>
          <w:ilvl w:val="0"/>
          <w:numId w:val="1"/>
        </w:numPr>
        <w:spacing w:after="60"/>
      </w:pPr>
      <w:r>
        <w:t>Commercial federal and state fishery size composition data for 2024 were updated, and preliminary commercial federal and state fishery size composition data for 2025 were included;</w:t>
      </w:r>
    </w:p>
    <w:p w14:paraId="00000028" w14:textId="77777777" w:rsidR="005537F9" w:rsidRDefault="000D7614">
      <w:pPr>
        <w:numPr>
          <w:ilvl w:val="0"/>
          <w:numId w:val="1"/>
        </w:numPr>
        <w:spacing w:after="60"/>
      </w:pPr>
      <w:r>
        <w:t>Commercial federal conditional age-at-length data for 2</w:t>
      </w:r>
      <w:r>
        <w:t>024 were included;</w:t>
      </w:r>
    </w:p>
    <w:p w14:paraId="00000029" w14:textId="77777777" w:rsidR="005537F9" w:rsidRDefault="000D7614">
      <w:pPr>
        <w:numPr>
          <w:ilvl w:val="0"/>
          <w:numId w:val="1"/>
        </w:numPr>
        <w:spacing w:after="60"/>
      </w:pPr>
      <w:r>
        <w:t>AFSC longline survey Pacific cod abundance index and length composition data for the GOA for 2025 were included;</w:t>
      </w:r>
    </w:p>
    <w:p w14:paraId="0000002A" w14:textId="77777777" w:rsidR="005537F9" w:rsidRDefault="000D7614">
      <w:pPr>
        <w:numPr>
          <w:ilvl w:val="0"/>
          <w:numId w:val="1"/>
        </w:numPr>
        <w:spacing w:after="60"/>
      </w:pPr>
      <w:r>
        <w:t>AFSC bottom trawl survey abundance index and length composition data for 2025 were included;</w:t>
      </w:r>
    </w:p>
    <w:p w14:paraId="0000002B" w14:textId="77777777" w:rsidR="005537F9" w:rsidRDefault="000D7614">
      <w:pPr>
        <w:pStyle w:val="Heading3"/>
        <w:keepLines w:val="0"/>
        <w:spacing w:before="240"/>
        <w:ind w:left="-720" w:firstLine="720"/>
        <w:rPr>
          <w:sz w:val="22"/>
          <w:szCs w:val="22"/>
        </w:rPr>
      </w:pPr>
      <w:r>
        <w:rPr>
          <w:sz w:val="22"/>
          <w:szCs w:val="22"/>
        </w:rPr>
        <w:t>Changes in the methodology</w:t>
      </w:r>
    </w:p>
    <w:p w14:paraId="0000002C" w14:textId="77777777" w:rsidR="005537F9" w:rsidRDefault="000D7614">
      <w:r>
        <w:t>There have been no changes to this year’s model and the methodology remains the same as Model 24.0 accepted in 2024.</w:t>
      </w:r>
    </w:p>
    <w:p w14:paraId="0000002D" w14:textId="77777777" w:rsidR="005537F9" w:rsidRDefault="000D7614">
      <w:pPr>
        <w:pStyle w:val="Heading2"/>
        <w:pBdr>
          <w:top w:val="nil"/>
          <w:left w:val="nil"/>
          <w:bottom w:val="nil"/>
          <w:right w:val="nil"/>
          <w:between w:val="nil"/>
        </w:pBdr>
      </w:pPr>
      <w:r>
        <w:t>Summary of Results</w:t>
      </w:r>
    </w:p>
    <w:p w14:paraId="0000002E" w14:textId="77777777" w:rsidR="005537F9" w:rsidRDefault="000D7614">
      <w:r>
        <w:t xml:space="preserve">Model 24.0 indicates that the stock remains at low levels but is above </w:t>
      </w:r>
      <w:r>
        <w:rPr>
          <w:i/>
          <w:iCs/>
        </w:rPr>
        <w:t>B</w:t>
      </w:r>
      <w:r>
        <w:rPr>
          <w:i/>
          <w:iCs/>
          <w:vertAlign w:val="subscript"/>
        </w:rPr>
        <w:t>20%</w:t>
      </w:r>
      <w:r>
        <w:t xml:space="preserve">; for 2026 the stock is estimated to be at </w:t>
      </w:r>
      <w:r>
        <w:rPr>
          <w:i/>
          <w:iCs/>
        </w:rPr>
        <w:t>B</w:t>
      </w:r>
      <w:r>
        <w:rPr>
          <w:i/>
          <w:iCs/>
          <w:vertAlign w:val="subscript"/>
        </w:rPr>
        <w:t>33.1%</w:t>
      </w:r>
      <w:r>
        <w:t>, less than</w:t>
      </w:r>
      <w:r>
        <w:rPr>
          <w:i/>
          <w:iCs/>
        </w:rPr>
        <w:t xml:space="preserve"> B</w:t>
      </w:r>
      <w:r>
        <w:rPr>
          <w:i/>
          <w:iCs/>
          <w:vertAlign w:val="subscript"/>
        </w:rPr>
        <w:t>40%</w:t>
      </w:r>
      <w:r>
        <w:t>, placing it in sub-tier “b” of Tier 3. For the 2026 fishery, we recommend the maximum allowable ABC of 41,520 t. Th</w:t>
      </w:r>
      <w:r>
        <w:t>is ABC is 29% larger than the 2025 ABC of 32,141 t. The 2026 ABC is 37% larger than the 2026 ABC projected in last year’s assessment. The corresponding reference values are summarized in the following table, with the recommended ABC and OFL values in bold.</w:t>
      </w:r>
      <w:r>
        <w:t xml:space="preserve"> The stock is not being subject to overfishing, is not currently overfished, nor is it approaching a condition of being overfished.</w:t>
      </w:r>
    </w:p>
    <w:tbl>
      <w:tblPr>
        <w:tblStyle w:val="a0"/>
        <w:tblW w:w="9350" w:type="dxa"/>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3596"/>
        <w:gridCol w:w="1439"/>
        <w:gridCol w:w="1439"/>
        <w:gridCol w:w="1438"/>
        <w:gridCol w:w="1438"/>
      </w:tblGrid>
      <w:tr w:rsidR="005537F9" w14:paraId="724C73F6" w14:textId="77777777">
        <w:trPr>
          <w:trHeight w:val="288"/>
        </w:trPr>
        <w:tc>
          <w:tcPr>
            <w:tcW w:w="3596" w:type="dxa"/>
            <w:vMerge w:val="restart"/>
            <w:tcBorders>
              <w:top w:val="single" w:sz="4" w:space="0" w:color="000000"/>
              <w:bottom w:val="nil"/>
              <w:right w:val="single" w:sz="4" w:space="0" w:color="000000"/>
            </w:tcBorders>
            <w:shd w:val="clear" w:color="auto" w:fill="auto"/>
            <w:vAlign w:val="bottom"/>
          </w:tcPr>
          <w:p w14:paraId="0000002F" w14:textId="77777777" w:rsidR="005537F9" w:rsidRDefault="000D7614">
            <w:pPr>
              <w:keepNext/>
              <w:spacing w:after="0"/>
              <w:rPr>
                <w:b/>
                <w:bCs/>
              </w:rPr>
            </w:pPr>
            <w:sdt>
              <w:sdtPr>
                <w:tag w:val="goog_rdk_1"/>
                <w:id w:val="-173928055"/>
              </w:sdtPr>
              <w:sdtEndPr/>
              <w:sdtContent>
                <w:commentRangeStart w:id="1"/>
              </w:sdtContent>
            </w:sdt>
            <w:r>
              <w:rPr>
                <w:b/>
                <w:bCs/>
              </w:rPr>
              <w:t>Quantity</w:t>
            </w:r>
            <w:commentRangeEnd w:id="1"/>
            <w:r>
              <w:commentReference w:id="1"/>
            </w:r>
          </w:p>
        </w:tc>
        <w:tc>
          <w:tcPr>
            <w:tcW w:w="2878" w:type="dxa"/>
            <w:gridSpan w:val="2"/>
            <w:tcBorders>
              <w:top w:val="single" w:sz="4" w:space="0" w:color="000000"/>
              <w:left w:val="single" w:sz="4" w:space="0" w:color="000000"/>
              <w:bottom w:val="nil"/>
              <w:right w:val="single" w:sz="4" w:space="0" w:color="000000"/>
            </w:tcBorders>
            <w:shd w:val="clear" w:color="auto" w:fill="BFBFBF"/>
          </w:tcPr>
          <w:p w14:paraId="00000030" w14:textId="77777777" w:rsidR="005537F9" w:rsidRDefault="000D7614">
            <w:pPr>
              <w:keepNext/>
              <w:spacing w:after="0"/>
            </w:pPr>
            <w:r>
              <w:t xml:space="preserve">As estimated or </w:t>
            </w:r>
            <w:r>
              <w:rPr>
                <w:i/>
                <w:iCs/>
              </w:rPr>
              <w:t>specified last</w:t>
            </w:r>
            <w:r>
              <w:t xml:space="preserve"> year for:</w:t>
            </w:r>
          </w:p>
        </w:tc>
        <w:tc>
          <w:tcPr>
            <w:tcW w:w="2876" w:type="dxa"/>
            <w:gridSpan w:val="2"/>
            <w:tcBorders>
              <w:top w:val="single" w:sz="4" w:space="0" w:color="000000"/>
              <w:left w:val="single" w:sz="4" w:space="0" w:color="000000"/>
              <w:bottom w:val="nil"/>
            </w:tcBorders>
            <w:shd w:val="clear" w:color="auto" w:fill="auto"/>
          </w:tcPr>
          <w:p w14:paraId="00000032" w14:textId="77777777" w:rsidR="005537F9" w:rsidRDefault="000D7614">
            <w:pPr>
              <w:keepNext/>
              <w:spacing w:after="0"/>
            </w:pPr>
            <w:r>
              <w:t xml:space="preserve">As estimated or </w:t>
            </w:r>
            <w:r>
              <w:rPr>
                <w:i/>
                <w:iCs/>
              </w:rPr>
              <w:t>specified this</w:t>
            </w:r>
            <w:r>
              <w:t xml:space="preserve"> year for:</w:t>
            </w:r>
          </w:p>
        </w:tc>
      </w:tr>
      <w:tr w:rsidR="005537F9" w14:paraId="7A09A817" w14:textId="77777777">
        <w:trPr>
          <w:trHeight w:val="261"/>
        </w:trPr>
        <w:tc>
          <w:tcPr>
            <w:tcW w:w="3596" w:type="dxa"/>
            <w:vMerge/>
            <w:tcBorders>
              <w:top w:val="single" w:sz="4" w:space="0" w:color="000000"/>
              <w:bottom w:val="nil"/>
              <w:right w:val="single" w:sz="4" w:space="0" w:color="000000"/>
            </w:tcBorders>
            <w:shd w:val="clear" w:color="auto" w:fill="auto"/>
            <w:vAlign w:val="bottom"/>
          </w:tcPr>
          <w:p w14:paraId="00000034" w14:textId="77777777" w:rsidR="005537F9" w:rsidRDefault="005537F9">
            <w:pPr>
              <w:widowControl w:val="0"/>
              <w:pBdr>
                <w:top w:val="nil"/>
                <w:left w:val="nil"/>
                <w:bottom w:val="nil"/>
                <w:right w:val="nil"/>
                <w:between w:val="nil"/>
              </w:pBdr>
              <w:spacing w:after="0" w:line="276" w:lineRule="auto"/>
            </w:pPr>
          </w:p>
        </w:tc>
        <w:tc>
          <w:tcPr>
            <w:tcW w:w="1439" w:type="dxa"/>
            <w:tcBorders>
              <w:top w:val="nil"/>
              <w:left w:val="single" w:sz="4" w:space="0" w:color="000000"/>
              <w:bottom w:val="single" w:sz="4" w:space="0" w:color="000000"/>
            </w:tcBorders>
            <w:shd w:val="clear" w:color="auto" w:fill="BFBFBF"/>
            <w:vAlign w:val="center"/>
          </w:tcPr>
          <w:p w14:paraId="00000035" w14:textId="77777777" w:rsidR="005537F9" w:rsidRDefault="000D7614">
            <w:pPr>
              <w:keepNext/>
              <w:spacing w:after="0"/>
              <w:jc w:val="right"/>
            </w:pPr>
            <w:r>
              <w:rPr>
                <w:color w:val="000000"/>
              </w:rPr>
              <w:t>2025</w:t>
            </w:r>
          </w:p>
        </w:tc>
        <w:tc>
          <w:tcPr>
            <w:tcW w:w="1439" w:type="dxa"/>
            <w:tcBorders>
              <w:top w:val="nil"/>
              <w:bottom w:val="single" w:sz="4" w:space="0" w:color="000000"/>
              <w:right w:val="single" w:sz="4" w:space="0" w:color="000000"/>
            </w:tcBorders>
            <w:shd w:val="clear" w:color="auto" w:fill="BFBFBF"/>
            <w:vAlign w:val="center"/>
          </w:tcPr>
          <w:p w14:paraId="00000036" w14:textId="77777777" w:rsidR="005537F9" w:rsidRDefault="000D7614">
            <w:pPr>
              <w:keepNext/>
              <w:spacing w:after="0"/>
              <w:jc w:val="right"/>
            </w:pPr>
            <w:r>
              <w:rPr>
                <w:color w:val="000000"/>
              </w:rPr>
              <w:t>2026</w:t>
            </w:r>
          </w:p>
        </w:tc>
        <w:tc>
          <w:tcPr>
            <w:tcW w:w="1438" w:type="dxa"/>
            <w:tcBorders>
              <w:top w:val="nil"/>
              <w:left w:val="single" w:sz="4" w:space="0" w:color="000000"/>
              <w:bottom w:val="single" w:sz="4" w:space="0" w:color="000000"/>
            </w:tcBorders>
            <w:shd w:val="clear" w:color="auto" w:fill="auto"/>
            <w:vAlign w:val="center"/>
          </w:tcPr>
          <w:p w14:paraId="00000037" w14:textId="77777777" w:rsidR="005537F9" w:rsidRDefault="000D7614">
            <w:pPr>
              <w:keepNext/>
              <w:spacing w:after="0"/>
              <w:jc w:val="right"/>
            </w:pPr>
            <w:r>
              <w:rPr>
                <w:color w:val="000000"/>
              </w:rPr>
              <w:t>2026</w:t>
            </w:r>
          </w:p>
        </w:tc>
        <w:tc>
          <w:tcPr>
            <w:tcW w:w="1438" w:type="dxa"/>
            <w:tcBorders>
              <w:top w:val="nil"/>
              <w:bottom w:val="single" w:sz="4" w:space="0" w:color="000000"/>
            </w:tcBorders>
            <w:shd w:val="clear" w:color="auto" w:fill="auto"/>
            <w:vAlign w:val="center"/>
          </w:tcPr>
          <w:p w14:paraId="00000038" w14:textId="77777777" w:rsidR="005537F9" w:rsidRDefault="000D7614">
            <w:pPr>
              <w:keepNext/>
              <w:spacing w:after="0"/>
              <w:jc w:val="right"/>
            </w:pPr>
            <w:r>
              <w:rPr>
                <w:color w:val="000000"/>
              </w:rPr>
              <w:t>2027</w:t>
            </w:r>
          </w:p>
        </w:tc>
      </w:tr>
      <w:tr w:rsidR="005537F9" w14:paraId="5F8260C8" w14:textId="77777777">
        <w:trPr>
          <w:trHeight w:val="288"/>
        </w:trPr>
        <w:tc>
          <w:tcPr>
            <w:tcW w:w="3596" w:type="dxa"/>
            <w:tcBorders>
              <w:top w:val="single" w:sz="4" w:space="0" w:color="000000"/>
              <w:right w:val="single" w:sz="4" w:space="0" w:color="000000"/>
            </w:tcBorders>
            <w:shd w:val="clear" w:color="auto" w:fill="auto"/>
            <w:vAlign w:val="center"/>
          </w:tcPr>
          <w:p w14:paraId="00000039" w14:textId="77777777" w:rsidR="005537F9" w:rsidRDefault="000D7614">
            <w:pPr>
              <w:keepNext/>
              <w:rPr>
                <w:color w:val="000000"/>
              </w:rPr>
            </w:pPr>
            <w:r>
              <w:rPr>
                <w:i/>
                <w:iCs/>
                <w:color w:val="000000"/>
              </w:rPr>
              <w:lastRenderedPageBreak/>
              <w:t>M</w:t>
            </w:r>
            <w:r>
              <w:rPr>
                <w:color w:val="000000"/>
              </w:rPr>
              <w:t xml:space="preserve"> (natural mortality rate)</w:t>
            </w:r>
          </w:p>
        </w:tc>
        <w:tc>
          <w:tcPr>
            <w:tcW w:w="1439" w:type="dxa"/>
            <w:tcBorders>
              <w:top w:val="single" w:sz="4" w:space="0" w:color="000000"/>
              <w:left w:val="single" w:sz="4" w:space="0" w:color="000000"/>
            </w:tcBorders>
            <w:shd w:val="clear" w:color="auto" w:fill="BFBFBF"/>
            <w:vAlign w:val="bottom"/>
          </w:tcPr>
          <w:p w14:paraId="0000003A" w14:textId="77777777" w:rsidR="005537F9" w:rsidRDefault="000D7614">
            <w:pPr>
              <w:keepNext/>
              <w:jc w:val="right"/>
            </w:pPr>
            <w:r>
              <w:rPr>
                <w:color w:val="000000"/>
              </w:rPr>
              <w:t>0.49*</w:t>
            </w:r>
          </w:p>
        </w:tc>
        <w:tc>
          <w:tcPr>
            <w:tcW w:w="1439" w:type="dxa"/>
            <w:tcBorders>
              <w:top w:val="single" w:sz="4" w:space="0" w:color="000000"/>
              <w:right w:val="single" w:sz="4" w:space="0" w:color="000000"/>
            </w:tcBorders>
            <w:shd w:val="clear" w:color="auto" w:fill="BFBFBF"/>
            <w:vAlign w:val="bottom"/>
          </w:tcPr>
          <w:p w14:paraId="0000003B" w14:textId="77777777" w:rsidR="005537F9" w:rsidRDefault="000D7614">
            <w:pPr>
              <w:keepNext/>
              <w:jc w:val="right"/>
            </w:pPr>
            <w:r>
              <w:rPr>
                <w:color w:val="000000"/>
              </w:rPr>
              <w:t>0.49*</w:t>
            </w:r>
          </w:p>
        </w:tc>
        <w:tc>
          <w:tcPr>
            <w:tcW w:w="1438" w:type="dxa"/>
            <w:tcBorders>
              <w:top w:val="single" w:sz="4" w:space="0" w:color="000000"/>
              <w:left w:val="single" w:sz="4" w:space="0" w:color="000000"/>
            </w:tcBorders>
            <w:shd w:val="clear" w:color="auto" w:fill="auto"/>
            <w:vAlign w:val="bottom"/>
          </w:tcPr>
          <w:p w14:paraId="0000003C" w14:textId="77777777" w:rsidR="005537F9" w:rsidRDefault="000D7614">
            <w:pPr>
              <w:keepNext/>
              <w:jc w:val="right"/>
              <w:rPr>
                <w:highlight w:val="yellow"/>
              </w:rPr>
            </w:pPr>
            <w:r>
              <w:rPr>
                <w:color w:val="000000"/>
              </w:rPr>
              <w:t>0.5*</w:t>
            </w:r>
          </w:p>
        </w:tc>
        <w:tc>
          <w:tcPr>
            <w:tcW w:w="1438" w:type="dxa"/>
            <w:tcBorders>
              <w:top w:val="single" w:sz="4" w:space="0" w:color="000000"/>
            </w:tcBorders>
            <w:shd w:val="clear" w:color="auto" w:fill="auto"/>
            <w:vAlign w:val="bottom"/>
          </w:tcPr>
          <w:p w14:paraId="0000003D" w14:textId="77777777" w:rsidR="005537F9" w:rsidRDefault="000D7614">
            <w:pPr>
              <w:keepNext/>
              <w:jc w:val="right"/>
              <w:rPr>
                <w:highlight w:val="yellow"/>
              </w:rPr>
            </w:pPr>
            <w:r>
              <w:rPr>
                <w:color w:val="000000"/>
              </w:rPr>
              <w:t>0.5*</w:t>
            </w:r>
          </w:p>
        </w:tc>
      </w:tr>
      <w:tr w:rsidR="005537F9" w14:paraId="27C7BE30" w14:textId="77777777">
        <w:trPr>
          <w:trHeight w:val="288"/>
        </w:trPr>
        <w:tc>
          <w:tcPr>
            <w:tcW w:w="3596" w:type="dxa"/>
            <w:tcBorders>
              <w:right w:val="single" w:sz="4" w:space="0" w:color="000000"/>
            </w:tcBorders>
            <w:shd w:val="clear" w:color="auto" w:fill="auto"/>
            <w:vAlign w:val="center"/>
          </w:tcPr>
          <w:p w14:paraId="0000003E" w14:textId="77777777" w:rsidR="005537F9" w:rsidRDefault="000D7614">
            <w:pPr>
              <w:keepNext/>
              <w:rPr>
                <w:color w:val="000000"/>
              </w:rPr>
            </w:pPr>
            <w:r>
              <w:rPr>
                <w:color w:val="000000"/>
              </w:rPr>
              <w:t>Tier</w:t>
            </w:r>
          </w:p>
        </w:tc>
        <w:tc>
          <w:tcPr>
            <w:tcW w:w="1439" w:type="dxa"/>
            <w:tcBorders>
              <w:left w:val="single" w:sz="4" w:space="0" w:color="000000"/>
            </w:tcBorders>
            <w:shd w:val="clear" w:color="auto" w:fill="BFBFBF"/>
            <w:vAlign w:val="bottom"/>
          </w:tcPr>
          <w:p w14:paraId="0000003F" w14:textId="77777777" w:rsidR="005537F9" w:rsidRDefault="000D7614">
            <w:pPr>
              <w:keepNext/>
              <w:jc w:val="right"/>
            </w:pPr>
            <w:r>
              <w:rPr>
                <w:color w:val="000000"/>
              </w:rPr>
              <w:t>3b</w:t>
            </w:r>
          </w:p>
        </w:tc>
        <w:tc>
          <w:tcPr>
            <w:tcW w:w="1439" w:type="dxa"/>
            <w:tcBorders>
              <w:right w:val="single" w:sz="4" w:space="0" w:color="000000"/>
            </w:tcBorders>
            <w:shd w:val="clear" w:color="auto" w:fill="BFBFBF"/>
            <w:vAlign w:val="bottom"/>
          </w:tcPr>
          <w:p w14:paraId="00000040" w14:textId="77777777" w:rsidR="005537F9" w:rsidRDefault="000D7614">
            <w:pPr>
              <w:keepNext/>
              <w:jc w:val="right"/>
            </w:pPr>
            <w:r>
              <w:rPr>
                <w:color w:val="000000"/>
              </w:rPr>
              <w:t>3b</w:t>
            </w:r>
          </w:p>
        </w:tc>
        <w:tc>
          <w:tcPr>
            <w:tcW w:w="1438" w:type="dxa"/>
            <w:tcBorders>
              <w:left w:val="single" w:sz="4" w:space="0" w:color="000000"/>
            </w:tcBorders>
            <w:shd w:val="clear" w:color="auto" w:fill="auto"/>
            <w:vAlign w:val="bottom"/>
          </w:tcPr>
          <w:p w14:paraId="00000041" w14:textId="77777777" w:rsidR="005537F9" w:rsidRDefault="000D7614">
            <w:pPr>
              <w:keepNext/>
              <w:jc w:val="right"/>
              <w:rPr>
                <w:highlight w:val="yellow"/>
              </w:rPr>
            </w:pPr>
            <w:r>
              <w:rPr>
                <w:color w:val="000000"/>
              </w:rPr>
              <w:t>3b</w:t>
            </w:r>
          </w:p>
        </w:tc>
        <w:tc>
          <w:tcPr>
            <w:tcW w:w="1438" w:type="dxa"/>
            <w:shd w:val="clear" w:color="auto" w:fill="auto"/>
            <w:vAlign w:val="bottom"/>
          </w:tcPr>
          <w:p w14:paraId="00000042" w14:textId="77777777" w:rsidR="005537F9" w:rsidRDefault="000D7614">
            <w:pPr>
              <w:keepNext/>
              <w:jc w:val="right"/>
              <w:rPr>
                <w:highlight w:val="yellow"/>
              </w:rPr>
            </w:pPr>
            <w:r>
              <w:rPr>
                <w:color w:val="000000"/>
              </w:rPr>
              <w:t>3b</w:t>
            </w:r>
          </w:p>
        </w:tc>
      </w:tr>
      <w:tr w:rsidR="005537F9" w14:paraId="34D7EFA2" w14:textId="77777777">
        <w:trPr>
          <w:trHeight w:val="288"/>
        </w:trPr>
        <w:tc>
          <w:tcPr>
            <w:tcW w:w="3596" w:type="dxa"/>
            <w:tcBorders>
              <w:right w:val="single" w:sz="4" w:space="0" w:color="000000"/>
            </w:tcBorders>
            <w:shd w:val="clear" w:color="auto" w:fill="auto"/>
            <w:vAlign w:val="center"/>
          </w:tcPr>
          <w:p w14:paraId="00000043" w14:textId="77777777" w:rsidR="005537F9" w:rsidRDefault="000D7614">
            <w:pPr>
              <w:keepNext/>
              <w:rPr>
                <w:color w:val="000000"/>
              </w:rPr>
            </w:pPr>
            <w:r>
              <w:rPr>
                <w:color w:val="000000"/>
              </w:rPr>
              <w:t>Projected total (age 0+) biomass (t)</w:t>
            </w:r>
          </w:p>
        </w:tc>
        <w:tc>
          <w:tcPr>
            <w:tcW w:w="1439" w:type="dxa"/>
            <w:tcBorders>
              <w:left w:val="single" w:sz="4" w:space="0" w:color="000000"/>
            </w:tcBorders>
            <w:shd w:val="clear" w:color="auto" w:fill="BFBFBF"/>
            <w:vAlign w:val="bottom"/>
          </w:tcPr>
          <w:p w14:paraId="00000044" w14:textId="77777777" w:rsidR="005537F9" w:rsidRDefault="000D7614">
            <w:pPr>
              <w:jc w:val="right"/>
              <w:rPr>
                <w:color w:val="000000"/>
              </w:rPr>
            </w:pPr>
            <w:r>
              <w:rPr>
                <w:color w:val="000000"/>
              </w:rPr>
              <w:t>177,497</w:t>
            </w:r>
          </w:p>
        </w:tc>
        <w:tc>
          <w:tcPr>
            <w:tcW w:w="1439" w:type="dxa"/>
            <w:tcBorders>
              <w:right w:val="single" w:sz="4" w:space="0" w:color="000000"/>
            </w:tcBorders>
            <w:shd w:val="clear" w:color="auto" w:fill="BFBFBF"/>
            <w:vAlign w:val="bottom"/>
          </w:tcPr>
          <w:p w14:paraId="00000045" w14:textId="77777777" w:rsidR="005537F9" w:rsidRDefault="000D7614">
            <w:pPr>
              <w:jc w:val="right"/>
              <w:rPr>
                <w:color w:val="000000"/>
              </w:rPr>
            </w:pPr>
            <w:r>
              <w:rPr>
                <w:color w:val="000000"/>
              </w:rPr>
              <w:t>200,521</w:t>
            </w:r>
          </w:p>
        </w:tc>
        <w:tc>
          <w:tcPr>
            <w:tcW w:w="1438" w:type="dxa"/>
            <w:tcBorders>
              <w:left w:val="single" w:sz="4" w:space="0" w:color="000000"/>
            </w:tcBorders>
            <w:shd w:val="clear" w:color="auto" w:fill="auto"/>
            <w:vAlign w:val="bottom"/>
          </w:tcPr>
          <w:p w14:paraId="00000046" w14:textId="77777777" w:rsidR="005537F9" w:rsidRDefault="000D7614">
            <w:pPr>
              <w:jc w:val="right"/>
              <w:rPr>
                <w:color w:val="000000"/>
                <w:highlight w:val="yellow"/>
              </w:rPr>
            </w:pPr>
            <w:r>
              <w:rPr>
                <w:color w:val="000000"/>
              </w:rPr>
              <w:t>182,156</w:t>
            </w:r>
          </w:p>
        </w:tc>
        <w:tc>
          <w:tcPr>
            <w:tcW w:w="1438" w:type="dxa"/>
            <w:shd w:val="clear" w:color="auto" w:fill="auto"/>
            <w:vAlign w:val="bottom"/>
          </w:tcPr>
          <w:p w14:paraId="00000047" w14:textId="77777777" w:rsidR="005537F9" w:rsidRDefault="000D7614">
            <w:pPr>
              <w:jc w:val="right"/>
              <w:rPr>
                <w:color w:val="000000"/>
                <w:highlight w:val="yellow"/>
              </w:rPr>
            </w:pPr>
            <w:r>
              <w:rPr>
                <w:color w:val="000000"/>
              </w:rPr>
              <w:t>186,118</w:t>
            </w:r>
          </w:p>
        </w:tc>
      </w:tr>
      <w:tr w:rsidR="005537F9" w14:paraId="5B10FC88" w14:textId="77777777">
        <w:trPr>
          <w:trHeight w:val="288"/>
        </w:trPr>
        <w:tc>
          <w:tcPr>
            <w:tcW w:w="3596" w:type="dxa"/>
            <w:tcBorders>
              <w:right w:val="single" w:sz="4" w:space="0" w:color="000000"/>
            </w:tcBorders>
            <w:shd w:val="clear" w:color="auto" w:fill="auto"/>
            <w:vAlign w:val="center"/>
          </w:tcPr>
          <w:p w14:paraId="00000048" w14:textId="77777777" w:rsidR="005537F9" w:rsidRDefault="000D7614">
            <w:pPr>
              <w:keepNext/>
              <w:rPr>
                <w:color w:val="000000"/>
              </w:rPr>
            </w:pPr>
            <w:r>
              <w:rPr>
                <w:color w:val="000000"/>
              </w:rPr>
              <w:t>Female spawning biomass (t)</w:t>
            </w:r>
          </w:p>
        </w:tc>
        <w:tc>
          <w:tcPr>
            <w:tcW w:w="1439" w:type="dxa"/>
            <w:tcBorders>
              <w:left w:val="single" w:sz="4" w:space="0" w:color="000000"/>
            </w:tcBorders>
            <w:shd w:val="clear" w:color="auto" w:fill="BFBFBF"/>
            <w:vAlign w:val="bottom"/>
          </w:tcPr>
          <w:p w14:paraId="00000049" w14:textId="77777777" w:rsidR="005537F9" w:rsidRDefault="005537F9">
            <w:pPr>
              <w:keepNext/>
              <w:jc w:val="right"/>
              <w:rPr>
                <w:color w:val="000000"/>
              </w:rPr>
            </w:pPr>
          </w:p>
        </w:tc>
        <w:tc>
          <w:tcPr>
            <w:tcW w:w="1439" w:type="dxa"/>
            <w:tcBorders>
              <w:right w:val="single" w:sz="4" w:space="0" w:color="000000"/>
            </w:tcBorders>
            <w:shd w:val="clear" w:color="auto" w:fill="BFBFBF"/>
            <w:vAlign w:val="bottom"/>
          </w:tcPr>
          <w:p w14:paraId="0000004A" w14:textId="77777777" w:rsidR="005537F9" w:rsidRDefault="005537F9">
            <w:pPr>
              <w:keepNext/>
              <w:jc w:val="right"/>
              <w:rPr>
                <w:color w:val="000000"/>
              </w:rPr>
            </w:pPr>
          </w:p>
        </w:tc>
        <w:tc>
          <w:tcPr>
            <w:tcW w:w="1438" w:type="dxa"/>
            <w:tcBorders>
              <w:left w:val="single" w:sz="4" w:space="0" w:color="000000"/>
            </w:tcBorders>
            <w:shd w:val="clear" w:color="auto" w:fill="auto"/>
            <w:vAlign w:val="bottom"/>
          </w:tcPr>
          <w:p w14:paraId="0000004B" w14:textId="77777777" w:rsidR="005537F9" w:rsidRDefault="005537F9">
            <w:pPr>
              <w:keepNext/>
              <w:jc w:val="right"/>
              <w:rPr>
                <w:color w:val="000000"/>
                <w:highlight w:val="yellow"/>
              </w:rPr>
            </w:pPr>
          </w:p>
        </w:tc>
        <w:tc>
          <w:tcPr>
            <w:tcW w:w="1438" w:type="dxa"/>
            <w:shd w:val="clear" w:color="auto" w:fill="auto"/>
            <w:vAlign w:val="bottom"/>
          </w:tcPr>
          <w:p w14:paraId="0000004C" w14:textId="77777777" w:rsidR="005537F9" w:rsidRDefault="005537F9">
            <w:pPr>
              <w:keepNext/>
              <w:jc w:val="right"/>
              <w:rPr>
                <w:color w:val="000000"/>
                <w:highlight w:val="yellow"/>
              </w:rPr>
            </w:pPr>
          </w:p>
        </w:tc>
      </w:tr>
      <w:tr w:rsidR="005537F9" w14:paraId="35B4CFB7" w14:textId="77777777">
        <w:trPr>
          <w:trHeight w:val="288"/>
        </w:trPr>
        <w:tc>
          <w:tcPr>
            <w:tcW w:w="3596" w:type="dxa"/>
            <w:tcBorders>
              <w:right w:val="single" w:sz="4" w:space="0" w:color="000000"/>
            </w:tcBorders>
            <w:shd w:val="clear" w:color="auto" w:fill="auto"/>
            <w:vAlign w:val="center"/>
          </w:tcPr>
          <w:p w14:paraId="0000004D" w14:textId="77777777" w:rsidR="005537F9" w:rsidRDefault="000D7614">
            <w:pPr>
              <w:keepNext/>
              <w:rPr>
                <w:color w:val="000000"/>
              </w:rPr>
            </w:pPr>
            <w:r>
              <w:rPr>
                <w:color w:val="000000"/>
              </w:rPr>
              <w:t xml:space="preserve">  Projected</w:t>
            </w:r>
          </w:p>
        </w:tc>
        <w:tc>
          <w:tcPr>
            <w:tcW w:w="1439" w:type="dxa"/>
            <w:tcBorders>
              <w:left w:val="single" w:sz="4" w:space="0" w:color="000000"/>
            </w:tcBorders>
            <w:shd w:val="clear" w:color="auto" w:fill="BFBFBF"/>
            <w:vAlign w:val="bottom"/>
          </w:tcPr>
          <w:p w14:paraId="0000004E" w14:textId="77777777" w:rsidR="005537F9" w:rsidRDefault="000D7614">
            <w:pPr>
              <w:jc w:val="right"/>
              <w:rPr>
                <w:color w:val="000000"/>
              </w:rPr>
            </w:pPr>
            <w:r>
              <w:rPr>
                <w:color w:val="000000"/>
              </w:rPr>
              <w:t>46,920</w:t>
            </w:r>
          </w:p>
        </w:tc>
        <w:tc>
          <w:tcPr>
            <w:tcW w:w="1439" w:type="dxa"/>
            <w:tcBorders>
              <w:right w:val="single" w:sz="4" w:space="0" w:color="000000"/>
            </w:tcBorders>
            <w:shd w:val="clear" w:color="auto" w:fill="BFBFBF"/>
            <w:vAlign w:val="bottom"/>
          </w:tcPr>
          <w:p w14:paraId="0000004F" w14:textId="77777777" w:rsidR="005537F9" w:rsidRDefault="000D7614">
            <w:pPr>
              <w:jc w:val="right"/>
              <w:rPr>
                <w:color w:val="000000"/>
              </w:rPr>
            </w:pPr>
            <w:r>
              <w:rPr>
                <w:color w:val="000000"/>
              </w:rPr>
              <w:t>44,674</w:t>
            </w:r>
          </w:p>
        </w:tc>
        <w:tc>
          <w:tcPr>
            <w:tcW w:w="1438" w:type="dxa"/>
            <w:tcBorders>
              <w:left w:val="single" w:sz="4" w:space="0" w:color="000000"/>
            </w:tcBorders>
            <w:shd w:val="clear" w:color="auto" w:fill="auto"/>
            <w:vAlign w:val="bottom"/>
          </w:tcPr>
          <w:p w14:paraId="00000050" w14:textId="77777777" w:rsidR="005537F9" w:rsidRDefault="000D7614">
            <w:pPr>
              <w:jc w:val="right"/>
              <w:rPr>
                <w:color w:val="000000"/>
                <w:highlight w:val="yellow"/>
              </w:rPr>
            </w:pPr>
            <w:r>
              <w:rPr>
                <w:color w:val="000000"/>
              </w:rPr>
              <w:t>52,772</w:t>
            </w:r>
          </w:p>
        </w:tc>
        <w:tc>
          <w:tcPr>
            <w:tcW w:w="1438" w:type="dxa"/>
            <w:shd w:val="clear" w:color="auto" w:fill="auto"/>
            <w:vAlign w:val="bottom"/>
          </w:tcPr>
          <w:p w14:paraId="00000051" w14:textId="77777777" w:rsidR="005537F9" w:rsidRDefault="000D7614">
            <w:pPr>
              <w:jc w:val="right"/>
              <w:rPr>
                <w:color w:val="000000"/>
                <w:highlight w:val="yellow"/>
              </w:rPr>
            </w:pPr>
            <w:r>
              <w:rPr>
                <w:color w:val="000000"/>
              </w:rPr>
              <w:t>45,838</w:t>
            </w:r>
          </w:p>
        </w:tc>
      </w:tr>
      <w:tr w:rsidR="005537F9" w14:paraId="74915EF1" w14:textId="77777777">
        <w:trPr>
          <w:trHeight w:val="288"/>
        </w:trPr>
        <w:tc>
          <w:tcPr>
            <w:tcW w:w="3596" w:type="dxa"/>
            <w:tcBorders>
              <w:right w:val="single" w:sz="4" w:space="0" w:color="000000"/>
            </w:tcBorders>
            <w:shd w:val="clear" w:color="auto" w:fill="auto"/>
            <w:vAlign w:val="center"/>
          </w:tcPr>
          <w:p w14:paraId="00000052" w14:textId="77777777" w:rsidR="005537F9" w:rsidRDefault="005537F9">
            <w:pPr>
              <w:keepNext/>
              <w:rPr>
                <w:i/>
                <w:iCs/>
                <w:color w:val="000000"/>
              </w:rPr>
            </w:pPr>
          </w:p>
        </w:tc>
        <w:tc>
          <w:tcPr>
            <w:tcW w:w="1439" w:type="dxa"/>
            <w:tcBorders>
              <w:left w:val="single" w:sz="4" w:space="0" w:color="000000"/>
            </w:tcBorders>
            <w:shd w:val="clear" w:color="auto" w:fill="BFBFBF"/>
            <w:vAlign w:val="bottom"/>
          </w:tcPr>
          <w:p w14:paraId="00000053" w14:textId="77777777" w:rsidR="005537F9" w:rsidRDefault="005537F9">
            <w:pPr>
              <w:jc w:val="right"/>
              <w:rPr>
                <w:color w:val="000000"/>
              </w:rPr>
            </w:pPr>
          </w:p>
        </w:tc>
        <w:tc>
          <w:tcPr>
            <w:tcW w:w="1439" w:type="dxa"/>
            <w:tcBorders>
              <w:right w:val="single" w:sz="4" w:space="0" w:color="000000"/>
            </w:tcBorders>
            <w:shd w:val="clear" w:color="auto" w:fill="BFBFBF"/>
            <w:vAlign w:val="bottom"/>
          </w:tcPr>
          <w:p w14:paraId="00000054" w14:textId="77777777" w:rsidR="005537F9" w:rsidRDefault="005537F9">
            <w:pPr>
              <w:jc w:val="right"/>
              <w:rPr>
                <w:color w:val="000000"/>
              </w:rPr>
            </w:pPr>
          </w:p>
        </w:tc>
        <w:tc>
          <w:tcPr>
            <w:tcW w:w="1438" w:type="dxa"/>
            <w:tcBorders>
              <w:left w:val="single" w:sz="4" w:space="0" w:color="000000"/>
            </w:tcBorders>
            <w:shd w:val="clear" w:color="auto" w:fill="auto"/>
            <w:vAlign w:val="bottom"/>
          </w:tcPr>
          <w:p w14:paraId="00000055" w14:textId="77777777" w:rsidR="005537F9" w:rsidRDefault="005537F9">
            <w:pPr>
              <w:jc w:val="right"/>
              <w:rPr>
                <w:color w:val="000000"/>
                <w:highlight w:val="yellow"/>
              </w:rPr>
            </w:pPr>
          </w:p>
        </w:tc>
        <w:tc>
          <w:tcPr>
            <w:tcW w:w="1438" w:type="dxa"/>
            <w:shd w:val="clear" w:color="auto" w:fill="auto"/>
            <w:vAlign w:val="bottom"/>
          </w:tcPr>
          <w:p w14:paraId="00000056" w14:textId="77777777" w:rsidR="005537F9" w:rsidRDefault="005537F9">
            <w:pPr>
              <w:jc w:val="right"/>
              <w:rPr>
                <w:color w:val="000000"/>
                <w:highlight w:val="yellow"/>
              </w:rPr>
            </w:pPr>
          </w:p>
        </w:tc>
      </w:tr>
      <w:tr w:rsidR="005537F9" w14:paraId="07F43DFD" w14:textId="77777777">
        <w:trPr>
          <w:trHeight w:val="288"/>
        </w:trPr>
        <w:tc>
          <w:tcPr>
            <w:tcW w:w="3596" w:type="dxa"/>
            <w:tcBorders>
              <w:right w:val="single" w:sz="4" w:space="0" w:color="000000"/>
            </w:tcBorders>
            <w:shd w:val="clear" w:color="auto" w:fill="auto"/>
            <w:vAlign w:val="center"/>
          </w:tcPr>
          <w:p w14:paraId="00000057" w14:textId="77777777" w:rsidR="005537F9" w:rsidRDefault="000D7614">
            <w:pPr>
              <w:keepNext/>
              <w:rPr>
                <w:i/>
                <w:iCs/>
                <w:color w:val="000000"/>
              </w:rPr>
            </w:pPr>
            <w:r>
              <w:rPr>
                <w:i/>
                <w:iCs/>
                <w:color w:val="000000"/>
              </w:rPr>
              <w:t xml:space="preserve">  B</w:t>
            </w:r>
            <w:r>
              <w:rPr>
                <w:i/>
                <w:iCs/>
                <w:color w:val="000000"/>
                <w:vertAlign w:val="subscript"/>
              </w:rPr>
              <w:t>100%</w:t>
            </w:r>
          </w:p>
        </w:tc>
        <w:tc>
          <w:tcPr>
            <w:tcW w:w="1439" w:type="dxa"/>
            <w:tcBorders>
              <w:left w:val="single" w:sz="4" w:space="0" w:color="000000"/>
            </w:tcBorders>
            <w:shd w:val="clear" w:color="auto" w:fill="BFBFBF"/>
            <w:vAlign w:val="bottom"/>
          </w:tcPr>
          <w:p w14:paraId="00000058" w14:textId="77777777" w:rsidR="005537F9" w:rsidRDefault="000D7614">
            <w:pPr>
              <w:jc w:val="right"/>
              <w:rPr>
                <w:color w:val="000000"/>
              </w:rPr>
            </w:pPr>
            <w:r>
              <w:rPr>
                <w:color w:val="000000"/>
              </w:rPr>
              <w:t>163,585</w:t>
            </w:r>
          </w:p>
        </w:tc>
        <w:tc>
          <w:tcPr>
            <w:tcW w:w="1439" w:type="dxa"/>
            <w:tcBorders>
              <w:right w:val="single" w:sz="4" w:space="0" w:color="000000"/>
            </w:tcBorders>
            <w:shd w:val="clear" w:color="auto" w:fill="BFBFBF"/>
            <w:vAlign w:val="bottom"/>
          </w:tcPr>
          <w:p w14:paraId="00000059" w14:textId="77777777" w:rsidR="005537F9" w:rsidRDefault="000D7614">
            <w:pPr>
              <w:jc w:val="right"/>
              <w:rPr>
                <w:color w:val="000000"/>
              </w:rPr>
            </w:pPr>
            <w:r>
              <w:rPr>
                <w:color w:val="000000"/>
              </w:rPr>
              <w:t>163,585</w:t>
            </w:r>
          </w:p>
        </w:tc>
        <w:tc>
          <w:tcPr>
            <w:tcW w:w="1438" w:type="dxa"/>
            <w:tcBorders>
              <w:left w:val="single" w:sz="4" w:space="0" w:color="000000"/>
            </w:tcBorders>
            <w:shd w:val="clear" w:color="auto" w:fill="auto"/>
            <w:vAlign w:val="bottom"/>
          </w:tcPr>
          <w:p w14:paraId="0000005A" w14:textId="77777777" w:rsidR="005537F9" w:rsidRDefault="000D7614">
            <w:pPr>
              <w:jc w:val="right"/>
              <w:rPr>
                <w:color w:val="000000"/>
                <w:highlight w:val="yellow"/>
              </w:rPr>
            </w:pPr>
            <w:r>
              <w:rPr>
                <w:color w:val="000000"/>
              </w:rPr>
              <w:t>159,595</w:t>
            </w:r>
          </w:p>
        </w:tc>
        <w:tc>
          <w:tcPr>
            <w:tcW w:w="1438" w:type="dxa"/>
            <w:shd w:val="clear" w:color="auto" w:fill="auto"/>
            <w:vAlign w:val="bottom"/>
          </w:tcPr>
          <w:p w14:paraId="0000005B" w14:textId="77777777" w:rsidR="005537F9" w:rsidRDefault="000D7614">
            <w:pPr>
              <w:jc w:val="right"/>
              <w:rPr>
                <w:color w:val="000000"/>
                <w:highlight w:val="yellow"/>
              </w:rPr>
            </w:pPr>
            <w:r>
              <w:rPr>
                <w:color w:val="000000"/>
              </w:rPr>
              <w:t>159,595</w:t>
            </w:r>
          </w:p>
        </w:tc>
      </w:tr>
      <w:tr w:rsidR="005537F9" w14:paraId="3FFABEE5" w14:textId="77777777">
        <w:trPr>
          <w:trHeight w:val="288"/>
        </w:trPr>
        <w:tc>
          <w:tcPr>
            <w:tcW w:w="3596" w:type="dxa"/>
            <w:tcBorders>
              <w:right w:val="single" w:sz="4" w:space="0" w:color="000000"/>
            </w:tcBorders>
            <w:shd w:val="clear" w:color="auto" w:fill="auto"/>
            <w:vAlign w:val="center"/>
          </w:tcPr>
          <w:p w14:paraId="0000005C" w14:textId="77777777" w:rsidR="005537F9" w:rsidRDefault="000D7614">
            <w:pPr>
              <w:keepNext/>
              <w:rPr>
                <w:i/>
                <w:iCs/>
                <w:color w:val="000000"/>
              </w:rPr>
            </w:pPr>
            <w:r>
              <w:rPr>
                <w:i/>
                <w:iCs/>
                <w:color w:val="000000"/>
              </w:rPr>
              <w:t xml:space="preserve">   B</w:t>
            </w:r>
            <w:r>
              <w:rPr>
                <w:i/>
                <w:iCs/>
                <w:color w:val="000000"/>
                <w:vertAlign w:val="subscript"/>
              </w:rPr>
              <w:t>40%</w:t>
            </w:r>
          </w:p>
        </w:tc>
        <w:tc>
          <w:tcPr>
            <w:tcW w:w="1439" w:type="dxa"/>
            <w:tcBorders>
              <w:left w:val="single" w:sz="4" w:space="0" w:color="000000"/>
            </w:tcBorders>
            <w:shd w:val="clear" w:color="auto" w:fill="BFBFBF"/>
            <w:vAlign w:val="bottom"/>
          </w:tcPr>
          <w:p w14:paraId="0000005D" w14:textId="77777777" w:rsidR="005537F9" w:rsidRDefault="000D7614">
            <w:pPr>
              <w:jc w:val="right"/>
              <w:rPr>
                <w:color w:val="000000"/>
              </w:rPr>
            </w:pPr>
            <w:r>
              <w:rPr>
                <w:color w:val="000000"/>
              </w:rPr>
              <w:t>65,434</w:t>
            </w:r>
          </w:p>
        </w:tc>
        <w:tc>
          <w:tcPr>
            <w:tcW w:w="1439" w:type="dxa"/>
            <w:tcBorders>
              <w:right w:val="single" w:sz="4" w:space="0" w:color="000000"/>
            </w:tcBorders>
            <w:shd w:val="clear" w:color="auto" w:fill="BFBFBF"/>
            <w:vAlign w:val="bottom"/>
          </w:tcPr>
          <w:p w14:paraId="0000005E" w14:textId="77777777" w:rsidR="005537F9" w:rsidRDefault="000D7614">
            <w:pPr>
              <w:jc w:val="right"/>
              <w:rPr>
                <w:color w:val="000000"/>
              </w:rPr>
            </w:pPr>
            <w:r>
              <w:rPr>
                <w:color w:val="000000"/>
              </w:rPr>
              <w:t>65,434</w:t>
            </w:r>
          </w:p>
        </w:tc>
        <w:tc>
          <w:tcPr>
            <w:tcW w:w="1438" w:type="dxa"/>
            <w:tcBorders>
              <w:left w:val="single" w:sz="4" w:space="0" w:color="000000"/>
            </w:tcBorders>
            <w:shd w:val="clear" w:color="auto" w:fill="auto"/>
            <w:vAlign w:val="bottom"/>
          </w:tcPr>
          <w:p w14:paraId="0000005F" w14:textId="77777777" w:rsidR="005537F9" w:rsidRDefault="000D7614">
            <w:pPr>
              <w:jc w:val="right"/>
              <w:rPr>
                <w:highlight w:val="yellow"/>
              </w:rPr>
            </w:pPr>
            <w:r>
              <w:rPr>
                <w:color w:val="000000"/>
              </w:rPr>
              <w:t>63,838</w:t>
            </w:r>
          </w:p>
        </w:tc>
        <w:tc>
          <w:tcPr>
            <w:tcW w:w="1438" w:type="dxa"/>
            <w:shd w:val="clear" w:color="auto" w:fill="auto"/>
            <w:vAlign w:val="bottom"/>
          </w:tcPr>
          <w:p w14:paraId="00000060" w14:textId="77777777" w:rsidR="005537F9" w:rsidRDefault="000D7614">
            <w:pPr>
              <w:jc w:val="right"/>
              <w:rPr>
                <w:highlight w:val="yellow"/>
              </w:rPr>
            </w:pPr>
            <w:r>
              <w:rPr>
                <w:color w:val="000000"/>
              </w:rPr>
              <w:t>63,838</w:t>
            </w:r>
          </w:p>
        </w:tc>
      </w:tr>
      <w:tr w:rsidR="005537F9" w14:paraId="117A2293" w14:textId="77777777">
        <w:trPr>
          <w:trHeight w:val="288"/>
        </w:trPr>
        <w:tc>
          <w:tcPr>
            <w:tcW w:w="3596" w:type="dxa"/>
            <w:tcBorders>
              <w:right w:val="single" w:sz="4" w:space="0" w:color="000000"/>
            </w:tcBorders>
            <w:shd w:val="clear" w:color="auto" w:fill="auto"/>
            <w:vAlign w:val="center"/>
          </w:tcPr>
          <w:p w14:paraId="00000061" w14:textId="77777777" w:rsidR="005537F9" w:rsidRDefault="000D7614">
            <w:pPr>
              <w:keepNext/>
              <w:rPr>
                <w:i/>
                <w:iCs/>
                <w:color w:val="000000"/>
              </w:rPr>
            </w:pPr>
            <w:r>
              <w:rPr>
                <w:i/>
                <w:iCs/>
                <w:color w:val="000000"/>
              </w:rPr>
              <w:t xml:space="preserve">   B</w:t>
            </w:r>
            <w:r>
              <w:rPr>
                <w:i/>
                <w:iCs/>
                <w:color w:val="000000"/>
                <w:vertAlign w:val="subscript"/>
              </w:rPr>
              <w:t>35%</w:t>
            </w:r>
          </w:p>
        </w:tc>
        <w:tc>
          <w:tcPr>
            <w:tcW w:w="1439" w:type="dxa"/>
            <w:tcBorders>
              <w:left w:val="single" w:sz="4" w:space="0" w:color="000000"/>
            </w:tcBorders>
            <w:shd w:val="clear" w:color="auto" w:fill="BFBFBF"/>
            <w:vAlign w:val="bottom"/>
          </w:tcPr>
          <w:p w14:paraId="00000062" w14:textId="77777777" w:rsidR="005537F9" w:rsidRDefault="000D7614">
            <w:pPr>
              <w:jc w:val="right"/>
              <w:rPr>
                <w:color w:val="000000"/>
              </w:rPr>
            </w:pPr>
            <w:r>
              <w:rPr>
                <w:color w:val="000000"/>
              </w:rPr>
              <w:t>57,255</w:t>
            </w:r>
          </w:p>
        </w:tc>
        <w:tc>
          <w:tcPr>
            <w:tcW w:w="1439" w:type="dxa"/>
            <w:tcBorders>
              <w:right w:val="single" w:sz="4" w:space="0" w:color="000000"/>
            </w:tcBorders>
            <w:shd w:val="clear" w:color="auto" w:fill="BFBFBF"/>
            <w:vAlign w:val="bottom"/>
          </w:tcPr>
          <w:p w14:paraId="00000063" w14:textId="77777777" w:rsidR="005537F9" w:rsidRDefault="000D7614">
            <w:pPr>
              <w:jc w:val="right"/>
              <w:rPr>
                <w:color w:val="000000"/>
              </w:rPr>
            </w:pPr>
            <w:r>
              <w:rPr>
                <w:color w:val="000000"/>
              </w:rPr>
              <w:t>57,255</w:t>
            </w:r>
          </w:p>
        </w:tc>
        <w:tc>
          <w:tcPr>
            <w:tcW w:w="1438" w:type="dxa"/>
            <w:tcBorders>
              <w:left w:val="single" w:sz="4" w:space="0" w:color="000000"/>
            </w:tcBorders>
            <w:shd w:val="clear" w:color="auto" w:fill="auto"/>
            <w:vAlign w:val="bottom"/>
          </w:tcPr>
          <w:p w14:paraId="00000064" w14:textId="77777777" w:rsidR="005537F9" w:rsidRDefault="000D7614">
            <w:pPr>
              <w:jc w:val="right"/>
              <w:rPr>
                <w:color w:val="000000"/>
                <w:highlight w:val="yellow"/>
              </w:rPr>
            </w:pPr>
            <w:r>
              <w:rPr>
                <w:color w:val="000000"/>
              </w:rPr>
              <w:t>55,858</w:t>
            </w:r>
          </w:p>
        </w:tc>
        <w:tc>
          <w:tcPr>
            <w:tcW w:w="1438" w:type="dxa"/>
            <w:shd w:val="clear" w:color="auto" w:fill="auto"/>
            <w:vAlign w:val="bottom"/>
          </w:tcPr>
          <w:p w14:paraId="00000065" w14:textId="77777777" w:rsidR="005537F9" w:rsidRDefault="000D7614">
            <w:pPr>
              <w:jc w:val="right"/>
              <w:rPr>
                <w:color w:val="000000"/>
                <w:highlight w:val="yellow"/>
              </w:rPr>
            </w:pPr>
            <w:r>
              <w:rPr>
                <w:color w:val="000000"/>
              </w:rPr>
              <w:t>55,858</w:t>
            </w:r>
          </w:p>
        </w:tc>
      </w:tr>
      <w:tr w:rsidR="005537F9" w14:paraId="158D0A8A" w14:textId="77777777">
        <w:trPr>
          <w:trHeight w:val="288"/>
        </w:trPr>
        <w:tc>
          <w:tcPr>
            <w:tcW w:w="3596" w:type="dxa"/>
            <w:tcBorders>
              <w:right w:val="single" w:sz="4" w:space="0" w:color="000000"/>
            </w:tcBorders>
            <w:shd w:val="clear" w:color="auto" w:fill="auto"/>
            <w:vAlign w:val="center"/>
          </w:tcPr>
          <w:p w14:paraId="00000066" w14:textId="77777777" w:rsidR="005537F9" w:rsidRDefault="000D7614">
            <w:pPr>
              <w:keepNext/>
              <w:rPr>
                <w:i/>
                <w:iCs/>
                <w:color w:val="000000"/>
              </w:rPr>
            </w:pPr>
            <w:r>
              <w:rPr>
                <w:i/>
                <w:iCs/>
                <w:color w:val="000000"/>
              </w:rPr>
              <w:t>F</w:t>
            </w:r>
            <w:r>
              <w:rPr>
                <w:i/>
                <w:iCs/>
                <w:color w:val="000000"/>
                <w:vertAlign w:val="subscript"/>
              </w:rPr>
              <w:t>OFL</w:t>
            </w:r>
          </w:p>
        </w:tc>
        <w:tc>
          <w:tcPr>
            <w:tcW w:w="1439" w:type="dxa"/>
            <w:tcBorders>
              <w:left w:val="single" w:sz="4" w:space="0" w:color="000000"/>
            </w:tcBorders>
            <w:shd w:val="clear" w:color="auto" w:fill="BFBFBF"/>
            <w:vAlign w:val="bottom"/>
          </w:tcPr>
          <w:p w14:paraId="00000067" w14:textId="77777777" w:rsidR="005537F9" w:rsidRDefault="000D7614">
            <w:pPr>
              <w:keepNext/>
              <w:jc w:val="right"/>
              <w:rPr>
                <w:color w:val="000000"/>
              </w:rPr>
            </w:pPr>
            <w:r>
              <w:rPr>
                <w:color w:val="000000"/>
              </w:rPr>
              <w:t>0.57</w:t>
            </w:r>
          </w:p>
        </w:tc>
        <w:tc>
          <w:tcPr>
            <w:tcW w:w="1439" w:type="dxa"/>
            <w:tcBorders>
              <w:right w:val="single" w:sz="4" w:space="0" w:color="000000"/>
            </w:tcBorders>
            <w:shd w:val="clear" w:color="auto" w:fill="BFBFBF"/>
            <w:vAlign w:val="bottom"/>
          </w:tcPr>
          <w:p w14:paraId="00000068" w14:textId="77777777" w:rsidR="005537F9" w:rsidRDefault="000D7614">
            <w:pPr>
              <w:keepNext/>
              <w:jc w:val="right"/>
              <w:rPr>
                <w:color w:val="000000"/>
              </w:rPr>
            </w:pPr>
            <w:r>
              <w:rPr>
                <w:color w:val="000000"/>
              </w:rPr>
              <w:t>0.51</w:t>
            </w:r>
          </w:p>
        </w:tc>
        <w:tc>
          <w:tcPr>
            <w:tcW w:w="1438" w:type="dxa"/>
            <w:tcBorders>
              <w:left w:val="single" w:sz="4" w:space="0" w:color="000000"/>
            </w:tcBorders>
            <w:shd w:val="clear" w:color="auto" w:fill="auto"/>
            <w:vAlign w:val="bottom"/>
          </w:tcPr>
          <w:p w14:paraId="00000069" w14:textId="77777777" w:rsidR="005537F9" w:rsidRDefault="000D7614">
            <w:pPr>
              <w:jc w:val="right"/>
              <w:rPr>
                <w:highlight w:val="yellow"/>
              </w:rPr>
            </w:pPr>
            <w:r>
              <w:rPr>
                <w:color w:val="000000"/>
              </w:rPr>
              <w:t>0.68</w:t>
            </w:r>
          </w:p>
        </w:tc>
        <w:tc>
          <w:tcPr>
            <w:tcW w:w="1438" w:type="dxa"/>
            <w:shd w:val="clear" w:color="auto" w:fill="auto"/>
            <w:vAlign w:val="bottom"/>
          </w:tcPr>
          <w:p w14:paraId="0000006A" w14:textId="77777777" w:rsidR="005537F9" w:rsidRDefault="000D7614">
            <w:pPr>
              <w:jc w:val="right"/>
              <w:rPr>
                <w:highlight w:val="yellow"/>
              </w:rPr>
            </w:pPr>
            <w:r>
              <w:rPr>
                <w:color w:val="000000"/>
              </w:rPr>
              <w:t>0.54</w:t>
            </w:r>
          </w:p>
        </w:tc>
      </w:tr>
      <w:tr w:rsidR="005537F9" w14:paraId="5EDA1F41" w14:textId="77777777">
        <w:trPr>
          <w:trHeight w:val="288"/>
        </w:trPr>
        <w:tc>
          <w:tcPr>
            <w:tcW w:w="3596" w:type="dxa"/>
            <w:tcBorders>
              <w:right w:val="single" w:sz="4" w:space="0" w:color="000000"/>
            </w:tcBorders>
            <w:shd w:val="clear" w:color="auto" w:fill="auto"/>
            <w:vAlign w:val="center"/>
          </w:tcPr>
          <w:p w14:paraId="0000006B" w14:textId="77777777" w:rsidR="005537F9" w:rsidRDefault="000D7614">
            <w:pPr>
              <w:keepNext/>
              <w:rPr>
                <w:i/>
                <w:iCs/>
                <w:color w:val="000000"/>
              </w:rPr>
            </w:pPr>
            <w:proofErr w:type="spellStart"/>
            <w:r>
              <w:rPr>
                <w:i/>
                <w:iCs/>
                <w:color w:val="000000"/>
              </w:rPr>
              <w:t>maxF</w:t>
            </w:r>
            <w:r>
              <w:rPr>
                <w:i/>
                <w:iCs/>
                <w:color w:val="000000"/>
                <w:vertAlign w:val="subscript"/>
              </w:rPr>
              <w:t>ABC</w:t>
            </w:r>
            <w:proofErr w:type="spellEnd"/>
          </w:p>
        </w:tc>
        <w:tc>
          <w:tcPr>
            <w:tcW w:w="1439" w:type="dxa"/>
            <w:tcBorders>
              <w:left w:val="single" w:sz="4" w:space="0" w:color="000000"/>
            </w:tcBorders>
            <w:shd w:val="clear" w:color="auto" w:fill="BFBFBF"/>
            <w:vAlign w:val="bottom"/>
          </w:tcPr>
          <w:p w14:paraId="0000006C" w14:textId="77777777" w:rsidR="005537F9" w:rsidRDefault="000D7614">
            <w:pPr>
              <w:keepNext/>
              <w:jc w:val="right"/>
              <w:rPr>
                <w:color w:val="000000"/>
              </w:rPr>
            </w:pPr>
            <w:r>
              <w:rPr>
                <w:color w:val="000000"/>
              </w:rPr>
              <w:t>0.46</w:t>
            </w:r>
          </w:p>
        </w:tc>
        <w:tc>
          <w:tcPr>
            <w:tcW w:w="1439" w:type="dxa"/>
            <w:tcBorders>
              <w:right w:val="single" w:sz="4" w:space="0" w:color="000000"/>
            </w:tcBorders>
            <w:shd w:val="clear" w:color="auto" w:fill="BFBFBF"/>
            <w:vAlign w:val="bottom"/>
          </w:tcPr>
          <w:p w14:paraId="0000006D" w14:textId="77777777" w:rsidR="005537F9" w:rsidRDefault="000D7614">
            <w:pPr>
              <w:keepNext/>
              <w:jc w:val="right"/>
              <w:rPr>
                <w:color w:val="000000"/>
              </w:rPr>
            </w:pPr>
            <w:r>
              <w:rPr>
                <w:color w:val="000000"/>
              </w:rPr>
              <w:t>0.43</w:t>
            </w:r>
          </w:p>
        </w:tc>
        <w:tc>
          <w:tcPr>
            <w:tcW w:w="1438" w:type="dxa"/>
            <w:tcBorders>
              <w:left w:val="single" w:sz="4" w:space="0" w:color="000000"/>
            </w:tcBorders>
            <w:shd w:val="clear" w:color="auto" w:fill="auto"/>
            <w:vAlign w:val="bottom"/>
          </w:tcPr>
          <w:p w14:paraId="0000006E" w14:textId="77777777" w:rsidR="005537F9" w:rsidRDefault="000D7614">
            <w:pPr>
              <w:keepNext/>
              <w:jc w:val="right"/>
              <w:rPr>
                <w:color w:val="000000"/>
                <w:highlight w:val="yellow"/>
              </w:rPr>
            </w:pPr>
            <w:r>
              <w:rPr>
                <w:color w:val="000000"/>
              </w:rPr>
              <w:t>0.54</w:t>
            </w:r>
          </w:p>
        </w:tc>
        <w:tc>
          <w:tcPr>
            <w:tcW w:w="1438" w:type="dxa"/>
            <w:shd w:val="clear" w:color="auto" w:fill="auto"/>
            <w:vAlign w:val="bottom"/>
          </w:tcPr>
          <w:p w14:paraId="0000006F" w14:textId="77777777" w:rsidR="005537F9" w:rsidRDefault="000D7614">
            <w:pPr>
              <w:keepNext/>
              <w:jc w:val="right"/>
              <w:rPr>
                <w:color w:val="000000"/>
                <w:highlight w:val="yellow"/>
              </w:rPr>
            </w:pPr>
            <w:r>
              <w:rPr>
                <w:color w:val="000000"/>
              </w:rPr>
              <w:t>0.47</w:t>
            </w:r>
          </w:p>
        </w:tc>
      </w:tr>
      <w:tr w:rsidR="005537F9" w14:paraId="70EDF99F" w14:textId="77777777">
        <w:trPr>
          <w:trHeight w:val="288"/>
        </w:trPr>
        <w:tc>
          <w:tcPr>
            <w:tcW w:w="3596" w:type="dxa"/>
            <w:tcBorders>
              <w:right w:val="single" w:sz="4" w:space="0" w:color="000000"/>
            </w:tcBorders>
            <w:shd w:val="clear" w:color="auto" w:fill="auto"/>
            <w:vAlign w:val="center"/>
          </w:tcPr>
          <w:p w14:paraId="00000070" w14:textId="77777777" w:rsidR="005537F9" w:rsidRDefault="000D7614">
            <w:pPr>
              <w:keepNext/>
              <w:rPr>
                <w:i/>
                <w:iCs/>
                <w:color w:val="000000"/>
              </w:rPr>
            </w:pPr>
            <w:r>
              <w:rPr>
                <w:i/>
                <w:iCs/>
                <w:color w:val="000000"/>
              </w:rPr>
              <w:t>F</w:t>
            </w:r>
            <w:r>
              <w:rPr>
                <w:i/>
                <w:iCs/>
                <w:color w:val="000000"/>
                <w:vertAlign w:val="subscript"/>
              </w:rPr>
              <w:t>ABC</w:t>
            </w:r>
          </w:p>
        </w:tc>
        <w:tc>
          <w:tcPr>
            <w:tcW w:w="1439" w:type="dxa"/>
            <w:tcBorders>
              <w:left w:val="single" w:sz="4" w:space="0" w:color="000000"/>
            </w:tcBorders>
            <w:shd w:val="clear" w:color="auto" w:fill="BFBFBF"/>
            <w:vAlign w:val="bottom"/>
          </w:tcPr>
          <w:p w14:paraId="00000071" w14:textId="77777777" w:rsidR="005537F9" w:rsidRDefault="000D7614">
            <w:pPr>
              <w:keepNext/>
              <w:jc w:val="right"/>
              <w:rPr>
                <w:color w:val="000000"/>
              </w:rPr>
            </w:pPr>
            <w:r>
              <w:rPr>
                <w:color w:val="000000"/>
              </w:rPr>
              <w:t>0.46</w:t>
            </w:r>
          </w:p>
        </w:tc>
        <w:tc>
          <w:tcPr>
            <w:tcW w:w="1439" w:type="dxa"/>
            <w:tcBorders>
              <w:right w:val="single" w:sz="4" w:space="0" w:color="000000"/>
            </w:tcBorders>
            <w:shd w:val="clear" w:color="auto" w:fill="BFBFBF"/>
            <w:vAlign w:val="bottom"/>
          </w:tcPr>
          <w:p w14:paraId="00000072" w14:textId="77777777" w:rsidR="005537F9" w:rsidRDefault="000D7614">
            <w:pPr>
              <w:keepNext/>
              <w:jc w:val="right"/>
              <w:rPr>
                <w:color w:val="000000"/>
              </w:rPr>
            </w:pPr>
            <w:r>
              <w:rPr>
                <w:color w:val="000000"/>
              </w:rPr>
              <w:t>0.43</w:t>
            </w:r>
          </w:p>
        </w:tc>
        <w:tc>
          <w:tcPr>
            <w:tcW w:w="1438" w:type="dxa"/>
            <w:tcBorders>
              <w:left w:val="single" w:sz="4" w:space="0" w:color="000000"/>
            </w:tcBorders>
            <w:shd w:val="clear" w:color="auto" w:fill="auto"/>
            <w:vAlign w:val="bottom"/>
          </w:tcPr>
          <w:p w14:paraId="00000073" w14:textId="77777777" w:rsidR="005537F9" w:rsidRDefault="000D7614">
            <w:pPr>
              <w:keepNext/>
              <w:jc w:val="right"/>
              <w:rPr>
                <w:color w:val="000000"/>
                <w:highlight w:val="yellow"/>
              </w:rPr>
            </w:pPr>
            <w:r>
              <w:rPr>
                <w:color w:val="000000"/>
              </w:rPr>
              <w:t>0.54</w:t>
            </w:r>
          </w:p>
        </w:tc>
        <w:tc>
          <w:tcPr>
            <w:tcW w:w="1438" w:type="dxa"/>
            <w:shd w:val="clear" w:color="auto" w:fill="auto"/>
            <w:vAlign w:val="bottom"/>
          </w:tcPr>
          <w:p w14:paraId="00000074" w14:textId="77777777" w:rsidR="005537F9" w:rsidRDefault="000D7614">
            <w:pPr>
              <w:keepNext/>
              <w:jc w:val="right"/>
              <w:rPr>
                <w:color w:val="000000"/>
                <w:highlight w:val="yellow"/>
              </w:rPr>
            </w:pPr>
            <w:r>
              <w:rPr>
                <w:color w:val="000000"/>
              </w:rPr>
              <w:t>0.47</w:t>
            </w:r>
          </w:p>
        </w:tc>
      </w:tr>
      <w:tr w:rsidR="005537F9" w14:paraId="748E3003" w14:textId="77777777">
        <w:trPr>
          <w:trHeight w:val="288"/>
        </w:trPr>
        <w:tc>
          <w:tcPr>
            <w:tcW w:w="3596" w:type="dxa"/>
            <w:tcBorders>
              <w:bottom w:val="nil"/>
              <w:right w:val="single" w:sz="4" w:space="0" w:color="000000"/>
            </w:tcBorders>
            <w:shd w:val="clear" w:color="auto" w:fill="auto"/>
            <w:vAlign w:val="center"/>
          </w:tcPr>
          <w:p w14:paraId="00000075" w14:textId="77777777" w:rsidR="005537F9" w:rsidRDefault="000D7614">
            <w:pPr>
              <w:keepNext/>
              <w:rPr>
                <w:color w:val="000000"/>
              </w:rPr>
            </w:pPr>
            <w:r>
              <w:rPr>
                <w:color w:val="000000"/>
              </w:rPr>
              <w:t>OFL (t)</w:t>
            </w:r>
          </w:p>
        </w:tc>
        <w:tc>
          <w:tcPr>
            <w:tcW w:w="1439" w:type="dxa"/>
            <w:tcBorders>
              <w:left w:val="single" w:sz="4" w:space="0" w:color="000000"/>
              <w:bottom w:val="nil"/>
            </w:tcBorders>
            <w:shd w:val="clear" w:color="auto" w:fill="BFBFBF"/>
            <w:vAlign w:val="bottom"/>
          </w:tcPr>
          <w:p w14:paraId="00000076" w14:textId="77777777" w:rsidR="005537F9" w:rsidRDefault="000D7614">
            <w:pPr>
              <w:jc w:val="right"/>
              <w:rPr>
                <w:color w:val="000000"/>
              </w:rPr>
            </w:pPr>
            <w:r>
              <w:rPr>
                <w:color w:val="000000"/>
              </w:rPr>
              <w:t>38,688</w:t>
            </w:r>
          </w:p>
        </w:tc>
        <w:tc>
          <w:tcPr>
            <w:tcW w:w="1439" w:type="dxa"/>
            <w:tcBorders>
              <w:bottom w:val="nil"/>
              <w:right w:val="single" w:sz="4" w:space="0" w:color="000000"/>
            </w:tcBorders>
            <w:shd w:val="clear" w:color="auto" w:fill="BFBFBF"/>
            <w:vAlign w:val="bottom"/>
          </w:tcPr>
          <w:p w14:paraId="00000077" w14:textId="77777777" w:rsidR="005537F9" w:rsidRDefault="000D7614">
            <w:pPr>
              <w:jc w:val="right"/>
              <w:rPr>
                <w:color w:val="000000"/>
              </w:rPr>
            </w:pPr>
            <w:r>
              <w:rPr>
                <w:color w:val="000000"/>
              </w:rPr>
              <w:t>33,099</w:t>
            </w:r>
          </w:p>
        </w:tc>
        <w:tc>
          <w:tcPr>
            <w:tcW w:w="1438" w:type="dxa"/>
            <w:tcBorders>
              <w:left w:val="single" w:sz="4" w:space="0" w:color="000000"/>
              <w:bottom w:val="nil"/>
            </w:tcBorders>
            <w:shd w:val="clear" w:color="auto" w:fill="auto"/>
            <w:vAlign w:val="bottom"/>
          </w:tcPr>
          <w:p w14:paraId="00000078" w14:textId="77777777" w:rsidR="005537F9" w:rsidRDefault="000D7614">
            <w:pPr>
              <w:jc w:val="right"/>
              <w:rPr>
                <w:b/>
                <w:bCs/>
                <w:color w:val="000000"/>
                <w:highlight w:val="yellow"/>
              </w:rPr>
            </w:pPr>
            <w:r>
              <w:rPr>
                <w:b/>
                <w:bCs/>
                <w:color w:val="000000"/>
              </w:rPr>
              <w:t>49,782</w:t>
            </w:r>
          </w:p>
        </w:tc>
        <w:tc>
          <w:tcPr>
            <w:tcW w:w="1438" w:type="dxa"/>
            <w:tcBorders>
              <w:bottom w:val="nil"/>
            </w:tcBorders>
            <w:shd w:val="clear" w:color="auto" w:fill="auto"/>
            <w:vAlign w:val="bottom"/>
          </w:tcPr>
          <w:p w14:paraId="00000079" w14:textId="77777777" w:rsidR="005537F9" w:rsidRDefault="000D7614">
            <w:pPr>
              <w:jc w:val="right"/>
              <w:rPr>
                <w:color w:val="000000"/>
                <w:highlight w:val="yellow"/>
              </w:rPr>
            </w:pPr>
            <w:r>
              <w:rPr>
                <w:color w:val="000000"/>
              </w:rPr>
              <w:t>38,812</w:t>
            </w:r>
          </w:p>
        </w:tc>
      </w:tr>
      <w:tr w:rsidR="005537F9" w14:paraId="0DD4C89F" w14:textId="77777777">
        <w:trPr>
          <w:trHeight w:val="288"/>
        </w:trPr>
        <w:tc>
          <w:tcPr>
            <w:tcW w:w="3596" w:type="dxa"/>
            <w:tcBorders>
              <w:bottom w:val="nil"/>
              <w:right w:val="single" w:sz="4" w:space="0" w:color="000000"/>
            </w:tcBorders>
            <w:shd w:val="clear" w:color="auto" w:fill="auto"/>
            <w:vAlign w:val="center"/>
          </w:tcPr>
          <w:p w14:paraId="0000007A" w14:textId="77777777" w:rsidR="005537F9" w:rsidRDefault="000D7614">
            <w:pPr>
              <w:keepNext/>
              <w:rPr>
                <w:color w:val="000000"/>
              </w:rPr>
            </w:pPr>
            <w:proofErr w:type="spellStart"/>
            <w:r>
              <w:rPr>
                <w:color w:val="000000"/>
              </w:rPr>
              <w:t>maxABC</w:t>
            </w:r>
            <w:proofErr w:type="spellEnd"/>
            <w:r>
              <w:rPr>
                <w:color w:val="000000"/>
              </w:rPr>
              <w:t xml:space="preserve"> (t)</w:t>
            </w:r>
          </w:p>
        </w:tc>
        <w:tc>
          <w:tcPr>
            <w:tcW w:w="1439" w:type="dxa"/>
            <w:tcBorders>
              <w:left w:val="single" w:sz="4" w:space="0" w:color="000000"/>
              <w:bottom w:val="nil"/>
            </w:tcBorders>
            <w:shd w:val="clear" w:color="auto" w:fill="BFBFBF"/>
            <w:vAlign w:val="bottom"/>
          </w:tcPr>
          <w:p w14:paraId="0000007B" w14:textId="77777777" w:rsidR="005537F9" w:rsidRDefault="000D7614">
            <w:pPr>
              <w:jc w:val="right"/>
              <w:rPr>
                <w:color w:val="000000"/>
              </w:rPr>
            </w:pPr>
            <w:r>
              <w:rPr>
                <w:color w:val="000000"/>
              </w:rPr>
              <w:t>32,141</w:t>
            </w:r>
          </w:p>
        </w:tc>
        <w:tc>
          <w:tcPr>
            <w:tcW w:w="1439" w:type="dxa"/>
            <w:tcBorders>
              <w:bottom w:val="nil"/>
              <w:right w:val="single" w:sz="4" w:space="0" w:color="000000"/>
            </w:tcBorders>
            <w:shd w:val="clear" w:color="auto" w:fill="BFBFBF"/>
            <w:vAlign w:val="bottom"/>
          </w:tcPr>
          <w:p w14:paraId="0000007C" w14:textId="77777777" w:rsidR="005537F9" w:rsidRDefault="000D7614">
            <w:pPr>
              <w:jc w:val="right"/>
              <w:rPr>
                <w:color w:val="000000"/>
              </w:rPr>
            </w:pPr>
            <w:r>
              <w:rPr>
                <w:color w:val="000000"/>
              </w:rPr>
              <w:t>30,193</w:t>
            </w:r>
          </w:p>
        </w:tc>
        <w:tc>
          <w:tcPr>
            <w:tcW w:w="1438" w:type="dxa"/>
            <w:tcBorders>
              <w:left w:val="single" w:sz="4" w:space="0" w:color="000000"/>
              <w:bottom w:val="nil"/>
            </w:tcBorders>
            <w:shd w:val="clear" w:color="auto" w:fill="auto"/>
            <w:vAlign w:val="bottom"/>
          </w:tcPr>
          <w:p w14:paraId="0000007D" w14:textId="77777777" w:rsidR="005537F9" w:rsidRDefault="000D7614">
            <w:pPr>
              <w:jc w:val="right"/>
              <w:rPr>
                <w:color w:val="000000"/>
                <w:highlight w:val="yellow"/>
              </w:rPr>
            </w:pPr>
            <w:r>
              <w:rPr>
                <w:color w:val="000000"/>
              </w:rPr>
              <w:t>41,520</w:t>
            </w:r>
          </w:p>
        </w:tc>
        <w:tc>
          <w:tcPr>
            <w:tcW w:w="1438" w:type="dxa"/>
            <w:tcBorders>
              <w:bottom w:val="nil"/>
            </w:tcBorders>
            <w:shd w:val="clear" w:color="auto" w:fill="auto"/>
            <w:vAlign w:val="bottom"/>
          </w:tcPr>
          <w:p w14:paraId="0000007E" w14:textId="77777777" w:rsidR="005537F9" w:rsidRDefault="000D7614">
            <w:pPr>
              <w:jc w:val="right"/>
              <w:rPr>
                <w:color w:val="000000"/>
                <w:highlight w:val="yellow"/>
              </w:rPr>
            </w:pPr>
            <w:r>
              <w:rPr>
                <w:color w:val="000000"/>
              </w:rPr>
              <w:t>32,209</w:t>
            </w:r>
          </w:p>
        </w:tc>
      </w:tr>
      <w:tr w:rsidR="005537F9" w14:paraId="37213409" w14:textId="77777777">
        <w:trPr>
          <w:trHeight w:val="288"/>
        </w:trPr>
        <w:tc>
          <w:tcPr>
            <w:tcW w:w="3596" w:type="dxa"/>
            <w:tcBorders>
              <w:top w:val="nil"/>
              <w:bottom w:val="single" w:sz="4" w:space="0" w:color="000000"/>
              <w:right w:val="single" w:sz="4" w:space="0" w:color="000000"/>
            </w:tcBorders>
            <w:shd w:val="clear" w:color="auto" w:fill="auto"/>
            <w:vAlign w:val="center"/>
          </w:tcPr>
          <w:p w14:paraId="0000007F" w14:textId="77777777" w:rsidR="005537F9" w:rsidRDefault="000D7614">
            <w:pPr>
              <w:keepNext/>
              <w:rPr>
                <w:color w:val="000000"/>
              </w:rPr>
            </w:pPr>
            <w:r>
              <w:rPr>
                <w:color w:val="000000"/>
              </w:rPr>
              <w:t>ABC (t)</w:t>
            </w:r>
          </w:p>
        </w:tc>
        <w:tc>
          <w:tcPr>
            <w:tcW w:w="1439" w:type="dxa"/>
            <w:tcBorders>
              <w:top w:val="nil"/>
              <w:left w:val="single" w:sz="4" w:space="0" w:color="000000"/>
              <w:bottom w:val="single" w:sz="4" w:space="0" w:color="000000"/>
            </w:tcBorders>
            <w:shd w:val="clear" w:color="auto" w:fill="BFBFBF"/>
            <w:vAlign w:val="bottom"/>
          </w:tcPr>
          <w:p w14:paraId="00000080" w14:textId="77777777" w:rsidR="005537F9" w:rsidRDefault="000D7614">
            <w:pPr>
              <w:jc w:val="right"/>
              <w:rPr>
                <w:color w:val="000000"/>
              </w:rPr>
            </w:pPr>
            <w:r>
              <w:rPr>
                <w:color w:val="000000"/>
              </w:rPr>
              <w:t>32,141</w:t>
            </w:r>
          </w:p>
        </w:tc>
        <w:tc>
          <w:tcPr>
            <w:tcW w:w="1439" w:type="dxa"/>
            <w:tcBorders>
              <w:top w:val="nil"/>
              <w:bottom w:val="single" w:sz="4" w:space="0" w:color="000000"/>
              <w:right w:val="single" w:sz="4" w:space="0" w:color="000000"/>
            </w:tcBorders>
            <w:shd w:val="clear" w:color="auto" w:fill="BFBFBF"/>
            <w:vAlign w:val="bottom"/>
          </w:tcPr>
          <w:p w14:paraId="00000081" w14:textId="77777777" w:rsidR="005537F9" w:rsidRDefault="000D7614">
            <w:pPr>
              <w:jc w:val="right"/>
              <w:rPr>
                <w:color w:val="000000"/>
              </w:rPr>
            </w:pPr>
            <w:r>
              <w:rPr>
                <w:color w:val="000000"/>
              </w:rPr>
              <w:t>30,193</w:t>
            </w:r>
          </w:p>
        </w:tc>
        <w:tc>
          <w:tcPr>
            <w:tcW w:w="1438" w:type="dxa"/>
            <w:tcBorders>
              <w:top w:val="nil"/>
              <w:left w:val="single" w:sz="4" w:space="0" w:color="000000"/>
              <w:bottom w:val="single" w:sz="4" w:space="0" w:color="000000"/>
            </w:tcBorders>
            <w:shd w:val="clear" w:color="auto" w:fill="auto"/>
            <w:vAlign w:val="bottom"/>
          </w:tcPr>
          <w:p w14:paraId="00000082" w14:textId="77777777" w:rsidR="005537F9" w:rsidRDefault="000D7614">
            <w:pPr>
              <w:jc w:val="right"/>
              <w:rPr>
                <w:b/>
                <w:bCs/>
                <w:color w:val="000000"/>
                <w:highlight w:val="yellow"/>
              </w:rPr>
            </w:pPr>
            <w:r>
              <w:rPr>
                <w:b/>
                <w:bCs/>
                <w:color w:val="000000"/>
              </w:rPr>
              <w:t>41,520</w:t>
            </w:r>
          </w:p>
        </w:tc>
        <w:tc>
          <w:tcPr>
            <w:tcW w:w="1438" w:type="dxa"/>
            <w:tcBorders>
              <w:top w:val="nil"/>
              <w:bottom w:val="single" w:sz="4" w:space="0" w:color="000000"/>
            </w:tcBorders>
            <w:shd w:val="clear" w:color="auto" w:fill="auto"/>
            <w:vAlign w:val="bottom"/>
          </w:tcPr>
          <w:p w14:paraId="00000083" w14:textId="77777777" w:rsidR="005537F9" w:rsidRDefault="000D7614">
            <w:pPr>
              <w:jc w:val="right"/>
              <w:rPr>
                <w:color w:val="000000"/>
                <w:highlight w:val="yellow"/>
              </w:rPr>
            </w:pPr>
            <w:r>
              <w:rPr>
                <w:color w:val="000000"/>
              </w:rPr>
              <w:t>32,209</w:t>
            </w:r>
          </w:p>
        </w:tc>
      </w:tr>
      <w:tr w:rsidR="005537F9" w14:paraId="0FD6008F" w14:textId="77777777">
        <w:trPr>
          <w:trHeight w:val="288"/>
        </w:trPr>
        <w:tc>
          <w:tcPr>
            <w:tcW w:w="3596" w:type="dxa"/>
            <w:vMerge w:val="restart"/>
            <w:tcBorders>
              <w:top w:val="single" w:sz="4" w:space="0" w:color="000000"/>
              <w:bottom w:val="nil"/>
              <w:right w:val="single" w:sz="4" w:space="0" w:color="000000"/>
            </w:tcBorders>
            <w:shd w:val="clear" w:color="auto" w:fill="auto"/>
          </w:tcPr>
          <w:p w14:paraId="00000084" w14:textId="77777777" w:rsidR="005537F9" w:rsidRDefault="000D7614">
            <w:pPr>
              <w:keepNext/>
              <w:spacing w:after="0"/>
              <w:rPr>
                <w:b/>
                <w:bCs/>
              </w:rPr>
            </w:pPr>
            <w:r>
              <w:rPr>
                <w:b/>
                <w:bCs/>
              </w:rPr>
              <w:t>Status</w:t>
            </w:r>
          </w:p>
        </w:tc>
        <w:tc>
          <w:tcPr>
            <w:tcW w:w="2878" w:type="dxa"/>
            <w:gridSpan w:val="2"/>
            <w:tcBorders>
              <w:top w:val="single" w:sz="4" w:space="0" w:color="000000"/>
              <w:left w:val="single" w:sz="4" w:space="0" w:color="000000"/>
              <w:bottom w:val="nil"/>
              <w:right w:val="single" w:sz="4" w:space="0" w:color="000000"/>
            </w:tcBorders>
            <w:shd w:val="clear" w:color="auto" w:fill="BFBFBF"/>
          </w:tcPr>
          <w:p w14:paraId="00000085" w14:textId="77777777" w:rsidR="005537F9" w:rsidRDefault="000D7614">
            <w:pPr>
              <w:keepNext/>
              <w:spacing w:after="0"/>
              <w:jc w:val="center"/>
            </w:pPr>
            <w:r>
              <w:t xml:space="preserve">As determined </w:t>
            </w:r>
            <w:r>
              <w:rPr>
                <w:i/>
                <w:iCs/>
              </w:rPr>
              <w:t>last</w:t>
            </w:r>
            <w:r>
              <w:t xml:space="preserve"> year for:</w:t>
            </w:r>
          </w:p>
        </w:tc>
        <w:tc>
          <w:tcPr>
            <w:tcW w:w="2876" w:type="dxa"/>
            <w:gridSpan w:val="2"/>
            <w:tcBorders>
              <w:top w:val="single" w:sz="4" w:space="0" w:color="000000"/>
              <w:left w:val="single" w:sz="4" w:space="0" w:color="000000"/>
              <w:bottom w:val="nil"/>
            </w:tcBorders>
            <w:shd w:val="clear" w:color="auto" w:fill="auto"/>
          </w:tcPr>
          <w:p w14:paraId="00000087" w14:textId="77777777" w:rsidR="005537F9" w:rsidRDefault="000D7614">
            <w:pPr>
              <w:pBdr>
                <w:top w:val="nil"/>
                <w:left w:val="nil"/>
                <w:bottom w:val="nil"/>
                <w:right w:val="nil"/>
                <w:between w:val="nil"/>
              </w:pBdr>
              <w:jc w:val="center"/>
            </w:pPr>
            <w:r>
              <w:t xml:space="preserve">As determined </w:t>
            </w:r>
            <w:r>
              <w:rPr>
                <w:i/>
                <w:iCs/>
              </w:rPr>
              <w:t>this</w:t>
            </w:r>
            <w:r>
              <w:t xml:space="preserve"> year for:</w:t>
            </w:r>
          </w:p>
        </w:tc>
      </w:tr>
      <w:tr w:rsidR="005537F9" w14:paraId="1FE025C6" w14:textId="77777777">
        <w:trPr>
          <w:trHeight w:val="243"/>
        </w:trPr>
        <w:tc>
          <w:tcPr>
            <w:tcW w:w="3596" w:type="dxa"/>
            <w:vMerge/>
            <w:tcBorders>
              <w:top w:val="single" w:sz="4" w:space="0" w:color="000000"/>
              <w:bottom w:val="nil"/>
              <w:right w:val="single" w:sz="4" w:space="0" w:color="000000"/>
            </w:tcBorders>
            <w:shd w:val="clear" w:color="auto" w:fill="auto"/>
          </w:tcPr>
          <w:p w14:paraId="00000089" w14:textId="77777777" w:rsidR="005537F9" w:rsidRDefault="005537F9">
            <w:pPr>
              <w:widowControl w:val="0"/>
              <w:pBdr>
                <w:top w:val="nil"/>
                <w:left w:val="nil"/>
                <w:bottom w:val="nil"/>
                <w:right w:val="nil"/>
                <w:between w:val="nil"/>
              </w:pBdr>
              <w:spacing w:after="0" w:line="276" w:lineRule="auto"/>
            </w:pPr>
          </w:p>
        </w:tc>
        <w:tc>
          <w:tcPr>
            <w:tcW w:w="1439" w:type="dxa"/>
            <w:tcBorders>
              <w:top w:val="nil"/>
              <w:left w:val="single" w:sz="4" w:space="0" w:color="000000"/>
              <w:bottom w:val="single" w:sz="4" w:space="0" w:color="000000"/>
            </w:tcBorders>
            <w:shd w:val="clear" w:color="auto" w:fill="BFBFBF"/>
          </w:tcPr>
          <w:p w14:paraId="0000008A" w14:textId="77777777" w:rsidR="005537F9" w:rsidRDefault="000D7614">
            <w:pPr>
              <w:keepNext/>
              <w:spacing w:after="0"/>
              <w:jc w:val="right"/>
            </w:pPr>
            <w:r>
              <w:t>2023</w:t>
            </w:r>
          </w:p>
        </w:tc>
        <w:tc>
          <w:tcPr>
            <w:tcW w:w="1439" w:type="dxa"/>
            <w:tcBorders>
              <w:top w:val="nil"/>
              <w:bottom w:val="single" w:sz="4" w:space="0" w:color="000000"/>
              <w:right w:val="single" w:sz="4" w:space="0" w:color="000000"/>
            </w:tcBorders>
            <w:shd w:val="clear" w:color="auto" w:fill="BFBFBF"/>
          </w:tcPr>
          <w:p w14:paraId="0000008B" w14:textId="77777777" w:rsidR="005537F9" w:rsidRDefault="000D7614">
            <w:pPr>
              <w:keepNext/>
              <w:spacing w:after="0"/>
              <w:jc w:val="right"/>
            </w:pPr>
            <w:r>
              <w:t>2024</w:t>
            </w:r>
          </w:p>
        </w:tc>
        <w:tc>
          <w:tcPr>
            <w:tcW w:w="1438" w:type="dxa"/>
            <w:tcBorders>
              <w:top w:val="nil"/>
              <w:left w:val="single" w:sz="4" w:space="0" w:color="000000"/>
              <w:bottom w:val="single" w:sz="4" w:space="0" w:color="000000"/>
            </w:tcBorders>
            <w:shd w:val="clear" w:color="auto" w:fill="auto"/>
          </w:tcPr>
          <w:p w14:paraId="0000008C" w14:textId="77777777" w:rsidR="005537F9" w:rsidRDefault="000D7614">
            <w:pPr>
              <w:keepNext/>
              <w:spacing w:after="0"/>
              <w:jc w:val="right"/>
            </w:pPr>
            <w:r>
              <w:t>2024</w:t>
            </w:r>
          </w:p>
        </w:tc>
        <w:tc>
          <w:tcPr>
            <w:tcW w:w="1438" w:type="dxa"/>
            <w:tcBorders>
              <w:top w:val="nil"/>
              <w:bottom w:val="single" w:sz="4" w:space="0" w:color="000000"/>
            </w:tcBorders>
            <w:shd w:val="clear" w:color="auto" w:fill="auto"/>
          </w:tcPr>
          <w:p w14:paraId="0000008D" w14:textId="77777777" w:rsidR="005537F9" w:rsidRDefault="000D7614">
            <w:pPr>
              <w:keepNext/>
              <w:spacing w:after="0"/>
              <w:jc w:val="right"/>
            </w:pPr>
            <w:r>
              <w:t>2025</w:t>
            </w:r>
          </w:p>
        </w:tc>
      </w:tr>
      <w:tr w:rsidR="005537F9" w14:paraId="7515DCC4" w14:textId="77777777">
        <w:trPr>
          <w:trHeight w:val="288"/>
        </w:trPr>
        <w:tc>
          <w:tcPr>
            <w:tcW w:w="3596" w:type="dxa"/>
            <w:tcBorders>
              <w:top w:val="single" w:sz="4" w:space="0" w:color="000000"/>
              <w:right w:val="single" w:sz="4" w:space="0" w:color="000000"/>
            </w:tcBorders>
            <w:shd w:val="clear" w:color="auto" w:fill="auto"/>
            <w:vAlign w:val="center"/>
          </w:tcPr>
          <w:p w14:paraId="0000008E" w14:textId="77777777" w:rsidR="005537F9" w:rsidRDefault="000D7614">
            <w:pPr>
              <w:keepNext/>
              <w:rPr>
                <w:color w:val="000000"/>
              </w:rPr>
            </w:pPr>
            <w:r>
              <w:rPr>
                <w:color w:val="000000"/>
              </w:rPr>
              <w:t>Overfishing</w:t>
            </w:r>
          </w:p>
        </w:tc>
        <w:tc>
          <w:tcPr>
            <w:tcW w:w="1439" w:type="dxa"/>
            <w:tcBorders>
              <w:top w:val="single" w:sz="4" w:space="0" w:color="000000"/>
              <w:left w:val="single" w:sz="4" w:space="0" w:color="000000"/>
            </w:tcBorders>
            <w:shd w:val="clear" w:color="auto" w:fill="BFBFBF"/>
            <w:vAlign w:val="center"/>
          </w:tcPr>
          <w:p w14:paraId="0000008F" w14:textId="77777777" w:rsidR="005537F9" w:rsidRDefault="000D7614">
            <w:pPr>
              <w:keepNext/>
              <w:jc w:val="right"/>
            </w:pPr>
            <w:r>
              <w:t>No</w:t>
            </w:r>
          </w:p>
        </w:tc>
        <w:tc>
          <w:tcPr>
            <w:tcW w:w="1439" w:type="dxa"/>
            <w:tcBorders>
              <w:top w:val="single" w:sz="4" w:space="0" w:color="000000"/>
              <w:right w:val="single" w:sz="4" w:space="0" w:color="000000"/>
            </w:tcBorders>
            <w:shd w:val="clear" w:color="auto" w:fill="BFBFBF"/>
            <w:vAlign w:val="center"/>
          </w:tcPr>
          <w:p w14:paraId="00000090" w14:textId="77777777" w:rsidR="005537F9" w:rsidRDefault="000D7614">
            <w:pPr>
              <w:keepNext/>
              <w:jc w:val="right"/>
            </w:pPr>
            <w:r>
              <w:t>n/a</w:t>
            </w:r>
          </w:p>
        </w:tc>
        <w:tc>
          <w:tcPr>
            <w:tcW w:w="1438" w:type="dxa"/>
            <w:tcBorders>
              <w:top w:val="single" w:sz="4" w:space="0" w:color="000000"/>
              <w:left w:val="single" w:sz="4" w:space="0" w:color="000000"/>
            </w:tcBorders>
            <w:shd w:val="clear" w:color="auto" w:fill="auto"/>
            <w:vAlign w:val="center"/>
          </w:tcPr>
          <w:p w14:paraId="00000091" w14:textId="77777777" w:rsidR="005537F9" w:rsidRDefault="000D7614">
            <w:pPr>
              <w:keepNext/>
              <w:jc w:val="right"/>
            </w:pPr>
            <w:r>
              <w:t>No</w:t>
            </w:r>
          </w:p>
        </w:tc>
        <w:tc>
          <w:tcPr>
            <w:tcW w:w="1438" w:type="dxa"/>
            <w:tcBorders>
              <w:top w:val="single" w:sz="4" w:space="0" w:color="000000"/>
            </w:tcBorders>
            <w:shd w:val="clear" w:color="auto" w:fill="auto"/>
            <w:vAlign w:val="center"/>
          </w:tcPr>
          <w:p w14:paraId="00000092" w14:textId="77777777" w:rsidR="005537F9" w:rsidRDefault="000D7614">
            <w:pPr>
              <w:keepNext/>
              <w:jc w:val="right"/>
            </w:pPr>
            <w:r>
              <w:t>n/a</w:t>
            </w:r>
          </w:p>
        </w:tc>
      </w:tr>
      <w:tr w:rsidR="005537F9" w14:paraId="62C3421D" w14:textId="77777777">
        <w:trPr>
          <w:trHeight w:val="288"/>
        </w:trPr>
        <w:tc>
          <w:tcPr>
            <w:tcW w:w="3596" w:type="dxa"/>
            <w:tcBorders>
              <w:right w:val="single" w:sz="4" w:space="0" w:color="000000"/>
            </w:tcBorders>
            <w:shd w:val="clear" w:color="auto" w:fill="auto"/>
            <w:vAlign w:val="center"/>
          </w:tcPr>
          <w:p w14:paraId="00000093" w14:textId="77777777" w:rsidR="005537F9" w:rsidRDefault="000D7614">
            <w:pPr>
              <w:keepNext/>
              <w:rPr>
                <w:color w:val="000000"/>
              </w:rPr>
            </w:pPr>
            <w:r>
              <w:rPr>
                <w:color w:val="000000"/>
              </w:rPr>
              <w:t>Overfished</w:t>
            </w:r>
          </w:p>
        </w:tc>
        <w:tc>
          <w:tcPr>
            <w:tcW w:w="1439" w:type="dxa"/>
            <w:tcBorders>
              <w:left w:val="single" w:sz="4" w:space="0" w:color="000000"/>
            </w:tcBorders>
            <w:shd w:val="clear" w:color="auto" w:fill="BFBFBF"/>
            <w:vAlign w:val="center"/>
          </w:tcPr>
          <w:p w14:paraId="00000094" w14:textId="77777777" w:rsidR="005537F9" w:rsidRDefault="000D7614">
            <w:pPr>
              <w:keepNext/>
              <w:jc w:val="right"/>
            </w:pPr>
            <w:r>
              <w:t>n/a</w:t>
            </w:r>
          </w:p>
        </w:tc>
        <w:tc>
          <w:tcPr>
            <w:tcW w:w="1439" w:type="dxa"/>
            <w:tcBorders>
              <w:right w:val="single" w:sz="4" w:space="0" w:color="000000"/>
            </w:tcBorders>
            <w:shd w:val="clear" w:color="auto" w:fill="BFBFBF"/>
            <w:vAlign w:val="center"/>
          </w:tcPr>
          <w:p w14:paraId="00000095" w14:textId="77777777" w:rsidR="005537F9" w:rsidRDefault="000D7614">
            <w:pPr>
              <w:keepNext/>
              <w:jc w:val="right"/>
            </w:pPr>
            <w:r>
              <w:t>No</w:t>
            </w:r>
          </w:p>
        </w:tc>
        <w:tc>
          <w:tcPr>
            <w:tcW w:w="1438" w:type="dxa"/>
            <w:tcBorders>
              <w:left w:val="single" w:sz="4" w:space="0" w:color="000000"/>
            </w:tcBorders>
            <w:shd w:val="clear" w:color="auto" w:fill="auto"/>
            <w:vAlign w:val="center"/>
          </w:tcPr>
          <w:p w14:paraId="00000096" w14:textId="77777777" w:rsidR="005537F9" w:rsidRDefault="000D7614">
            <w:pPr>
              <w:keepNext/>
              <w:jc w:val="right"/>
            </w:pPr>
            <w:r>
              <w:t>n/a</w:t>
            </w:r>
          </w:p>
        </w:tc>
        <w:tc>
          <w:tcPr>
            <w:tcW w:w="1438" w:type="dxa"/>
            <w:shd w:val="clear" w:color="auto" w:fill="auto"/>
            <w:vAlign w:val="center"/>
          </w:tcPr>
          <w:p w14:paraId="00000097" w14:textId="77777777" w:rsidR="005537F9" w:rsidRDefault="000D7614">
            <w:pPr>
              <w:keepNext/>
              <w:jc w:val="right"/>
            </w:pPr>
            <w:r>
              <w:t>No</w:t>
            </w:r>
          </w:p>
        </w:tc>
      </w:tr>
      <w:tr w:rsidR="005537F9" w14:paraId="77CC3690" w14:textId="77777777">
        <w:trPr>
          <w:trHeight w:val="288"/>
        </w:trPr>
        <w:tc>
          <w:tcPr>
            <w:tcW w:w="3596" w:type="dxa"/>
            <w:tcBorders>
              <w:bottom w:val="single" w:sz="4" w:space="0" w:color="000000"/>
              <w:right w:val="single" w:sz="4" w:space="0" w:color="000000"/>
            </w:tcBorders>
            <w:shd w:val="clear" w:color="auto" w:fill="auto"/>
            <w:vAlign w:val="center"/>
          </w:tcPr>
          <w:p w14:paraId="00000098" w14:textId="77777777" w:rsidR="005537F9" w:rsidRDefault="000D7614">
            <w:pPr>
              <w:keepNext/>
              <w:rPr>
                <w:color w:val="000000"/>
              </w:rPr>
            </w:pPr>
            <w:r>
              <w:rPr>
                <w:color w:val="000000"/>
              </w:rPr>
              <w:t>Approaching overfished</w:t>
            </w:r>
          </w:p>
        </w:tc>
        <w:tc>
          <w:tcPr>
            <w:tcW w:w="1439" w:type="dxa"/>
            <w:tcBorders>
              <w:left w:val="single" w:sz="4" w:space="0" w:color="000000"/>
              <w:bottom w:val="single" w:sz="4" w:space="0" w:color="000000"/>
            </w:tcBorders>
            <w:shd w:val="clear" w:color="auto" w:fill="BFBFBF"/>
            <w:vAlign w:val="center"/>
          </w:tcPr>
          <w:p w14:paraId="00000099" w14:textId="77777777" w:rsidR="005537F9" w:rsidRDefault="000D7614">
            <w:pPr>
              <w:keepNext/>
              <w:jc w:val="right"/>
            </w:pPr>
            <w:r>
              <w:t>n/a</w:t>
            </w:r>
          </w:p>
        </w:tc>
        <w:tc>
          <w:tcPr>
            <w:tcW w:w="1439" w:type="dxa"/>
            <w:tcBorders>
              <w:bottom w:val="single" w:sz="4" w:space="0" w:color="000000"/>
              <w:right w:val="single" w:sz="4" w:space="0" w:color="000000"/>
            </w:tcBorders>
            <w:shd w:val="clear" w:color="auto" w:fill="BFBFBF"/>
            <w:vAlign w:val="center"/>
          </w:tcPr>
          <w:p w14:paraId="0000009A" w14:textId="77777777" w:rsidR="005537F9" w:rsidRDefault="000D7614">
            <w:pPr>
              <w:keepNext/>
              <w:jc w:val="right"/>
            </w:pPr>
            <w:r>
              <w:t>No</w:t>
            </w:r>
          </w:p>
        </w:tc>
        <w:tc>
          <w:tcPr>
            <w:tcW w:w="1438" w:type="dxa"/>
            <w:tcBorders>
              <w:left w:val="single" w:sz="4" w:space="0" w:color="000000"/>
              <w:bottom w:val="single" w:sz="4" w:space="0" w:color="000000"/>
            </w:tcBorders>
            <w:shd w:val="clear" w:color="auto" w:fill="auto"/>
            <w:vAlign w:val="center"/>
          </w:tcPr>
          <w:p w14:paraId="0000009B" w14:textId="77777777" w:rsidR="005537F9" w:rsidRDefault="000D7614">
            <w:pPr>
              <w:keepNext/>
              <w:jc w:val="right"/>
            </w:pPr>
            <w:r>
              <w:t>n/a</w:t>
            </w:r>
          </w:p>
        </w:tc>
        <w:tc>
          <w:tcPr>
            <w:tcW w:w="1438" w:type="dxa"/>
            <w:tcBorders>
              <w:bottom w:val="single" w:sz="4" w:space="0" w:color="000000"/>
            </w:tcBorders>
            <w:shd w:val="clear" w:color="auto" w:fill="auto"/>
            <w:vAlign w:val="center"/>
          </w:tcPr>
          <w:p w14:paraId="0000009C" w14:textId="77777777" w:rsidR="005537F9" w:rsidRDefault="000D7614">
            <w:pPr>
              <w:keepNext/>
              <w:jc w:val="right"/>
            </w:pPr>
            <w:r>
              <w:t>No</w:t>
            </w:r>
          </w:p>
        </w:tc>
      </w:tr>
    </w:tbl>
    <w:p w14:paraId="0000009D" w14:textId="77777777" w:rsidR="005537F9" w:rsidRDefault="000D7614">
      <w:pPr>
        <w:spacing w:after="0"/>
        <w:jc w:val="both"/>
        <w:rPr>
          <w:i/>
          <w:iCs/>
          <w:sz w:val="16"/>
          <w:szCs w:val="16"/>
        </w:rPr>
      </w:pPr>
      <w:r>
        <w:rPr>
          <w:i/>
          <w:iCs/>
          <w:sz w:val="16"/>
          <w:szCs w:val="16"/>
        </w:rPr>
        <w:t>*Base natural mortality M varies between 0.5 and 0.84</w:t>
      </w:r>
    </w:p>
    <w:p w14:paraId="0000009E" w14:textId="77777777" w:rsidR="005537F9" w:rsidRDefault="000D7614">
      <w:pPr>
        <w:spacing w:after="0"/>
        <w:jc w:val="both"/>
        <w:rPr>
          <w:i/>
          <w:iCs/>
          <w:sz w:val="16"/>
          <w:szCs w:val="16"/>
        </w:rPr>
      </w:pPr>
      <w:r>
        <w:rPr>
          <w:i/>
          <w:iCs/>
          <w:sz w:val="16"/>
          <w:szCs w:val="16"/>
        </w:rPr>
        <w:t xml:space="preserve">** Assumed 2025 catch to be the 2025 ABC.  For 2027 projections the 2026 catch was assumed to be at the projected ABC. </w:t>
      </w:r>
    </w:p>
    <w:p w14:paraId="0000009F" w14:textId="77777777" w:rsidR="005537F9" w:rsidRDefault="000D7614">
      <w:pPr>
        <w:pStyle w:val="Heading2"/>
      </w:pPr>
      <w:r>
        <w:t>Area apportionment</w:t>
      </w:r>
    </w:p>
    <w:p w14:paraId="000000A0" w14:textId="77777777" w:rsidR="005537F9" w:rsidRDefault="000D7614">
      <w:pPr>
        <w:keepNext/>
      </w:pPr>
      <w:r>
        <w:t xml:space="preserve">Using the recommended random effects model (described in the </w:t>
      </w:r>
      <w:r>
        <w:rPr>
          <w:i/>
          <w:iCs/>
        </w:rPr>
        <w:t>Ar</w:t>
      </w:r>
      <w:r>
        <w:rPr>
          <w:i/>
          <w:iCs/>
        </w:rPr>
        <w:t xml:space="preserve">ea Allocation of </w:t>
      </w:r>
      <w:r>
        <w:t xml:space="preserve">Harvests section as applied within the </w:t>
      </w:r>
      <w:proofErr w:type="spellStart"/>
      <w:r>
        <w:rPr>
          <w:i/>
          <w:iCs/>
        </w:rPr>
        <w:t>rema</w:t>
      </w:r>
      <w:proofErr w:type="spellEnd"/>
      <w:r>
        <w:t xml:space="preserve"> R-package, Sullivan </w:t>
      </w:r>
      <w:r>
        <w:rPr>
          <w:i/>
          <w:iCs/>
        </w:rPr>
        <w:t>et al.</w:t>
      </w:r>
      <w:r>
        <w:t xml:space="preserve"> 2022) with the trawl survey biomass estimates through 2025, the Biologically informed Recommended Distributions (BRD) are:</w:t>
      </w:r>
    </w:p>
    <w:tbl>
      <w:tblPr>
        <w:tblStyle w:val="a1"/>
        <w:tblW w:w="7136" w:type="dxa"/>
        <w:jc w:val="center"/>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400" w:firstRow="0" w:lastRow="0" w:firstColumn="0" w:lastColumn="0" w:noHBand="0" w:noVBand="1"/>
      </w:tblPr>
      <w:tblGrid>
        <w:gridCol w:w="1982"/>
        <w:gridCol w:w="1206"/>
        <w:gridCol w:w="1316"/>
        <w:gridCol w:w="1206"/>
        <w:gridCol w:w="1426"/>
      </w:tblGrid>
      <w:tr w:rsidR="005537F9" w14:paraId="70561EF5" w14:textId="77777777">
        <w:trPr>
          <w:jc w:val="center"/>
        </w:trPr>
        <w:tc>
          <w:tcPr>
            <w:tcW w:w="1982" w:type="dxa"/>
            <w:tcBorders>
              <w:top w:val="nil"/>
              <w:left w:val="nil"/>
              <w:bottom w:val="single" w:sz="4" w:space="0" w:color="000000"/>
              <w:right w:val="nil"/>
            </w:tcBorders>
            <w:shd w:val="clear" w:color="auto" w:fill="auto"/>
            <w:vAlign w:val="center"/>
          </w:tcPr>
          <w:p w14:paraId="000000A1" w14:textId="77777777" w:rsidR="005537F9" w:rsidRDefault="005537F9">
            <w:pPr>
              <w:keepNext/>
              <w:spacing w:after="0"/>
            </w:pPr>
          </w:p>
        </w:tc>
        <w:tc>
          <w:tcPr>
            <w:tcW w:w="1206" w:type="dxa"/>
            <w:tcBorders>
              <w:top w:val="nil"/>
              <w:left w:val="nil"/>
              <w:bottom w:val="single" w:sz="4" w:space="0" w:color="000000"/>
              <w:right w:val="nil"/>
            </w:tcBorders>
            <w:shd w:val="clear" w:color="auto" w:fill="auto"/>
            <w:vAlign w:val="center"/>
          </w:tcPr>
          <w:p w14:paraId="000000A2" w14:textId="77777777" w:rsidR="005537F9" w:rsidRDefault="000D7614">
            <w:pPr>
              <w:keepNext/>
              <w:spacing w:after="0"/>
              <w:jc w:val="center"/>
            </w:pPr>
            <w:r>
              <w:t>Western</w:t>
            </w:r>
          </w:p>
        </w:tc>
        <w:tc>
          <w:tcPr>
            <w:tcW w:w="1316" w:type="dxa"/>
            <w:tcBorders>
              <w:top w:val="nil"/>
              <w:left w:val="nil"/>
              <w:bottom w:val="single" w:sz="4" w:space="0" w:color="000000"/>
              <w:right w:val="nil"/>
            </w:tcBorders>
            <w:shd w:val="clear" w:color="auto" w:fill="auto"/>
            <w:vAlign w:val="center"/>
          </w:tcPr>
          <w:p w14:paraId="000000A3" w14:textId="77777777" w:rsidR="005537F9" w:rsidRDefault="000D7614">
            <w:pPr>
              <w:keepNext/>
              <w:spacing w:after="0"/>
              <w:jc w:val="center"/>
            </w:pPr>
            <w:r>
              <w:t>Central</w:t>
            </w:r>
          </w:p>
        </w:tc>
        <w:tc>
          <w:tcPr>
            <w:tcW w:w="1206" w:type="dxa"/>
            <w:tcBorders>
              <w:top w:val="nil"/>
              <w:left w:val="nil"/>
              <w:bottom w:val="single" w:sz="4" w:space="0" w:color="000000"/>
              <w:right w:val="nil"/>
            </w:tcBorders>
            <w:shd w:val="clear" w:color="auto" w:fill="auto"/>
            <w:vAlign w:val="center"/>
          </w:tcPr>
          <w:p w14:paraId="000000A4" w14:textId="77777777" w:rsidR="005537F9" w:rsidRDefault="000D7614">
            <w:pPr>
              <w:keepNext/>
              <w:spacing w:after="0"/>
              <w:jc w:val="center"/>
            </w:pPr>
            <w:r>
              <w:t>Eastern</w:t>
            </w:r>
          </w:p>
        </w:tc>
        <w:tc>
          <w:tcPr>
            <w:tcW w:w="1426" w:type="dxa"/>
            <w:tcBorders>
              <w:top w:val="nil"/>
              <w:left w:val="nil"/>
              <w:bottom w:val="single" w:sz="4" w:space="0" w:color="000000"/>
              <w:right w:val="nil"/>
            </w:tcBorders>
            <w:shd w:val="clear" w:color="auto" w:fill="auto"/>
            <w:vAlign w:val="center"/>
          </w:tcPr>
          <w:p w14:paraId="000000A5" w14:textId="77777777" w:rsidR="005537F9" w:rsidRDefault="000D7614">
            <w:pPr>
              <w:keepNext/>
              <w:spacing w:after="0"/>
              <w:jc w:val="center"/>
              <w:rPr>
                <w:sz w:val="20"/>
                <w:szCs w:val="20"/>
              </w:rPr>
            </w:pPr>
            <w:r>
              <w:rPr>
                <w:sz w:val="20"/>
                <w:szCs w:val="20"/>
              </w:rPr>
              <w:t>Total</w:t>
            </w:r>
          </w:p>
        </w:tc>
      </w:tr>
      <w:tr w:rsidR="005537F9" w14:paraId="32EE8588" w14:textId="77777777">
        <w:trPr>
          <w:jc w:val="center"/>
        </w:trPr>
        <w:tc>
          <w:tcPr>
            <w:tcW w:w="1982" w:type="dxa"/>
            <w:tcBorders>
              <w:top w:val="single" w:sz="4" w:space="0" w:color="000000"/>
              <w:left w:val="nil"/>
              <w:bottom w:val="nil"/>
              <w:right w:val="nil"/>
            </w:tcBorders>
            <w:shd w:val="clear" w:color="auto" w:fill="auto"/>
            <w:vAlign w:val="bottom"/>
          </w:tcPr>
          <w:p w14:paraId="000000A6" w14:textId="77777777" w:rsidR="005537F9" w:rsidRDefault="000D7614">
            <w:pPr>
              <w:spacing w:after="0"/>
            </w:pPr>
            <w:r>
              <w:rPr>
                <w:color w:val="000000"/>
              </w:rPr>
              <w:t>Area apportionment</w:t>
            </w:r>
          </w:p>
        </w:tc>
        <w:tc>
          <w:tcPr>
            <w:tcW w:w="1206" w:type="dxa"/>
            <w:tcBorders>
              <w:top w:val="single" w:sz="4" w:space="0" w:color="000000"/>
              <w:left w:val="nil"/>
              <w:bottom w:val="nil"/>
              <w:right w:val="nil"/>
            </w:tcBorders>
            <w:shd w:val="clear" w:color="auto" w:fill="auto"/>
            <w:vAlign w:val="bottom"/>
          </w:tcPr>
          <w:p w14:paraId="000000A7" w14:textId="77777777" w:rsidR="005537F9" w:rsidRDefault="000D7614">
            <w:pPr>
              <w:spacing w:after="0"/>
              <w:jc w:val="center"/>
            </w:pPr>
            <w:r>
              <w:rPr>
                <w:color w:val="000000"/>
              </w:rPr>
              <w:t>24.80%</w:t>
            </w:r>
          </w:p>
        </w:tc>
        <w:tc>
          <w:tcPr>
            <w:tcW w:w="1316" w:type="dxa"/>
            <w:tcBorders>
              <w:top w:val="single" w:sz="4" w:space="0" w:color="000000"/>
              <w:left w:val="nil"/>
              <w:bottom w:val="nil"/>
              <w:right w:val="nil"/>
            </w:tcBorders>
            <w:shd w:val="clear" w:color="auto" w:fill="auto"/>
            <w:vAlign w:val="bottom"/>
          </w:tcPr>
          <w:p w14:paraId="000000A8" w14:textId="77777777" w:rsidR="005537F9" w:rsidRDefault="000D7614">
            <w:pPr>
              <w:spacing w:after="0"/>
              <w:jc w:val="center"/>
            </w:pPr>
            <w:r>
              <w:rPr>
                <w:color w:val="000000"/>
              </w:rPr>
              <w:t>69.20%</w:t>
            </w:r>
          </w:p>
        </w:tc>
        <w:tc>
          <w:tcPr>
            <w:tcW w:w="1206" w:type="dxa"/>
            <w:tcBorders>
              <w:top w:val="single" w:sz="4" w:space="0" w:color="000000"/>
              <w:left w:val="nil"/>
              <w:bottom w:val="nil"/>
              <w:right w:val="nil"/>
            </w:tcBorders>
            <w:shd w:val="clear" w:color="auto" w:fill="auto"/>
            <w:vAlign w:val="bottom"/>
          </w:tcPr>
          <w:p w14:paraId="000000A9" w14:textId="77777777" w:rsidR="005537F9" w:rsidRDefault="000D7614">
            <w:pPr>
              <w:spacing w:after="0"/>
              <w:jc w:val="center"/>
            </w:pPr>
            <w:r>
              <w:rPr>
                <w:color w:val="000000"/>
              </w:rPr>
              <w:t>6%</w:t>
            </w:r>
          </w:p>
        </w:tc>
        <w:tc>
          <w:tcPr>
            <w:tcW w:w="1426" w:type="dxa"/>
            <w:tcBorders>
              <w:top w:val="single" w:sz="4" w:space="0" w:color="000000"/>
              <w:left w:val="nil"/>
              <w:bottom w:val="nil"/>
              <w:right w:val="nil"/>
            </w:tcBorders>
            <w:shd w:val="clear" w:color="auto" w:fill="auto"/>
            <w:vAlign w:val="bottom"/>
          </w:tcPr>
          <w:p w14:paraId="000000AA" w14:textId="77777777" w:rsidR="005537F9" w:rsidRDefault="000D7614">
            <w:pPr>
              <w:spacing w:after="0"/>
              <w:jc w:val="center"/>
            </w:pPr>
            <w:r>
              <w:rPr>
                <w:color w:val="000000"/>
              </w:rPr>
              <w:t>100%</w:t>
            </w:r>
          </w:p>
        </w:tc>
      </w:tr>
      <w:tr w:rsidR="005537F9" w14:paraId="038574DF" w14:textId="77777777">
        <w:trPr>
          <w:jc w:val="center"/>
        </w:trPr>
        <w:tc>
          <w:tcPr>
            <w:tcW w:w="1982" w:type="dxa"/>
            <w:tcBorders>
              <w:top w:val="nil"/>
              <w:left w:val="nil"/>
              <w:bottom w:val="nil"/>
              <w:right w:val="nil"/>
            </w:tcBorders>
            <w:shd w:val="clear" w:color="auto" w:fill="auto"/>
            <w:vAlign w:val="bottom"/>
          </w:tcPr>
          <w:p w14:paraId="000000AB" w14:textId="77777777" w:rsidR="005537F9" w:rsidRDefault="000D7614">
            <w:pPr>
              <w:spacing w:after="0"/>
            </w:pPr>
            <w:r>
              <w:rPr>
                <w:color w:val="000000"/>
              </w:rPr>
              <w:t>2026 BRD</w:t>
            </w:r>
          </w:p>
        </w:tc>
        <w:tc>
          <w:tcPr>
            <w:tcW w:w="1206" w:type="dxa"/>
            <w:tcBorders>
              <w:top w:val="nil"/>
              <w:left w:val="nil"/>
              <w:bottom w:val="nil"/>
              <w:right w:val="nil"/>
            </w:tcBorders>
            <w:shd w:val="clear" w:color="auto" w:fill="auto"/>
            <w:vAlign w:val="bottom"/>
          </w:tcPr>
          <w:p w14:paraId="000000AC" w14:textId="77777777" w:rsidR="005537F9" w:rsidRDefault="000D7614">
            <w:pPr>
              <w:spacing w:after="0"/>
              <w:jc w:val="center"/>
              <w:rPr>
                <w:highlight w:val="yellow"/>
              </w:rPr>
            </w:pPr>
            <w:r>
              <w:rPr>
                <w:color w:val="000000"/>
              </w:rPr>
              <w:t>10,297</w:t>
            </w:r>
          </w:p>
        </w:tc>
        <w:tc>
          <w:tcPr>
            <w:tcW w:w="1316" w:type="dxa"/>
            <w:tcBorders>
              <w:top w:val="nil"/>
              <w:left w:val="nil"/>
              <w:bottom w:val="nil"/>
              <w:right w:val="nil"/>
            </w:tcBorders>
            <w:shd w:val="clear" w:color="auto" w:fill="auto"/>
            <w:vAlign w:val="bottom"/>
          </w:tcPr>
          <w:p w14:paraId="000000AD" w14:textId="77777777" w:rsidR="005537F9" w:rsidRDefault="000D7614">
            <w:pPr>
              <w:spacing w:after="0"/>
              <w:jc w:val="center"/>
              <w:rPr>
                <w:highlight w:val="yellow"/>
              </w:rPr>
            </w:pPr>
            <w:r>
              <w:rPr>
                <w:color w:val="000000"/>
              </w:rPr>
              <w:t>28,732</w:t>
            </w:r>
          </w:p>
        </w:tc>
        <w:tc>
          <w:tcPr>
            <w:tcW w:w="1206" w:type="dxa"/>
            <w:tcBorders>
              <w:top w:val="nil"/>
              <w:left w:val="nil"/>
              <w:bottom w:val="nil"/>
              <w:right w:val="nil"/>
            </w:tcBorders>
            <w:shd w:val="clear" w:color="auto" w:fill="auto"/>
            <w:vAlign w:val="bottom"/>
          </w:tcPr>
          <w:p w14:paraId="000000AE" w14:textId="77777777" w:rsidR="005537F9" w:rsidRDefault="000D7614">
            <w:pPr>
              <w:spacing w:after="0"/>
              <w:jc w:val="center"/>
              <w:rPr>
                <w:highlight w:val="yellow"/>
              </w:rPr>
            </w:pPr>
            <w:r>
              <w:rPr>
                <w:color w:val="000000"/>
              </w:rPr>
              <w:t>2,491</w:t>
            </w:r>
          </w:p>
        </w:tc>
        <w:tc>
          <w:tcPr>
            <w:tcW w:w="1426" w:type="dxa"/>
            <w:tcBorders>
              <w:top w:val="nil"/>
              <w:left w:val="nil"/>
              <w:bottom w:val="nil"/>
              <w:right w:val="nil"/>
            </w:tcBorders>
            <w:shd w:val="clear" w:color="auto" w:fill="auto"/>
            <w:vAlign w:val="bottom"/>
          </w:tcPr>
          <w:p w14:paraId="000000AF" w14:textId="77777777" w:rsidR="005537F9" w:rsidRDefault="000D7614">
            <w:pPr>
              <w:spacing w:after="0"/>
              <w:jc w:val="center"/>
              <w:rPr>
                <w:highlight w:val="yellow"/>
              </w:rPr>
            </w:pPr>
            <w:r>
              <w:rPr>
                <w:color w:val="000000"/>
              </w:rPr>
              <w:t>41,520</w:t>
            </w:r>
          </w:p>
        </w:tc>
      </w:tr>
      <w:tr w:rsidR="005537F9" w14:paraId="31E146E9" w14:textId="77777777">
        <w:trPr>
          <w:jc w:val="center"/>
        </w:trPr>
        <w:tc>
          <w:tcPr>
            <w:tcW w:w="1982" w:type="dxa"/>
            <w:tcBorders>
              <w:top w:val="nil"/>
              <w:left w:val="nil"/>
              <w:bottom w:val="single" w:sz="4" w:space="0" w:color="000000"/>
              <w:right w:val="nil"/>
            </w:tcBorders>
            <w:shd w:val="clear" w:color="auto" w:fill="auto"/>
            <w:vAlign w:val="bottom"/>
          </w:tcPr>
          <w:p w14:paraId="000000B0" w14:textId="77777777" w:rsidR="005537F9" w:rsidRDefault="000D7614">
            <w:pPr>
              <w:spacing w:after="0"/>
            </w:pPr>
            <w:r>
              <w:rPr>
                <w:color w:val="000000"/>
              </w:rPr>
              <w:t>2027 BRD</w:t>
            </w:r>
          </w:p>
        </w:tc>
        <w:tc>
          <w:tcPr>
            <w:tcW w:w="1206" w:type="dxa"/>
            <w:tcBorders>
              <w:top w:val="nil"/>
              <w:left w:val="nil"/>
              <w:bottom w:val="single" w:sz="4" w:space="0" w:color="000000"/>
              <w:right w:val="nil"/>
            </w:tcBorders>
            <w:shd w:val="clear" w:color="auto" w:fill="auto"/>
            <w:vAlign w:val="bottom"/>
          </w:tcPr>
          <w:p w14:paraId="000000B1" w14:textId="77777777" w:rsidR="005537F9" w:rsidRDefault="000D7614">
            <w:pPr>
              <w:spacing w:after="0"/>
              <w:jc w:val="center"/>
              <w:rPr>
                <w:highlight w:val="yellow"/>
              </w:rPr>
            </w:pPr>
            <w:r>
              <w:rPr>
                <w:color w:val="000000"/>
              </w:rPr>
              <w:t>7,987</w:t>
            </w:r>
          </w:p>
        </w:tc>
        <w:tc>
          <w:tcPr>
            <w:tcW w:w="1316" w:type="dxa"/>
            <w:tcBorders>
              <w:top w:val="nil"/>
              <w:left w:val="nil"/>
              <w:bottom w:val="single" w:sz="4" w:space="0" w:color="000000"/>
              <w:right w:val="nil"/>
            </w:tcBorders>
            <w:shd w:val="clear" w:color="auto" w:fill="auto"/>
            <w:vAlign w:val="bottom"/>
          </w:tcPr>
          <w:p w14:paraId="000000B2" w14:textId="77777777" w:rsidR="005537F9" w:rsidRDefault="000D7614">
            <w:pPr>
              <w:spacing w:after="0"/>
              <w:jc w:val="center"/>
              <w:rPr>
                <w:highlight w:val="yellow"/>
              </w:rPr>
            </w:pPr>
            <w:r>
              <w:rPr>
                <w:color w:val="000000"/>
              </w:rPr>
              <w:t>22,289</w:t>
            </w:r>
          </w:p>
        </w:tc>
        <w:tc>
          <w:tcPr>
            <w:tcW w:w="1206" w:type="dxa"/>
            <w:tcBorders>
              <w:top w:val="nil"/>
              <w:left w:val="nil"/>
              <w:bottom w:val="single" w:sz="4" w:space="0" w:color="000000"/>
              <w:right w:val="nil"/>
            </w:tcBorders>
            <w:shd w:val="clear" w:color="auto" w:fill="auto"/>
            <w:vAlign w:val="bottom"/>
          </w:tcPr>
          <w:p w14:paraId="000000B3" w14:textId="77777777" w:rsidR="005537F9" w:rsidRDefault="000D7614">
            <w:pPr>
              <w:spacing w:after="0"/>
              <w:jc w:val="center"/>
              <w:rPr>
                <w:highlight w:val="yellow"/>
              </w:rPr>
            </w:pPr>
            <w:r>
              <w:rPr>
                <w:color w:val="000000"/>
              </w:rPr>
              <w:t>1,933</w:t>
            </w:r>
          </w:p>
        </w:tc>
        <w:tc>
          <w:tcPr>
            <w:tcW w:w="1426" w:type="dxa"/>
            <w:tcBorders>
              <w:top w:val="nil"/>
              <w:left w:val="nil"/>
              <w:bottom w:val="single" w:sz="4" w:space="0" w:color="000000"/>
              <w:right w:val="nil"/>
            </w:tcBorders>
            <w:shd w:val="clear" w:color="auto" w:fill="auto"/>
            <w:vAlign w:val="bottom"/>
          </w:tcPr>
          <w:p w14:paraId="000000B4" w14:textId="77777777" w:rsidR="005537F9" w:rsidRDefault="000D7614">
            <w:pPr>
              <w:spacing w:after="0"/>
              <w:jc w:val="center"/>
              <w:rPr>
                <w:highlight w:val="yellow"/>
              </w:rPr>
            </w:pPr>
            <w:r>
              <w:rPr>
                <w:color w:val="000000"/>
              </w:rPr>
              <w:t>32,209</w:t>
            </w:r>
          </w:p>
        </w:tc>
      </w:tr>
    </w:tbl>
    <w:p w14:paraId="000000B5" w14:textId="77777777" w:rsidR="005537F9" w:rsidRDefault="005537F9"/>
    <w:p w14:paraId="000000B6" w14:textId="77777777" w:rsidR="005537F9" w:rsidRDefault="000D7614">
      <w:pPr>
        <w:rPr>
          <w:sz w:val="20"/>
          <w:szCs w:val="20"/>
        </w:rPr>
      </w:pPr>
      <w:r>
        <w:lastRenderedPageBreak/>
        <w:br w:type="page"/>
      </w:r>
    </w:p>
    <w:p w14:paraId="000000B7" w14:textId="77777777" w:rsidR="005537F9" w:rsidRDefault="000D7614">
      <w:pPr>
        <w:pStyle w:val="Heading1"/>
        <w:pBdr>
          <w:top w:val="nil"/>
          <w:left w:val="nil"/>
          <w:bottom w:val="nil"/>
          <w:right w:val="nil"/>
          <w:between w:val="nil"/>
        </w:pBdr>
      </w:pPr>
      <w:r>
        <w:lastRenderedPageBreak/>
        <w:t>Introduction</w:t>
      </w:r>
    </w:p>
    <w:p w14:paraId="000000B8" w14:textId="77777777" w:rsidR="005537F9" w:rsidRDefault="000D7614">
      <w:r>
        <w:t>The stock assessment described in this document is an update assessment, in which only data since the last assessment has been updated and included in the stock assessment model. The stock assessment model used this year to provide management recommendatio</w:t>
      </w:r>
      <w:r>
        <w:t>ns is a model in which no methodological changes have been made since the last accepted model in 2024, Model 24.0. Within this document we only include the SAFE sections in which data or model results have been updated since the last assessment. The sectio</w:t>
      </w:r>
      <w:r>
        <w:t>ns that are not included in this SAFE document can be found in the previous full assessment (</w:t>
      </w:r>
      <w:hyperlink r:id="rId14">
        <w:r>
          <w:rPr>
            <w:color w:val="0000FF"/>
            <w:u w:val="single"/>
          </w:rPr>
          <w:t>link</w:t>
        </w:r>
      </w:hyperlink>
      <w:r>
        <w:t xml:space="preserve">), and will be </w:t>
      </w:r>
      <w:sdt>
        <w:sdtPr>
          <w:tag w:val="goog_rdk_2"/>
          <w:id w:val="-1853605675"/>
        </w:sdtPr>
        <w:sdtEndPr/>
        <w:sdtContent>
          <w:del w:id="2" w:author="Ingrid Spies - NOAA Federal" w:date="2026-01-14T20:29:00Z">
            <w:r>
              <w:delText xml:space="preserve">again be </w:delText>
            </w:r>
          </w:del>
        </w:sdtContent>
      </w:sdt>
      <w:r>
        <w:t xml:space="preserve">included and updated when the next full assessment is conducted. </w:t>
      </w:r>
    </w:p>
    <w:p w14:paraId="000000B9" w14:textId="77777777" w:rsidR="005537F9" w:rsidRDefault="000D7614">
      <w:pPr>
        <w:pStyle w:val="Heading1"/>
        <w:pBdr>
          <w:top w:val="nil"/>
          <w:left w:val="nil"/>
          <w:bottom w:val="nil"/>
          <w:right w:val="nil"/>
          <w:between w:val="nil"/>
        </w:pBdr>
      </w:pPr>
      <w:r>
        <w:t>Fishery</w:t>
      </w:r>
    </w:p>
    <w:p w14:paraId="000000BA" w14:textId="77777777" w:rsidR="005537F9" w:rsidRDefault="000D7614">
      <w:pPr>
        <w:pStyle w:val="Heading2"/>
      </w:pPr>
      <w:r>
        <w:t>Fishery history and management measures</w:t>
      </w:r>
    </w:p>
    <w:p w14:paraId="000000BB" w14:textId="77777777" w:rsidR="005537F9" w:rsidRDefault="000D7614">
      <w:r>
        <w:t xml:space="preserve">For a full description of the fishery history and management measures see </w:t>
      </w:r>
      <w:proofErr w:type="spellStart"/>
      <w:r>
        <w:t>Hulson</w:t>
      </w:r>
      <w:proofErr w:type="spellEnd"/>
      <w:r>
        <w:t xml:space="preserve"> </w:t>
      </w:r>
      <w:r>
        <w:rPr>
          <w:i/>
          <w:iCs/>
        </w:rPr>
        <w:t>et al.</w:t>
      </w:r>
      <w:r>
        <w:t xml:space="preserve"> 2022. Here we summarize this section and refer to the </w:t>
      </w:r>
      <w:r>
        <w:t xml:space="preserve">relevant Tables and Figures. Catches of Pacific cod since 1991 by gear type and jurisdiction are shown in Table 2.1; catches prior to that are listed in Thompson </w:t>
      </w:r>
      <w:r>
        <w:rPr>
          <w:i/>
          <w:iCs/>
        </w:rPr>
        <w:t>et al.</w:t>
      </w:r>
      <w:r>
        <w:t xml:space="preserve"> (2011). Presently, the Pacific cod stock is exploited by a multiple-gear fishery, inclu</w:t>
      </w:r>
      <w:r>
        <w:t>ding trawl, longline, pot, and jig components; Figure 2.1 shows landings by gear since 1977. The history of Total Allowable Catch (TAC), Acceptable Biological Catch (ABC), Overfishing Level (OFL), and State of Alaska Guideline Harvest Levels (GHL) are summ</w:t>
      </w:r>
      <w:r>
        <w:t xml:space="preserve">arized since 1991 and compared with the time series of aggregate commercial catches in Table 2.2 (data prior to 1991 are shown in </w:t>
      </w:r>
      <w:proofErr w:type="spellStart"/>
      <w:r>
        <w:t>Hulson</w:t>
      </w:r>
      <w:proofErr w:type="spellEnd"/>
      <w:r>
        <w:t xml:space="preserve"> </w:t>
      </w:r>
      <w:r>
        <w:rPr>
          <w:i/>
          <w:iCs/>
        </w:rPr>
        <w:t xml:space="preserve">et al. </w:t>
      </w:r>
      <w:r>
        <w:t>2022). The complete history of allocation (in percentage terms) by regulatory area within the GOA is shown in Ta</w:t>
      </w:r>
      <w:r>
        <w:t xml:space="preserve">ble 2.3. Catch reported in Tables 2.1 and 2.2 include discarded Pacific cod, estimated retained and discarded amounts are shown in Table 2.4. </w:t>
      </w:r>
    </w:p>
    <w:p w14:paraId="000000BC" w14:textId="77777777" w:rsidR="005537F9" w:rsidRDefault="000D7614">
      <w:pPr>
        <w:pStyle w:val="Heading2"/>
      </w:pPr>
      <w:r>
        <w:t>Recent fishery performance</w:t>
      </w:r>
    </w:p>
    <w:p w14:paraId="000000BD" w14:textId="77777777" w:rsidR="005537F9" w:rsidRDefault="000D7614">
      <w:r>
        <w:t>The distribution of directed cod fishing is distinct to gear type. Figure 2.2 shows th</w:t>
      </w:r>
      <w:r>
        <w:t>e distribution of observed catch for the most recent year of complete catch data (2024) for the three major gear types, as well as the distinction between observed and electronic monitored catch. Cumulative catch by week in 2025 is comparable to previous y</w:t>
      </w:r>
      <w:r>
        <w:t>ears catch across the gear types (Fig. 2.3).</w:t>
      </w:r>
    </w:p>
    <w:p w14:paraId="000000BE" w14:textId="77777777" w:rsidR="005537F9" w:rsidRDefault="000D7614">
      <w:r>
        <w:t xml:space="preserve">In 2025 the federal TAC was set at 23,670 t and state GHL set at 8,471 t (Table 2.2). As of December 8, 2025 a total of 26,947 t (84% of the ABC) has been harvested (Table 2.1). State fisheries have harvested 7,344 t (87% of the GHL) and federal fisheries </w:t>
      </w:r>
      <w:r>
        <w:t xml:space="preserve">19,603 t (83% of the TAC). In 2025 41% of the Pacific cod catch was by trawl, 32% by pot gear, and 24% by longline, while jig and other gear harvested 3% (Table 2.1).   </w:t>
      </w:r>
    </w:p>
    <w:p w14:paraId="000000BF" w14:textId="77777777" w:rsidR="005537F9" w:rsidRDefault="000D7614">
      <w:pPr>
        <w:pStyle w:val="Heading1"/>
        <w:pBdr>
          <w:top w:val="nil"/>
          <w:left w:val="nil"/>
          <w:bottom w:val="nil"/>
          <w:right w:val="nil"/>
          <w:between w:val="nil"/>
        </w:pBdr>
      </w:pPr>
      <w:r>
        <w:t xml:space="preserve">Data </w:t>
      </w:r>
    </w:p>
    <w:p w14:paraId="000000C0" w14:textId="77777777" w:rsidR="005537F9" w:rsidRDefault="000D7614">
      <w:pPr>
        <w:pBdr>
          <w:top w:val="nil"/>
          <w:left w:val="nil"/>
          <w:bottom w:val="nil"/>
          <w:right w:val="nil"/>
          <w:between w:val="nil"/>
        </w:pBdr>
        <w:spacing w:after="120"/>
        <w:rPr>
          <w:color w:val="000000"/>
        </w:rPr>
      </w:pPr>
      <w:r>
        <w:rPr>
          <w:color w:val="000000"/>
        </w:rPr>
        <w:t>This section describes updates to the data used in the current assessment. The f</w:t>
      </w:r>
      <w:r>
        <w:rPr>
          <w:color w:val="000000"/>
        </w:rPr>
        <w:t>ollowing table and Figure 2.4 present the data included in this assessment (the years shown in bold font are those that are new to this assessment).</w:t>
      </w:r>
    </w:p>
    <w:p w14:paraId="000000C1" w14:textId="77777777" w:rsidR="005537F9" w:rsidRDefault="005537F9">
      <w:pPr>
        <w:pBdr>
          <w:top w:val="nil"/>
          <w:left w:val="nil"/>
          <w:bottom w:val="nil"/>
          <w:right w:val="nil"/>
          <w:between w:val="nil"/>
        </w:pBdr>
        <w:spacing w:after="120"/>
        <w:rPr>
          <w:color w:val="000000"/>
        </w:rPr>
      </w:pPr>
    </w:p>
    <w:p w14:paraId="000000C2" w14:textId="77777777" w:rsidR="005537F9" w:rsidRDefault="005537F9">
      <w:pPr>
        <w:pBdr>
          <w:top w:val="nil"/>
          <w:left w:val="nil"/>
          <w:bottom w:val="nil"/>
          <w:right w:val="nil"/>
          <w:between w:val="nil"/>
        </w:pBdr>
        <w:spacing w:after="120"/>
        <w:rPr>
          <w:color w:val="000000"/>
        </w:rPr>
      </w:pPr>
    </w:p>
    <w:p w14:paraId="000000C3" w14:textId="77777777" w:rsidR="005537F9" w:rsidRDefault="005537F9">
      <w:pPr>
        <w:pBdr>
          <w:top w:val="nil"/>
          <w:left w:val="nil"/>
          <w:bottom w:val="nil"/>
          <w:right w:val="nil"/>
          <w:between w:val="nil"/>
        </w:pBdr>
        <w:spacing w:after="0"/>
        <w:rPr>
          <w:color w:val="000000"/>
        </w:rPr>
      </w:pPr>
    </w:p>
    <w:tbl>
      <w:tblPr>
        <w:tblStyle w:val="a2"/>
        <w:tblW w:w="9350" w:type="dxa"/>
        <w:tblBorders>
          <w:top w:val="single" w:sz="12" w:space="0" w:color="000000"/>
          <w:bottom w:val="single" w:sz="12" w:space="0" w:color="000000"/>
          <w:insideH w:val="single" w:sz="4" w:space="0" w:color="000000"/>
          <w:insideV w:val="single" w:sz="4" w:space="0" w:color="000000"/>
        </w:tblBorders>
        <w:tblLayout w:type="fixed"/>
        <w:tblLook w:val="0400" w:firstRow="0" w:lastRow="0" w:firstColumn="0" w:lastColumn="0" w:noHBand="0" w:noVBand="1"/>
      </w:tblPr>
      <w:tblGrid>
        <w:gridCol w:w="4623"/>
        <w:gridCol w:w="1517"/>
        <w:gridCol w:w="1781"/>
        <w:gridCol w:w="1429"/>
      </w:tblGrid>
      <w:tr w:rsidR="005537F9" w14:paraId="2A6A1F74" w14:textId="77777777">
        <w:trPr>
          <w:trHeight w:val="213"/>
        </w:trPr>
        <w:tc>
          <w:tcPr>
            <w:tcW w:w="4623" w:type="dxa"/>
            <w:shd w:val="clear" w:color="auto" w:fill="auto"/>
            <w:vAlign w:val="center"/>
          </w:tcPr>
          <w:p w14:paraId="000000C4" w14:textId="77777777" w:rsidR="005537F9" w:rsidRDefault="000D7614">
            <w:pPr>
              <w:pBdr>
                <w:top w:val="nil"/>
                <w:left w:val="nil"/>
                <w:bottom w:val="nil"/>
                <w:right w:val="nil"/>
                <w:between w:val="nil"/>
              </w:pBdr>
              <w:spacing w:after="0"/>
              <w:rPr>
                <w:b/>
                <w:bCs/>
                <w:color w:val="000000"/>
              </w:rPr>
            </w:pPr>
            <w:r>
              <w:rPr>
                <w:b/>
                <w:bCs/>
                <w:color w:val="000000"/>
              </w:rPr>
              <w:t>Data</w:t>
            </w:r>
          </w:p>
        </w:tc>
        <w:tc>
          <w:tcPr>
            <w:tcW w:w="1517" w:type="dxa"/>
            <w:shd w:val="clear" w:color="auto" w:fill="auto"/>
            <w:vAlign w:val="center"/>
          </w:tcPr>
          <w:p w14:paraId="000000C5" w14:textId="77777777" w:rsidR="005537F9" w:rsidRDefault="000D7614">
            <w:pPr>
              <w:pBdr>
                <w:top w:val="nil"/>
                <w:left w:val="nil"/>
                <w:bottom w:val="nil"/>
                <w:right w:val="nil"/>
                <w:between w:val="nil"/>
              </w:pBdr>
              <w:spacing w:after="0"/>
              <w:rPr>
                <w:b/>
                <w:bCs/>
                <w:color w:val="000000"/>
              </w:rPr>
            </w:pPr>
            <w:r>
              <w:rPr>
                <w:b/>
                <w:bCs/>
                <w:color w:val="000000"/>
              </w:rPr>
              <w:t>Source</w:t>
            </w:r>
          </w:p>
        </w:tc>
        <w:tc>
          <w:tcPr>
            <w:tcW w:w="1781" w:type="dxa"/>
            <w:shd w:val="clear" w:color="auto" w:fill="auto"/>
            <w:vAlign w:val="center"/>
          </w:tcPr>
          <w:p w14:paraId="000000C6" w14:textId="77777777" w:rsidR="005537F9" w:rsidRDefault="000D7614">
            <w:pPr>
              <w:pBdr>
                <w:top w:val="nil"/>
                <w:left w:val="nil"/>
                <w:bottom w:val="nil"/>
                <w:right w:val="nil"/>
                <w:between w:val="nil"/>
              </w:pBdr>
              <w:spacing w:after="0"/>
              <w:rPr>
                <w:b/>
                <w:bCs/>
                <w:color w:val="000000"/>
              </w:rPr>
            </w:pPr>
            <w:r>
              <w:rPr>
                <w:b/>
                <w:bCs/>
                <w:color w:val="000000"/>
              </w:rPr>
              <w:t>Type</w:t>
            </w:r>
          </w:p>
        </w:tc>
        <w:tc>
          <w:tcPr>
            <w:tcW w:w="1429" w:type="dxa"/>
            <w:shd w:val="clear" w:color="auto" w:fill="auto"/>
            <w:vAlign w:val="center"/>
          </w:tcPr>
          <w:p w14:paraId="000000C7" w14:textId="77777777" w:rsidR="005537F9" w:rsidRDefault="000D7614">
            <w:pPr>
              <w:pBdr>
                <w:top w:val="nil"/>
                <w:left w:val="nil"/>
                <w:bottom w:val="nil"/>
                <w:right w:val="nil"/>
                <w:between w:val="nil"/>
              </w:pBdr>
              <w:spacing w:after="0"/>
              <w:rPr>
                <w:b/>
                <w:bCs/>
                <w:color w:val="000000"/>
              </w:rPr>
            </w:pPr>
            <w:r>
              <w:rPr>
                <w:b/>
                <w:bCs/>
                <w:color w:val="000000"/>
              </w:rPr>
              <w:t>Years</w:t>
            </w:r>
          </w:p>
        </w:tc>
      </w:tr>
      <w:tr w:rsidR="005537F9" w14:paraId="44457191" w14:textId="77777777">
        <w:tc>
          <w:tcPr>
            <w:tcW w:w="4623" w:type="dxa"/>
            <w:shd w:val="clear" w:color="auto" w:fill="auto"/>
            <w:vAlign w:val="center"/>
          </w:tcPr>
          <w:p w14:paraId="000000C8" w14:textId="77777777" w:rsidR="005537F9" w:rsidRDefault="000D7614">
            <w:pPr>
              <w:pBdr>
                <w:top w:val="nil"/>
                <w:left w:val="nil"/>
                <w:bottom w:val="nil"/>
                <w:right w:val="nil"/>
                <w:between w:val="nil"/>
              </w:pBdr>
              <w:spacing w:after="0"/>
              <w:rPr>
                <w:color w:val="000000"/>
              </w:rPr>
            </w:pPr>
            <w:r>
              <w:rPr>
                <w:color w:val="000000"/>
              </w:rPr>
              <w:t>Federal and state fishery catch, by gear type (trawl, pot, and longline)</w:t>
            </w:r>
          </w:p>
        </w:tc>
        <w:tc>
          <w:tcPr>
            <w:tcW w:w="1517" w:type="dxa"/>
            <w:shd w:val="clear" w:color="auto" w:fill="auto"/>
            <w:vAlign w:val="center"/>
          </w:tcPr>
          <w:p w14:paraId="000000C9"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CA" w14:textId="77777777" w:rsidR="005537F9" w:rsidRDefault="000D7614">
            <w:pPr>
              <w:pBdr>
                <w:top w:val="nil"/>
                <w:left w:val="nil"/>
                <w:bottom w:val="nil"/>
                <w:right w:val="nil"/>
                <w:between w:val="nil"/>
              </w:pBdr>
              <w:spacing w:after="0"/>
              <w:rPr>
                <w:color w:val="000000"/>
              </w:rPr>
            </w:pPr>
            <w:r>
              <w:rPr>
                <w:color w:val="000000"/>
              </w:rPr>
              <w:t>Metric tons</w:t>
            </w:r>
          </w:p>
        </w:tc>
        <w:tc>
          <w:tcPr>
            <w:tcW w:w="1429" w:type="dxa"/>
            <w:shd w:val="clear" w:color="auto" w:fill="auto"/>
            <w:vAlign w:val="center"/>
          </w:tcPr>
          <w:p w14:paraId="000000CB" w14:textId="77777777" w:rsidR="005537F9" w:rsidRDefault="000D7614">
            <w:pPr>
              <w:pBdr>
                <w:top w:val="nil"/>
                <w:left w:val="nil"/>
                <w:bottom w:val="nil"/>
                <w:right w:val="nil"/>
                <w:between w:val="nil"/>
              </w:pBdr>
              <w:spacing w:after="0"/>
              <w:rPr>
                <w:color w:val="000000"/>
              </w:rPr>
            </w:pPr>
            <w:r>
              <w:rPr>
                <w:color w:val="000000"/>
              </w:rPr>
              <w:t xml:space="preserve">1977 – </w:t>
            </w:r>
            <w:r>
              <w:rPr>
                <w:b/>
                <w:bCs/>
                <w:color w:val="000000"/>
              </w:rPr>
              <w:t>2025</w:t>
            </w:r>
          </w:p>
        </w:tc>
      </w:tr>
      <w:tr w:rsidR="005537F9" w14:paraId="3722AC01" w14:textId="77777777">
        <w:tc>
          <w:tcPr>
            <w:tcW w:w="4623" w:type="dxa"/>
            <w:shd w:val="clear" w:color="auto" w:fill="auto"/>
            <w:vAlign w:val="center"/>
          </w:tcPr>
          <w:p w14:paraId="000000CC" w14:textId="77777777" w:rsidR="005537F9" w:rsidRDefault="000D7614">
            <w:pPr>
              <w:pBdr>
                <w:top w:val="nil"/>
                <w:left w:val="nil"/>
                <w:bottom w:val="nil"/>
                <w:right w:val="nil"/>
                <w:between w:val="nil"/>
              </w:pBdr>
              <w:spacing w:after="0"/>
              <w:rPr>
                <w:color w:val="000000"/>
              </w:rPr>
            </w:pPr>
            <w:r>
              <w:rPr>
                <w:color w:val="000000"/>
              </w:rPr>
              <w:t xml:space="preserve">Federal and state fishery catch-at-length, by gear type </w:t>
            </w:r>
          </w:p>
        </w:tc>
        <w:tc>
          <w:tcPr>
            <w:tcW w:w="1517" w:type="dxa"/>
            <w:shd w:val="clear" w:color="auto" w:fill="auto"/>
            <w:vAlign w:val="center"/>
          </w:tcPr>
          <w:p w14:paraId="000000CD" w14:textId="77777777" w:rsidR="005537F9" w:rsidRDefault="000D7614">
            <w:pPr>
              <w:pBdr>
                <w:top w:val="nil"/>
                <w:left w:val="nil"/>
                <w:bottom w:val="nil"/>
                <w:right w:val="nil"/>
                <w:between w:val="nil"/>
              </w:pBdr>
              <w:spacing w:after="0"/>
              <w:rPr>
                <w:color w:val="000000"/>
              </w:rPr>
            </w:pPr>
            <w:r>
              <w:rPr>
                <w:color w:val="000000"/>
              </w:rPr>
              <w:t>AKFIN, ADF&amp;G</w:t>
            </w:r>
          </w:p>
        </w:tc>
        <w:tc>
          <w:tcPr>
            <w:tcW w:w="1781" w:type="dxa"/>
            <w:shd w:val="clear" w:color="auto" w:fill="auto"/>
            <w:vAlign w:val="center"/>
          </w:tcPr>
          <w:p w14:paraId="000000CE" w14:textId="77777777" w:rsidR="005537F9" w:rsidRDefault="000D7614">
            <w:pPr>
              <w:pBdr>
                <w:top w:val="nil"/>
                <w:left w:val="nil"/>
                <w:bottom w:val="nil"/>
                <w:right w:val="nil"/>
                <w:between w:val="nil"/>
              </w:pBdr>
              <w:spacing w:after="0"/>
              <w:rPr>
                <w:color w:val="000000"/>
              </w:rPr>
            </w:pPr>
            <w:r>
              <w:rPr>
                <w:color w:val="000000"/>
              </w:rPr>
              <w:t>Frequency observed at length (in cm)</w:t>
            </w:r>
          </w:p>
        </w:tc>
        <w:tc>
          <w:tcPr>
            <w:tcW w:w="1429" w:type="dxa"/>
            <w:shd w:val="clear" w:color="auto" w:fill="auto"/>
            <w:vAlign w:val="center"/>
          </w:tcPr>
          <w:p w14:paraId="000000CF" w14:textId="77777777" w:rsidR="005537F9" w:rsidRDefault="000D7614">
            <w:pPr>
              <w:pBdr>
                <w:top w:val="nil"/>
                <w:left w:val="nil"/>
                <w:bottom w:val="nil"/>
                <w:right w:val="nil"/>
                <w:between w:val="nil"/>
              </w:pBdr>
              <w:spacing w:after="0"/>
              <w:rPr>
                <w:color w:val="000000"/>
              </w:rPr>
            </w:pPr>
            <w:r>
              <w:rPr>
                <w:color w:val="000000"/>
              </w:rPr>
              <w:t xml:space="preserve">1977 – </w:t>
            </w:r>
            <w:r>
              <w:rPr>
                <w:b/>
                <w:bCs/>
                <w:color w:val="000000"/>
              </w:rPr>
              <w:t>2025</w:t>
            </w:r>
          </w:p>
        </w:tc>
      </w:tr>
      <w:tr w:rsidR="005537F9" w14:paraId="482D8485" w14:textId="77777777">
        <w:tc>
          <w:tcPr>
            <w:tcW w:w="4623" w:type="dxa"/>
            <w:shd w:val="clear" w:color="auto" w:fill="auto"/>
            <w:vAlign w:val="center"/>
          </w:tcPr>
          <w:p w14:paraId="000000D0" w14:textId="77777777" w:rsidR="005537F9" w:rsidRDefault="000D7614">
            <w:pPr>
              <w:pBdr>
                <w:top w:val="nil"/>
                <w:left w:val="nil"/>
                <w:bottom w:val="nil"/>
                <w:right w:val="nil"/>
                <w:between w:val="nil"/>
              </w:pBdr>
              <w:spacing w:after="0"/>
              <w:rPr>
                <w:color w:val="000000"/>
              </w:rPr>
            </w:pPr>
            <w:r>
              <w:rPr>
                <w:color w:val="000000"/>
              </w:rPr>
              <w:t>GOA NMFS bottom trawl survey abundance</w:t>
            </w:r>
          </w:p>
        </w:tc>
        <w:tc>
          <w:tcPr>
            <w:tcW w:w="1517" w:type="dxa"/>
            <w:shd w:val="clear" w:color="auto" w:fill="auto"/>
            <w:vAlign w:val="center"/>
          </w:tcPr>
          <w:p w14:paraId="000000D1"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D2" w14:textId="77777777" w:rsidR="005537F9" w:rsidRDefault="000D7614">
            <w:pPr>
              <w:pBdr>
                <w:top w:val="nil"/>
                <w:left w:val="nil"/>
                <w:bottom w:val="nil"/>
                <w:right w:val="nil"/>
                <w:between w:val="nil"/>
              </w:pBdr>
              <w:spacing w:after="0"/>
              <w:rPr>
                <w:color w:val="000000"/>
              </w:rPr>
            </w:pPr>
            <w:r>
              <w:rPr>
                <w:color w:val="000000"/>
              </w:rPr>
              <w:t>Total numbers</w:t>
            </w:r>
          </w:p>
        </w:tc>
        <w:tc>
          <w:tcPr>
            <w:tcW w:w="1429" w:type="dxa"/>
            <w:shd w:val="clear" w:color="auto" w:fill="auto"/>
            <w:vAlign w:val="center"/>
          </w:tcPr>
          <w:p w14:paraId="000000D3" w14:textId="77777777" w:rsidR="005537F9" w:rsidRDefault="000D7614">
            <w:pPr>
              <w:pBdr>
                <w:top w:val="nil"/>
                <w:left w:val="nil"/>
                <w:bottom w:val="nil"/>
                <w:right w:val="nil"/>
                <w:between w:val="nil"/>
              </w:pBdr>
              <w:spacing w:after="0"/>
              <w:rPr>
                <w:color w:val="000000"/>
              </w:rPr>
            </w:pPr>
            <w:r>
              <w:rPr>
                <w:color w:val="000000"/>
              </w:rPr>
              <w:t xml:space="preserve">1990 – </w:t>
            </w:r>
            <w:r>
              <w:rPr>
                <w:b/>
                <w:bCs/>
                <w:color w:val="000000"/>
              </w:rPr>
              <w:t>2025</w:t>
            </w:r>
          </w:p>
        </w:tc>
      </w:tr>
      <w:tr w:rsidR="005537F9" w14:paraId="1541BA36" w14:textId="77777777">
        <w:tc>
          <w:tcPr>
            <w:tcW w:w="4623" w:type="dxa"/>
            <w:shd w:val="clear" w:color="auto" w:fill="auto"/>
            <w:vAlign w:val="center"/>
          </w:tcPr>
          <w:p w14:paraId="000000D4" w14:textId="77777777" w:rsidR="005537F9" w:rsidRDefault="000D7614">
            <w:pPr>
              <w:pBdr>
                <w:top w:val="nil"/>
                <w:left w:val="nil"/>
                <w:bottom w:val="nil"/>
                <w:right w:val="nil"/>
                <w:between w:val="nil"/>
              </w:pBdr>
              <w:spacing w:after="0"/>
              <w:rPr>
                <w:color w:val="000000"/>
              </w:rPr>
            </w:pPr>
            <w:r>
              <w:rPr>
                <w:color w:val="000000"/>
              </w:rPr>
              <w:t>AFSC Sablefish Longline survey Pacific cod Relative Population Numbers</w:t>
            </w:r>
          </w:p>
        </w:tc>
        <w:tc>
          <w:tcPr>
            <w:tcW w:w="1517" w:type="dxa"/>
            <w:shd w:val="clear" w:color="auto" w:fill="auto"/>
            <w:vAlign w:val="center"/>
          </w:tcPr>
          <w:p w14:paraId="000000D5"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D6" w14:textId="77777777" w:rsidR="005537F9" w:rsidRDefault="000D7614">
            <w:pPr>
              <w:pBdr>
                <w:top w:val="nil"/>
                <w:left w:val="nil"/>
                <w:bottom w:val="nil"/>
                <w:right w:val="nil"/>
                <w:between w:val="nil"/>
              </w:pBdr>
              <w:spacing w:after="0"/>
              <w:rPr>
                <w:color w:val="000000"/>
              </w:rPr>
            </w:pPr>
            <w:r>
              <w:rPr>
                <w:color w:val="000000"/>
              </w:rPr>
              <w:t>RPN</w:t>
            </w:r>
          </w:p>
        </w:tc>
        <w:tc>
          <w:tcPr>
            <w:tcW w:w="1429" w:type="dxa"/>
            <w:shd w:val="clear" w:color="auto" w:fill="auto"/>
            <w:vAlign w:val="center"/>
          </w:tcPr>
          <w:p w14:paraId="000000D7" w14:textId="77777777" w:rsidR="005537F9" w:rsidRDefault="000D7614">
            <w:pPr>
              <w:pBdr>
                <w:top w:val="nil"/>
                <w:left w:val="nil"/>
                <w:bottom w:val="nil"/>
                <w:right w:val="nil"/>
                <w:between w:val="nil"/>
              </w:pBdr>
              <w:spacing w:after="0"/>
              <w:rPr>
                <w:color w:val="000000"/>
              </w:rPr>
            </w:pPr>
            <w:r>
              <w:rPr>
                <w:color w:val="000000"/>
              </w:rPr>
              <w:t xml:space="preserve">1990 – </w:t>
            </w:r>
            <w:r>
              <w:rPr>
                <w:b/>
                <w:bCs/>
                <w:color w:val="000000"/>
              </w:rPr>
              <w:t>2025</w:t>
            </w:r>
          </w:p>
        </w:tc>
      </w:tr>
      <w:tr w:rsidR="005537F9" w14:paraId="15915F92" w14:textId="77777777">
        <w:tc>
          <w:tcPr>
            <w:tcW w:w="4623" w:type="dxa"/>
            <w:shd w:val="clear" w:color="auto" w:fill="auto"/>
            <w:vAlign w:val="center"/>
          </w:tcPr>
          <w:p w14:paraId="000000D8" w14:textId="77777777" w:rsidR="005537F9" w:rsidRDefault="000D7614">
            <w:pPr>
              <w:pBdr>
                <w:top w:val="nil"/>
                <w:left w:val="nil"/>
                <w:bottom w:val="nil"/>
                <w:right w:val="nil"/>
                <w:between w:val="nil"/>
              </w:pBdr>
              <w:spacing w:after="0"/>
              <w:rPr>
                <w:color w:val="000000"/>
              </w:rPr>
            </w:pPr>
            <w:r>
              <w:rPr>
                <w:color w:val="000000"/>
              </w:rPr>
              <w:t>GOA NMFS bottom trawl survey length composition</w:t>
            </w:r>
          </w:p>
        </w:tc>
        <w:tc>
          <w:tcPr>
            <w:tcW w:w="1517" w:type="dxa"/>
            <w:shd w:val="clear" w:color="auto" w:fill="auto"/>
            <w:vAlign w:val="center"/>
          </w:tcPr>
          <w:p w14:paraId="000000D9"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DA" w14:textId="77777777" w:rsidR="005537F9" w:rsidRDefault="000D7614">
            <w:pPr>
              <w:pBdr>
                <w:top w:val="nil"/>
                <w:left w:val="nil"/>
                <w:bottom w:val="nil"/>
                <w:right w:val="nil"/>
                <w:between w:val="nil"/>
              </w:pBdr>
              <w:spacing w:after="0"/>
              <w:rPr>
                <w:color w:val="000000"/>
              </w:rPr>
            </w:pPr>
            <w:r>
              <w:rPr>
                <w:color w:val="000000"/>
              </w:rPr>
              <w:t>Number at length (in cm)</w:t>
            </w:r>
          </w:p>
        </w:tc>
        <w:tc>
          <w:tcPr>
            <w:tcW w:w="1429" w:type="dxa"/>
            <w:shd w:val="clear" w:color="auto" w:fill="auto"/>
            <w:vAlign w:val="center"/>
          </w:tcPr>
          <w:p w14:paraId="000000DB" w14:textId="77777777" w:rsidR="005537F9" w:rsidRDefault="000D7614">
            <w:pPr>
              <w:pBdr>
                <w:top w:val="nil"/>
                <w:left w:val="nil"/>
                <w:bottom w:val="nil"/>
                <w:right w:val="nil"/>
                <w:between w:val="nil"/>
              </w:pBdr>
              <w:spacing w:after="0"/>
              <w:rPr>
                <w:color w:val="000000"/>
              </w:rPr>
            </w:pPr>
            <w:r>
              <w:rPr>
                <w:color w:val="000000"/>
              </w:rPr>
              <w:t xml:space="preserve">1990 – </w:t>
            </w:r>
            <w:r>
              <w:rPr>
                <w:b/>
                <w:bCs/>
                <w:color w:val="000000"/>
              </w:rPr>
              <w:t>2025</w:t>
            </w:r>
          </w:p>
        </w:tc>
      </w:tr>
      <w:tr w:rsidR="005537F9" w14:paraId="050C0F20" w14:textId="77777777">
        <w:tc>
          <w:tcPr>
            <w:tcW w:w="4623" w:type="dxa"/>
            <w:shd w:val="clear" w:color="auto" w:fill="auto"/>
            <w:vAlign w:val="center"/>
          </w:tcPr>
          <w:p w14:paraId="000000DC" w14:textId="77777777" w:rsidR="005537F9" w:rsidRDefault="000D7614">
            <w:pPr>
              <w:pBdr>
                <w:top w:val="nil"/>
                <w:left w:val="nil"/>
                <w:bottom w:val="nil"/>
                <w:right w:val="nil"/>
                <w:between w:val="nil"/>
              </w:pBdr>
              <w:spacing w:after="0"/>
              <w:rPr>
                <w:color w:val="000000"/>
              </w:rPr>
            </w:pPr>
            <w:r>
              <w:rPr>
                <w:color w:val="000000"/>
              </w:rPr>
              <w:t>GOA NMFS bottom trawl survey conditional age-at-length</w:t>
            </w:r>
          </w:p>
        </w:tc>
        <w:tc>
          <w:tcPr>
            <w:tcW w:w="1517" w:type="dxa"/>
            <w:shd w:val="clear" w:color="auto" w:fill="auto"/>
            <w:vAlign w:val="center"/>
          </w:tcPr>
          <w:p w14:paraId="000000DD"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DE" w14:textId="77777777" w:rsidR="005537F9" w:rsidRDefault="000D7614">
            <w:pPr>
              <w:pBdr>
                <w:top w:val="nil"/>
                <w:left w:val="nil"/>
                <w:bottom w:val="nil"/>
                <w:right w:val="nil"/>
                <w:between w:val="nil"/>
              </w:pBdr>
              <w:spacing w:after="0"/>
              <w:rPr>
                <w:color w:val="000000"/>
              </w:rPr>
            </w:pPr>
            <w:r>
              <w:rPr>
                <w:color w:val="000000"/>
              </w:rPr>
              <w:t>Proportion age at length</w:t>
            </w:r>
          </w:p>
        </w:tc>
        <w:tc>
          <w:tcPr>
            <w:tcW w:w="1429" w:type="dxa"/>
            <w:shd w:val="clear" w:color="auto" w:fill="auto"/>
            <w:vAlign w:val="center"/>
          </w:tcPr>
          <w:p w14:paraId="000000DF" w14:textId="77777777" w:rsidR="005537F9" w:rsidRDefault="000D7614">
            <w:pPr>
              <w:pBdr>
                <w:top w:val="nil"/>
                <w:left w:val="nil"/>
                <w:bottom w:val="nil"/>
                <w:right w:val="nil"/>
                <w:between w:val="nil"/>
              </w:pBdr>
              <w:spacing w:after="0"/>
              <w:rPr>
                <w:color w:val="000000"/>
              </w:rPr>
            </w:pPr>
            <w:r>
              <w:rPr>
                <w:color w:val="000000"/>
              </w:rPr>
              <w:t>1990 – 2023</w:t>
            </w:r>
          </w:p>
        </w:tc>
      </w:tr>
      <w:tr w:rsidR="005537F9" w14:paraId="3AAD031C" w14:textId="77777777">
        <w:tc>
          <w:tcPr>
            <w:tcW w:w="4623" w:type="dxa"/>
            <w:shd w:val="clear" w:color="auto" w:fill="auto"/>
            <w:vAlign w:val="center"/>
          </w:tcPr>
          <w:p w14:paraId="000000E0" w14:textId="77777777" w:rsidR="005537F9" w:rsidRDefault="000D7614">
            <w:pPr>
              <w:pBdr>
                <w:top w:val="nil"/>
                <w:left w:val="nil"/>
                <w:bottom w:val="nil"/>
                <w:right w:val="nil"/>
                <w:between w:val="nil"/>
              </w:pBdr>
              <w:spacing w:after="0"/>
              <w:rPr>
                <w:color w:val="000000"/>
              </w:rPr>
            </w:pPr>
            <w:r>
              <w:rPr>
                <w:color w:val="000000"/>
              </w:rPr>
              <w:t>AFSC Sablefish Longline survey Pacific Cod length composition</w:t>
            </w:r>
          </w:p>
        </w:tc>
        <w:tc>
          <w:tcPr>
            <w:tcW w:w="1517" w:type="dxa"/>
            <w:shd w:val="clear" w:color="auto" w:fill="auto"/>
            <w:vAlign w:val="center"/>
          </w:tcPr>
          <w:p w14:paraId="000000E1"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E2" w14:textId="77777777" w:rsidR="005537F9" w:rsidRDefault="000D7614">
            <w:pPr>
              <w:pBdr>
                <w:top w:val="nil"/>
                <w:left w:val="nil"/>
                <w:bottom w:val="nil"/>
                <w:right w:val="nil"/>
                <w:between w:val="nil"/>
              </w:pBdr>
              <w:spacing w:after="0"/>
              <w:rPr>
                <w:color w:val="000000"/>
              </w:rPr>
            </w:pPr>
            <w:r>
              <w:rPr>
                <w:color w:val="000000"/>
              </w:rPr>
              <w:t>RPN at length (in cm)</w:t>
            </w:r>
          </w:p>
        </w:tc>
        <w:tc>
          <w:tcPr>
            <w:tcW w:w="1429" w:type="dxa"/>
            <w:shd w:val="clear" w:color="auto" w:fill="auto"/>
            <w:vAlign w:val="center"/>
          </w:tcPr>
          <w:p w14:paraId="000000E3" w14:textId="77777777" w:rsidR="005537F9" w:rsidRDefault="000D7614">
            <w:pPr>
              <w:pBdr>
                <w:top w:val="nil"/>
                <w:left w:val="nil"/>
                <w:bottom w:val="nil"/>
                <w:right w:val="nil"/>
                <w:between w:val="nil"/>
              </w:pBdr>
              <w:spacing w:after="0"/>
              <w:rPr>
                <w:color w:val="000000"/>
              </w:rPr>
            </w:pPr>
            <w:r>
              <w:rPr>
                <w:color w:val="000000"/>
              </w:rPr>
              <w:t xml:space="preserve">1990 – </w:t>
            </w:r>
            <w:r>
              <w:rPr>
                <w:b/>
                <w:bCs/>
                <w:color w:val="000000"/>
              </w:rPr>
              <w:t>2025</w:t>
            </w:r>
          </w:p>
        </w:tc>
      </w:tr>
      <w:tr w:rsidR="005537F9" w14:paraId="1A5D23C3" w14:textId="77777777">
        <w:tc>
          <w:tcPr>
            <w:tcW w:w="4623" w:type="dxa"/>
            <w:shd w:val="clear" w:color="auto" w:fill="auto"/>
            <w:vAlign w:val="center"/>
          </w:tcPr>
          <w:p w14:paraId="000000E4" w14:textId="77777777" w:rsidR="005537F9" w:rsidRDefault="000D7614">
            <w:pPr>
              <w:pBdr>
                <w:top w:val="nil"/>
                <w:left w:val="nil"/>
                <w:bottom w:val="nil"/>
                <w:right w:val="nil"/>
                <w:between w:val="nil"/>
              </w:pBdr>
              <w:spacing w:after="0"/>
              <w:rPr>
                <w:color w:val="000000"/>
              </w:rPr>
            </w:pPr>
            <w:r>
              <w:rPr>
                <w:color w:val="000000"/>
              </w:rPr>
              <w:t>Federal fishery conditional age-at-length</w:t>
            </w:r>
          </w:p>
        </w:tc>
        <w:tc>
          <w:tcPr>
            <w:tcW w:w="1517" w:type="dxa"/>
            <w:shd w:val="clear" w:color="auto" w:fill="auto"/>
            <w:vAlign w:val="center"/>
          </w:tcPr>
          <w:p w14:paraId="000000E5" w14:textId="77777777" w:rsidR="005537F9" w:rsidRDefault="000D7614">
            <w:pPr>
              <w:pBdr>
                <w:top w:val="nil"/>
                <w:left w:val="nil"/>
                <w:bottom w:val="nil"/>
                <w:right w:val="nil"/>
                <w:between w:val="nil"/>
              </w:pBdr>
              <w:spacing w:after="0"/>
              <w:rPr>
                <w:color w:val="000000"/>
              </w:rPr>
            </w:pPr>
            <w:r>
              <w:rPr>
                <w:color w:val="000000"/>
              </w:rPr>
              <w:t>AKFIN</w:t>
            </w:r>
          </w:p>
        </w:tc>
        <w:tc>
          <w:tcPr>
            <w:tcW w:w="1781" w:type="dxa"/>
            <w:shd w:val="clear" w:color="auto" w:fill="auto"/>
            <w:vAlign w:val="center"/>
          </w:tcPr>
          <w:p w14:paraId="000000E6" w14:textId="77777777" w:rsidR="005537F9" w:rsidRDefault="000D7614">
            <w:pPr>
              <w:pBdr>
                <w:top w:val="nil"/>
                <w:left w:val="nil"/>
                <w:bottom w:val="nil"/>
                <w:right w:val="nil"/>
                <w:between w:val="nil"/>
              </w:pBdr>
              <w:spacing w:after="0"/>
              <w:rPr>
                <w:color w:val="000000"/>
              </w:rPr>
            </w:pPr>
            <w:r>
              <w:rPr>
                <w:color w:val="000000"/>
              </w:rPr>
              <w:t>proportion age at length</w:t>
            </w:r>
          </w:p>
        </w:tc>
        <w:tc>
          <w:tcPr>
            <w:tcW w:w="1429" w:type="dxa"/>
            <w:shd w:val="clear" w:color="auto" w:fill="auto"/>
            <w:vAlign w:val="center"/>
          </w:tcPr>
          <w:p w14:paraId="000000E7" w14:textId="77777777" w:rsidR="005537F9" w:rsidRDefault="000D7614">
            <w:pPr>
              <w:pBdr>
                <w:top w:val="nil"/>
                <w:left w:val="nil"/>
                <w:bottom w:val="nil"/>
                <w:right w:val="nil"/>
                <w:between w:val="nil"/>
              </w:pBdr>
              <w:spacing w:after="0"/>
              <w:rPr>
                <w:color w:val="000000"/>
              </w:rPr>
            </w:pPr>
            <w:r>
              <w:rPr>
                <w:color w:val="000000"/>
              </w:rPr>
              <w:t xml:space="preserve">2007 – </w:t>
            </w:r>
            <w:r>
              <w:rPr>
                <w:b/>
                <w:bCs/>
                <w:color w:val="000000"/>
              </w:rPr>
              <w:t>2024</w:t>
            </w:r>
          </w:p>
        </w:tc>
      </w:tr>
      <w:tr w:rsidR="005537F9" w14:paraId="0231BA79" w14:textId="77777777">
        <w:tc>
          <w:tcPr>
            <w:tcW w:w="4623" w:type="dxa"/>
            <w:shd w:val="clear" w:color="auto" w:fill="auto"/>
            <w:vAlign w:val="center"/>
          </w:tcPr>
          <w:p w14:paraId="000000E8" w14:textId="77777777" w:rsidR="005537F9" w:rsidRDefault="000D7614">
            <w:pPr>
              <w:pBdr>
                <w:top w:val="nil"/>
                <w:left w:val="nil"/>
                <w:bottom w:val="nil"/>
                <w:right w:val="nil"/>
                <w:between w:val="nil"/>
              </w:pBdr>
              <w:spacing w:after="0"/>
              <w:rPr>
                <w:color w:val="000000"/>
              </w:rPr>
            </w:pPr>
            <w:r>
              <w:rPr>
                <w:color w:val="000000"/>
              </w:rPr>
              <w:t>CFSR bottom temperature indices</w:t>
            </w:r>
          </w:p>
        </w:tc>
        <w:tc>
          <w:tcPr>
            <w:tcW w:w="1517" w:type="dxa"/>
            <w:shd w:val="clear" w:color="auto" w:fill="auto"/>
            <w:vAlign w:val="center"/>
          </w:tcPr>
          <w:p w14:paraId="000000E9" w14:textId="77777777" w:rsidR="005537F9" w:rsidRDefault="000D7614">
            <w:pPr>
              <w:pBdr>
                <w:top w:val="nil"/>
                <w:left w:val="nil"/>
                <w:bottom w:val="nil"/>
                <w:right w:val="nil"/>
                <w:between w:val="nil"/>
              </w:pBdr>
              <w:spacing w:after="0"/>
              <w:rPr>
                <w:color w:val="000000"/>
              </w:rPr>
            </w:pPr>
            <w:r>
              <w:rPr>
                <w:color w:val="000000"/>
              </w:rPr>
              <w:t>National Center for Atmospheric Research</w:t>
            </w:r>
          </w:p>
        </w:tc>
        <w:tc>
          <w:tcPr>
            <w:tcW w:w="1781" w:type="dxa"/>
            <w:shd w:val="clear" w:color="auto" w:fill="auto"/>
            <w:vAlign w:val="center"/>
          </w:tcPr>
          <w:p w14:paraId="000000EA" w14:textId="77777777" w:rsidR="005537F9" w:rsidRDefault="000D7614">
            <w:pPr>
              <w:pBdr>
                <w:top w:val="nil"/>
                <w:left w:val="nil"/>
                <w:bottom w:val="nil"/>
                <w:right w:val="nil"/>
                <w:between w:val="nil"/>
              </w:pBdr>
              <w:spacing w:after="0"/>
              <w:rPr>
                <w:color w:val="000000"/>
              </w:rPr>
            </w:pPr>
            <w:r>
              <w:rPr>
                <w:color w:val="000000"/>
              </w:rPr>
              <w:t>temperature anomaly at mean depth for P. cod size bins</w:t>
            </w:r>
          </w:p>
        </w:tc>
        <w:tc>
          <w:tcPr>
            <w:tcW w:w="1429" w:type="dxa"/>
            <w:shd w:val="clear" w:color="auto" w:fill="auto"/>
            <w:vAlign w:val="center"/>
          </w:tcPr>
          <w:p w14:paraId="000000EB" w14:textId="77777777" w:rsidR="005537F9" w:rsidRDefault="000D7614">
            <w:pPr>
              <w:pBdr>
                <w:top w:val="nil"/>
                <w:left w:val="nil"/>
                <w:bottom w:val="nil"/>
                <w:right w:val="nil"/>
                <w:between w:val="nil"/>
              </w:pBdr>
              <w:spacing w:after="0"/>
              <w:rPr>
                <w:color w:val="000000"/>
              </w:rPr>
            </w:pPr>
            <w:r>
              <w:rPr>
                <w:color w:val="000000"/>
              </w:rPr>
              <w:t>1979 – 2024</w:t>
            </w:r>
          </w:p>
        </w:tc>
      </w:tr>
    </w:tbl>
    <w:p w14:paraId="000000EC" w14:textId="77777777" w:rsidR="005537F9" w:rsidRDefault="000D7614">
      <w:pPr>
        <w:pStyle w:val="Heading2"/>
        <w:pBdr>
          <w:top w:val="nil"/>
          <w:left w:val="nil"/>
          <w:bottom w:val="nil"/>
          <w:right w:val="nil"/>
          <w:between w:val="nil"/>
        </w:pBdr>
      </w:pPr>
      <w:r>
        <w:t>Fishery:</w:t>
      </w:r>
    </w:p>
    <w:p w14:paraId="000000ED" w14:textId="77777777" w:rsidR="005537F9" w:rsidRDefault="000D7614">
      <w:pPr>
        <w:pStyle w:val="Heading3"/>
      </w:pPr>
      <w:r>
        <w:t>Catch Biomass</w:t>
      </w:r>
    </w:p>
    <w:p w14:paraId="000000EE" w14:textId="77777777" w:rsidR="005537F9" w:rsidRDefault="000D7614">
      <w:r>
        <w:t>Catches for the period 1991-2025 are shown for the three main gear types in Table 2.1, with the catches for 2025 through December 8, 2025. The current year’s catch within the assessment model is assumed to reach the full Total Allowable Catch (TAC) and sta</w:t>
      </w:r>
      <w:r>
        <w:t>te Guideline Harvest Level (GHL). Three fishery fleets were modeled (by gear categories); trawl (all trawl types), longline (longline and jig) and pot.</w:t>
      </w:r>
    </w:p>
    <w:p w14:paraId="000000EF" w14:textId="77777777" w:rsidR="005537F9" w:rsidRDefault="000D7614">
      <w:pPr>
        <w:pStyle w:val="Heading3"/>
      </w:pPr>
      <w:r>
        <w:t>Length Composition</w:t>
      </w:r>
    </w:p>
    <w:p w14:paraId="000000F0" w14:textId="77777777" w:rsidR="005537F9" w:rsidRDefault="000D7614">
      <w:r>
        <w:t>Fishery length compositions are presently available by gear for at least one gear typ</w:t>
      </w:r>
      <w:r>
        <w:t>e in every year from 1977 through December of 2025. The length composition observed in 2025 for each gear type are consistent with recent observed length compositions.</w:t>
      </w:r>
    </w:p>
    <w:p w14:paraId="000000F1" w14:textId="77777777" w:rsidR="005537F9" w:rsidRDefault="000D7614">
      <w:pPr>
        <w:pStyle w:val="Heading3"/>
      </w:pPr>
      <w:r>
        <w:t>Age composition</w:t>
      </w:r>
    </w:p>
    <w:p w14:paraId="000000F2" w14:textId="77777777" w:rsidR="005537F9" w:rsidRDefault="000D7614">
      <w:r>
        <w:t>Age data collected since 2007 from the commercial fishery were used to d</w:t>
      </w:r>
      <w:r>
        <w:t>evelop an annual conditional length-at-age matrix for each fishery. The condition</w:t>
      </w:r>
      <w:sdt>
        <w:sdtPr>
          <w:tag w:val="goog_rdk_3"/>
          <w:id w:val="930293808"/>
        </w:sdtPr>
        <w:sdtEndPr/>
        <w:sdtContent>
          <w:ins w:id="3" w:author="Ingrid Spies - NOAA Federal" w:date="2026-01-14T20:32:00Z">
            <w:r>
              <w:t>al</w:t>
            </w:r>
          </w:ins>
        </w:sdtContent>
      </w:sdt>
      <w:r>
        <w:t xml:space="preserve"> age-at-length observed in 2024 do not indicate any notable departures from those observed in recent years.</w:t>
      </w:r>
    </w:p>
    <w:p w14:paraId="000000F3" w14:textId="77777777" w:rsidR="005537F9" w:rsidRDefault="000D7614">
      <w:pPr>
        <w:pStyle w:val="Heading2"/>
        <w:pBdr>
          <w:top w:val="nil"/>
          <w:left w:val="nil"/>
          <w:bottom w:val="nil"/>
          <w:right w:val="nil"/>
          <w:between w:val="nil"/>
        </w:pBdr>
      </w:pPr>
      <w:r>
        <w:t>Surveys:</w:t>
      </w:r>
    </w:p>
    <w:p w14:paraId="000000F4" w14:textId="77777777" w:rsidR="005537F9" w:rsidRDefault="000D7614">
      <w:pPr>
        <w:pStyle w:val="Heading3"/>
      </w:pPr>
      <w:r>
        <w:t>AFSC bottom trawl survey</w:t>
      </w:r>
    </w:p>
    <w:p w14:paraId="000000F5" w14:textId="77777777" w:rsidR="005537F9" w:rsidRDefault="000D7614">
      <w:r>
        <w:t xml:space="preserve">In 2025, the AFSC GOA bottom </w:t>
      </w:r>
      <w:r>
        <w:t xml:space="preserve">trawl survey transitioned to a new stratified random design. The new design transitioned from 59 strata defined by INPFC management area, depth, and general habitat type </w:t>
      </w:r>
      <w:r>
        <w:lastRenderedPageBreak/>
        <w:t>(shelf, gully, and slope) to 28 strata defined by NMFS management area and depth. Appe</w:t>
      </w:r>
      <w:r>
        <w:t xml:space="preserve">ndix 2.2 provides description and results of analysis in which historical bottom trawl survey data was reanalyzed under the </w:t>
      </w:r>
      <w:proofErr w:type="spellStart"/>
      <w:r>
        <w:t>restratified</w:t>
      </w:r>
      <w:proofErr w:type="spellEnd"/>
      <w:r>
        <w:t xml:space="preserve"> design. We found that the </w:t>
      </w:r>
      <w:proofErr w:type="spellStart"/>
      <w:r>
        <w:t>restratified</w:t>
      </w:r>
      <w:proofErr w:type="spellEnd"/>
      <w:r>
        <w:t xml:space="preserve"> design had negligible impact on Pacific cod bottom trawl survey indices and we c</w:t>
      </w:r>
      <w:r>
        <w:t xml:space="preserve">ontinue to use the AFSC bottom trawl survey data as a single continuous time-series. The 2025 survey was conducted with two chartered vessels that accomplished 431 stations, an 18% reduction in the number of stations sampled compared to </w:t>
      </w:r>
      <w:sdt>
        <w:sdtPr>
          <w:tag w:val="goog_rdk_4"/>
          <w:id w:val="-111755969"/>
        </w:sdtPr>
        <w:sdtEndPr/>
        <w:sdtContent>
          <w:ins w:id="4" w:author="Ingrid Spies - NOAA Federal" w:date="2026-01-14T20:33:00Z">
            <w:r>
              <w:t>the most recent sur</w:t>
            </w:r>
            <w:r>
              <w:t xml:space="preserve">vey in </w:t>
            </w:r>
          </w:ins>
        </w:sdtContent>
      </w:sdt>
      <w:r>
        <w:t>2023.</w:t>
      </w:r>
    </w:p>
    <w:p w14:paraId="000000F6" w14:textId="77777777" w:rsidR="005537F9" w:rsidRDefault="000D7614">
      <w:r>
        <w:t>The spatial distribution of Pacific cod in the 2025 trawl survey was comparable to the most recent surveys (in 2023 and 2021, Fig. 2.5). In general, the 2025 survey produced observations that had a greater number of large hauls compared to 2</w:t>
      </w:r>
      <w:r>
        <w:t>021 and 2023.</w:t>
      </w:r>
    </w:p>
    <w:p w14:paraId="000000F7" w14:textId="77777777" w:rsidR="005537F9" w:rsidRDefault="000D7614">
      <w:pPr>
        <w:pStyle w:val="Heading4"/>
      </w:pPr>
      <w:r>
        <w:t>Biomass and abundance estimates</w:t>
      </w:r>
    </w:p>
    <w:p w14:paraId="000000F8" w14:textId="77777777" w:rsidR="005537F9" w:rsidRDefault="000D7614">
      <w:r>
        <w:t xml:space="preserve">Since the time-series low in 2017, the Pacific cod biomass and abundance estimates from the bottom trawl survey </w:t>
      </w:r>
      <w:sdt>
        <w:sdtPr>
          <w:tag w:val="goog_rdk_5"/>
          <w:id w:val="960643116"/>
        </w:sdtPr>
        <w:sdtEndPr/>
        <w:sdtContent>
          <w:ins w:id="5" w:author="Ingrid Spies - NOAA Federal" w:date="2026-01-14T20:35:00Z">
            <w:r>
              <w:t>indicate</w:t>
            </w:r>
          </w:ins>
        </w:sdtContent>
      </w:sdt>
      <w:sdt>
        <w:sdtPr>
          <w:tag w:val="goog_rdk_6"/>
          <w:id w:val="403815071"/>
        </w:sdtPr>
        <w:sdtEndPr/>
        <w:sdtContent>
          <w:del w:id="6" w:author="Ingrid Spies - NOAA Federal" w:date="2026-01-14T20:35:00Z">
            <w:r>
              <w:delText>have been indicating</w:delText>
            </w:r>
          </w:del>
        </w:sdtContent>
      </w:sdt>
      <w:r>
        <w:t xml:space="preserve"> an increasing trend in the population (Table 2.5). Compared to the 2023 survey, the 2025 trawl survey biomass estimate increased by 39.2% and the abundance estimate increased by 49.6%. As seen in Figure 2.5, these increases in biomass and abundance were d</w:t>
      </w:r>
      <w:r>
        <w:t xml:space="preserve">riven by overall increases in haul catch, rather than a single large catch. Both of these values were associated with a coefficient of variation (CV) of 23%, which is larger than recent CVs, </w:t>
      </w:r>
      <w:sdt>
        <w:sdtPr>
          <w:tag w:val="goog_rdk_7"/>
          <w:id w:val="-873098038"/>
        </w:sdtPr>
        <w:sdtEndPr/>
        <w:sdtContent>
          <w:ins w:id="7" w:author="Ingrid Spies - NOAA Federal" w:date="2026-01-14T20:36:00Z">
            <w:r>
              <w:t>but</w:t>
            </w:r>
          </w:ins>
        </w:sdtContent>
      </w:sdt>
      <w:sdt>
        <w:sdtPr>
          <w:tag w:val="goog_rdk_8"/>
          <w:id w:val="1731093106"/>
        </w:sdtPr>
        <w:sdtEndPr/>
        <w:sdtContent>
          <w:del w:id="8" w:author="Ingrid Spies - NOAA Federal" w:date="2026-01-14T20:36:00Z">
            <w:r>
              <w:delText>however,</w:delText>
            </w:r>
          </w:del>
        </w:sdtContent>
      </w:sdt>
      <w:r>
        <w:t xml:space="preserve"> are within the range of CVs for the trawl survey </w:t>
      </w:r>
      <w:r>
        <w:t xml:space="preserve">time-series. This increase in CV is likely due to a combination of fewer strata in the </w:t>
      </w:r>
      <w:proofErr w:type="spellStart"/>
      <w:r>
        <w:t>restratified</w:t>
      </w:r>
      <w:proofErr w:type="spellEnd"/>
      <w:r>
        <w:t xml:space="preserve"> survey design and the reduction in the number of stations sampled in 2025 as compared to recent surveys.</w:t>
      </w:r>
    </w:p>
    <w:p w14:paraId="000000F9" w14:textId="77777777" w:rsidR="005537F9" w:rsidRDefault="000D7614">
      <w:pPr>
        <w:pStyle w:val="Heading4"/>
      </w:pPr>
      <w:r>
        <w:t>Length Composition</w:t>
      </w:r>
    </w:p>
    <w:p w14:paraId="000000FA" w14:textId="77777777" w:rsidR="005537F9" w:rsidRDefault="000D7614">
      <w:r>
        <w:t>The bottom trawl survey 2025 len</w:t>
      </w:r>
      <w:r>
        <w:t xml:space="preserve">gth composition was observed to be bi-modal, with a mode at 15-20 cm (representing catches of age-1 cod, which would be the </w:t>
      </w:r>
      <w:proofErr w:type="gramStart"/>
      <w:r>
        <w:t>2024 year</w:t>
      </w:r>
      <w:proofErr w:type="gramEnd"/>
      <w:r>
        <w:t xml:space="preserve"> class) and a mode at 35-70 cm. </w:t>
      </w:r>
    </w:p>
    <w:p w14:paraId="000000FB" w14:textId="77777777" w:rsidR="005537F9" w:rsidRDefault="000D7614">
      <w:pPr>
        <w:pStyle w:val="Heading4"/>
      </w:pPr>
      <w:r>
        <w:t>Age Composition</w:t>
      </w:r>
    </w:p>
    <w:p w14:paraId="000000FC" w14:textId="77777777" w:rsidR="005537F9" w:rsidRDefault="000D7614">
      <w:r>
        <w:t>Otoliths for bottom trawl survey age composition are collected in each sur</w:t>
      </w:r>
      <w:r>
        <w:t>vey and are used as conditional age-at-length data within the GOA Pacific cod assessment. This data was not updated in the current assessment as compared to the 2024 assessment.</w:t>
      </w:r>
    </w:p>
    <w:p w14:paraId="000000FD" w14:textId="77777777" w:rsidR="005537F9" w:rsidRDefault="000D7614">
      <w:pPr>
        <w:pStyle w:val="Heading3"/>
      </w:pPr>
      <w:r>
        <w:t xml:space="preserve">AFSC longline survey </w:t>
      </w:r>
    </w:p>
    <w:p w14:paraId="000000FE" w14:textId="77777777" w:rsidR="005537F9" w:rsidRDefault="000D7614">
      <w:r>
        <w:t>The AFSC longline survey samples the continental slope a</w:t>
      </w:r>
      <w:r>
        <w:t>nd major gullies in the GOA, providing data to calculate relative abundance in this area (</w:t>
      </w:r>
      <w:proofErr w:type="spellStart"/>
      <w:r>
        <w:t>Rutecki</w:t>
      </w:r>
      <w:proofErr w:type="spellEnd"/>
      <w:r>
        <w:t xml:space="preserve"> et al. 2016, </w:t>
      </w:r>
      <w:proofErr w:type="spellStart"/>
      <w:r>
        <w:t>Siwicke</w:t>
      </w:r>
      <w:proofErr w:type="spellEnd"/>
      <w:r>
        <w:t xml:space="preserve"> and </w:t>
      </w:r>
      <w:proofErr w:type="spellStart"/>
      <w:r>
        <w:t>Malecha</w:t>
      </w:r>
      <w:proofErr w:type="spellEnd"/>
      <w:r>
        <w:t xml:space="preserve"> 2024). The survey is primarily directed at sablefish, but also catches considerable numbers of Pacific cod. The survey was co</w:t>
      </w:r>
      <w:r>
        <w:t>nducted in 2025 after missing a year in 2024.</w:t>
      </w:r>
    </w:p>
    <w:p w14:paraId="000000FF" w14:textId="77777777" w:rsidR="005537F9" w:rsidRDefault="000D7614">
      <w:r>
        <w:t>Pacific cod catch in the longline survey primarily occur in the western and central GOA (</w:t>
      </w:r>
      <w:sdt>
        <w:sdtPr>
          <w:tag w:val="goog_rdk_9"/>
          <w:id w:val="-1603163300"/>
        </w:sdtPr>
        <w:sdtEndPr/>
        <w:sdtContent>
          <w:commentRangeStart w:id="9"/>
        </w:sdtContent>
      </w:sdt>
      <w:r>
        <w:t xml:space="preserve">Fig. </w:t>
      </w:r>
      <w:commentRangeEnd w:id="9"/>
      <w:r>
        <w:commentReference w:id="9"/>
      </w:r>
      <w:r>
        <w:t>2.6), with inconsistent peaks in catch. The location of 2025 survey catches were similar to the 2023 survey, wi</w:t>
      </w:r>
      <w:r>
        <w:t>th consistent increases in catch in the western GOA in 2025 compared to 2023 for the majority of stations.</w:t>
      </w:r>
    </w:p>
    <w:p w14:paraId="00000100" w14:textId="77777777" w:rsidR="005537F9" w:rsidRDefault="000D7614">
      <w:pPr>
        <w:pStyle w:val="Heading4"/>
      </w:pPr>
      <w:r>
        <w:t>Abundance index</w:t>
      </w:r>
    </w:p>
    <w:p w14:paraId="00000101" w14:textId="77777777" w:rsidR="005537F9" w:rsidRDefault="000D7614">
      <w:r>
        <w:t xml:space="preserve">The AFSC longline survey </w:t>
      </w:r>
      <w:sdt>
        <w:sdtPr>
          <w:tag w:val="goog_rdk_10"/>
          <w:id w:val="306343104"/>
        </w:sdtPr>
        <w:sdtEndPr/>
        <w:sdtContent>
          <w:ins w:id="10" w:author="Ingrid Spies - NOAA Federal" w:date="2026-01-14T20:38:00Z">
            <w:r>
              <w:t>shows</w:t>
            </w:r>
          </w:ins>
        </w:sdtContent>
      </w:sdt>
      <w:sdt>
        <w:sdtPr>
          <w:tag w:val="goog_rdk_11"/>
          <w:id w:val="-1018234648"/>
        </w:sdtPr>
        <w:sdtEndPr/>
        <w:sdtContent>
          <w:del w:id="11" w:author="Ingrid Spies - NOAA Federal" w:date="2026-01-14T20:38:00Z">
            <w:r>
              <w:delText>has been observing</w:delText>
            </w:r>
          </w:del>
        </w:sdtContent>
      </w:sdt>
      <w:r>
        <w:t xml:space="preserve"> a generally increasing trend in the Relative Population Number (RPN) index of Pa</w:t>
      </w:r>
      <w:r>
        <w:t xml:space="preserve">cific cod abundance since the time-series low in 2019 (Table 2.5). In 2025, compared to the most recent longline survey in 2023, the RPN index decreased by 5%. This decrease in the GOA-wide RPN was the result of a reduction in the RPN value in the Eastern </w:t>
      </w:r>
      <w:r>
        <w:t xml:space="preserve">GOA </w:t>
      </w:r>
      <w:r>
        <w:lastRenderedPageBreak/>
        <w:t>subregion, whereas both the Western and Central GOA subregions indicated an increase in the RPN index in 2025 compared to 2023. We note that the GOA-wide mean CPUE from the longline survey increased by 7% in 2025 compared to 2023.</w:t>
      </w:r>
    </w:p>
    <w:p w14:paraId="00000102" w14:textId="77777777" w:rsidR="005537F9" w:rsidRDefault="000D7614">
      <w:pPr>
        <w:pStyle w:val="Heading4"/>
      </w:pPr>
      <w:r>
        <w:t>Length composition</w:t>
      </w:r>
    </w:p>
    <w:p w14:paraId="00000103" w14:textId="77777777" w:rsidR="005537F9" w:rsidRDefault="000D7614">
      <w:pPr>
        <w:rPr>
          <w:color w:val="222222"/>
        </w:rPr>
      </w:pPr>
      <w:r>
        <w:t>Th</w:t>
      </w:r>
      <w:r>
        <w:t>e observed 2025 longline survey was unimodal and consistent with previous survey length compositions.</w:t>
      </w:r>
    </w:p>
    <w:p w14:paraId="00000104" w14:textId="77777777" w:rsidR="005537F9" w:rsidRDefault="000D7614">
      <w:pPr>
        <w:pStyle w:val="Heading3"/>
      </w:pPr>
      <w:r>
        <w:t>Other auxiliary indices updated but not fit in model</w:t>
      </w:r>
    </w:p>
    <w:p w14:paraId="00000105" w14:textId="77777777" w:rsidR="005537F9" w:rsidRDefault="000D7614">
      <w:pPr>
        <w:pStyle w:val="Heading4"/>
      </w:pPr>
      <w:r>
        <w:t>Laurel and Litzow age-0 index</w:t>
      </w:r>
    </w:p>
    <w:p w14:paraId="00000106" w14:textId="77777777" w:rsidR="005537F9" w:rsidRDefault="000D7614">
      <w:r>
        <w:t xml:space="preserve">Beach seine sampling of age-0 cod was conducted in 2025. The beach seine age-0 CPUE index resulted in estimated values in 2025 that were consistent with 2024 and 2023, all which are below the time-series mean (top right panel of </w:t>
      </w:r>
      <w:sdt>
        <w:sdtPr>
          <w:tag w:val="goog_rdk_12"/>
          <w:id w:val="345507452"/>
        </w:sdtPr>
        <w:sdtEndPr/>
        <w:sdtContent>
          <w:commentRangeStart w:id="12"/>
        </w:sdtContent>
      </w:sdt>
      <w:r>
        <w:t>Fig. 2.7</w:t>
      </w:r>
      <w:commentRangeEnd w:id="12"/>
      <w:r>
        <w:commentReference w:id="12"/>
      </w:r>
      <w:r>
        <w:t>).</w:t>
      </w:r>
    </w:p>
    <w:p w14:paraId="00000107" w14:textId="77777777" w:rsidR="005537F9" w:rsidRDefault="000D7614">
      <w:pPr>
        <w:pStyle w:val="Heading4"/>
      </w:pPr>
      <w:r>
        <w:t>Alaska Depa</w:t>
      </w:r>
      <w:r>
        <w:t>rtment of Fish and Game bottom trawl survey</w:t>
      </w:r>
    </w:p>
    <w:p w14:paraId="00000108" w14:textId="77777777" w:rsidR="005537F9" w:rsidRDefault="000D7614">
      <w:r>
        <w:t>The Alaska Department of Fish and Game (ADFG) bottom trawl survey index has resulted in an increasing trend in the Pacific cod population since the time-series low in 2016 (top left panel of Fig. 2.7). In 2025 th</w:t>
      </w:r>
      <w:r>
        <w:t>e ADFG bottom trawl survey of cod biomass decreased by 15% and the index of cod abundance decreased by 9% compared to 2024.</w:t>
      </w:r>
    </w:p>
    <w:p w14:paraId="00000109" w14:textId="77777777" w:rsidR="005537F9" w:rsidRDefault="000D7614">
      <w:pPr>
        <w:pStyle w:val="Heading4"/>
      </w:pPr>
      <w:r>
        <w:t>Commercial fishery indices</w:t>
      </w:r>
    </w:p>
    <w:p w14:paraId="0000010A" w14:textId="77777777" w:rsidR="005537F9" w:rsidRDefault="000D7614">
      <w:r>
        <w:t>Non-targeted catch of Pacific cod in other directed fisheries is examined as an indicator of population t</w:t>
      </w:r>
      <w:r>
        <w:t>rends. We examine two disparate fisheries to evaluate trends in incidental catch of Pacific cod: the pelagic walleye pollock fishery and the bottom trawl shallow water flatfish fishery. The occurrence of Pacific cod in the pelagic pollock fishery appears t</w:t>
      </w:r>
      <w:r>
        <w:t>o be an index of abundance that is particularly sensitive to 2-year-old Pacific cod, which are thought to be more pelagic. As an index of recruitment abundance, we track the incidence of occurrence as proportion of hauls with cod in the central GOA pollock</w:t>
      </w:r>
      <w:r>
        <w:t xml:space="preserve"> A season. The shallow water flatfish fishery tracks a larger portion of the adult population of Pacific cod. As an index of the adult population abundance, we track the catch rates in tons of Pacific cod per ton of all species caught in the shallow water </w:t>
      </w:r>
      <w:r>
        <w:t>flatfish fishery. For the walleye pollock fishery in the central GOA, abundance of small cod in pelagic trawls has exhibited an alternating trend in the most recent 5 years, with larger catches in 2022 and 2024 and smaller catches in 2021, 2023, and 2025 (</w:t>
      </w:r>
      <w:r>
        <w:t>bottom right panel of Fig. 2.7). The catch of Pacific cod in the shallow water flatfish fisheries has seen an increasing trend since the time series low in 2017. The 2024 and 2025 values are the largest in the recent time series and only smaller than the 2</w:t>
      </w:r>
      <w:r>
        <w:t xml:space="preserve">014 value since 2008 (bottom right panel of Fig. 2.7). It should be noted that none of these indices are controlled for gear, vessel, effort, or fishing practice changes. </w:t>
      </w:r>
    </w:p>
    <w:p w14:paraId="0000010B" w14:textId="77777777" w:rsidR="005537F9" w:rsidRDefault="000D7614">
      <w:pPr>
        <w:pStyle w:val="Heading2"/>
      </w:pPr>
      <w:r>
        <w:t>Environmental indices</w:t>
      </w:r>
    </w:p>
    <w:p w14:paraId="0000010C" w14:textId="77777777" w:rsidR="005537F9" w:rsidRDefault="000D7614">
      <w:pPr>
        <w:rPr>
          <w:rFonts w:ascii="Times" w:eastAsia="Times" w:hAnsi="Times" w:cs="Times"/>
          <w:color w:val="000000"/>
        </w:rPr>
      </w:pPr>
      <w:r>
        <w:rPr>
          <w:rFonts w:ascii="Times" w:eastAsia="Times" w:hAnsi="Times" w:cs="Times"/>
        </w:rPr>
        <w:t>The Climate Forecast System Reanalysis (CFSR) temperature inde</w:t>
      </w:r>
      <w:r>
        <w:rPr>
          <w:rFonts w:ascii="Times" w:eastAsia="Times" w:hAnsi="Times" w:cs="Times"/>
        </w:rPr>
        <w:t>x was not updated for 2025 because it has been discontinued. An alternative environmental index will be used in the next full assessment.</w:t>
      </w:r>
    </w:p>
    <w:p w14:paraId="0000010D" w14:textId="77777777" w:rsidR="005537F9" w:rsidRDefault="000D7614">
      <w:pPr>
        <w:pStyle w:val="Heading1"/>
        <w:pBdr>
          <w:top w:val="nil"/>
          <w:left w:val="nil"/>
          <w:bottom w:val="nil"/>
          <w:right w:val="nil"/>
          <w:between w:val="nil"/>
        </w:pBdr>
      </w:pPr>
      <w:r>
        <w:lastRenderedPageBreak/>
        <w:t>Analytic Approach</w:t>
      </w:r>
    </w:p>
    <w:p w14:paraId="0000010E" w14:textId="77777777" w:rsidR="005537F9" w:rsidRDefault="000D7614">
      <w:r>
        <w:t xml:space="preserve">We use Model 24.0 in this assessment (described in </w:t>
      </w:r>
      <w:proofErr w:type="spellStart"/>
      <w:r>
        <w:t>Hulson</w:t>
      </w:r>
      <w:proofErr w:type="spellEnd"/>
      <w:r>
        <w:t xml:space="preserve"> </w:t>
      </w:r>
      <w:r>
        <w:rPr>
          <w:i/>
          <w:iCs/>
        </w:rPr>
        <w:t xml:space="preserve">et al. </w:t>
      </w:r>
      <w:r>
        <w:t xml:space="preserve">2024). The model for this year was run in SS3 version 3.30.22.1 (the same version as the 2024 assessment, </w:t>
      </w:r>
      <w:proofErr w:type="spellStart"/>
      <w:r>
        <w:t>Methot</w:t>
      </w:r>
      <w:proofErr w:type="spellEnd"/>
      <w:r>
        <w:t xml:space="preserve"> and </w:t>
      </w:r>
      <w:proofErr w:type="spellStart"/>
      <w:r>
        <w:t>Wetzell</w:t>
      </w:r>
      <w:proofErr w:type="spellEnd"/>
      <w:r>
        <w:t xml:space="preserve"> 2013). The SS3 control and forecast files for this year’s model ca</w:t>
      </w:r>
      <w:r>
        <w:t xml:space="preserve">n be found at the link provided in the </w:t>
      </w:r>
      <w:r>
        <w:rPr>
          <w:i/>
          <w:iCs/>
        </w:rPr>
        <w:t>Executive Summary</w:t>
      </w:r>
      <w:r>
        <w:t xml:space="preserve"> section of this document.</w:t>
      </w:r>
    </w:p>
    <w:p w14:paraId="0000010F" w14:textId="77777777" w:rsidR="005537F9" w:rsidRDefault="000D7614">
      <w:pPr>
        <w:pStyle w:val="Heading1"/>
        <w:pBdr>
          <w:top w:val="nil"/>
          <w:left w:val="nil"/>
          <w:bottom w:val="nil"/>
          <w:right w:val="nil"/>
          <w:between w:val="nil"/>
        </w:pBdr>
      </w:pPr>
      <w:r>
        <w:t>Results</w:t>
      </w:r>
    </w:p>
    <w:p w14:paraId="00000110" w14:textId="77777777" w:rsidR="005537F9" w:rsidRDefault="000D7614">
      <w:pPr>
        <w:pStyle w:val="Heading2"/>
      </w:pPr>
      <w:r>
        <w:t>Model Evaluation</w:t>
      </w:r>
    </w:p>
    <w:p w14:paraId="00000111" w14:textId="77777777" w:rsidR="005537F9" w:rsidRDefault="000D7614">
      <w:r>
        <w:t>Model evaluation criteria included changes to the negative-log likelihood, model adherence to biological principles and assumptions, the relative si</w:t>
      </w:r>
      <w:r>
        <w:t>zes of the negative-log likelihood components, how well the model fits to the survey indices, the survey and fishery length composition, and conditional age-at-length data, reasonable curves for fishery and survey selectivity, retrospective pattern, and mo</w:t>
      </w:r>
      <w:r>
        <w:t xml:space="preserve">del behavior during sensitivity analyses. </w:t>
      </w:r>
    </w:p>
    <w:p w14:paraId="00000112" w14:textId="77777777" w:rsidR="005537F9" w:rsidRDefault="000D7614">
      <w:r>
        <w:t>In this update assessment the majority of model diagnostics and sensitivities that are normally contained within a full assessment are not provided. However, we note that in the current model these diagnostics and</w:t>
      </w:r>
      <w:r>
        <w:t xml:space="preserve"> sensitivities quantitatively provide indistinguishable results from the most </w:t>
      </w:r>
      <w:sdt>
        <w:sdtPr>
          <w:tag w:val="goog_rdk_13"/>
          <w:id w:val="48825082"/>
        </w:sdtPr>
        <w:sdtEndPr/>
        <w:sdtContent>
          <w:sdt>
            <w:sdtPr>
              <w:tag w:val="goog_rdk_14"/>
              <w:id w:val="-334802148"/>
            </w:sdtPr>
            <w:sdtEndPr/>
            <w:sdtContent>
              <w:ins w:id="13" w:author="Ingrid Spies - NOAA Federal" w:date="2026-01-14T20:40:00Z">
                <w:r>
                  <w:t>recently</w:t>
                </w:r>
              </w:ins>
            </w:sdtContent>
          </w:sdt>
        </w:sdtContent>
      </w:sdt>
      <w:sdt>
        <w:sdtPr>
          <w:tag w:val="goog_rdk_15"/>
          <w:id w:val="-18807616"/>
        </w:sdtPr>
        <w:sdtEndPr/>
        <w:sdtContent>
          <w:sdt>
            <w:sdtPr>
              <w:tag w:val="goog_rdk_16"/>
              <w:id w:val="-945307923"/>
            </w:sdtPr>
            <w:sdtEndPr/>
            <w:sdtContent>
              <w:del w:id="14" w:author="Ingrid Spies - NOAA Federal" w:date="2026-01-14T20:40:00Z">
                <w:r>
                  <w:delText>recent</w:delText>
                </w:r>
              </w:del>
            </w:sdtContent>
          </w:sdt>
        </w:sdtContent>
      </w:sdt>
      <w:r>
        <w:t xml:space="preserve"> accepted Model 24.0. These results will be included in the next full assessment when alternative models are explored and recommended for use. For Model 24.</w:t>
      </w:r>
      <w:r>
        <w:t>0 updated with data through 2025 the likelihoods appear well defined with the gradient of the objective function at less than 1e</w:t>
      </w:r>
      <w:r>
        <w:rPr>
          <w:vertAlign w:val="superscript"/>
        </w:rPr>
        <w:t>-5</w:t>
      </w:r>
      <w:r>
        <w:t xml:space="preserve"> (the final gradient was 6.45e</w:t>
      </w:r>
      <w:r>
        <w:rPr>
          <w:vertAlign w:val="superscript"/>
        </w:rPr>
        <w:t>-6</w:t>
      </w:r>
      <w:r>
        <w:t>).</w:t>
      </w:r>
    </w:p>
    <w:p w14:paraId="00000113" w14:textId="77777777" w:rsidR="005537F9" w:rsidRDefault="000D7614">
      <w:r>
        <w:t>Overall, Model 24.0 result</w:t>
      </w:r>
      <w:sdt>
        <w:sdtPr>
          <w:tag w:val="goog_rdk_17"/>
          <w:id w:val="-1355058117"/>
        </w:sdtPr>
        <w:sdtEndPr/>
        <w:sdtContent>
          <w:ins w:id="15" w:author="Ingrid Spies - NOAA Federal" w:date="2026-01-14T20:42:00Z">
            <w:r>
              <w:t>ed</w:t>
            </w:r>
          </w:ins>
        </w:sdtContent>
      </w:sdt>
      <w:sdt>
        <w:sdtPr>
          <w:tag w:val="goog_rdk_18"/>
          <w:id w:val="-915502555"/>
        </w:sdtPr>
        <w:sdtEndPr/>
        <w:sdtContent>
          <w:del w:id="16" w:author="Ingrid Spies - NOAA Federal" w:date="2026-01-14T20:42:00Z">
            <w:r>
              <w:delText>s</w:delText>
            </w:r>
          </w:del>
        </w:sdtContent>
      </w:sdt>
      <w:r>
        <w:t xml:space="preserve"> in reasonable fits to the data, estimate</w:t>
      </w:r>
      <w:sdt>
        <w:sdtPr>
          <w:tag w:val="goog_rdk_19"/>
          <w:id w:val="467728436"/>
        </w:sdtPr>
        <w:sdtEndPr/>
        <w:sdtContent>
          <w:ins w:id="17" w:author="Ingrid Spies - NOAA Federal" w:date="2026-01-14T20:42:00Z">
            <w:r>
              <w:t>d</w:t>
            </w:r>
          </w:ins>
        </w:sdtContent>
      </w:sdt>
      <w:sdt>
        <w:sdtPr>
          <w:tag w:val="goog_rdk_20"/>
          <w:id w:val="2069056892"/>
        </w:sdtPr>
        <w:sdtEndPr/>
        <w:sdtContent>
          <w:del w:id="18" w:author="Ingrid Spies - NOAA Federal" w:date="2026-01-14T20:42:00Z">
            <w:r>
              <w:delText>s</w:delText>
            </w:r>
          </w:del>
        </w:sdtContent>
      </w:sdt>
      <w:r>
        <w:t xml:space="preserve"> biological</w:t>
      </w:r>
      <w:r>
        <w:t>ly plausible parameters with reasonable amounts of uncertainty (Table 2.6), and produce</w:t>
      </w:r>
      <w:sdt>
        <w:sdtPr>
          <w:tag w:val="goog_rdk_21"/>
          <w:id w:val="1757454846"/>
        </w:sdtPr>
        <w:sdtEndPr/>
        <w:sdtContent>
          <w:ins w:id="19" w:author="Ingrid Spies - NOAA Federal" w:date="2026-01-14T20:42:00Z">
            <w:r>
              <w:t>d</w:t>
            </w:r>
          </w:ins>
        </w:sdtContent>
      </w:sdt>
      <w:sdt>
        <w:sdtPr>
          <w:tag w:val="goog_rdk_22"/>
          <w:id w:val="1058169107"/>
        </w:sdtPr>
        <w:sdtEndPr/>
        <w:sdtContent>
          <w:del w:id="20" w:author="Ingrid Spies - NOAA Federal" w:date="2026-01-14T20:42:00Z">
            <w:r>
              <w:delText>s</w:delText>
            </w:r>
          </w:del>
        </w:sdtContent>
      </w:sdt>
      <w:r>
        <w:t xml:space="preserve"> consistent patterns in abundance compared to previous assessments (Fig. 2.8 and 2.9). On the whole, Model 24.0 fit</w:t>
      </w:r>
      <w:sdt>
        <w:sdtPr>
          <w:tag w:val="goog_rdk_23"/>
          <w:id w:val="5931531"/>
        </w:sdtPr>
        <w:sdtEndPr/>
        <w:sdtContent>
          <w:del w:id="21" w:author="Ingrid Spies - NOAA Federal" w:date="2026-01-14T20:42:00Z">
            <w:r>
              <w:delText>s</w:delText>
            </w:r>
          </w:del>
        </w:sdtContent>
      </w:sdt>
      <w:r>
        <w:t xml:space="preserve"> the AFSC bottom trawl and longline survey in</w:t>
      </w:r>
      <w:r>
        <w:t>dices reasonably well (Fig. 2.10). However, positive residuals have persisted in the fit to the longline survey since 2018 and the model does not fit the 2025 increase in bottom trawl survey abundance. The aggregated fit from Model 24.0 to the fishery leng</w:t>
      </w:r>
      <w:r>
        <w:t xml:space="preserve">th composition data and one-step-ahead residuals do not indicate any serious model </w:t>
      </w:r>
      <w:proofErr w:type="spellStart"/>
      <w:r>
        <w:t>misspecification</w:t>
      </w:r>
      <w:sdt>
        <w:sdtPr>
          <w:tag w:val="goog_rdk_24"/>
          <w:id w:val="-1034919461"/>
        </w:sdtPr>
        <w:sdtEndPr/>
        <w:sdtContent>
          <w:ins w:id="22" w:author="Ingrid Spies - NOAA Federal" w:date="2026-01-14T20:42:00Z">
            <w:r>
              <w:t>;</w:t>
            </w:r>
          </w:ins>
        </w:sdtContent>
      </w:sdt>
      <w:sdt>
        <w:sdtPr>
          <w:tag w:val="goog_rdk_25"/>
          <w:id w:val="-1823020569"/>
        </w:sdtPr>
        <w:sdtEndPr/>
        <w:sdtContent>
          <w:del w:id="23" w:author="Ingrid Spies - NOAA Federal" w:date="2026-01-14T20:42:00Z">
            <w:r>
              <w:delText>, a</w:delText>
            </w:r>
          </w:del>
        </w:sdtContent>
      </w:sdt>
      <w:sdt>
        <w:sdtPr>
          <w:tag w:val="goog_rdk_26"/>
          <w:id w:val="1269908638"/>
        </w:sdtPr>
        <w:sdtEndPr/>
        <w:sdtContent>
          <w:del w:id="24" w:author="Ingrid Spies - NOAA Federal" w:date="2026-01-14T20:42:00Z">
            <w:r>
              <w:delText>lthough,</w:delText>
            </w:r>
          </w:del>
        </w:sdtContent>
      </w:sdt>
      <w:sdt>
        <w:sdtPr>
          <w:tag w:val="goog_rdk_27"/>
          <w:id w:val="2034232594"/>
        </w:sdtPr>
        <w:sdtEndPr/>
        <w:sdtContent>
          <w:ins w:id="25" w:author="Ingrid Spies - NOAA Federal" w:date="2026-01-14T20:42:00Z">
            <w:r>
              <w:t>however</w:t>
            </w:r>
            <w:proofErr w:type="spellEnd"/>
            <w:r>
              <w:t>,</w:t>
            </w:r>
          </w:ins>
        </w:sdtContent>
      </w:sdt>
      <w:r>
        <w:t xml:space="preserve"> there are a few outlier residuals that result in the fit to each fleet (Fig. 2.11). Model 24.0 fits well to the survey length co</w:t>
      </w:r>
      <w:r>
        <w:t xml:space="preserve">mposition data in aggregate, while there are some outliers present in the one-step ahead residuals (Fig. 2.12). The standard SS3 plots, which contain additional results, can be found at the link provided in the </w:t>
      </w:r>
      <w:r>
        <w:rPr>
          <w:i/>
          <w:iCs/>
        </w:rPr>
        <w:t>Executive Summary</w:t>
      </w:r>
      <w:r>
        <w:t xml:space="preserve"> section of this document</w:t>
      </w:r>
    </w:p>
    <w:p w14:paraId="00000114" w14:textId="77777777" w:rsidR="005537F9" w:rsidRDefault="000D7614">
      <w:r>
        <w:t>Ov</w:t>
      </w:r>
      <w:r>
        <w:t>erall, Model 24.0 yields reasonable results and we continue to use it to recommend the 2026 ABC and OFL.</w:t>
      </w:r>
    </w:p>
    <w:p w14:paraId="00000115" w14:textId="77777777" w:rsidR="005537F9" w:rsidRDefault="000D7614">
      <w:pPr>
        <w:pStyle w:val="Heading2"/>
        <w:pBdr>
          <w:top w:val="nil"/>
          <w:left w:val="nil"/>
          <w:bottom w:val="nil"/>
          <w:right w:val="nil"/>
          <w:between w:val="nil"/>
        </w:pBdr>
      </w:pPr>
      <w:r>
        <w:t xml:space="preserve">Time Series Results </w:t>
      </w:r>
    </w:p>
    <w:p w14:paraId="00000116" w14:textId="77777777" w:rsidR="005537F9" w:rsidRDefault="000D7614">
      <w:pPr>
        <w:pStyle w:val="Heading3"/>
      </w:pPr>
      <w:r>
        <w:t>Definitions</w:t>
      </w:r>
    </w:p>
    <w:p w14:paraId="00000117" w14:textId="77777777" w:rsidR="005537F9" w:rsidRDefault="000D7614">
      <w:r>
        <w:t xml:space="preserve">The biomass estimates presented here </w:t>
      </w:r>
      <w:proofErr w:type="spellStart"/>
      <w:r>
        <w:t>w</w:t>
      </w:r>
      <w:sdt>
        <w:sdtPr>
          <w:tag w:val="goog_rdk_28"/>
          <w:id w:val="-1383551812"/>
        </w:sdtPr>
        <w:sdtEndPr/>
        <w:sdtContent>
          <w:ins w:id="26" w:author="Ingrid Spies - NOAA Federal" w:date="2026-01-14T20:43:00Z">
            <w:r>
              <w:t>ere</w:t>
            </w:r>
          </w:ins>
        </w:sdtContent>
      </w:sdt>
      <w:sdt>
        <w:sdtPr>
          <w:tag w:val="goog_rdk_29"/>
          <w:id w:val="834141003"/>
        </w:sdtPr>
        <w:sdtEndPr/>
        <w:sdtContent>
          <w:del w:id="27" w:author="Ingrid Spies - NOAA Federal" w:date="2026-01-14T20:43:00Z">
            <w:r>
              <w:delText xml:space="preserve">ill be </w:delText>
            </w:r>
          </w:del>
        </w:sdtContent>
      </w:sdt>
      <w:r>
        <w:t>defined</w:t>
      </w:r>
      <w:proofErr w:type="spellEnd"/>
      <w:r>
        <w:t xml:space="preserve"> in two ways: 1) total biomass was defined as age 0+ biomass, consisting of the biomass of all fish aged 0 years or greater in a given year; and 2) spawning biomass was defined as the biomass of all spawning females in a given year. The recruitment </w:t>
      </w:r>
      <w:r>
        <w:t xml:space="preserve">estimates presented here are defined as numbers of age-0 fish in a given year; actual recruitment to fishery and </w:t>
      </w:r>
      <w:r>
        <w:lastRenderedPageBreak/>
        <w:t xml:space="preserve">survey depends on selectivity curves as estimated (noting that there are no indices involving age-0 Pacific cod). </w:t>
      </w:r>
    </w:p>
    <w:p w14:paraId="00000118" w14:textId="77777777" w:rsidR="005537F9" w:rsidRDefault="000D7614">
      <w:pPr>
        <w:pStyle w:val="Heading3"/>
      </w:pPr>
      <w:r>
        <w:t>Biomass</w:t>
      </w:r>
    </w:p>
    <w:p w14:paraId="00000119" w14:textId="77777777" w:rsidR="005537F9" w:rsidRDefault="000D7614">
      <w:r>
        <w:t>Total biomass estima</w:t>
      </w:r>
      <w:r>
        <w:t>tes show a long decline from their peak in 1988 (Table 2.7 and Fig. 2.13) to a low in 2006 and then an increase to another peak in 2014, after which there was a sharp decline through 2018 followed by a slight increase through 2024 and is forecasted to slig</w:t>
      </w:r>
      <w:r>
        <w:t>htly decrease in 2026 followed by an increase through 2030. Spawning biomass (Table 2.7 and Fig. 2.13) shows a similar trend of decline since the late 1980s with a peak in 1989 to a low in 2008. There was then a short increase in spawning biomass coinciden</w:t>
      </w:r>
      <w:r>
        <w:t xml:space="preserve">t with the maturation of the </w:t>
      </w:r>
      <w:proofErr w:type="gramStart"/>
      <w:r>
        <w:t>2005-2008 year</w:t>
      </w:r>
      <w:proofErr w:type="gramEnd"/>
      <w:r>
        <w:t xml:space="preserve"> classes through 2014, after which the decline continued to lowest level in 2019 and 2020. The spawning biomass then slightly increased through 2022 and is projected to decrease through 2028 and then increase thro</w:t>
      </w:r>
      <w:r>
        <w:t>ugh 2030. Compared to the most recent assessment in 2024, the current Model 24.0 results in slightly smaller spawning biomass estimates from 2015 to 2021, then larger after 2022 (Fig. 2.8).</w:t>
      </w:r>
    </w:p>
    <w:p w14:paraId="0000011A" w14:textId="77777777" w:rsidR="005537F9" w:rsidRDefault="000D7614">
      <w:pPr>
        <w:pStyle w:val="Heading3"/>
      </w:pPr>
      <w:r>
        <w:t>Recruitment and Numbers-at-Age</w:t>
      </w:r>
    </w:p>
    <w:p w14:paraId="0000011B" w14:textId="77777777" w:rsidR="005537F9" w:rsidRDefault="000D7614">
      <w:r>
        <w:t>The recruitment predictions in Model 24.0 (Table 2.8 and Fig. 2.14) show above average recruitment for most of the 1980s, below average recruitment from the mid-1990s to mid-2000s, above average recruitment from the mid-2000s to 2013, and below average rec</w:t>
      </w:r>
      <w:r>
        <w:t xml:space="preserve">ruitment since. Compared to the most recent assessment in 2024, the current Model 24.0 results in larger estimates of the </w:t>
      </w:r>
      <w:proofErr w:type="gramStart"/>
      <w:r>
        <w:t>2020 and 2021 year</w:t>
      </w:r>
      <w:proofErr w:type="gramEnd"/>
      <w:r>
        <w:t xml:space="preserve"> classes, and smaller 2023 and 2024 year classes (Fig. 2.8).</w:t>
      </w:r>
    </w:p>
    <w:p w14:paraId="0000011C" w14:textId="77777777" w:rsidR="005537F9" w:rsidRDefault="000D7614">
      <w:pPr>
        <w:pStyle w:val="Heading3"/>
      </w:pPr>
      <w:r>
        <w:t>Fishing Mortality</w:t>
      </w:r>
    </w:p>
    <w:p w14:paraId="0000011D" w14:textId="77777777" w:rsidR="005537F9" w:rsidRDefault="000D7614">
      <w:r>
        <w:t>Fishing mortality appears to have inc</w:t>
      </w:r>
      <w:r>
        <w:t>reased steadily with the decline in abundance from 1990 through a peak in 2008 with continued high fishing mortality through 2017 (Table 2.9 and Fig. 2.15). 2017 had the highest total exploitation rate of the time series. The period between 1990 and 2008 s</w:t>
      </w:r>
      <w:r>
        <w:t xml:space="preserve">aw both a decline in recruitment paired with increases in catch. The period of increasing fishing mortality was mainly attributed to the rise in the pot fishery, which also shows the largest increase in continuous F (Fig. 2.15). In 2018 through 2020 there </w:t>
      </w:r>
      <w:r>
        <w:t>was a sharp decrease in fishing mortality coincident with the drastic cuts in ABC and closure of the federal directed fishery in 2020. In 2021 with the reopening of the federal fishery mortality once again increased, but remained lower than observed in the</w:t>
      </w:r>
      <w:r>
        <w:t xml:space="preserve"> previous decade prior to 2017. In retrospect the phase plane plots (Fig. 2.16) show that F was estimated to have been above the ABC control rule advised levels from 2015 to 2017 and biomass has been below </w:t>
      </w:r>
      <w:r>
        <w:rPr>
          <w:i/>
          <w:iCs/>
        </w:rPr>
        <w:t>B</w:t>
      </w:r>
      <w:r>
        <w:rPr>
          <w:i/>
          <w:iCs/>
          <w:vertAlign w:val="subscript"/>
        </w:rPr>
        <w:t>35%</w:t>
      </w:r>
      <w:r>
        <w:rPr>
          <w:vertAlign w:val="subscript"/>
        </w:rPr>
        <w:t xml:space="preserve"> </w:t>
      </w:r>
      <w:r>
        <w:t>since 2017, and projected to continue to be b</w:t>
      </w:r>
      <w:r>
        <w:t>elow through 2027. It should be noted that this plot shows what the current model predicts, not what the past assessments had estimated.</w:t>
      </w:r>
    </w:p>
    <w:p w14:paraId="0000011E" w14:textId="77777777" w:rsidR="005537F9" w:rsidRDefault="000D7614">
      <w:pPr>
        <w:pStyle w:val="Heading2"/>
        <w:pBdr>
          <w:top w:val="nil"/>
          <w:left w:val="nil"/>
          <w:bottom w:val="nil"/>
          <w:right w:val="nil"/>
          <w:between w:val="nil"/>
        </w:pBdr>
      </w:pPr>
      <w:r>
        <w:t>Harvest Recommendations</w:t>
      </w:r>
    </w:p>
    <w:p w14:paraId="0000011F" w14:textId="77777777" w:rsidR="005537F9" w:rsidRDefault="000D7614">
      <w:pPr>
        <w:pStyle w:val="Heading3"/>
      </w:pPr>
      <w:r>
        <w:t>Amendment 56 Reference Points</w:t>
      </w:r>
    </w:p>
    <w:p w14:paraId="00000120" w14:textId="77777777" w:rsidR="005537F9" w:rsidRDefault="000D7614">
      <w:r>
        <w:t xml:space="preserve">Amendment 56 to the GOA Groundfish Fishery Management Plan (FMP) </w:t>
      </w:r>
      <w:r>
        <w:t>defines the “overfishing level” (OFL), the fishing mortality rate used to set OFL (</w:t>
      </w:r>
      <w:r>
        <w:rPr>
          <w:i/>
          <w:iCs/>
        </w:rPr>
        <w:t>F</w:t>
      </w:r>
      <w:r>
        <w:rPr>
          <w:i/>
          <w:iCs/>
          <w:vertAlign w:val="subscript"/>
        </w:rPr>
        <w:t>OFL</w:t>
      </w:r>
      <w:r>
        <w:t>), the maximum permissible ABC, and the fishing mortality rate used to set the maximum permissible ABC. The fishing mortality rate used to set ABC (</w:t>
      </w:r>
      <w:r>
        <w:rPr>
          <w:i/>
          <w:iCs/>
        </w:rPr>
        <w:t>F</w:t>
      </w:r>
      <w:r>
        <w:rPr>
          <w:i/>
          <w:iCs/>
          <w:vertAlign w:val="subscript"/>
        </w:rPr>
        <w:t>ABC</w:t>
      </w:r>
      <w:r>
        <w:t>) may be less tha</w:t>
      </w:r>
      <w:r>
        <w:t>n this maximum permissible level, but not greater. Because reliable estimates of reference points related to maximum sustainable yield (MSY) are currently not available but reliable estimates of reference points related to spawning per recruit are availabl</w:t>
      </w:r>
      <w:r>
        <w:t xml:space="preserve">e, Pacific cod in the GOA have generally been managed under Tier 3 of Amendment 56. Tier 3 uses the following reference points: </w:t>
      </w:r>
      <w:r>
        <w:rPr>
          <w:i/>
          <w:iCs/>
        </w:rPr>
        <w:t>B</w:t>
      </w:r>
      <w:r>
        <w:rPr>
          <w:i/>
          <w:iCs/>
          <w:vertAlign w:val="subscript"/>
        </w:rPr>
        <w:t>40%</w:t>
      </w:r>
      <w:r>
        <w:t xml:space="preserve">, </w:t>
      </w:r>
      <w:r>
        <w:lastRenderedPageBreak/>
        <w:t xml:space="preserve">equal to 40% of the equilibrium spawning biomass that would be obtained in the absence of fishing; </w:t>
      </w:r>
      <w:r>
        <w:rPr>
          <w:i/>
          <w:iCs/>
        </w:rPr>
        <w:t>F</w:t>
      </w:r>
      <w:r>
        <w:rPr>
          <w:i/>
          <w:iCs/>
          <w:vertAlign w:val="subscript"/>
        </w:rPr>
        <w:t>35%</w:t>
      </w:r>
      <w:r>
        <w:t>, equal to the fish</w:t>
      </w:r>
      <w:r>
        <w:t xml:space="preserve">ing mortality rate that reduces the equilibrium level of spawning per recruit to 35% of the level that would be obtained in the absence of fishing; and </w:t>
      </w:r>
      <w:r>
        <w:rPr>
          <w:i/>
          <w:iCs/>
        </w:rPr>
        <w:t>F</w:t>
      </w:r>
      <w:r>
        <w:rPr>
          <w:i/>
          <w:iCs/>
          <w:vertAlign w:val="subscript"/>
        </w:rPr>
        <w:t>40%</w:t>
      </w:r>
      <w:r>
        <w:t xml:space="preserve">, equal to the fishing mortality rate that reduces the equilibrium level of spawning per recruit to </w:t>
      </w:r>
      <w:r>
        <w:t>40% of the level that would be obtained in the absence of fishing. The following formulae apply under Tier 3:</w:t>
      </w:r>
    </w:p>
    <w:p w14:paraId="00000121" w14:textId="77777777" w:rsidR="005537F9" w:rsidRDefault="000D7614">
      <w:pPr>
        <w:tabs>
          <w:tab w:val="left" w:pos="0"/>
          <w:tab w:val="left" w:pos="720"/>
          <w:tab w:val="left" w:pos="1152"/>
        </w:tabs>
        <w:spacing w:after="40"/>
        <w:ind w:firstLine="720"/>
        <w:jc w:val="both"/>
      </w:pPr>
      <w:r>
        <w:rPr>
          <w:i/>
          <w:iCs/>
        </w:rPr>
        <w:t>3a) Stock status:</w:t>
      </w:r>
      <w:r>
        <w:t xml:space="preserve"> </w:t>
      </w:r>
      <w:r>
        <w:rPr>
          <w:i/>
          <w:iCs/>
        </w:rPr>
        <w:t>B/B</w:t>
      </w:r>
      <w:r>
        <w:rPr>
          <w:i/>
          <w:iCs/>
          <w:vertAlign w:val="subscript"/>
        </w:rPr>
        <w:t>40%</w:t>
      </w:r>
      <w:r>
        <w:t xml:space="preserve"> &gt; 1</w:t>
      </w:r>
    </w:p>
    <w:p w14:paraId="00000122" w14:textId="77777777" w:rsidR="005537F9" w:rsidRDefault="000D7614">
      <w:pPr>
        <w:tabs>
          <w:tab w:val="left" w:pos="0"/>
          <w:tab w:val="left" w:pos="720"/>
          <w:tab w:val="left" w:pos="1152"/>
        </w:tabs>
        <w:spacing w:after="40"/>
        <w:ind w:left="1152"/>
        <w:jc w:val="both"/>
      </w:pPr>
      <w:r>
        <w:rPr>
          <w:i/>
          <w:iCs/>
        </w:rPr>
        <w:t>F</w:t>
      </w:r>
      <w:r>
        <w:rPr>
          <w:i/>
          <w:iCs/>
          <w:vertAlign w:val="subscript"/>
        </w:rPr>
        <w:t>OFL</w:t>
      </w:r>
      <w:r>
        <w:t xml:space="preserve"> = </w:t>
      </w:r>
      <w:r>
        <w:rPr>
          <w:i/>
          <w:iCs/>
        </w:rPr>
        <w:t>F</w:t>
      </w:r>
      <w:r>
        <w:rPr>
          <w:i/>
          <w:iCs/>
          <w:vertAlign w:val="subscript"/>
        </w:rPr>
        <w:t>35%</w:t>
      </w:r>
    </w:p>
    <w:p w14:paraId="00000123" w14:textId="77777777" w:rsidR="005537F9" w:rsidRDefault="000D7614">
      <w:pPr>
        <w:tabs>
          <w:tab w:val="left" w:pos="0"/>
          <w:tab w:val="left" w:pos="720"/>
          <w:tab w:val="left" w:pos="1152"/>
        </w:tabs>
        <w:spacing w:after="40"/>
        <w:ind w:firstLine="1152"/>
        <w:jc w:val="both"/>
      </w:pPr>
      <w:r>
        <w:rPr>
          <w:i/>
          <w:iCs/>
        </w:rPr>
        <w:t>F</w:t>
      </w:r>
      <w:r>
        <w:rPr>
          <w:i/>
          <w:iCs/>
          <w:vertAlign w:val="subscript"/>
        </w:rPr>
        <w:t>ABC</w:t>
      </w:r>
      <w:r>
        <w:t xml:space="preserve"> </w:t>
      </w:r>
      <w:r>
        <w:rPr>
          <w:u w:val="single"/>
        </w:rPr>
        <w:t>&lt;</w:t>
      </w:r>
      <w:r>
        <w:t xml:space="preserve"> </w:t>
      </w:r>
      <w:r>
        <w:rPr>
          <w:i/>
          <w:iCs/>
        </w:rPr>
        <w:t>F</w:t>
      </w:r>
      <w:r>
        <w:rPr>
          <w:i/>
          <w:iCs/>
          <w:vertAlign w:val="subscript"/>
        </w:rPr>
        <w:t>40%</w:t>
      </w:r>
    </w:p>
    <w:p w14:paraId="00000124" w14:textId="77777777" w:rsidR="005537F9" w:rsidRDefault="000D7614">
      <w:pPr>
        <w:tabs>
          <w:tab w:val="left" w:pos="0"/>
          <w:tab w:val="left" w:pos="720"/>
          <w:tab w:val="left" w:pos="1152"/>
        </w:tabs>
        <w:spacing w:after="40"/>
        <w:ind w:firstLine="720"/>
        <w:jc w:val="both"/>
      </w:pPr>
      <w:r>
        <w:rPr>
          <w:i/>
          <w:iCs/>
        </w:rPr>
        <w:t>3b) Stock status:</w:t>
      </w:r>
      <w:r>
        <w:t xml:space="preserve"> 0.05 &lt; </w:t>
      </w:r>
      <w:r>
        <w:rPr>
          <w:i/>
          <w:iCs/>
        </w:rPr>
        <w:t>B/B</w:t>
      </w:r>
      <w:r>
        <w:rPr>
          <w:i/>
          <w:iCs/>
          <w:vertAlign w:val="subscript"/>
        </w:rPr>
        <w:t>40%</w:t>
      </w:r>
      <w:r>
        <w:t xml:space="preserve"> </w:t>
      </w:r>
      <w:r>
        <w:rPr>
          <w:u w:val="single"/>
        </w:rPr>
        <w:t>&lt;</w:t>
      </w:r>
      <w:r>
        <w:t xml:space="preserve"> 1</w:t>
      </w:r>
    </w:p>
    <w:p w14:paraId="00000125" w14:textId="77777777" w:rsidR="005537F9" w:rsidRDefault="000D7614">
      <w:pPr>
        <w:tabs>
          <w:tab w:val="left" w:pos="0"/>
          <w:tab w:val="left" w:pos="720"/>
          <w:tab w:val="left" w:pos="1152"/>
        </w:tabs>
        <w:spacing w:after="40"/>
        <w:ind w:firstLine="1152"/>
        <w:jc w:val="both"/>
      </w:pPr>
      <w:r>
        <w:rPr>
          <w:i/>
          <w:iCs/>
        </w:rPr>
        <w:t>F</w:t>
      </w:r>
      <w:r>
        <w:rPr>
          <w:i/>
          <w:iCs/>
          <w:vertAlign w:val="subscript"/>
        </w:rPr>
        <w:t>OFL</w:t>
      </w:r>
      <w:r>
        <w:t xml:space="preserve"> = </w:t>
      </w:r>
      <w:r>
        <w:rPr>
          <w:i/>
          <w:iCs/>
        </w:rPr>
        <w:t>F</w:t>
      </w:r>
      <w:r>
        <w:rPr>
          <w:i/>
          <w:iCs/>
          <w:vertAlign w:val="subscript"/>
        </w:rPr>
        <w:t>35%</w:t>
      </w:r>
      <w:r>
        <w:t xml:space="preserve"> × (</w:t>
      </w:r>
      <w:r>
        <w:rPr>
          <w:i/>
          <w:iCs/>
        </w:rPr>
        <w:t>B/B</w:t>
      </w:r>
      <w:r>
        <w:rPr>
          <w:i/>
          <w:iCs/>
          <w:vertAlign w:val="subscript"/>
        </w:rPr>
        <w:t>40%</w:t>
      </w:r>
      <w:r>
        <w:t xml:space="preserve"> - 0.05) × 1/0.95</w:t>
      </w:r>
    </w:p>
    <w:p w14:paraId="00000126" w14:textId="77777777" w:rsidR="005537F9" w:rsidRDefault="000D7614">
      <w:pPr>
        <w:tabs>
          <w:tab w:val="left" w:pos="0"/>
          <w:tab w:val="left" w:pos="720"/>
          <w:tab w:val="left" w:pos="1152"/>
        </w:tabs>
        <w:spacing w:after="40"/>
        <w:ind w:firstLine="1152"/>
        <w:jc w:val="both"/>
      </w:pPr>
      <w:r>
        <w:rPr>
          <w:i/>
          <w:iCs/>
        </w:rPr>
        <w:t>F</w:t>
      </w:r>
      <w:r>
        <w:rPr>
          <w:i/>
          <w:iCs/>
          <w:vertAlign w:val="subscript"/>
        </w:rPr>
        <w:t>ABC</w:t>
      </w:r>
      <w:r>
        <w:t xml:space="preserve"> </w:t>
      </w:r>
      <w:r>
        <w:rPr>
          <w:u w:val="single"/>
        </w:rPr>
        <w:t>&lt;</w:t>
      </w:r>
      <w:r>
        <w:t xml:space="preserve"> </w:t>
      </w:r>
      <w:r>
        <w:rPr>
          <w:i/>
          <w:iCs/>
        </w:rPr>
        <w:t>F</w:t>
      </w:r>
      <w:r>
        <w:rPr>
          <w:i/>
          <w:iCs/>
          <w:vertAlign w:val="subscript"/>
        </w:rPr>
        <w:t>40%</w:t>
      </w:r>
      <w:r>
        <w:t xml:space="preserve"> × (</w:t>
      </w:r>
      <w:r>
        <w:rPr>
          <w:i/>
          <w:iCs/>
        </w:rPr>
        <w:t>B/B</w:t>
      </w:r>
      <w:r>
        <w:rPr>
          <w:i/>
          <w:iCs/>
          <w:vertAlign w:val="subscript"/>
        </w:rPr>
        <w:t>40%</w:t>
      </w:r>
      <w:r>
        <w:t xml:space="preserve"> - 0.05) × 1/0.95</w:t>
      </w:r>
    </w:p>
    <w:p w14:paraId="00000127" w14:textId="77777777" w:rsidR="005537F9" w:rsidRDefault="000D7614">
      <w:pPr>
        <w:tabs>
          <w:tab w:val="left" w:pos="0"/>
          <w:tab w:val="left" w:pos="720"/>
          <w:tab w:val="left" w:pos="1152"/>
        </w:tabs>
        <w:spacing w:after="40"/>
        <w:ind w:firstLine="720"/>
        <w:jc w:val="both"/>
      </w:pPr>
      <w:r>
        <w:rPr>
          <w:i/>
          <w:iCs/>
        </w:rPr>
        <w:t>3c) Stock status:</w:t>
      </w:r>
      <w:r>
        <w:t xml:space="preserve"> </w:t>
      </w:r>
      <w:r>
        <w:rPr>
          <w:i/>
          <w:iCs/>
        </w:rPr>
        <w:t>B/B</w:t>
      </w:r>
      <w:r>
        <w:rPr>
          <w:i/>
          <w:iCs/>
          <w:vertAlign w:val="subscript"/>
        </w:rPr>
        <w:t>40%</w:t>
      </w:r>
      <w:r>
        <w:t xml:space="preserve"> </w:t>
      </w:r>
      <w:r>
        <w:rPr>
          <w:u w:val="single"/>
        </w:rPr>
        <w:t>&lt;</w:t>
      </w:r>
      <w:r>
        <w:t xml:space="preserve"> 0.05</w:t>
      </w:r>
    </w:p>
    <w:p w14:paraId="00000128" w14:textId="77777777" w:rsidR="005537F9" w:rsidRDefault="000D7614">
      <w:pPr>
        <w:tabs>
          <w:tab w:val="left" w:pos="0"/>
          <w:tab w:val="left" w:pos="720"/>
          <w:tab w:val="left" w:pos="1152"/>
        </w:tabs>
        <w:spacing w:after="40"/>
        <w:ind w:left="1152"/>
        <w:jc w:val="both"/>
      </w:pPr>
      <w:r>
        <w:rPr>
          <w:i/>
          <w:iCs/>
        </w:rPr>
        <w:t>F</w:t>
      </w:r>
      <w:r>
        <w:rPr>
          <w:i/>
          <w:iCs/>
          <w:vertAlign w:val="subscript"/>
        </w:rPr>
        <w:t>OFL</w:t>
      </w:r>
      <w:r>
        <w:t xml:space="preserve"> = 0</w:t>
      </w:r>
    </w:p>
    <w:p w14:paraId="00000129" w14:textId="77777777" w:rsidR="005537F9" w:rsidRDefault="000D7614">
      <w:pPr>
        <w:tabs>
          <w:tab w:val="left" w:pos="0"/>
          <w:tab w:val="left" w:pos="720"/>
          <w:tab w:val="left" w:pos="1152"/>
        </w:tabs>
        <w:ind w:left="1152"/>
        <w:jc w:val="both"/>
      </w:pPr>
      <w:r>
        <w:rPr>
          <w:i/>
          <w:iCs/>
        </w:rPr>
        <w:t>F</w:t>
      </w:r>
      <w:r>
        <w:rPr>
          <w:i/>
          <w:iCs/>
          <w:vertAlign w:val="subscript"/>
        </w:rPr>
        <w:t>ABC</w:t>
      </w:r>
      <w:r>
        <w:t xml:space="preserve"> = 0</w:t>
      </w:r>
    </w:p>
    <w:p w14:paraId="0000012A" w14:textId="77777777" w:rsidR="005537F9" w:rsidRDefault="000D7614">
      <w:pPr>
        <w:spacing w:after="0"/>
        <w:jc w:val="both"/>
      </w:pPr>
      <w:r>
        <w:t xml:space="preserve">Other useful biomass reference points which can be calculated using this assumption are </w:t>
      </w:r>
      <w:r>
        <w:rPr>
          <w:i/>
          <w:iCs/>
        </w:rPr>
        <w:t>B</w:t>
      </w:r>
      <w:r>
        <w:rPr>
          <w:i/>
          <w:iCs/>
          <w:vertAlign w:val="subscript"/>
        </w:rPr>
        <w:t>100%</w:t>
      </w:r>
      <w:r>
        <w:t xml:space="preserve"> and </w:t>
      </w:r>
      <w:r>
        <w:rPr>
          <w:i/>
          <w:iCs/>
        </w:rPr>
        <w:t>B</w:t>
      </w:r>
      <w:r>
        <w:rPr>
          <w:i/>
          <w:iCs/>
          <w:vertAlign w:val="subscript"/>
        </w:rPr>
        <w:t>35%</w:t>
      </w:r>
      <w:r>
        <w:t xml:space="preserve">, defined analogously to </w:t>
      </w:r>
      <w:r>
        <w:rPr>
          <w:i/>
          <w:iCs/>
        </w:rPr>
        <w:t>B</w:t>
      </w:r>
      <w:r>
        <w:rPr>
          <w:i/>
          <w:iCs/>
          <w:vertAlign w:val="subscript"/>
        </w:rPr>
        <w:t>40%</w:t>
      </w:r>
      <w:r>
        <w:t>. These reference points are estimated as follows, based on this year’s model, Model 24.0:</w:t>
      </w:r>
    </w:p>
    <w:p w14:paraId="0000012B" w14:textId="77777777" w:rsidR="005537F9" w:rsidRDefault="005537F9">
      <w:pPr>
        <w:spacing w:after="0"/>
        <w:jc w:val="both"/>
      </w:pPr>
    </w:p>
    <w:tbl>
      <w:tblPr>
        <w:tblStyle w:val="a3"/>
        <w:tblW w:w="5719" w:type="dxa"/>
        <w:jc w:val="center"/>
        <w:tblLayout w:type="fixed"/>
        <w:tblLook w:val="0000" w:firstRow="0" w:lastRow="0" w:firstColumn="0" w:lastColumn="0" w:noHBand="0" w:noVBand="0"/>
      </w:tblPr>
      <w:tblGrid>
        <w:gridCol w:w="2160"/>
        <w:gridCol w:w="1247"/>
        <w:gridCol w:w="1080"/>
        <w:gridCol w:w="1232"/>
      </w:tblGrid>
      <w:tr w:rsidR="005537F9" w14:paraId="0B9C99D8" w14:textId="77777777">
        <w:trPr>
          <w:cantSplit/>
          <w:jc w:val="center"/>
        </w:trPr>
        <w:tc>
          <w:tcPr>
            <w:tcW w:w="2160" w:type="dxa"/>
            <w:vAlign w:val="center"/>
          </w:tcPr>
          <w:p w14:paraId="0000012C" w14:textId="77777777" w:rsidR="005537F9" w:rsidRDefault="000D7614">
            <w:pPr>
              <w:keepNext/>
              <w:tabs>
                <w:tab w:val="left" w:pos="0"/>
                <w:tab w:val="left" w:pos="720"/>
                <w:tab w:val="left" w:pos="1152"/>
              </w:tabs>
              <w:spacing w:after="0"/>
            </w:pPr>
            <w:r>
              <w:t>Reference point:</w:t>
            </w:r>
          </w:p>
        </w:tc>
        <w:tc>
          <w:tcPr>
            <w:tcW w:w="1247" w:type="dxa"/>
            <w:vAlign w:val="center"/>
          </w:tcPr>
          <w:p w14:paraId="0000012D" w14:textId="77777777" w:rsidR="005537F9" w:rsidRDefault="000D7614">
            <w:pPr>
              <w:keepNext/>
              <w:tabs>
                <w:tab w:val="left" w:pos="0"/>
                <w:tab w:val="left" w:pos="720"/>
                <w:tab w:val="left" w:pos="1152"/>
              </w:tabs>
              <w:spacing w:after="0"/>
              <w:jc w:val="right"/>
            </w:pPr>
            <w:r>
              <w:rPr>
                <w:i/>
                <w:iCs/>
              </w:rPr>
              <w:t>B</w:t>
            </w:r>
            <w:r>
              <w:rPr>
                <w:i/>
                <w:iCs/>
                <w:vertAlign w:val="subscript"/>
              </w:rPr>
              <w:t>35%</w:t>
            </w:r>
          </w:p>
        </w:tc>
        <w:tc>
          <w:tcPr>
            <w:tcW w:w="1080" w:type="dxa"/>
            <w:vAlign w:val="center"/>
          </w:tcPr>
          <w:p w14:paraId="0000012E" w14:textId="77777777" w:rsidR="005537F9" w:rsidRDefault="000D7614">
            <w:pPr>
              <w:keepNext/>
              <w:tabs>
                <w:tab w:val="left" w:pos="0"/>
                <w:tab w:val="left" w:pos="720"/>
                <w:tab w:val="left" w:pos="1152"/>
              </w:tabs>
              <w:spacing w:after="0"/>
              <w:jc w:val="right"/>
            </w:pPr>
            <w:r>
              <w:rPr>
                <w:i/>
                <w:iCs/>
              </w:rPr>
              <w:t>B</w:t>
            </w:r>
            <w:r>
              <w:rPr>
                <w:i/>
                <w:iCs/>
                <w:vertAlign w:val="subscript"/>
              </w:rPr>
              <w:t>40%</w:t>
            </w:r>
          </w:p>
        </w:tc>
        <w:tc>
          <w:tcPr>
            <w:tcW w:w="1232" w:type="dxa"/>
            <w:vAlign w:val="center"/>
          </w:tcPr>
          <w:p w14:paraId="0000012F" w14:textId="77777777" w:rsidR="005537F9" w:rsidRDefault="000D7614">
            <w:pPr>
              <w:keepNext/>
              <w:tabs>
                <w:tab w:val="left" w:pos="0"/>
                <w:tab w:val="left" w:pos="720"/>
                <w:tab w:val="left" w:pos="1152"/>
              </w:tabs>
              <w:spacing w:after="0"/>
              <w:jc w:val="right"/>
            </w:pPr>
            <w:r>
              <w:rPr>
                <w:i/>
                <w:iCs/>
              </w:rPr>
              <w:t>B</w:t>
            </w:r>
            <w:r>
              <w:rPr>
                <w:i/>
                <w:iCs/>
                <w:vertAlign w:val="subscript"/>
              </w:rPr>
              <w:t>100%</w:t>
            </w:r>
          </w:p>
        </w:tc>
      </w:tr>
      <w:tr w:rsidR="005537F9" w14:paraId="11C6A826" w14:textId="77777777">
        <w:trPr>
          <w:cantSplit/>
          <w:jc w:val="center"/>
        </w:trPr>
        <w:tc>
          <w:tcPr>
            <w:tcW w:w="2160" w:type="dxa"/>
            <w:vAlign w:val="center"/>
          </w:tcPr>
          <w:p w14:paraId="00000130" w14:textId="77777777" w:rsidR="005537F9" w:rsidRDefault="000D7614">
            <w:pPr>
              <w:keepNext/>
              <w:tabs>
                <w:tab w:val="left" w:pos="0"/>
                <w:tab w:val="left" w:pos="720"/>
                <w:tab w:val="left" w:pos="1152"/>
              </w:tabs>
              <w:spacing w:after="0"/>
            </w:pPr>
            <w:r>
              <w:t>Spawning biomass:</w:t>
            </w:r>
          </w:p>
        </w:tc>
        <w:tc>
          <w:tcPr>
            <w:tcW w:w="1247" w:type="dxa"/>
            <w:vAlign w:val="bottom"/>
          </w:tcPr>
          <w:p w14:paraId="00000131" w14:textId="77777777" w:rsidR="005537F9" w:rsidRDefault="000D7614">
            <w:pPr>
              <w:keepNext/>
              <w:tabs>
                <w:tab w:val="left" w:pos="0"/>
                <w:tab w:val="left" w:pos="720"/>
                <w:tab w:val="left" w:pos="1152"/>
              </w:tabs>
              <w:spacing w:after="0"/>
              <w:jc w:val="right"/>
              <w:rPr>
                <w:highlight w:val="yellow"/>
              </w:rPr>
            </w:pPr>
            <w:r>
              <w:rPr>
                <w:color w:val="000000"/>
              </w:rPr>
              <w:t>55,858 t</w:t>
            </w:r>
          </w:p>
        </w:tc>
        <w:tc>
          <w:tcPr>
            <w:tcW w:w="1080" w:type="dxa"/>
            <w:vAlign w:val="bottom"/>
          </w:tcPr>
          <w:p w14:paraId="00000132" w14:textId="77777777" w:rsidR="005537F9" w:rsidRDefault="000D7614">
            <w:pPr>
              <w:keepNext/>
              <w:tabs>
                <w:tab w:val="left" w:pos="0"/>
                <w:tab w:val="left" w:pos="720"/>
                <w:tab w:val="left" w:pos="1152"/>
              </w:tabs>
              <w:spacing w:after="0"/>
              <w:jc w:val="right"/>
              <w:rPr>
                <w:highlight w:val="yellow"/>
              </w:rPr>
            </w:pPr>
            <w:r>
              <w:rPr>
                <w:color w:val="000000"/>
              </w:rPr>
              <w:t>63,838 t</w:t>
            </w:r>
          </w:p>
        </w:tc>
        <w:tc>
          <w:tcPr>
            <w:tcW w:w="1232" w:type="dxa"/>
            <w:vAlign w:val="bottom"/>
          </w:tcPr>
          <w:p w14:paraId="00000133" w14:textId="77777777" w:rsidR="005537F9" w:rsidRDefault="000D7614">
            <w:pPr>
              <w:spacing w:after="0"/>
              <w:jc w:val="right"/>
              <w:rPr>
                <w:highlight w:val="yellow"/>
              </w:rPr>
            </w:pPr>
            <w:r>
              <w:rPr>
                <w:color w:val="000000"/>
              </w:rPr>
              <w:t>159,595 t</w:t>
            </w:r>
          </w:p>
        </w:tc>
      </w:tr>
    </w:tbl>
    <w:p w14:paraId="00000134" w14:textId="77777777" w:rsidR="005537F9" w:rsidRDefault="005537F9"/>
    <w:p w14:paraId="00000135" w14:textId="77777777" w:rsidR="005537F9" w:rsidRDefault="000D7614">
      <w:r>
        <w:t xml:space="preserve">For a stock exploited by multiple gear types, estimation of </w:t>
      </w:r>
      <w:r>
        <w:rPr>
          <w:i/>
          <w:iCs/>
        </w:rPr>
        <w:t>F</w:t>
      </w:r>
      <w:r>
        <w:rPr>
          <w:i/>
          <w:iCs/>
          <w:vertAlign w:val="subscript"/>
        </w:rPr>
        <w:t>35%</w:t>
      </w:r>
      <w:r>
        <w:t xml:space="preserve"> and </w:t>
      </w:r>
      <w:r>
        <w:rPr>
          <w:i/>
          <w:iCs/>
        </w:rPr>
        <w:t>F</w:t>
      </w:r>
      <w:r>
        <w:rPr>
          <w:i/>
          <w:iCs/>
          <w:vertAlign w:val="subscript"/>
        </w:rPr>
        <w:t>40%</w:t>
      </w:r>
      <w:r>
        <w:t xml:space="preserve"> requires an assumption regarding the apportionment of fishing mortality among those gear types. For this assessment, the apportionment was based on this year’s model’s estimates of f</w:t>
      </w:r>
      <w:r>
        <w:t>ishing mortality by gear for the five most recent complete years of data.</w:t>
      </w:r>
    </w:p>
    <w:p w14:paraId="00000136" w14:textId="77777777" w:rsidR="005537F9" w:rsidRDefault="000D7614">
      <w:pPr>
        <w:pStyle w:val="Heading3"/>
      </w:pPr>
      <w:r>
        <w:t>Specification of OFL and Maximum Permissible ABC</w:t>
      </w:r>
    </w:p>
    <w:p w14:paraId="00000137" w14:textId="77777777" w:rsidR="005537F9" w:rsidRDefault="000D7614">
      <w:r>
        <w:t xml:space="preserve">For Model 24.0 spawning biomass for 2026 is estimated by this year’s model to be 52,772 t at spawning. This is below the </w:t>
      </w:r>
      <w:r>
        <w:rPr>
          <w:i/>
          <w:iCs/>
        </w:rPr>
        <w:t>B</w:t>
      </w:r>
      <w:r>
        <w:rPr>
          <w:i/>
          <w:iCs/>
          <w:vertAlign w:val="subscript"/>
        </w:rPr>
        <w:t>40%</w:t>
      </w:r>
      <w:r>
        <w:t xml:space="preserve"> value o</w:t>
      </w:r>
      <w:r>
        <w:t>f 63,838 t, thereby placing Pacific cod in sub-tier “b” of Tier 3. Given this, the model estimates OFL, maximum permissible ABC, and the associated fishing mortality rates for 2026 and 2027 as follows (2027 values are predicated on the assumption of the fu</w:t>
      </w:r>
      <w:r>
        <w:t>ll TAC and GHL being taken in 2025 and that the 2026 catch will be at maximum ABC in the projection):</w:t>
      </w:r>
    </w:p>
    <w:tbl>
      <w:tblPr>
        <w:tblStyle w:val="a4"/>
        <w:tblW w:w="9360" w:type="dxa"/>
        <w:jc w:val="center"/>
        <w:tblLayout w:type="fixed"/>
        <w:tblLook w:val="0000" w:firstRow="0" w:lastRow="0" w:firstColumn="0" w:lastColumn="0" w:noHBand="0" w:noVBand="0"/>
      </w:tblPr>
      <w:tblGrid>
        <w:gridCol w:w="3620"/>
        <w:gridCol w:w="1279"/>
        <w:gridCol w:w="2121"/>
        <w:gridCol w:w="2340"/>
      </w:tblGrid>
      <w:tr w:rsidR="005537F9" w14:paraId="0D2D6185" w14:textId="77777777">
        <w:trPr>
          <w:cantSplit/>
          <w:jc w:val="center"/>
        </w:trPr>
        <w:tc>
          <w:tcPr>
            <w:tcW w:w="3620" w:type="dxa"/>
            <w:tcBorders>
              <w:top w:val="single" w:sz="4" w:space="0" w:color="000000"/>
              <w:bottom w:val="single" w:sz="4" w:space="0" w:color="000000"/>
            </w:tcBorders>
            <w:shd w:val="clear" w:color="auto" w:fill="auto"/>
          </w:tcPr>
          <w:p w14:paraId="00000138" w14:textId="77777777" w:rsidR="005537F9" w:rsidRDefault="000D7614">
            <w:pPr>
              <w:keepNext/>
              <w:tabs>
                <w:tab w:val="left" w:pos="0"/>
                <w:tab w:val="left" w:pos="720"/>
                <w:tab w:val="left" w:pos="1152"/>
              </w:tabs>
              <w:spacing w:after="0"/>
            </w:pPr>
            <w:r>
              <w:t>Units</w:t>
            </w:r>
          </w:p>
        </w:tc>
        <w:tc>
          <w:tcPr>
            <w:tcW w:w="1279" w:type="dxa"/>
            <w:tcBorders>
              <w:top w:val="single" w:sz="4" w:space="0" w:color="000000"/>
              <w:bottom w:val="single" w:sz="4" w:space="0" w:color="000000"/>
            </w:tcBorders>
            <w:shd w:val="clear" w:color="auto" w:fill="auto"/>
            <w:vAlign w:val="center"/>
          </w:tcPr>
          <w:p w14:paraId="00000139" w14:textId="77777777" w:rsidR="005537F9" w:rsidRDefault="000D7614">
            <w:pPr>
              <w:keepNext/>
              <w:tabs>
                <w:tab w:val="left" w:pos="0"/>
                <w:tab w:val="left" w:pos="720"/>
                <w:tab w:val="left" w:pos="1152"/>
              </w:tabs>
              <w:spacing w:after="0"/>
            </w:pPr>
            <w:r>
              <w:t>Year</w:t>
            </w:r>
          </w:p>
        </w:tc>
        <w:tc>
          <w:tcPr>
            <w:tcW w:w="2121" w:type="dxa"/>
            <w:tcBorders>
              <w:top w:val="single" w:sz="4" w:space="0" w:color="000000"/>
              <w:bottom w:val="single" w:sz="4" w:space="0" w:color="000000"/>
            </w:tcBorders>
            <w:shd w:val="clear" w:color="auto" w:fill="auto"/>
            <w:vAlign w:val="center"/>
          </w:tcPr>
          <w:p w14:paraId="0000013A" w14:textId="77777777" w:rsidR="005537F9" w:rsidRDefault="000D7614">
            <w:pPr>
              <w:keepNext/>
              <w:tabs>
                <w:tab w:val="left" w:pos="0"/>
                <w:tab w:val="left" w:pos="720"/>
                <w:tab w:val="left" w:pos="1152"/>
              </w:tabs>
              <w:spacing w:after="0"/>
              <w:jc w:val="right"/>
            </w:pPr>
            <w:r>
              <w:t xml:space="preserve">Overfishing </w:t>
            </w:r>
          </w:p>
          <w:p w14:paraId="0000013B" w14:textId="77777777" w:rsidR="005537F9" w:rsidRDefault="000D7614">
            <w:pPr>
              <w:keepNext/>
              <w:tabs>
                <w:tab w:val="left" w:pos="0"/>
                <w:tab w:val="left" w:pos="720"/>
                <w:tab w:val="left" w:pos="1152"/>
              </w:tabs>
              <w:spacing w:after="0"/>
              <w:jc w:val="right"/>
            </w:pPr>
            <w:r>
              <w:t>Level (OFL)</w:t>
            </w:r>
          </w:p>
        </w:tc>
        <w:tc>
          <w:tcPr>
            <w:tcW w:w="2340" w:type="dxa"/>
            <w:tcBorders>
              <w:top w:val="single" w:sz="4" w:space="0" w:color="000000"/>
              <w:bottom w:val="single" w:sz="4" w:space="0" w:color="000000"/>
            </w:tcBorders>
            <w:shd w:val="clear" w:color="auto" w:fill="auto"/>
            <w:vAlign w:val="center"/>
          </w:tcPr>
          <w:p w14:paraId="0000013C" w14:textId="77777777" w:rsidR="005537F9" w:rsidRDefault="000D7614">
            <w:pPr>
              <w:keepNext/>
              <w:tabs>
                <w:tab w:val="left" w:pos="0"/>
                <w:tab w:val="left" w:pos="720"/>
                <w:tab w:val="left" w:pos="1152"/>
              </w:tabs>
              <w:spacing w:after="0"/>
              <w:jc w:val="right"/>
            </w:pPr>
            <w:r>
              <w:t xml:space="preserve">Maximum </w:t>
            </w:r>
          </w:p>
          <w:p w14:paraId="0000013D" w14:textId="77777777" w:rsidR="005537F9" w:rsidRDefault="000D7614">
            <w:pPr>
              <w:keepNext/>
              <w:tabs>
                <w:tab w:val="left" w:pos="0"/>
                <w:tab w:val="left" w:pos="720"/>
                <w:tab w:val="left" w:pos="1152"/>
              </w:tabs>
              <w:spacing w:after="0"/>
              <w:jc w:val="right"/>
            </w:pPr>
            <w:r>
              <w:t>Permissible ABC</w:t>
            </w:r>
          </w:p>
        </w:tc>
      </w:tr>
      <w:tr w:rsidR="005537F9" w14:paraId="2102E922" w14:textId="77777777">
        <w:trPr>
          <w:cantSplit/>
          <w:trHeight w:val="288"/>
          <w:jc w:val="center"/>
        </w:trPr>
        <w:tc>
          <w:tcPr>
            <w:tcW w:w="3620" w:type="dxa"/>
          </w:tcPr>
          <w:p w14:paraId="0000013E" w14:textId="77777777" w:rsidR="005537F9" w:rsidRDefault="000D7614">
            <w:pPr>
              <w:keepNext/>
              <w:tabs>
                <w:tab w:val="left" w:pos="0"/>
                <w:tab w:val="left" w:pos="720"/>
                <w:tab w:val="left" w:pos="1152"/>
              </w:tabs>
              <w:spacing w:after="0"/>
            </w:pPr>
            <w:r>
              <w:t>Harvest amount</w:t>
            </w:r>
          </w:p>
        </w:tc>
        <w:tc>
          <w:tcPr>
            <w:tcW w:w="1279" w:type="dxa"/>
            <w:vAlign w:val="bottom"/>
          </w:tcPr>
          <w:p w14:paraId="0000013F" w14:textId="77777777" w:rsidR="005537F9" w:rsidRDefault="000D7614">
            <w:pPr>
              <w:keepNext/>
              <w:tabs>
                <w:tab w:val="left" w:pos="0"/>
                <w:tab w:val="left" w:pos="720"/>
                <w:tab w:val="left" w:pos="1152"/>
              </w:tabs>
              <w:spacing w:after="0"/>
            </w:pPr>
            <w:r>
              <w:rPr>
                <w:color w:val="000000"/>
              </w:rPr>
              <w:t>2026</w:t>
            </w:r>
          </w:p>
        </w:tc>
        <w:tc>
          <w:tcPr>
            <w:tcW w:w="2121" w:type="dxa"/>
            <w:vAlign w:val="bottom"/>
          </w:tcPr>
          <w:p w14:paraId="00000140" w14:textId="77777777" w:rsidR="005537F9" w:rsidRDefault="000D7614">
            <w:pPr>
              <w:keepNext/>
              <w:tabs>
                <w:tab w:val="left" w:pos="0"/>
                <w:tab w:val="left" w:pos="720"/>
                <w:tab w:val="left" w:pos="1152"/>
              </w:tabs>
              <w:spacing w:after="0"/>
              <w:jc w:val="right"/>
              <w:rPr>
                <w:highlight w:val="yellow"/>
              </w:rPr>
            </w:pPr>
            <w:r>
              <w:rPr>
                <w:color w:val="000000"/>
              </w:rPr>
              <w:t>49,782</w:t>
            </w:r>
          </w:p>
        </w:tc>
        <w:tc>
          <w:tcPr>
            <w:tcW w:w="2340" w:type="dxa"/>
            <w:vAlign w:val="bottom"/>
          </w:tcPr>
          <w:p w14:paraId="00000141" w14:textId="77777777" w:rsidR="005537F9" w:rsidRDefault="000D7614">
            <w:pPr>
              <w:keepNext/>
              <w:tabs>
                <w:tab w:val="left" w:pos="0"/>
                <w:tab w:val="left" w:pos="720"/>
                <w:tab w:val="left" w:pos="1152"/>
              </w:tabs>
              <w:spacing w:after="0"/>
              <w:jc w:val="right"/>
              <w:rPr>
                <w:highlight w:val="yellow"/>
              </w:rPr>
            </w:pPr>
            <w:r>
              <w:rPr>
                <w:color w:val="000000"/>
              </w:rPr>
              <w:t>41,520</w:t>
            </w:r>
          </w:p>
        </w:tc>
      </w:tr>
      <w:tr w:rsidR="005537F9" w14:paraId="07B69193" w14:textId="77777777">
        <w:trPr>
          <w:cantSplit/>
          <w:trHeight w:val="288"/>
          <w:jc w:val="center"/>
        </w:trPr>
        <w:tc>
          <w:tcPr>
            <w:tcW w:w="3620" w:type="dxa"/>
          </w:tcPr>
          <w:p w14:paraId="00000142" w14:textId="77777777" w:rsidR="005537F9" w:rsidRDefault="000D7614">
            <w:pPr>
              <w:keepNext/>
              <w:tabs>
                <w:tab w:val="left" w:pos="0"/>
                <w:tab w:val="left" w:pos="720"/>
                <w:tab w:val="left" w:pos="1152"/>
              </w:tabs>
              <w:spacing w:after="0"/>
            </w:pPr>
            <w:r>
              <w:t>Harvest amount</w:t>
            </w:r>
          </w:p>
        </w:tc>
        <w:tc>
          <w:tcPr>
            <w:tcW w:w="1279" w:type="dxa"/>
            <w:vAlign w:val="bottom"/>
          </w:tcPr>
          <w:p w14:paraId="00000143" w14:textId="77777777" w:rsidR="005537F9" w:rsidRDefault="000D7614">
            <w:pPr>
              <w:keepNext/>
              <w:tabs>
                <w:tab w:val="left" w:pos="0"/>
                <w:tab w:val="left" w:pos="720"/>
                <w:tab w:val="left" w:pos="1152"/>
              </w:tabs>
              <w:spacing w:after="0"/>
            </w:pPr>
            <w:r>
              <w:rPr>
                <w:color w:val="000000"/>
              </w:rPr>
              <w:t>2027</w:t>
            </w:r>
          </w:p>
        </w:tc>
        <w:tc>
          <w:tcPr>
            <w:tcW w:w="2121" w:type="dxa"/>
            <w:vAlign w:val="bottom"/>
          </w:tcPr>
          <w:p w14:paraId="00000144" w14:textId="77777777" w:rsidR="005537F9" w:rsidRDefault="000D7614">
            <w:pPr>
              <w:keepNext/>
              <w:tabs>
                <w:tab w:val="left" w:pos="0"/>
                <w:tab w:val="left" w:pos="720"/>
                <w:tab w:val="left" w:pos="1152"/>
              </w:tabs>
              <w:spacing w:after="0"/>
              <w:jc w:val="right"/>
              <w:rPr>
                <w:highlight w:val="yellow"/>
              </w:rPr>
            </w:pPr>
            <w:r>
              <w:rPr>
                <w:color w:val="000000"/>
              </w:rPr>
              <w:t>38,812</w:t>
            </w:r>
          </w:p>
        </w:tc>
        <w:tc>
          <w:tcPr>
            <w:tcW w:w="2340" w:type="dxa"/>
            <w:vAlign w:val="bottom"/>
          </w:tcPr>
          <w:p w14:paraId="00000145" w14:textId="77777777" w:rsidR="005537F9" w:rsidRDefault="000D7614">
            <w:pPr>
              <w:keepNext/>
              <w:tabs>
                <w:tab w:val="left" w:pos="0"/>
                <w:tab w:val="left" w:pos="720"/>
                <w:tab w:val="left" w:pos="1152"/>
              </w:tabs>
              <w:spacing w:after="0"/>
              <w:jc w:val="right"/>
              <w:rPr>
                <w:highlight w:val="yellow"/>
              </w:rPr>
            </w:pPr>
            <w:r>
              <w:rPr>
                <w:color w:val="000000"/>
              </w:rPr>
              <w:t>32,209</w:t>
            </w:r>
          </w:p>
        </w:tc>
      </w:tr>
      <w:tr w:rsidR="005537F9" w14:paraId="01FB6E2D" w14:textId="77777777">
        <w:trPr>
          <w:cantSplit/>
          <w:trHeight w:val="288"/>
          <w:jc w:val="center"/>
        </w:trPr>
        <w:tc>
          <w:tcPr>
            <w:tcW w:w="3620" w:type="dxa"/>
          </w:tcPr>
          <w:p w14:paraId="00000146" w14:textId="77777777" w:rsidR="005537F9" w:rsidRDefault="000D7614">
            <w:pPr>
              <w:keepNext/>
              <w:tabs>
                <w:tab w:val="left" w:pos="0"/>
                <w:tab w:val="left" w:pos="720"/>
                <w:tab w:val="left" w:pos="1152"/>
              </w:tabs>
              <w:spacing w:after="0"/>
            </w:pPr>
            <w:r>
              <w:t>Fishing mortality rate</w:t>
            </w:r>
          </w:p>
        </w:tc>
        <w:tc>
          <w:tcPr>
            <w:tcW w:w="1279" w:type="dxa"/>
            <w:vAlign w:val="bottom"/>
          </w:tcPr>
          <w:p w14:paraId="00000147" w14:textId="77777777" w:rsidR="005537F9" w:rsidRDefault="000D7614">
            <w:pPr>
              <w:keepNext/>
              <w:tabs>
                <w:tab w:val="left" w:pos="0"/>
                <w:tab w:val="left" w:pos="720"/>
                <w:tab w:val="left" w:pos="1152"/>
              </w:tabs>
              <w:spacing w:after="0"/>
            </w:pPr>
            <w:r>
              <w:rPr>
                <w:color w:val="000000"/>
              </w:rPr>
              <w:t>2026</w:t>
            </w:r>
          </w:p>
        </w:tc>
        <w:tc>
          <w:tcPr>
            <w:tcW w:w="2121" w:type="dxa"/>
            <w:vAlign w:val="bottom"/>
          </w:tcPr>
          <w:p w14:paraId="00000148" w14:textId="77777777" w:rsidR="005537F9" w:rsidRDefault="000D7614">
            <w:pPr>
              <w:keepNext/>
              <w:tabs>
                <w:tab w:val="left" w:pos="0"/>
                <w:tab w:val="left" w:pos="720"/>
                <w:tab w:val="left" w:pos="1152"/>
              </w:tabs>
              <w:spacing w:after="0"/>
              <w:jc w:val="right"/>
              <w:rPr>
                <w:highlight w:val="yellow"/>
              </w:rPr>
            </w:pPr>
            <w:r>
              <w:rPr>
                <w:color w:val="000000"/>
              </w:rPr>
              <w:t>0.68</w:t>
            </w:r>
          </w:p>
        </w:tc>
        <w:tc>
          <w:tcPr>
            <w:tcW w:w="2340" w:type="dxa"/>
            <w:vAlign w:val="bottom"/>
          </w:tcPr>
          <w:p w14:paraId="00000149" w14:textId="77777777" w:rsidR="005537F9" w:rsidRDefault="000D7614">
            <w:pPr>
              <w:keepNext/>
              <w:tabs>
                <w:tab w:val="left" w:pos="0"/>
                <w:tab w:val="left" w:pos="720"/>
                <w:tab w:val="left" w:pos="1152"/>
              </w:tabs>
              <w:spacing w:after="0"/>
              <w:jc w:val="right"/>
              <w:rPr>
                <w:highlight w:val="yellow"/>
              </w:rPr>
            </w:pPr>
            <w:r>
              <w:rPr>
                <w:color w:val="000000"/>
              </w:rPr>
              <w:t>0.54</w:t>
            </w:r>
          </w:p>
        </w:tc>
      </w:tr>
      <w:tr w:rsidR="005537F9" w14:paraId="25BE698C" w14:textId="77777777">
        <w:trPr>
          <w:cantSplit/>
          <w:trHeight w:val="288"/>
          <w:jc w:val="center"/>
        </w:trPr>
        <w:tc>
          <w:tcPr>
            <w:tcW w:w="3620" w:type="dxa"/>
            <w:tcBorders>
              <w:bottom w:val="single" w:sz="4" w:space="0" w:color="000000"/>
            </w:tcBorders>
            <w:shd w:val="clear" w:color="auto" w:fill="auto"/>
          </w:tcPr>
          <w:p w14:paraId="0000014A" w14:textId="77777777" w:rsidR="005537F9" w:rsidRDefault="000D7614">
            <w:pPr>
              <w:keepNext/>
              <w:tabs>
                <w:tab w:val="left" w:pos="0"/>
                <w:tab w:val="left" w:pos="720"/>
                <w:tab w:val="left" w:pos="1152"/>
              </w:tabs>
              <w:spacing w:after="0"/>
            </w:pPr>
            <w:r>
              <w:t>Fishing mortality rate</w:t>
            </w:r>
          </w:p>
        </w:tc>
        <w:tc>
          <w:tcPr>
            <w:tcW w:w="1279" w:type="dxa"/>
            <w:tcBorders>
              <w:bottom w:val="single" w:sz="4" w:space="0" w:color="000000"/>
            </w:tcBorders>
            <w:shd w:val="clear" w:color="auto" w:fill="auto"/>
            <w:vAlign w:val="bottom"/>
          </w:tcPr>
          <w:p w14:paraId="0000014B" w14:textId="77777777" w:rsidR="005537F9" w:rsidRDefault="000D7614">
            <w:pPr>
              <w:keepNext/>
              <w:tabs>
                <w:tab w:val="left" w:pos="0"/>
                <w:tab w:val="left" w:pos="720"/>
                <w:tab w:val="left" w:pos="1152"/>
              </w:tabs>
              <w:spacing w:after="0"/>
            </w:pPr>
            <w:r>
              <w:rPr>
                <w:color w:val="000000"/>
              </w:rPr>
              <w:t>2027</w:t>
            </w:r>
          </w:p>
        </w:tc>
        <w:tc>
          <w:tcPr>
            <w:tcW w:w="2121" w:type="dxa"/>
            <w:tcBorders>
              <w:bottom w:val="single" w:sz="4" w:space="0" w:color="000000"/>
            </w:tcBorders>
            <w:shd w:val="clear" w:color="auto" w:fill="auto"/>
            <w:vAlign w:val="bottom"/>
          </w:tcPr>
          <w:p w14:paraId="0000014C" w14:textId="77777777" w:rsidR="005537F9" w:rsidRDefault="000D7614">
            <w:pPr>
              <w:keepNext/>
              <w:tabs>
                <w:tab w:val="left" w:pos="0"/>
                <w:tab w:val="left" w:pos="720"/>
                <w:tab w:val="left" w:pos="1152"/>
              </w:tabs>
              <w:spacing w:after="0"/>
              <w:jc w:val="right"/>
              <w:rPr>
                <w:highlight w:val="yellow"/>
              </w:rPr>
            </w:pPr>
            <w:r>
              <w:rPr>
                <w:color w:val="000000"/>
              </w:rPr>
              <w:t>0.54</w:t>
            </w:r>
          </w:p>
        </w:tc>
        <w:tc>
          <w:tcPr>
            <w:tcW w:w="2340" w:type="dxa"/>
            <w:tcBorders>
              <w:bottom w:val="single" w:sz="4" w:space="0" w:color="000000"/>
            </w:tcBorders>
            <w:shd w:val="clear" w:color="auto" w:fill="auto"/>
            <w:vAlign w:val="bottom"/>
          </w:tcPr>
          <w:p w14:paraId="0000014D" w14:textId="77777777" w:rsidR="005537F9" w:rsidRDefault="000D7614">
            <w:pPr>
              <w:keepNext/>
              <w:tabs>
                <w:tab w:val="left" w:pos="0"/>
                <w:tab w:val="left" w:pos="720"/>
                <w:tab w:val="left" w:pos="1152"/>
              </w:tabs>
              <w:spacing w:after="0"/>
              <w:jc w:val="right"/>
              <w:rPr>
                <w:highlight w:val="yellow"/>
              </w:rPr>
            </w:pPr>
            <w:r>
              <w:rPr>
                <w:color w:val="000000"/>
              </w:rPr>
              <w:t>0.47</w:t>
            </w:r>
          </w:p>
        </w:tc>
      </w:tr>
    </w:tbl>
    <w:p w14:paraId="0000014E" w14:textId="77777777" w:rsidR="005537F9" w:rsidRDefault="005537F9">
      <w:pPr>
        <w:pBdr>
          <w:top w:val="nil"/>
          <w:left w:val="nil"/>
          <w:bottom w:val="nil"/>
          <w:right w:val="nil"/>
          <w:between w:val="nil"/>
        </w:pBdr>
        <w:tabs>
          <w:tab w:val="left" w:pos="0"/>
          <w:tab w:val="left" w:pos="720"/>
          <w:tab w:val="left" w:pos="1152"/>
        </w:tabs>
        <w:spacing w:after="0"/>
        <w:jc w:val="both"/>
        <w:rPr>
          <w:color w:val="000000"/>
        </w:rPr>
      </w:pPr>
    </w:p>
    <w:p w14:paraId="0000014F" w14:textId="77777777" w:rsidR="005537F9" w:rsidRDefault="000D7614">
      <w:r>
        <w:t>The age 0+ biomass projections for 2026 and 2027 from this year’s model are 182,156 t and 186,118 t, respectively.</w:t>
      </w:r>
    </w:p>
    <w:p w14:paraId="00000150" w14:textId="77777777" w:rsidR="005537F9" w:rsidRDefault="000D7614">
      <w:pPr>
        <w:pStyle w:val="Heading3"/>
        <w:keepLines w:val="0"/>
        <w:spacing w:before="240"/>
      </w:pPr>
      <w:r>
        <w:lastRenderedPageBreak/>
        <w:t>Risk Table and ABC Recommendation</w:t>
      </w:r>
    </w:p>
    <w:p w14:paraId="00000151" w14:textId="77777777" w:rsidR="005537F9" w:rsidRDefault="000D7614">
      <w:pPr>
        <w:pStyle w:val="Heading4"/>
      </w:pPr>
      <w:r>
        <w:t xml:space="preserve">Risk table summary </w:t>
      </w:r>
    </w:p>
    <w:p w14:paraId="00000152" w14:textId="77777777" w:rsidR="005537F9" w:rsidRDefault="000D7614">
      <w:r>
        <w:t>The risk table is included in order to identify considerations that introduce additiona</w:t>
      </w:r>
      <w:r>
        <w:t>l risk to the recommended ABC that are not explicitly captured within the stock assessment model for Pacific cod and could support a reduction in the recommended ABC. These risks are described in the following and are, in part, aided by a synthesis and int</w:t>
      </w:r>
      <w:r>
        <w:t xml:space="preserve">erpretation of the most recent ecosystem and socioeconomic information available for GOA Pacific cod from the Ecosystem and Socioeconomic Profile (ESP, Appendix 2.1) and the GOA Ecosystem Status Report (ESR, Ferriss 2026). </w:t>
      </w:r>
    </w:p>
    <w:p w14:paraId="00000153" w14:textId="77777777" w:rsidR="005537F9" w:rsidRDefault="000D7614">
      <w:pPr>
        <w:shd w:val="clear" w:color="auto" w:fill="FFFFFF"/>
        <w:rPr>
          <w:color w:val="000000"/>
        </w:rPr>
      </w:pPr>
      <w:r>
        <w:rPr>
          <w:color w:val="000000"/>
        </w:rPr>
        <w:t xml:space="preserve">These results are summarized in </w:t>
      </w:r>
      <w:r>
        <w:rPr>
          <w:color w:val="000000"/>
        </w:rPr>
        <w:t>the table below:</w:t>
      </w:r>
    </w:p>
    <w:tbl>
      <w:tblPr>
        <w:tblStyle w:val="a5"/>
        <w:tblW w:w="9360" w:type="dxa"/>
        <w:tblLayout w:type="fixed"/>
        <w:tblLook w:val="0400" w:firstRow="0" w:lastRow="0" w:firstColumn="0" w:lastColumn="0" w:noHBand="0" w:noVBand="1"/>
      </w:tblPr>
      <w:tblGrid>
        <w:gridCol w:w="1947"/>
        <w:gridCol w:w="2730"/>
        <w:gridCol w:w="2867"/>
        <w:gridCol w:w="1816"/>
      </w:tblGrid>
      <w:tr w:rsidR="005537F9" w14:paraId="14E3F85B" w14:textId="77777777">
        <w:trPr>
          <w:trHeight w:val="708"/>
        </w:trPr>
        <w:tc>
          <w:tcPr>
            <w:tcW w:w="1947" w:type="dxa"/>
            <w:tcBorders>
              <w:bottom w:val="single" w:sz="18" w:space="0" w:color="000000"/>
              <w:right w:val="single" w:sz="4" w:space="0" w:color="000000"/>
            </w:tcBorders>
            <w:tcMar>
              <w:top w:w="0" w:type="dxa"/>
              <w:left w:w="108" w:type="dxa"/>
              <w:bottom w:w="0" w:type="dxa"/>
              <w:right w:w="108" w:type="dxa"/>
            </w:tcMar>
            <w:vAlign w:val="center"/>
          </w:tcPr>
          <w:p w14:paraId="00000154" w14:textId="77777777" w:rsidR="005537F9" w:rsidRDefault="000D7614">
            <w:pPr>
              <w:spacing w:after="0"/>
              <w:jc w:val="center"/>
              <w:rPr>
                <w:i/>
                <w:iCs/>
              </w:rPr>
            </w:pPr>
            <w:r>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tcPr>
          <w:p w14:paraId="00000155" w14:textId="77777777" w:rsidR="005537F9" w:rsidRDefault="000D7614">
            <w:pPr>
              <w:spacing w:after="0"/>
              <w:jc w:val="center"/>
              <w:rPr>
                <w:i/>
                <w:iCs/>
              </w:rPr>
            </w:pPr>
            <w:r>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tcPr>
          <w:p w14:paraId="00000156" w14:textId="77777777" w:rsidR="005537F9" w:rsidRDefault="000D7614">
            <w:pPr>
              <w:spacing w:after="0"/>
              <w:jc w:val="center"/>
              <w:rPr>
                <w:i/>
                <w:iCs/>
              </w:rPr>
            </w:pPr>
            <w:r>
              <w:rPr>
                <w:i/>
                <w:iCs/>
                <w:color w:val="000000"/>
              </w:rPr>
              <w:t>Ecosystem Considerations</w:t>
            </w:r>
          </w:p>
        </w:tc>
        <w:tc>
          <w:tcPr>
            <w:tcW w:w="1816" w:type="dxa"/>
            <w:tcBorders>
              <w:left w:val="single" w:sz="4" w:space="0" w:color="000000"/>
              <w:bottom w:val="single" w:sz="18" w:space="0" w:color="000000"/>
            </w:tcBorders>
            <w:tcMar>
              <w:top w:w="0" w:type="dxa"/>
              <w:left w:w="108" w:type="dxa"/>
              <w:bottom w:w="0" w:type="dxa"/>
              <w:right w:w="108" w:type="dxa"/>
            </w:tcMar>
            <w:vAlign w:val="center"/>
          </w:tcPr>
          <w:p w14:paraId="00000157" w14:textId="77777777" w:rsidR="005537F9" w:rsidRDefault="000D7614">
            <w:pPr>
              <w:spacing w:after="0"/>
              <w:jc w:val="center"/>
              <w:rPr>
                <w:i/>
                <w:iCs/>
              </w:rPr>
            </w:pPr>
            <w:r>
              <w:rPr>
                <w:i/>
                <w:iCs/>
                <w:color w:val="000000"/>
              </w:rPr>
              <w:t>Fishery-informed Stock Considerations</w:t>
            </w:r>
          </w:p>
        </w:tc>
      </w:tr>
      <w:tr w:rsidR="005537F9" w14:paraId="08BB7309" w14:textId="77777777">
        <w:trPr>
          <w:trHeight w:val="597"/>
        </w:trPr>
        <w:tc>
          <w:tcPr>
            <w:tcW w:w="1947" w:type="dxa"/>
            <w:tcBorders>
              <w:top w:val="single" w:sz="18" w:space="0" w:color="000000"/>
              <w:bottom w:val="single" w:sz="4" w:space="0" w:color="000000"/>
              <w:right w:val="single" w:sz="4" w:space="0" w:color="000000"/>
            </w:tcBorders>
            <w:tcMar>
              <w:top w:w="0" w:type="dxa"/>
              <w:left w:w="108" w:type="dxa"/>
              <w:bottom w:w="0" w:type="dxa"/>
              <w:right w:w="108" w:type="dxa"/>
            </w:tcMar>
            <w:vAlign w:val="center"/>
          </w:tcPr>
          <w:p w14:paraId="00000158" w14:textId="77777777" w:rsidR="005537F9" w:rsidRDefault="000D7614">
            <w:pPr>
              <w:spacing w:after="0"/>
            </w:pPr>
            <w:r>
              <w:rPr>
                <w:b/>
                <w:bCs/>
                <w:color w:val="000000"/>
              </w:rPr>
              <w:t>Level 1:</w:t>
            </w:r>
            <w:r>
              <w:rPr>
                <w:color w:val="000000"/>
              </w:rPr>
              <w:t xml:space="preserve"> 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59" w14:textId="77777777" w:rsidR="005537F9" w:rsidRDefault="000D7614">
            <w:pPr>
              <w:spacing w:after="0"/>
            </w:pPr>
            <w:r>
              <w:rPr>
                <w:b/>
                <w:bCs/>
                <w:color w:val="000000"/>
              </w:rPr>
              <w:t>Level 2:</w:t>
            </w:r>
            <w:r>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0015A" w14:textId="77777777" w:rsidR="005537F9" w:rsidRDefault="000D7614">
            <w:pPr>
              <w:spacing w:after="0"/>
            </w:pPr>
            <w:r>
              <w:rPr>
                <w:b/>
                <w:bCs/>
                <w:color w:val="000000"/>
              </w:rPr>
              <w:t>Level 2:</w:t>
            </w:r>
            <w:r>
              <w:rPr>
                <w:color w:val="000000"/>
              </w:rPr>
              <w:t xml:space="preserve"> Increased Concern</w:t>
            </w:r>
          </w:p>
        </w:tc>
        <w:tc>
          <w:tcPr>
            <w:tcW w:w="1816" w:type="dxa"/>
            <w:tcBorders>
              <w:top w:val="single" w:sz="18" w:space="0" w:color="000000"/>
              <w:left w:val="single" w:sz="4" w:space="0" w:color="000000"/>
              <w:bottom w:val="single" w:sz="4" w:space="0" w:color="000000"/>
            </w:tcBorders>
            <w:tcMar>
              <w:top w:w="0" w:type="dxa"/>
              <w:left w:w="108" w:type="dxa"/>
              <w:bottom w:w="0" w:type="dxa"/>
              <w:right w:w="108" w:type="dxa"/>
            </w:tcMar>
            <w:vAlign w:val="center"/>
          </w:tcPr>
          <w:p w14:paraId="0000015B" w14:textId="77777777" w:rsidR="005537F9" w:rsidRDefault="000D7614">
            <w:pPr>
              <w:spacing w:after="0"/>
            </w:pPr>
            <w:r>
              <w:rPr>
                <w:b/>
                <w:bCs/>
                <w:color w:val="000000"/>
              </w:rPr>
              <w:t>Level 1:</w:t>
            </w:r>
            <w:r>
              <w:rPr>
                <w:color w:val="000000"/>
              </w:rPr>
              <w:t xml:space="preserve"> Normal</w:t>
            </w:r>
          </w:p>
        </w:tc>
      </w:tr>
      <w:tr w:rsidR="005537F9" w14:paraId="1A38C7AF" w14:textId="77777777">
        <w:trPr>
          <w:trHeight w:val="597"/>
        </w:trPr>
        <w:tc>
          <w:tcPr>
            <w:tcW w:w="1947" w:type="dxa"/>
            <w:tcBorders>
              <w:top w:val="single" w:sz="4" w:space="0" w:color="000000"/>
              <w:right w:val="single" w:sz="4" w:space="0" w:color="000000"/>
            </w:tcBorders>
            <w:tcMar>
              <w:top w:w="0" w:type="dxa"/>
              <w:left w:w="108" w:type="dxa"/>
              <w:bottom w:w="0" w:type="dxa"/>
              <w:right w:w="108" w:type="dxa"/>
            </w:tcMar>
          </w:tcPr>
          <w:p w14:paraId="0000015C" w14:textId="77777777" w:rsidR="005537F9" w:rsidRDefault="000D7614">
            <w:pPr>
              <w:spacing w:after="0"/>
            </w:pPr>
            <w:r>
              <w:t>Model 24.0 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tcPr>
          <w:p w14:paraId="0000015D" w14:textId="77777777" w:rsidR="005537F9" w:rsidRDefault="000D7614">
            <w:pPr>
              <w:spacing w:after="0"/>
            </w:pPr>
            <w:r>
              <w:rPr>
                <w:color w:val="000000"/>
              </w:rPr>
              <w:t>Continued 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tcPr>
          <w:p w14:paraId="0000015E" w14:textId="77777777" w:rsidR="005537F9" w:rsidRDefault="000D7614">
            <w:pPr>
              <w:spacing w:after="0"/>
            </w:pPr>
            <w:r>
              <w:rPr>
                <w:color w:val="000000"/>
              </w:rPr>
              <w:t>Prolonged warm ocean temperatures throughout the water column in 2025, and conce</w:t>
            </w:r>
            <w:r>
              <w:rPr>
                <w:color w:val="000000"/>
              </w:rPr>
              <w:t>rns of prey base availability, may adversely impact adult Pacific cod biological status in 2026. </w:t>
            </w:r>
          </w:p>
          <w:p w14:paraId="0000015F" w14:textId="77777777" w:rsidR="005537F9" w:rsidRDefault="005537F9">
            <w:pPr>
              <w:spacing w:after="0"/>
            </w:pPr>
          </w:p>
        </w:tc>
        <w:tc>
          <w:tcPr>
            <w:tcW w:w="1816" w:type="dxa"/>
            <w:tcBorders>
              <w:top w:val="single" w:sz="4" w:space="0" w:color="000000"/>
              <w:left w:val="single" w:sz="4" w:space="0" w:color="000000"/>
            </w:tcBorders>
            <w:tcMar>
              <w:top w:w="0" w:type="dxa"/>
              <w:left w:w="108" w:type="dxa"/>
              <w:bottom w:w="0" w:type="dxa"/>
              <w:right w:w="108" w:type="dxa"/>
            </w:tcMar>
          </w:tcPr>
          <w:p w14:paraId="00000160" w14:textId="77777777" w:rsidR="005537F9" w:rsidRDefault="000D7614">
            <w:pPr>
              <w:spacing w:after="0"/>
            </w:pPr>
            <w:r>
              <w:rPr>
                <w:color w:val="000000"/>
              </w:rPr>
              <w:t>Fishery performance indicators are consistent with previous years</w:t>
            </w:r>
          </w:p>
        </w:tc>
      </w:tr>
    </w:tbl>
    <w:p w14:paraId="00000161" w14:textId="77777777" w:rsidR="005537F9" w:rsidRDefault="005537F9">
      <w:pPr>
        <w:spacing w:after="0"/>
      </w:pPr>
    </w:p>
    <w:p w14:paraId="00000162" w14:textId="77777777" w:rsidR="005537F9" w:rsidRDefault="000D7614">
      <w:r>
        <w:t>The following sections contain further details supporting these risk levels.</w:t>
      </w:r>
    </w:p>
    <w:p w14:paraId="00000163" w14:textId="77777777" w:rsidR="005537F9" w:rsidRDefault="000D7614">
      <w:pPr>
        <w:pStyle w:val="Heading4"/>
        <w:rPr>
          <w:u w:val="none"/>
        </w:rPr>
      </w:pPr>
      <w:r>
        <w:t>Assessment-related considerations:</w:t>
      </w:r>
      <w:r>
        <w:rPr>
          <w:u w:val="none"/>
        </w:rPr>
        <w:t xml:space="preserve"> </w:t>
      </w:r>
    </w:p>
    <w:p w14:paraId="00000164" w14:textId="77777777" w:rsidR="005537F9" w:rsidRDefault="000D7614">
      <w:pPr>
        <w:spacing w:after="0"/>
        <w:rPr>
          <w:i/>
          <w:iCs/>
        </w:rPr>
      </w:pPr>
      <w:r>
        <w:rPr>
          <w:i/>
          <w:iCs/>
        </w:rPr>
        <w:t>Risk Level 1: Normal</w:t>
      </w:r>
    </w:p>
    <w:p w14:paraId="00000165" w14:textId="77777777" w:rsidR="005537F9" w:rsidRDefault="000D7614">
      <w:pPr>
        <w:numPr>
          <w:ilvl w:val="0"/>
          <w:numId w:val="3"/>
        </w:numPr>
        <w:pBdr>
          <w:top w:val="nil"/>
          <w:left w:val="nil"/>
          <w:bottom w:val="nil"/>
          <w:right w:val="nil"/>
          <w:between w:val="nil"/>
        </w:pBdr>
        <w:shd w:val="clear" w:color="auto" w:fill="FFFFFF"/>
        <w:spacing w:after="0"/>
        <w:rPr>
          <w:color w:val="000000"/>
        </w:rPr>
      </w:pPr>
      <w:r>
        <w:rPr>
          <w:color w:val="000000"/>
        </w:rPr>
        <w:t>The GOA Pacific cod assessment does not show a strong retrospective pattern in recent estimates of spawning biomass, eithe</w:t>
      </w:r>
      <w:r>
        <w:rPr>
          <w:color w:val="000000"/>
        </w:rPr>
        <w:t xml:space="preserve">r in the data retrospective or in the model retrospective across recent assessments (Fig. 2.9). The retrospective pattern in spawning biomass in the current assessment is negative, which means that as years of data were added to the model the estimates of </w:t>
      </w:r>
      <w:r>
        <w:rPr>
          <w:color w:val="000000"/>
        </w:rPr>
        <w:t xml:space="preserve">spawning biomass increase. </w:t>
      </w:r>
    </w:p>
    <w:p w14:paraId="00000166" w14:textId="77777777" w:rsidR="005537F9" w:rsidRDefault="000D7614">
      <w:pPr>
        <w:numPr>
          <w:ilvl w:val="0"/>
          <w:numId w:val="3"/>
        </w:numPr>
        <w:pBdr>
          <w:top w:val="nil"/>
          <w:left w:val="nil"/>
          <w:bottom w:val="nil"/>
          <w:right w:val="nil"/>
          <w:between w:val="nil"/>
        </w:pBdr>
        <w:shd w:val="clear" w:color="auto" w:fill="FFFFFF"/>
        <w:spacing w:after="0"/>
        <w:rPr>
          <w:color w:val="000000"/>
        </w:rPr>
      </w:pPr>
      <w:r>
        <w:rPr>
          <w:color w:val="000000"/>
        </w:rPr>
        <w:t>Model 24.0 is, in general, responding appropriately to observed data sources. However, neither the increase in the 2025 bottom trawl survey abundance index nor the decrease in the longline survey are not fit well by Model 24.0. While Model 24.0 does not fi</w:t>
      </w:r>
      <w:r>
        <w:rPr>
          <w:color w:val="000000"/>
        </w:rPr>
        <w:t>t the most recent index data points well, the estimates of spawning and total biomass from Model 24.0 as applied with updated data though 2025 responds to and reflects the balance between the changes in the index data compared to previous assessments.</w:t>
      </w:r>
    </w:p>
    <w:p w14:paraId="00000167" w14:textId="77777777" w:rsidR="005537F9" w:rsidRDefault="000D7614">
      <w:pPr>
        <w:numPr>
          <w:ilvl w:val="0"/>
          <w:numId w:val="3"/>
        </w:numPr>
        <w:pBdr>
          <w:top w:val="nil"/>
          <w:left w:val="nil"/>
          <w:bottom w:val="nil"/>
          <w:right w:val="nil"/>
          <w:between w:val="nil"/>
        </w:pBdr>
        <w:shd w:val="clear" w:color="auto" w:fill="FFFFFF"/>
        <w:spacing w:after="0"/>
        <w:rPr>
          <w:color w:val="000000"/>
        </w:rPr>
      </w:pPr>
      <w:r>
        <w:rPr>
          <w:color w:val="000000"/>
        </w:rPr>
        <w:t>We c</w:t>
      </w:r>
      <w:r>
        <w:rPr>
          <w:color w:val="000000"/>
        </w:rPr>
        <w:t>ontinue to note that the projection model uses mean recruitment from 1977 – 2023 to project biomass into future years while Model 24.0 estimates below average recruitment since 2014. Therefore, given these recent low recruitment estimates it is likely that</w:t>
      </w:r>
      <w:r>
        <w:rPr>
          <w:color w:val="000000"/>
        </w:rPr>
        <w:t xml:space="preserve"> the forecasted spawning biomass is overly optimistic. However, the effect on the two-year projections that result in ABC and OFL recommendations is not largely impacted by this recruitment assumption, as the year </w:t>
      </w:r>
      <w:r>
        <w:rPr>
          <w:color w:val="000000"/>
        </w:rPr>
        <w:lastRenderedPageBreak/>
        <w:t>classes that are assumed to be at mean rec</w:t>
      </w:r>
      <w:r>
        <w:rPr>
          <w:color w:val="000000"/>
        </w:rPr>
        <w:t xml:space="preserve">ruitment aren’t contributing much to the overall level of spawning biomass in the short term. </w:t>
      </w:r>
    </w:p>
    <w:p w14:paraId="00000168" w14:textId="77777777" w:rsidR="005537F9" w:rsidRDefault="000D7614">
      <w:pPr>
        <w:numPr>
          <w:ilvl w:val="0"/>
          <w:numId w:val="3"/>
        </w:numPr>
        <w:pBdr>
          <w:top w:val="nil"/>
          <w:left w:val="nil"/>
          <w:bottom w:val="nil"/>
          <w:right w:val="nil"/>
          <w:between w:val="nil"/>
        </w:pBdr>
        <w:shd w:val="clear" w:color="auto" w:fill="FFFFFF"/>
        <w:spacing w:after="0"/>
        <w:rPr>
          <w:color w:val="000000"/>
        </w:rPr>
      </w:pPr>
      <w:r>
        <w:rPr>
          <w:color w:val="000000"/>
        </w:rPr>
        <w:t xml:space="preserve">A sharp decline in maximum ABC in the two-year projection (2027) compared to the one-year projection (2026) resulted from Model 24.0 after updating data through </w:t>
      </w:r>
      <w:r>
        <w:rPr>
          <w:color w:val="000000"/>
        </w:rPr>
        <w:t>2025. This decline is the result of declining abundance of the 2020 and 2021 year-classes in the forecasted population in combination with moving down the ramp of the NPFMC Harvest Control Rule (HCR) for Tier 3b status. While this decline is notable, incre</w:t>
      </w:r>
      <w:r>
        <w:rPr>
          <w:color w:val="000000"/>
        </w:rPr>
        <w:t>ases in two-year ABC in recent assessments have resulted as well. For example, the two-year projected ABC in 2022 was 61% larger than the one-year projected ABC for 2021 due to moving up the ramp of the HCR (</w:t>
      </w:r>
      <w:proofErr w:type="spellStart"/>
      <w:r>
        <w:rPr>
          <w:color w:val="000000"/>
        </w:rPr>
        <w:t>Barbeaux</w:t>
      </w:r>
      <w:proofErr w:type="spellEnd"/>
      <w:r>
        <w:rPr>
          <w:color w:val="000000"/>
        </w:rPr>
        <w:t xml:space="preserve"> et al. 2020). We make this note to high</w:t>
      </w:r>
      <w:r>
        <w:rPr>
          <w:color w:val="000000"/>
        </w:rPr>
        <w:t>light that this is not an additional risk to the recommended 2026 ABC, but rather observe that this is a feature of the HCR ramp for Tier 3b status as applied to the population characteristics of GOA Pacific cod.</w:t>
      </w:r>
    </w:p>
    <w:p w14:paraId="00000169" w14:textId="77777777" w:rsidR="005537F9" w:rsidRDefault="000D7614">
      <w:pPr>
        <w:numPr>
          <w:ilvl w:val="0"/>
          <w:numId w:val="3"/>
        </w:numPr>
        <w:pBdr>
          <w:top w:val="nil"/>
          <w:left w:val="nil"/>
          <w:bottom w:val="nil"/>
          <w:right w:val="nil"/>
          <w:between w:val="nil"/>
        </w:pBdr>
        <w:shd w:val="clear" w:color="auto" w:fill="FFFFFF"/>
        <w:rPr>
          <w:color w:val="000000"/>
        </w:rPr>
      </w:pPr>
      <w:sdt>
        <w:sdtPr>
          <w:tag w:val="goog_rdk_31"/>
          <w:id w:val="-538861757"/>
        </w:sdtPr>
        <w:sdtEndPr/>
        <w:sdtContent>
          <w:sdt>
            <w:sdtPr>
              <w:tag w:val="goog_rdk_32"/>
              <w:id w:val="-988954338"/>
            </w:sdtPr>
            <w:sdtEndPr/>
            <w:sdtContent>
              <w:ins w:id="28" w:author="Ingrid Spies - NOAA Federal" w:date="2026-01-14T20:50:00Z">
                <w:r>
                  <w:rPr>
                    <w:rPrChange w:id="29" w:author="Ingrid Spies - NOAA Federal" w:date="2026-01-14T20:50:00Z">
                      <w:rPr>
                        <w:color w:val="000000"/>
                      </w:rPr>
                    </w:rPrChange>
                  </w:rPr>
                  <w:t>W</w:t>
                </w:r>
              </w:ins>
            </w:sdtContent>
          </w:sdt>
          <w:customXmlInsRangeStart w:id="30" w:author="Ingrid Spies - NOAA Federal" w:date="2026-01-14T20:50:00Z"/>
          <w:sdt>
            <w:sdtPr>
              <w:tag w:val="goog_rdk_33"/>
              <w:id w:val="2019147471"/>
            </w:sdtPr>
            <w:sdtEndPr/>
            <w:sdtContent>
              <w:customXmlInsRangeEnd w:id="30"/>
              <w:ins w:id="31" w:author="Ingrid Spies - NOAA Federal" w:date="2026-01-14T20:50:00Z">
                <w:r>
                  <w:rPr>
                    <w:rPrChange w:id="32" w:author="Ingrid Spies - NOAA Federal" w:date="2026-01-14T20:50:00Z">
                      <w:rPr>
                        <w:color w:val="000000"/>
                      </w:rPr>
                    </w:rPrChange>
                  </w:rPr>
                  <w:t>e continue to rate the assessment consid</w:t>
                </w:r>
                <w:r>
                  <w:rPr>
                    <w:rPrChange w:id="33" w:author="Ingrid Spies - NOAA Federal" w:date="2026-01-14T20:50:00Z">
                      <w:rPr>
                        <w:color w:val="000000"/>
                      </w:rPr>
                    </w:rPrChange>
                  </w:rPr>
                  <w:t xml:space="preserve">erations category at risk level 1 – typical to moderately increased concern for the following reasons: </w:t>
                </w:r>
              </w:ins>
              <w:customXmlInsRangeStart w:id="34" w:author="Ingrid Spies - NOAA Federal" w:date="2026-01-14T20:50:00Z"/>
            </w:sdtContent>
          </w:sdt>
          <w:customXmlInsRangeEnd w:id="34"/>
        </w:sdtContent>
      </w:sdt>
      <w:sdt>
        <w:sdtPr>
          <w:tag w:val="goog_rdk_34"/>
          <w:id w:val="-146036935"/>
        </w:sdtPr>
        <w:sdtEndPr/>
        <w:sdtContent>
          <w:del w:id="35" w:author="Ingrid Spies - NOAA Federal" w:date="2026-01-14T20:50:00Z">
            <w:r>
              <w:rPr>
                <w:color w:val="000000"/>
              </w:rPr>
              <w:delText xml:space="preserve">For the reasons that </w:delText>
            </w:r>
          </w:del>
        </w:sdtContent>
      </w:sdt>
      <w:r>
        <w:rPr>
          <w:color w:val="000000"/>
        </w:rPr>
        <w:t>Model 24.0 is fitting the available data reasonably well, does not have a concerning retrospective pattern, and the mean recru</w:t>
      </w:r>
      <w:r>
        <w:rPr>
          <w:color w:val="000000"/>
        </w:rPr>
        <w:t>itment assumption in the projections does not have a large impact on short term ABC and OFL recommendations</w:t>
      </w:r>
      <w:sdt>
        <w:sdtPr>
          <w:tag w:val="goog_rdk_35"/>
          <w:id w:val="1852238000"/>
        </w:sdtPr>
        <w:sdtEndPr/>
        <w:sdtContent>
          <w:sdt>
            <w:sdtPr>
              <w:tag w:val="goog_rdk_36"/>
              <w:id w:val="-709441285"/>
            </w:sdtPr>
            <w:sdtEndPr/>
            <w:sdtContent>
              <w:ins w:id="36" w:author="Ingrid Spies - NOAA Federal" w:date="2026-01-14T20:50:00Z">
                <w:r>
                  <w:rPr>
                    <w:rPrChange w:id="37" w:author="Ingrid Spies - NOAA Federal" w:date="2026-01-14T20:50:00Z">
                      <w:rPr>
                        <w:color w:val="000000"/>
                      </w:rPr>
                    </w:rPrChange>
                  </w:rPr>
                  <w:t>.</w:t>
                </w:r>
              </w:ins>
            </w:sdtContent>
          </w:sdt>
        </w:sdtContent>
      </w:sdt>
      <w:sdt>
        <w:sdtPr>
          <w:tag w:val="goog_rdk_37"/>
          <w:id w:val="1008044731"/>
        </w:sdtPr>
        <w:sdtEndPr/>
        <w:sdtContent>
          <w:del w:id="38" w:author="Ingrid Spies - NOAA Federal" w:date="2026-01-14T20:50:00Z">
            <w:r>
              <w:rPr>
                <w:color w:val="000000"/>
              </w:rPr>
              <w:delText>, we continue to rate the assessment considerations category at risk level 1 – typical to moderately increased concern</w:delText>
            </w:r>
          </w:del>
        </w:sdtContent>
      </w:sdt>
      <w:r>
        <w:rPr>
          <w:color w:val="000000"/>
        </w:rPr>
        <w:t>.</w:t>
      </w:r>
    </w:p>
    <w:p w14:paraId="0000016A" w14:textId="77777777" w:rsidR="005537F9" w:rsidRDefault="000D7614">
      <w:pPr>
        <w:pStyle w:val="Heading4"/>
      </w:pPr>
      <w:r>
        <w:t>Population dynamics co</w:t>
      </w:r>
      <w:r>
        <w:t>nsiderations:</w:t>
      </w:r>
    </w:p>
    <w:p w14:paraId="0000016B" w14:textId="77777777" w:rsidR="005537F9" w:rsidRDefault="000D7614">
      <w:pPr>
        <w:spacing w:after="0"/>
        <w:rPr>
          <w:i/>
          <w:iCs/>
        </w:rPr>
      </w:pPr>
      <w:r>
        <w:rPr>
          <w:i/>
          <w:iCs/>
        </w:rPr>
        <w:t>Risk Level 2: Increased Concern</w:t>
      </w:r>
    </w:p>
    <w:p w14:paraId="0000016C" w14:textId="77777777" w:rsidR="005537F9" w:rsidRDefault="000D7614">
      <w:pPr>
        <w:numPr>
          <w:ilvl w:val="0"/>
          <w:numId w:val="5"/>
        </w:numPr>
        <w:pBdr>
          <w:top w:val="nil"/>
          <w:left w:val="nil"/>
          <w:bottom w:val="nil"/>
          <w:right w:val="nil"/>
          <w:between w:val="nil"/>
        </w:pBdr>
        <w:shd w:val="clear" w:color="auto" w:fill="FFFFFF"/>
        <w:spacing w:after="0"/>
        <w:rPr>
          <w:color w:val="000000"/>
        </w:rPr>
      </w:pPr>
      <w:r>
        <w:rPr>
          <w:color w:val="000000"/>
        </w:rPr>
        <w:t>Female spawning biomass is estimated to decrease over the next 3 years, then increase in the medium-term once the projected year classes (i.e., based on mean recruitment since 1977) begin contributing to the SSB. Total biomass is estimated to increase thro</w:t>
      </w:r>
      <w:r>
        <w:rPr>
          <w:color w:val="000000"/>
        </w:rPr>
        <w:t>ugh 2030.</w:t>
      </w:r>
    </w:p>
    <w:p w14:paraId="0000016D" w14:textId="77777777" w:rsidR="005537F9" w:rsidRDefault="000D7614">
      <w:pPr>
        <w:numPr>
          <w:ilvl w:val="0"/>
          <w:numId w:val="5"/>
        </w:numPr>
        <w:pBdr>
          <w:top w:val="nil"/>
          <w:left w:val="nil"/>
          <w:bottom w:val="nil"/>
          <w:right w:val="nil"/>
          <w:between w:val="nil"/>
        </w:pBdr>
        <w:shd w:val="clear" w:color="auto" w:fill="FFFFFF"/>
        <w:spacing w:after="0"/>
        <w:rPr>
          <w:color w:val="000000"/>
        </w:rPr>
      </w:pPr>
      <w:r>
        <w:rPr>
          <w:color w:val="000000"/>
        </w:rPr>
        <w:t>Auxiliary information on recruitment from non-target fishery sources and the beach seine survey of age-0 fish surveys suggest above average 2020- and 2022-year classes, followed by below average years classes after 2023. Within the observations o</w:t>
      </w:r>
      <w:r>
        <w:rPr>
          <w:color w:val="000000"/>
        </w:rPr>
        <w:t xml:space="preserve">f length composition (and age composition) from the AFSC bottom trawl survey these relatively stronger year classes are present, but not estimated well by the model. </w:t>
      </w:r>
    </w:p>
    <w:p w14:paraId="0000016E" w14:textId="77777777" w:rsidR="005537F9" w:rsidRDefault="000D7614">
      <w:pPr>
        <w:numPr>
          <w:ilvl w:val="0"/>
          <w:numId w:val="5"/>
        </w:numPr>
        <w:pBdr>
          <w:top w:val="nil"/>
          <w:left w:val="nil"/>
          <w:bottom w:val="nil"/>
          <w:right w:val="nil"/>
          <w:between w:val="nil"/>
        </w:pBdr>
        <w:shd w:val="clear" w:color="auto" w:fill="FFFFFF"/>
        <w:spacing w:after="0"/>
        <w:rPr>
          <w:color w:val="000000"/>
        </w:rPr>
      </w:pPr>
      <w:r>
        <w:rPr>
          <w:color w:val="000000"/>
        </w:rPr>
        <w:t>The 2025 observations of population scale from both the fitted data sources (bottom trawl</w:t>
      </w:r>
      <w:r>
        <w:rPr>
          <w:color w:val="000000"/>
        </w:rPr>
        <w:t xml:space="preserve"> survey and longline survey) and the monitored data sources (ADFG trawl survey and shallow water flatfish incidental catch) indicate mixed signals compared to the most recent previous data points. However, each of these data sources indicate a generally in</w:t>
      </w:r>
      <w:r>
        <w:rPr>
          <w:color w:val="000000"/>
        </w:rPr>
        <w:t>creasing trend in population size since historically low levels.</w:t>
      </w:r>
    </w:p>
    <w:p w14:paraId="0000016F" w14:textId="77777777" w:rsidR="005537F9" w:rsidRDefault="000D7614">
      <w:pPr>
        <w:numPr>
          <w:ilvl w:val="0"/>
          <w:numId w:val="5"/>
        </w:numPr>
        <w:pBdr>
          <w:top w:val="nil"/>
          <w:left w:val="nil"/>
          <w:bottom w:val="nil"/>
          <w:right w:val="nil"/>
          <w:between w:val="nil"/>
        </w:pBdr>
        <w:shd w:val="clear" w:color="auto" w:fill="FFFFFF"/>
        <w:spacing w:after="0"/>
        <w:rPr>
          <w:color w:val="000000"/>
        </w:rPr>
      </w:pPr>
      <w:r>
        <w:rPr>
          <w:color w:val="000000"/>
        </w:rPr>
        <w:t xml:space="preserve">Spawning conditions were considered below average to low in 2025. This is based on an uptick of heatwave events during the spawning period in 2025 (Appendix 2.1: S. </w:t>
      </w:r>
      <w:proofErr w:type="spellStart"/>
      <w:r>
        <w:rPr>
          <w:color w:val="000000"/>
        </w:rPr>
        <w:t>Barbeaux</w:t>
      </w:r>
      <w:proofErr w:type="spellEnd"/>
      <w:r>
        <w:rPr>
          <w:color w:val="000000"/>
        </w:rPr>
        <w:t>), low habitat sui</w:t>
      </w:r>
      <w:r>
        <w:rPr>
          <w:color w:val="000000"/>
        </w:rPr>
        <w:t>tability index (based on temperatures at GAK 1 of the Seward line from January to April, Appendix 2.1: L. Rogers), and low Mesoscale eddy kinetic energy in the Kodiak region (implying reduced larval retention and cross-shelf transport to suitable nearshore</w:t>
      </w:r>
      <w:r>
        <w:rPr>
          <w:color w:val="000000"/>
        </w:rPr>
        <w:t xml:space="preserve"> nursery environments, Appendix 2.1: W. Cheng). </w:t>
      </w:r>
    </w:p>
    <w:p w14:paraId="00000170" w14:textId="77777777" w:rsidR="005537F9" w:rsidRDefault="000D7614">
      <w:pPr>
        <w:numPr>
          <w:ilvl w:val="0"/>
          <w:numId w:val="5"/>
        </w:numPr>
        <w:pBdr>
          <w:top w:val="nil"/>
          <w:left w:val="nil"/>
          <w:bottom w:val="nil"/>
          <w:right w:val="nil"/>
          <w:between w:val="nil"/>
        </w:pBdr>
        <w:shd w:val="clear" w:color="auto" w:fill="FFFFFF"/>
        <w:rPr>
          <w:color w:val="000000"/>
        </w:rPr>
      </w:pPr>
      <w:r>
        <w:rPr>
          <w:color w:val="000000"/>
        </w:rPr>
        <w:t xml:space="preserve">Overall, the stock has yet to recover in the GOA to historical levels. Because of the persistent low levels of observed and estimated abundance and continued estimates of below average recruitment of recent </w:t>
      </w:r>
      <w:r>
        <w:rPr>
          <w:color w:val="000000"/>
        </w:rPr>
        <w:t>year-classes, we continue to rate the population dynamics considerations category at risk level 2 – increased concern.</w:t>
      </w:r>
    </w:p>
    <w:p w14:paraId="00000171" w14:textId="77777777" w:rsidR="005537F9" w:rsidRDefault="000D7614">
      <w:pPr>
        <w:pStyle w:val="Heading4"/>
      </w:pPr>
      <w:r>
        <w:lastRenderedPageBreak/>
        <w:t>Ecosystem considerations:</w:t>
      </w:r>
    </w:p>
    <w:p w14:paraId="00000172" w14:textId="77777777" w:rsidR="005537F9" w:rsidRDefault="000D7614">
      <w:pPr>
        <w:spacing w:after="0"/>
        <w:rPr>
          <w:i/>
          <w:iCs/>
        </w:rPr>
      </w:pPr>
      <w:r>
        <w:rPr>
          <w:i/>
          <w:iCs/>
        </w:rPr>
        <w:t>Risk Level 2: Increased Concern</w:t>
      </w:r>
    </w:p>
    <w:p w14:paraId="00000173" w14:textId="77777777" w:rsidR="005537F9" w:rsidRDefault="000D7614">
      <w:pPr>
        <w:numPr>
          <w:ilvl w:val="0"/>
          <w:numId w:val="4"/>
        </w:numPr>
        <w:spacing w:after="0"/>
      </w:pPr>
      <w:r>
        <w:t xml:space="preserve">Prolonged periods of above average temperatures, including periods in moderate </w:t>
      </w:r>
      <w:r>
        <w:t>marine heatwave status, through the winter, early spring, late summer, and fall, throughout the water column on the shelf and offshore in the gyre (</w:t>
      </w:r>
      <w:proofErr w:type="spellStart"/>
      <w:r>
        <w:t>Lemagie</w:t>
      </w:r>
      <w:proofErr w:type="spellEnd"/>
      <w:r>
        <w:t xml:space="preserve"> and Bell, </w:t>
      </w:r>
      <w:proofErr w:type="spellStart"/>
      <w:r>
        <w:t>Lemagie</w:t>
      </w:r>
      <w:proofErr w:type="spellEnd"/>
      <w:r>
        <w:t xml:space="preserve"> and Callahan, and Ocean Temperature Synthesis, in Ferriss 2026) may lead to higher</w:t>
      </w:r>
      <w:r>
        <w:t xml:space="preserve"> metabolic demands of adult cod (requiring increased prey base to support their energetic needs, Appendix 2.1: Adams). </w:t>
      </w:r>
    </w:p>
    <w:p w14:paraId="00000174" w14:textId="77777777" w:rsidR="005537F9" w:rsidRDefault="000D7614">
      <w:pPr>
        <w:numPr>
          <w:ilvl w:val="0"/>
          <w:numId w:val="4"/>
        </w:numPr>
        <w:spacing w:after="0"/>
      </w:pPr>
      <w:r>
        <w:t>Juvenile cod (&lt;50cm) body condition decreased slightly and remained below average while adult Pacific cod (&gt;50cm) decreased from average</w:t>
      </w:r>
      <w:r>
        <w:t xml:space="preserve"> to below average in 2025 (Appendix 2.1: Rohan, </w:t>
      </w:r>
      <w:proofErr w:type="spellStart"/>
      <w:r>
        <w:t>Prohaska</w:t>
      </w:r>
      <w:proofErr w:type="spellEnd"/>
      <w:r>
        <w:t xml:space="preserve"> and Rohan). This decrease in body condition may imply below average prey availability.</w:t>
      </w:r>
    </w:p>
    <w:p w14:paraId="00000175" w14:textId="77777777" w:rsidR="005537F9" w:rsidRDefault="000D7614">
      <w:pPr>
        <w:numPr>
          <w:ilvl w:val="0"/>
          <w:numId w:val="4"/>
        </w:numPr>
        <w:spacing w:after="0"/>
      </w:pPr>
      <w:r>
        <w:t>There are mixed signals in the indicators for prey base. An adequate prey base is supported by observations of a</w:t>
      </w:r>
      <w:r>
        <w:t>bove-average euphausiid spring biomass in the northern GOA (Hopcroft, in Ferriss 2026), elevated herring ocean stocks in SE Alaska (Dressel et al., in Ferriss 2026), elevated capelin presence in seabird diets (Whelan et al., in Ferriss 2026), good reproduc</w:t>
      </w:r>
      <w:r>
        <w:t xml:space="preserve">tive success of fish-eating seabirds (Appendix 2.1: </w:t>
      </w:r>
      <w:proofErr w:type="spellStart"/>
      <w:r>
        <w:t>Zador</w:t>
      </w:r>
      <w:proofErr w:type="spellEnd"/>
      <w:r>
        <w:t>, Drummond et al., in Ferriss 2026), and an increase in hermit crabs (representing benthic prey) in the western GOA (Whitehouse and Aydin, in Ferriss 2026). An inadequate prey base is supported by ob</w:t>
      </w:r>
      <w:r>
        <w:t xml:space="preserve">servations of continued low presence of P. </w:t>
      </w:r>
      <w:proofErr w:type="spellStart"/>
      <w:r>
        <w:t>sandlance</w:t>
      </w:r>
      <w:proofErr w:type="spellEnd"/>
      <w:r>
        <w:t xml:space="preserve"> in seabird diets in the northern GOA (Whelan et al., in Ferriss 2026), reduced biomass of brittle stars and echinoderms (representing benthic prey, Whitehouse and Aydin, in Ferriss 2026) and average to b</w:t>
      </w:r>
      <w:r>
        <w:t xml:space="preserve">elow-average pandalid shrimp (Friedman, in Ferriss 2026) in the western GOA. </w:t>
      </w:r>
    </w:p>
    <w:p w14:paraId="00000176" w14:textId="77777777" w:rsidR="005537F9" w:rsidRDefault="000D7614">
      <w:pPr>
        <w:numPr>
          <w:ilvl w:val="0"/>
          <w:numId w:val="4"/>
        </w:numPr>
        <w:spacing w:after="0"/>
      </w:pPr>
      <w:r>
        <w:t xml:space="preserve">The spring phytoplankton bloom (satellite derived mean chlorophyll </w:t>
      </w:r>
      <w:r>
        <w:rPr>
          <w:i/>
          <w:iCs/>
        </w:rPr>
        <w:t>a</w:t>
      </w:r>
      <w:r>
        <w:t xml:space="preserve">) was slightly above average (Gann, in Ferriss 2026), while the peak timing of the spring bloom has stabilized somewhat since 2020 and is at the average for the time series (Appendix 2.1: Callahan). This may provide a buffer to increased metabolic demands </w:t>
      </w:r>
      <w:r>
        <w:t>in warming temperatures. However, the phytoplankton community size index observed along Seward Line was dominated by smaller-cell dominated spring bloom, comparable to recent marine heatwave years (in contrast to 2021-2024), indicating a less efficient tra</w:t>
      </w:r>
      <w:r>
        <w:t xml:space="preserve">nsfer of energy up the </w:t>
      </w:r>
      <w:proofErr w:type="spellStart"/>
      <w:r>
        <w:t>foodweb</w:t>
      </w:r>
      <w:proofErr w:type="spellEnd"/>
      <w:r>
        <w:t xml:space="preserve"> (</w:t>
      </w:r>
      <w:proofErr w:type="spellStart"/>
      <w:r>
        <w:t>Hennon</w:t>
      </w:r>
      <w:proofErr w:type="spellEnd"/>
      <w:r>
        <w:t>, in Ferriss 2026).</w:t>
      </w:r>
    </w:p>
    <w:p w14:paraId="00000177" w14:textId="77777777" w:rsidR="005537F9" w:rsidRDefault="000D7614">
      <w:pPr>
        <w:numPr>
          <w:ilvl w:val="0"/>
          <w:numId w:val="4"/>
        </w:numPr>
        <w:spacing w:after="0"/>
      </w:pPr>
      <w:r>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w:t>
      </w:r>
      <w:r>
        <w:t xml:space="preserve">s 2026), slight increase in projected biomass consumed from the CEATTLE multispecies model (Appendix 2.1: Adams), and steadily increasing population of Steller sea lions in the GOA (Appendix 2.1: Sweeney). </w:t>
      </w:r>
    </w:p>
    <w:p w14:paraId="00000178" w14:textId="77777777" w:rsidR="005537F9" w:rsidRDefault="000D7614">
      <w:pPr>
        <w:numPr>
          <w:ilvl w:val="0"/>
          <w:numId w:val="4"/>
        </w:numPr>
        <w:spacing w:after="0"/>
      </w:pPr>
      <w:r>
        <w:t>Overall, due to the prolonged periods of above av</w:t>
      </w:r>
      <w:r>
        <w:t>erage temperatures throughout the water column coupled with the decrease to below average body condition for adult Pacific cod as an indication of prey availability in 2025 we increase the risk level for ecosystem considerations to risk level 2 – increased</w:t>
      </w:r>
      <w:r>
        <w:t xml:space="preserve"> concern. These conditions, while not as extreme as observed during the heatwave years, still present an increased risk to the adult population that comprises the 2026 recommended ABC.</w:t>
      </w:r>
    </w:p>
    <w:p w14:paraId="00000179" w14:textId="77777777" w:rsidR="005537F9" w:rsidRDefault="000D7614">
      <w:pPr>
        <w:pStyle w:val="Heading4"/>
        <w:rPr>
          <w:u w:val="none"/>
        </w:rPr>
      </w:pPr>
      <w:r>
        <w:t>Fishery-informed stock considerations:</w:t>
      </w:r>
      <w:r>
        <w:rPr>
          <w:u w:val="none"/>
        </w:rPr>
        <w:t xml:space="preserve"> </w:t>
      </w:r>
    </w:p>
    <w:p w14:paraId="0000017A" w14:textId="77777777" w:rsidR="005537F9" w:rsidRDefault="000D7614">
      <w:pPr>
        <w:spacing w:after="0"/>
        <w:rPr>
          <w:i/>
          <w:iCs/>
        </w:rPr>
      </w:pPr>
      <w:r>
        <w:rPr>
          <w:i/>
          <w:iCs/>
        </w:rPr>
        <w:t>Risk Level 1: Normal</w:t>
      </w:r>
    </w:p>
    <w:p w14:paraId="0000017B" w14:textId="77777777" w:rsidR="005537F9" w:rsidRDefault="000D7614">
      <w:pPr>
        <w:numPr>
          <w:ilvl w:val="0"/>
          <w:numId w:val="6"/>
        </w:numPr>
        <w:pBdr>
          <w:top w:val="nil"/>
          <w:left w:val="nil"/>
          <w:bottom w:val="nil"/>
          <w:right w:val="nil"/>
          <w:between w:val="nil"/>
        </w:pBdr>
        <w:spacing w:after="0"/>
      </w:pPr>
      <w:r>
        <w:rPr>
          <w:color w:val="000000"/>
        </w:rPr>
        <w:t xml:space="preserve">Where data were available, catch-per-unit effort measures in the GOA fisheries showed mixed signals that are consistent with previous years. </w:t>
      </w:r>
    </w:p>
    <w:p w14:paraId="0000017C" w14:textId="77777777" w:rsidR="005537F9" w:rsidRDefault="000D7614">
      <w:pPr>
        <w:numPr>
          <w:ilvl w:val="0"/>
          <w:numId w:val="6"/>
        </w:numPr>
        <w:pBdr>
          <w:top w:val="nil"/>
          <w:left w:val="nil"/>
          <w:bottom w:val="nil"/>
          <w:right w:val="nil"/>
          <w:between w:val="nil"/>
        </w:pBdr>
        <w:spacing w:after="0"/>
      </w:pPr>
      <w:r>
        <w:rPr>
          <w:color w:val="000000"/>
        </w:rPr>
        <w:lastRenderedPageBreak/>
        <w:t xml:space="preserve">It should be noted that catch levels and fishery participation have been low over the past 5 </w:t>
      </w:r>
      <w:r>
        <w:rPr>
          <w:color w:val="000000"/>
        </w:rPr>
        <w:t xml:space="preserve">years in comparison with pre fishery closure years due to the lower population size resulting in lower catch limits than historical limits. </w:t>
      </w:r>
    </w:p>
    <w:p w14:paraId="0000017D" w14:textId="77777777" w:rsidR="005537F9" w:rsidRDefault="000D7614">
      <w:pPr>
        <w:numPr>
          <w:ilvl w:val="0"/>
          <w:numId w:val="6"/>
        </w:numPr>
        <w:pBdr>
          <w:top w:val="nil"/>
          <w:left w:val="nil"/>
          <w:bottom w:val="nil"/>
          <w:right w:val="nil"/>
          <w:between w:val="nil"/>
        </w:pBdr>
        <w:spacing w:after="0"/>
      </w:pPr>
      <w:r>
        <w:rPr>
          <w:color w:val="000000"/>
        </w:rPr>
        <w:t xml:space="preserve">Bycatch in other fisheries still </w:t>
      </w:r>
      <w:sdt>
        <w:sdtPr>
          <w:tag w:val="goog_rdk_38"/>
          <w:id w:val="-1351405244"/>
        </w:sdtPr>
        <w:sdtEndPr/>
        <w:sdtContent>
          <w:sdt>
            <w:sdtPr>
              <w:tag w:val="goog_rdk_39"/>
              <w:id w:val="-2078138423"/>
            </w:sdtPr>
            <w:sdtEndPr/>
            <w:sdtContent>
              <w:ins w:id="39" w:author="Ingrid Spies - NOAA Federal" w:date="2026-01-14T20:52:00Z">
                <w:r>
                  <w:rPr>
                    <w:rPrChange w:id="40" w:author="Ingrid Spies - NOAA Federal" w:date="2026-01-14T20:52:00Z">
                      <w:rPr>
                        <w:color w:val="000000"/>
                      </w:rPr>
                    </w:rPrChange>
                  </w:rPr>
                  <w:t>remains</w:t>
                </w:r>
              </w:ins>
            </w:sdtContent>
          </w:sdt>
        </w:sdtContent>
      </w:sdt>
      <w:sdt>
        <w:sdtPr>
          <w:tag w:val="goog_rdk_40"/>
          <w:id w:val="-1328413282"/>
        </w:sdtPr>
        <w:sdtEndPr/>
        <w:sdtContent>
          <w:sdt>
            <w:sdtPr>
              <w:tag w:val="goog_rdk_41"/>
              <w:id w:val="1896852224"/>
            </w:sdtPr>
            <w:sdtEndPr/>
            <w:sdtContent>
              <w:del w:id="41" w:author="Ingrid Spies - NOAA Federal" w:date="2026-01-14T20:52:00Z">
                <w:r>
                  <w:rPr>
                    <w:rPrChange w:id="42" w:author="Ingrid Spies - NOAA Federal" w:date="2026-01-14T20:52:00Z">
                      <w:rPr>
                        <w:color w:val="000000"/>
                      </w:rPr>
                    </w:rPrChange>
                  </w:rPr>
                  <w:delText>remain</w:delText>
                </w:r>
              </w:del>
            </w:sdtContent>
          </w:sdt>
        </w:sdtContent>
      </w:sdt>
      <w:r>
        <w:rPr>
          <w:color w:val="000000"/>
        </w:rPr>
        <w:t xml:space="preserve"> low compared to fisheries prior to the 2014-2016 marine heat</w:t>
      </w:r>
      <w:r>
        <w:rPr>
          <w:color w:val="000000"/>
        </w:rPr>
        <w:t xml:space="preserve">wave, with the exception of the shallow water flatfish fishery, within which we have noted that Pacific cod catch has increased. </w:t>
      </w:r>
    </w:p>
    <w:p w14:paraId="0000017E" w14:textId="77777777" w:rsidR="005537F9" w:rsidRDefault="000D7614">
      <w:pPr>
        <w:numPr>
          <w:ilvl w:val="0"/>
          <w:numId w:val="6"/>
        </w:numPr>
        <w:pBdr>
          <w:top w:val="nil"/>
          <w:left w:val="nil"/>
          <w:bottom w:val="nil"/>
          <w:right w:val="nil"/>
          <w:between w:val="nil"/>
        </w:pBdr>
      </w:pPr>
      <w:r>
        <w:rPr>
          <w:color w:val="000000"/>
        </w:rPr>
        <w:t>We continue to rate the fishery-informed stock considerations at risk level 1 – no apparent concerns.</w:t>
      </w:r>
    </w:p>
    <w:p w14:paraId="0000017F" w14:textId="77777777" w:rsidR="005537F9" w:rsidRDefault="000D7614">
      <w:pPr>
        <w:pStyle w:val="Heading4"/>
      </w:pPr>
      <w:r>
        <w:t>ABC recommendation</w:t>
      </w:r>
    </w:p>
    <w:p w14:paraId="00000180" w14:textId="77777777" w:rsidR="005537F9" w:rsidRDefault="000D7614">
      <w:pPr>
        <w:shd w:val="clear" w:color="auto" w:fill="FFFFFF"/>
        <w:rPr>
          <w:color w:val="000000"/>
        </w:rPr>
      </w:pPr>
      <w:r>
        <w:rPr>
          <w:color w:val="000000"/>
        </w:rPr>
        <w:t>While</w:t>
      </w:r>
      <w:r>
        <w:rPr>
          <w:color w:val="000000"/>
        </w:rPr>
        <w:t xml:space="preserve"> the largest score of the risk table is level 2, we do not recommend that ABC be set below the maximum permissible. This recommendation, however, is made while acknowledging that there is increased risk from sources not explicitly contained within the stoc</w:t>
      </w:r>
      <w:r>
        <w:rPr>
          <w:color w:val="000000"/>
        </w:rPr>
        <w:t xml:space="preserve">k assessment model. Particularly the increased risk posed by warmer than average temperatures through most of 2025 having an impact on a population </w:t>
      </w:r>
      <w:proofErr w:type="gramStart"/>
      <w:r>
        <w:rPr>
          <w:color w:val="000000"/>
        </w:rPr>
        <w:t>whose</w:t>
      </w:r>
      <w:proofErr w:type="gramEnd"/>
      <w:r>
        <w:rPr>
          <w:color w:val="000000"/>
        </w:rPr>
        <w:t xml:space="preserve"> spawning </w:t>
      </w:r>
      <w:sdt>
        <w:sdtPr>
          <w:tag w:val="goog_rdk_42"/>
          <w:id w:val="333145036"/>
        </w:sdtPr>
        <w:sdtEndPr/>
        <w:sdtContent>
          <w:sdt>
            <w:sdtPr>
              <w:tag w:val="goog_rdk_43"/>
              <w:id w:val="-1680206866"/>
            </w:sdtPr>
            <w:sdtEndPr/>
            <w:sdtContent>
              <w:ins w:id="43" w:author="Ingrid Spies - NOAA Federal" w:date="2026-01-14T20:52:00Z">
                <w:r>
                  <w:rPr>
                    <w:rPrChange w:id="44" w:author="Ingrid Spies - NOAA Federal" w:date="2026-01-14T20:52:00Z">
                      <w:rPr>
                        <w:color w:val="000000"/>
                      </w:rPr>
                    </w:rPrChange>
                  </w:rPr>
                  <w:t>biomass has</w:t>
                </w:r>
              </w:ins>
            </w:sdtContent>
          </w:sdt>
        </w:sdtContent>
      </w:sdt>
      <w:sdt>
        <w:sdtPr>
          <w:tag w:val="goog_rdk_44"/>
          <w:id w:val="2123637616"/>
        </w:sdtPr>
        <w:sdtEndPr/>
        <w:sdtContent>
          <w:sdt>
            <w:sdtPr>
              <w:tag w:val="goog_rdk_45"/>
              <w:id w:val="1134114830"/>
            </w:sdtPr>
            <w:sdtEndPr/>
            <w:sdtContent>
              <w:del w:id="45" w:author="Ingrid Spies - NOAA Federal" w:date="2026-01-14T20:52:00Z">
                <w:r>
                  <w:rPr>
                    <w:rPrChange w:id="46" w:author="Ingrid Spies - NOAA Federal" w:date="2026-01-14T20:52:00Z">
                      <w:rPr>
                        <w:color w:val="000000"/>
                      </w:rPr>
                    </w:rPrChange>
                  </w:rPr>
                  <w:delText>biomass that has</w:delText>
                </w:r>
              </w:del>
            </w:sdtContent>
          </w:sdt>
        </w:sdtContent>
      </w:sdt>
      <w:r>
        <w:rPr>
          <w:color w:val="000000"/>
        </w:rPr>
        <w:t xml:space="preserve"> yet to return to historical levels and has produced below</w:t>
      </w:r>
      <w:r>
        <w:rPr>
          <w:color w:val="000000"/>
        </w:rPr>
        <w:t xml:space="preserve"> average recruitment since 2014. </w:t>
      </w:r>
    </w:p>
    <w:p w14:paraId="00000181" w14:textId="77777777" w:rsidR="005537F9" w:rsidRDefault="000D7614">
      <w:pPr>
        <w:shd w:val="clear" w:color="auto" w:fill="FFFFFF"/>
        <w:rPr>
          <w:color w:val="000000"/>
        </w:rPr>
      </w:pPr>
      <w:r>
        <w:rPr>
          <w:color w:val="000000"/>
        </w:rPr>
        <w:t>In terms of the marine heatwave index, similar conditions to those in 2025 have been observed in recent years, notably in 2014 and again in 2019. After 2014, the severe marine heatwave hit in 2015 and 2016 during which the</w:t>
      </w:r>
      <w:r>
        <w:rPr>
          <w:color w:val="000000"/>
        </w:rPr>
        <w:t xml:space="preserve"> population collapsed. It must be noted that the magnitude of the population was much different in 2014 prior to the severe marine heatwave event compared to 2025; the spawning biomass in 2014 (as estimated by the 2014 assessment) was 250% larger than the </w:t>
      </w:r>
      <w:r>
        <w:rPr>
          <w:color w:val="000000"/>
        </w:rPr>
        <w:t>spawning biomass estimated in 2025 by Model 24.0, and the adopted ABC for 2015 (the largest ABC on record) was nearly 150% larger than the recommended ABC for 2026. Rescaling the 2015 and 2026 ABCs with the total biomass estimated in these years by Model 2</w:t>
      </w:r>
      <w:r>
        <w:rPr>
          <w:color w:val="000000"/>
        </w:rPr>
        <w:t>4.0 results in an ABC that was 24% larger in 2015 compared to the recommended 2026 ABC. In other words, the 2026 ABC is buffered by an additional 24% compared to the ABC that would have resulted given the current stock status and assessment model structure</w:t>
      </w:r>
      <w:r>
        <w:rPr>
          <w:color w:val="000000"/>
        </w:rPr>
        <w:t xml:space="preserve"> as compared to that which existed in 2015. After 2019 the marine heatwave did not persist and we have since observed and estimated that the adult population trend continues to increase after 2019. However, the </w:t>
      </w:r>
      <w:proofErr w:type="gramStart"/>
      <w:r>
        <w:rPr>
          <w:color w:val="000000"/>
        </w:rPr>
        <w:t>2019 year</w:t>
      </w:r>
      <w:proofErr w:type="gramEnd"/>
      <w:r>
        <w:rPr>
          <w:color w:val="000000"/>
        </w:rPr>
        <w:t xml:space="preserve"> class was the smallest of the time </w:t>
      </w:r>
      <w:r>
        <w:rPr>
          <w:color w:val="000000"/>
        </w:rPr>
        <w:t xml:space="preserve">series. We suspect that it is likely that the </w:t>
      </w:r>
      <w:proofErr w:type="gramStart"/>
      <w:r>
        <w:rPr>
          <w:color w:val="000000"/>
        </w:rPr>
        <w:t>2025 year</w:t>
      </w:r>
      <w:proofErr w:type="gramEnd"/>
      <w:r>
        <w:rPr>
          <w:color w:val="000000"/>
        </w:rPr>
        <w:t xml:space="preserve"> class will be small due to the 2025 conditions, however, it is less clear as to the impact of the conditions in 2025 on the adult population that comprises the 2026 recommended ABC. It is also unknown</w:t>
      </w:r>
      <w:r>
        <w:rPr>
          <w:color w:val="000000"/>
        </w:rPr>
        <w:t xml:space="preserve"> whether the conditions we observed in 2025 will continue into 2026, even though current conditions have cooled compared to previously in 2025. We emphasize that this is an additional risk when considering the recommended 2026 ABC.</w:t>
      </w:r>
    </w:p>
    <w:p w14:paraId="00000182" w14:textId="77777777" w:rsidR="005537F9" w:rsidRDefault="000D7614">
      <w:pPr>
        <w:shd w:val="clear" w:color="auto" w:fill="FFFFFF"/>
        <w:rPr>
          <w:color w:val="000000"/>
        </w:rPr>
      </w:pPr>
      <w:r>
        <w:rPr>
          <w:color w:val="000000"/>
        </w:rPr>
        <w:t>When considering additio</w:t>
      </w:r>
      <w:r>
        <w:rPr>
          <w:color w:val="000000"/>
        </w:rPr>
        <w:t xml:space="preserve">nal buffers that reduce ABC due to increased risk, it must be acknowledged that the Pacific cod stock is in Tier 3b status, or, on the ramp of the HCR. This translates to a reduction in </w:t>
      </w:r>
      <w:r>
        <w:rPr>
          <w:i/>
          <w:iCs/>
          <w:color w:val="000000"/>
        </w:rPr>
        <w:t>F</w:t>
      </w:r>
      <w:r>
        <w:rPr>
          <w:i/>
          <w:iCs/>
          <w:color w:val="000000"/>
          <w:vertAlign w:val="subscript"/>
        </w:rPr>
        <w:t>40</w:t>
      </w:r>
      <w:proofErr w:type="gramStart"/>
      <w:r>
        <w:rPr>
          <w:i/>
          <w:iCs/>
          <w:color w:val="000000"/>
          <w:vertAlign w:val="subscript"/>
        </w:rPr>
        <w:t>%</w:t>
      </w:r>
      <w:r>
        <w:rPr>
          <w:color w:val="000000"/>
        </w:rPr>
        <w:t xml:space="preserve">  of</w:t>
      </w:r>
      <w:proofErr w:type="gramEnd"/>
      <w:r>
        <w:rPr>
          <w:color w:val="000000"/>
        </w:rPr>
        <w:t xml:space="preserve"> 18% to obtain the 2026 </w:t>
      </w:r>
      <w:r>
        <w:rPr>
          <w:i/>
          <w:iCs/>
          <w:color w:val="000000"/>
        </w:rPr>
        <w:t>F</w:t>
      </w:r>
      <w:r>
        <w:rPr>
          <w:i/>
          <w:iCs/>
          <w:color w:val="000000"/>
          <w:vertAlign w:val="subscript"/>
        </w:rPr>
        <w:t>ABC</w:t>
      </w:r>
      <w:r>
        <w:rPr>
          <w:i/>
          <w:iCs/>
          <w:color w:val="000000"/>
        </w:rPr>
        <w:t xml:space="preserve"> </w:t>
      </w:r>
      <w:r>
        <w:rPr>
          <w:color w:val="000000"/>
        </w:rPr>
        <w:t xml:space="preserve">and 30% to obtain the 2027 </w:t>
      </w:r>
      <w:r>
        <w:rPr>
          <w:i/>
          <w:iCs/>
          <w:color w:val="000000"/>
        </w:rPr>
        <w:t>F</w:t>
      </w:r>
      <w:r>
        <w:rPr>
          <w:i/>
          <w:iCs/>
          <w:color w:val="000000"/>
          <w:vertAlign w:val="subscript"/>
        </w:rPr>
        <w:t>ABC</w:t>
      </w:r>
      <w:r>
        <w:rPr>
          <w:color w:val="000000"/>
        </w:rPr>
        <w:t xml:space="preserve">. </w:t>
      </w:r>
      <w:r>
        <w:rPr>
          <w:color w:val="000000"/>
        </w:rPr>
        <w:t>An additional point to make, is that when conducting the projections, the assumption for current year catch is that the full ABC will be taken. However, since the fishery closure in 2020 an average of 82% of the ABC has been prosecuted. If the actual catch</w:t>
      </w:r>
      <w:r>
        <w:rPr>
          <w:color w:val="000000"/>
        </w:rPr>
        <w:t xml:space="preserve"> in 2025 were used in Model 24.0 instead of the full 2025 ABC this results in a 5% increase in the 2026 recommended ABC, thus, this model assumption results in an inherent reduction of roughly 5% in the recommended ABC. Interestingly, if the fishery operat</w:t>
      </w:r>
      <w:r>
        <w:rPr>
          <w:color w:val="000000"/>
        </w:rPr>
        <w:t>es in 2026 similar to the last few years and less than 90% of the recommended 2026 ABC is taken, this translates to a projected spawning biomass in 2026 that would roughly be at the same level as the 2025 estimated spawning biomass. Finally, it should be n</w:t>
      </w:r>
      <w:r>
        <w:rPr>
          <w:color w:val="000000"/>
        </w:rPr>
        <w:t xml:space="preserve">oted that the assessment model in its current form is fundamentally the same as the model adopted in </w:t>
      </w:r>
      <w:r>
        <w:rPr>
          <w:color w:val="000000"/>
        </w:rPr>
        <w:lastRenderedPageBreak/>
        <w:t>2019. While a number of improvements to the data and model have been adopted in the intervening years, the current model is much the same as the model that</w:t>
      </w:r>
      <w:r>
        <w:rPr>
          <w:color w:val="000000"/>
        </w:rPr>
        <w:t xml:space="preserve"> was used to recommend the fishery closure in 2020.</w:t>
      </w:r>
    </w:p>
    <w:p w14:paraId="00000183" w14:textId="77777777" w:rsidR="005537F9" w:rsidRDefault="000D7614">
      <w:pPr>
        <w:shd w:val="clear" w:color="auto" w:fill="FFFFFF"/>
        <w:rPr>
          <w:color w:val="000000"/>
        </w:rPr>
      </w:pPr>
      <w:r>
        <w:rPr>
          <w:color w:val="000000"/>
        </w:rPr>
        <w:t>While we have presented several additional buffers that are inherent to the assessment process and serve to reduce the recommended 2026 ABC, including the current model structure, projection assumptions, and NPFMC Tier status, it is not clear to what exten</w:t>
      </w:r>
      <w:r>
        <w:rPr>
          <w:color w:val="000000"/>
        </w:rPr>
        <w:t>t the risk we highlight would be mitigated. While an additional buffer to the ones already included may be desirable, we have been provided no guidance in applying a method with clear and discernable objectives to add buffers that are in addition to the NP</w:t>
      </w:r>
      <w:r>
        <w:rPr>
          <w:color w:val="000000"/>
        </w:rPr>
        <w:t>FMC HCR and Tier status that mitigate additional risk not explicitly considered in the assessment model. It is also unclear as to the measurable effect, or risk reduction, that previous additional buffers employed across stocks assessed by the AFSC have pr</w:t>
      </w:r>
      <w:r>
        <w:rPr>
          <w:color w:val="000000"/>
        </w:rPr>
        <w:t>ovided.</w:t>
      </w:r>
    </w:p>
    <w:p w14:paraId="00000184" w14:textId="77777777" w:rsidR="005537F9" w:rsidRDefault="000D7614">
      <w:r>
        <w:t xml:space="preserve">For 2026 the spawning stock biomass is projected to be above </w:t>
      </w:r>
      <w:r>
        <w:rPr>
          <w:i/>
          <w:iCs/>
        </w:rPr>
        <w:t>B</w:t>
      </w:r>
      <w:r>
        <w:rPr>
          <w:i/>
          <w:iCs/>
          <w:vertAlign w:val="subscript"/>
        </w:rPr>
        <w:t>20</w:t>
      </w:r>
      <w:proofErr w:type="gramStart"/>
      <w:r>
        <w:rPr>
          <w:i/>
          <w:iCs/>
          <w:vertAlign w:val="subscript"/>
        </w:rPr>
        <w:t>%</w:t>
      </w:r>
      <w:r>
        <w:rPr>
          <w:vertAlign w:val="subscript"/>
        </w:rPr>
        <w:t xml:space="preserve"> </w:t>
      </w:r>
      <w:r>
        <w:t>,</w:t>
      </w:r>
      <w:proofErr w:type="gramEnd"/>
      <w:r>
        <w:t xml:space="preserve"> and despite a drop in spawning biomass in 2027 is projected to remain above </w:t>
      </w:r>
      <w:r>
        <w:rPr>
          <w:i/>
          <w:iCs/>
        </w:rPr>
        <w:t>B</w:t>
      </w:r>
      <w:r>
        <w:rPr>
          <w:i/>
          <w:iCs/>
          <w:vertAlign w:val="subscript"/>
        </w:rPr>
        <w:t>20%</w:t>
      </w:r>
      <w:r>
        <w:t xml:space="preserve"> in 2027.</w:t>
      </w:r>
    </w:p>
    <w:p w14:paraId="00000185" w14:textId="77777777" w:rsidR="005537F9" w:rsidRDefault="000D7614">
      <w:pPr>
        <w:pStyle w:val="Heading3"/>
      </w:pPr>
      <w:r>
        <w:t>Area Allocation of Harvests</w:t>
      </w:r>
    </w:p>
    <w:p w14:paraId="00000186" w14:textId="77777777" w:rsidR="005537F9" w:rsidRDefault="000D7614">
      <w:pPr>
        <w:keepNext/>
      </w:pPr>
      <w:r>
        <w:t>To determine the Biologically informed Recommended Distributio</w:t>
      </w:r>
      <w:r>
        <w:t xml:space="preserve">ns (BRD) for GOA subregions, we utilize the </w:t>
      </w:r>
      <w:proofErr w:type="spellStart"/>
      <w:r>
        <w:rPr>
          <w:rFonts w:ascii="Courier New" w:eastAsia="Courier New" w:hAnsi="Courier New" w:cs="Courier New"/>
          <w:sz w:val="20"/>
          <w:szCs w:val="20"/>
        </w:rPr>
        <w:t>rema</w:t>
      </w:r>
      <w:proofErr w:type="spellEnd"/>
      <w:r>
        <w:t xml:space="preserve"> R package. For this year’s assessment, two modifications to the </w:t>
      </w:r>
      <w:proofErr w:type="spellStart"/>
      <w:r>
        <w:rPr>
          <w:rFonts w:ascii="Courier New" w:eastAsia="Courier New" w:hAnsi="Courier New" w:cs="Courier New"/>
          <w:sz w:val="20"/>
          <w:szCs w:val="20"/>
        </w:rPr>
        <w:t>rema</w:t>
      </w:r>
      <w:proofErr w:type="spellEnd"/>
      <w:r>
        <w:t xml:space="preserve"> model configuration are recommended:</w:t>
      </w:r>
    </w:p>
    <w:p w14:paraId="00000187" w14:textId="77777777" w:rsidR="005537F9" w:rsidRDefault="000D7614">
      <w:pPr>
        <w:keepNext/>
        <w:numPr>
          <w:ilvl w:val="0"/>
          <w:numId w:val="2"/>
        </w:numPr>
        <w:pBdr>
          <w:top w:val="nil"/>
          <w:left w:val="nil"/>
          <w:bottom w:val="nil"/>
          <w:right w:val="nil"/>
          <w:between w:val="nil"/>
        </w:pBdr>
        <w:spacing w:after="0"/>
      </w:pPr>
      <w:r>
        <w:rPr>
          <w:color w:val="000000"/>
        </w:rPr>
        <w:t>Process Error: Estimate a single process error parameter across all GOA subregions rather than a process error parameter for each subregion.</w:t>
      </w:r>
    </w:p>
    <w:p w14:paraId="00000188" w14:textId="77777777" w:rsidR="005537F9" w:rsidRDefault="000D7614">
      <w:pPr>
        <w:keepNext/>
        <w:numPr>
          <w:ilvl w:val="0"/>
          <w:numId w:val="2"/>
        </w:numPr>
        <w:pBdr>
          <w:top w:val="nil"/>
          <w:left w:val="nil"/>
          <w:bottom w:val="nil"/>
          <w:right w:val="nil"/>
          <w:between w:val="nil"/>
        </w:pBdr>
      </w:pPr>
      <w:r>
        <w:rPr>
          <w:color w:val="000000"/>
        </w:rPr>
        <w:t>Observation Error: Estimate the parameter that defines additional observation error within the AFSC bottom trawl su</w:t>
      </w:r>
      <w:r>
        <w:rPr>
          <w:color w:val="000000"/>
        </w:rPr>
        <w:t>rvey subregion biomass.</w:t>
      </w:r>
    </w:p>
    <w:p w14:paraId="00000189" w14:textId="77777777" w:rsidR="005537F9" w:rsidRDefault="000D7614">
      <w:pPr>
        <w:keepNext/>
      </w:pPr>
      <w:r>
        <w:t xml:space="preserve">Estimates of regional trawl survey biomass from the recommended model compared to the status quo model are shown in Figure 2.17. The recommended </w:t>
      </w:r>
      <w:proofErr w:type="spellStart"/>
      <w:r>
        <w:rPr>
          <w:rFonts w:ascii="Courier New" w:eastAsia="Courier New" w:hAnsi="Courier New" w:cs="Courier New"/>
          <w:sz w:val="20"/>
          <w:szCs w:val="20"/>
        </w:rPr>
        <w:t>rema</w:t>
      </w:r>
      <w:proofErr w:type="spellEnd"/>
      <w:r>
        <w:t xml:space="preserve"> model provides estimates of regional biomass and uncertainty that are more stable </w:t>
      </w:r>
      <w:r>
        <w:t xml:space="preserve">across the time-series than the status quo model. The biomass estimates from the recommended </w:t>
      </w:r>
      <w:proofErr w:type="spellStart"/>
      <w:r>
        <w:rPr>
          <w:rFonts w:ascii="Courier New" w:eastAsia="Courier New" w:hAnsi="Courier New" w:cs="Courier New"/>
          <w:sz w:val="20"/>
          <w:szCs w:val="20"/>
        </w:rPr>
        <w:t>rema</w:t>
      </w:r>
      <w:proofErr w:type="spellEnd"/>
      <w:r>
        <w:t xml:space="preserve"> model respond to the trawl survey biomass, however, do not over-fit any given year as can be the case with the status quo </w:t>
      </w:r>
      <w:proofErr w:type="spellStart"/>
      <w:r>
        <w:rPr>
          <w:rFonts w:ascii="Courier New" w:eastAsia="Courier New" w:hAnsi="Courier New" w:cs="Courier New"/>
          <w:sz w:val="20"/>
          <w:szCs w:val="20"/>
        </w:rPr>
        <w:t>rema</w:t>
      </w:r>
      <w:proofErr w:type="spellEnd"/>
      <w:r>
        <w:t xml:space="preserve"> model. Additionally, the estima</w:t>
      </w:r>
      <w:r>
        <w:t xml:space="preserve">ted uncertainty in the recommended </w:t>
      </w:r>
      <w:proofErr w:type="spellStart"/>
      <w:r>
        <w:rPr>
          <w:rFonts w:ascii="Courier New" w:eastAsia="Courier New" w:hAnsi="Courier New" w:cs="Courier New"/>
          <w:sz w:val="20"/>
          <w:szCs w:val="20"/>
        </w:rPr>
        <w:t>rema</w:t>
      </w:r>
      <w:proofErr w:type="spellEnd"/>
      <w:r>
        <w:t xml:space="preserve"> model does not have high inter-annual variability as is common in the status quo </w:t>
      </w:r>
      <w:proofErr w:type="spellStart"/>
      <w:r>
        <w:rPr>
          <w:rFonts w:ascii="Courier New" w:eastAsia="Courier New" w:hAnsi="Courier New" w:cs="Courier New"/>
          <w:sz w:val="20"/>
          <w:szCs w:val="20"/>
        </w:rPr>
        <w:t>rema</w:t>
      </w:r>
      <w:proofErr w:type="spellEnd"/>
      <w:r>
        <w:t xml:space="preserve"> model estimates. It should be noted that the estimates of biomass from the recommended </w:t>
      </w:r>
      <w:proofErr w:type="spellStart"/>
      <w:r>
        <w:rPr>
          <w:rFonts w:ascii="Courier New" w:eastAsia="Courier New" w:hAnsi="Courier New" w:cs="Courier New"/>
          <w:sz w:val="20"/>
          <w:szCs w:val="20"/>
        </w:rPr>
        <w:t>rema</w:t>
      </w:r>
      <w:proofErr w:type="spellEnd"/>
      <w:r>
        <w:t xml:space="preserve"> model are more reflective of the year-</w:t>
      </w:r>
      <w:r>
        <w:t>to-year changes in Pacific cod biomass as estimated by the recommended assessment model that integrates numerous sources of information on the Pacific cod stock in addition to the bottom trawl survey abundance index (Fig. 2.13).</w:t>
      </w:r>
    </w:p>
    <w:p w14:paraId="0000018A" w14:textId="77777777" w:rsidR="005537F9" w:rsidRDefault="000D7614">
      <w:pPr>
        <w:keepNext/>
      </w:pPr>
      <w:r>
        <w:t>The stability inherent in t</w:t>
      </w:r>
      <w:r>
        <w:t xml:space="preserve">he recommended </w:t>
      </w:r>
      <w:proofErr w:type="spellStart"/>
      <w:r>
        <w:rPr>
          <w:rFonts w:ascii="Courier New" w:eastAsia="Courier New" w:hAnsi="Courier New" w:cs="Courier New"/>
          <w:sz w:val="20"/>
          <w:szCs w:val="20"/>
        </w:rPr>
        <w:t>rema</w:t>
      </w:r>
      <w:proofErr w:type="spellEnd"/>
      <w:r>
        <w:t xml:space="preserve"> model's biomass estimates translates directly to more consistent subregion apportionment (Fig. 2.18). The recommended </w:t>
      </w:r>
      <w:proofErr w:type="spellStart"/>
      <w:r>
        <w:rPr>
          <w:rFonts w:ascii="Courier New" w:eastAsia="Courier New" w:hAnsi="Courier New" w:cs="Courier New"/>
          <w:sz w:val="20"/>
          <w:szCs w:val="20"/>
        </w:rPr>
        <w:t>rema</w:t>
      </w:r>
      <w:proofErr w:type="spellEnd"/>
      <w:r>
        <w:t xml:space="preserve"> model adjusts to regional bottom trawl survey data and it prevents the drastic, improbable shifts in Pacific cod </w:t>
      </w:r>
      <w:r>
        <w:t>distribution often produced by the status quo model, shifts that are inconsistent with our understanding of the species' life history and movement patterns.</w:t>
      </w:r>
    </w:p>
    <w:p w14:paraId="0000018B" w14:textId="77777777" w:rsidR="005537F9" w:rsidRDefault="000D7614">
      <w:pPr>
        <w:keepNext/>
      </w:pPr>
      <w:r>
        <w:t xml:space="preserve">Therefore, we recommend a </w:t>
      </w:r>
      <w:proofErr w:type="spellStart"/>
      <w:r>
        <w:rPr>
          <w:rFonts w:ascii="Courier New" w:eastAsia="Courier New" w:hAnsi="Courier New" w:cs="Courier New"/>
          <w:sz w:val="20"/>
          <w:szCs w:val="20"/>
        </w:rPr>
        <w:t>rema</w:t>
      </w:r>
      <w:proofErr w:type="spellEnd"/>
      <w:r>
        <w:t xml:space="preserve"> model configuration that reduces the number of process error paramet</w:t>
      </w:r>
      <w:r>
        <w:t xml:space="preserve">ers from regional parameters to a single parameter and estimates the extra observation error parameter to be used to estimate subregion apportionment. Beside the increased stability and biological reality that these changes produce in the recommended </w:t>
      </w:r>
      <w:proofErr w:type="spellStart"/>
      <w:r>
        <w:rPr>
          <w:rFonts w:ascii="Courier New" w:eastAsia="Courier New" w:hAnsi="Courier New" w:cs="Courier New"/>
          <w:sz w:val="20"/>
          <w:szCs w:val="20"/>
        </w:rPr>
        <w:t>rema</w:t>
      </w:r>
      <w:proofErr w:type="spellEnd"/>
      <w:r>
        <w:t xml:space="preserve"> </w:t>
      </w:r>
      <w:r>
        <w:t xml:space="preserve">model, these are statistically defensible </w:t>
      </w:r>
      <w:r>
        <w:lastRenderedPageBreak/>
        <w:t>changes in that they provide parsimony by reducing the number of fixed parameters from three to two, and they have precedent in other stock assessments performed by AFSC (</w:t>
      </w:r>
      <w:proofErr w:type="spellStart"/>
      <w:r>
        <w:t>Siwicke</w:t>
      </w:r>
      <w:proofErr w:type="spellEnd"/>
      <w:r>
        <w:t xml:space="preserve"> et al. 2024).</w:t>
      </w:r>
    </w:p>
    <w:p w14:paraId="0000018C" w14:textId="77777777" w:rsidR="005537F9" w:rsidRDefault="000D7614">
      <w:pPr>
        <w:keepNext/>
      </w:pPr>
      <w:r>
        <w:t xml:space="preserve">Using the status quo </w:t>
      </w:r>
      <w:r>
        <w:t xml:space="preserve">and recommended </w:t>
      </w:r>
      <w:proofErr w:type="spellStart"/>
      <w:r>
        <w:rPr>
          <w:rFonts w:ascii="Courier New" w:eastAsia="Courier New" w:hAnsi="Courier New" w:cs="Courier New"/>
          <w:sz w:val="20"/>
          <w:szCs w:val="20"/>
        </w:rPr>
        <w:t>rema</w:t>
      </w:r>
      <w:proofErr w:type="spellEnd"/>
      <w:r>
        <w:t xml:space="preserve"> model, as well as comparison with the 2025 apportionment, resulted in the following BRDs:</w:t>
      </w:r>
    </w:p>
    <w:tbl>
      <w:tblPr>
        <w:tblStyle w:val="a6"/>
        <w:tblW w:w="8100" w:type="dxa"/>
        <w:jc w:val="center"/>
        <w:tblLayout w:type="fixed"/>
        <w:tblLook w:val="0400" w:firstRow="0" w:lastRow="0" w:firstColumn="0" w:lastColumn="0" w:noHBand="0" w:noVBand="1"/>
      </w:tblPr>
      <w:tblGrid>
        <w:gridCol w:w="2970"/>
        <w:gridCol w:w="1530"/>
        <w:gridCol w:w="990"/>
        <w:gridCol w:w="1260"/>
        <w:gridCol w:w="1350"/>
      </w:tblGrid>
      <w:tr w:rsidR="005537F9" w14:paraId="0F514CE2" w14:textId="77777777">
        <w:trPr>
          <w:trHeight w:val="242"/>
          <w:jc w:val="center"/>
        </w:trPr>
        <w:tc>
          <w:tcPr>
            <w:tcW w:w="2970" w:type="dxa"/>
            <w:tcBorders>
              <w:top w:val="nil"/>
              <w:left w:val="nil"/>
              <w:bottom w:val="single" w:sz="4" w:space="0" w:color="000000"/>
              <w:right w:val="nil"/>
            </w:tcBorders>
            <w:shd w:val="clear" w:color="auto" w:fill="auto"/>
            <w:vAlign w:val="bottom"/>
          </w:tcPr>
          <w:p w14:paraId="0000018D" w14:textId="77777777" w:rsidR="005537F9" w:rsidRDefault="005537F9">
            <w:pPr>
              <w:spacing w:after="0"/>
              <w:rPr>
                <w:color w:val="000000"/>
              </w:rPr>
            </w:pPr>
          </w:p>
        </w:tc>
        <w:tc>
          <w:tcPr>
            <w:tcW w:w="1530" w:type="dxa"/>
            <w:tcBorders>
              <w:top w:val="nil"/>
              <w:left w:val="nil"/>
              <w:bottom w:val="single" w:sz="4" w:space="0" w:color="000000"/>
              <w:right w:val="nil"/>
            </w:tcBorders>
            <w:shd w:val="clear" w:color="auto" w:fill="auto"/>
            <w:vAlign w:val="bottom"/>
          </w:tcPr>
          <w:p w14:paraId="0000018E" w14:textId="77777777" w:rsidR="005537F9" w:rsidRDefault="000D7614">
            <w:pPr>
              <w:spacing w:after="0"/>
              <w:jc w:val="center"/>
              <w:rPr>
                <w:color w:val="000000"/>
              </w:rPr>
            </w:pPr>
            <w:r>
              <w:rPr>
                <w:color w:val="000000"/>
              </w:rPr>
              <w:t>Western</w:t>
            </w:r>
          </w:p>
        </w:tc>
        <w:tc>
          <w:tcPr>
            <w:tcW w:w="990" w:type="dxa"/>
            <w:tcBorders>
              <w:top w:val="nil"/>
              <w:left w:val="nil"/>
              <w:bottom w:val="single" w:sz="4" w:space="0" w:color="000000"/>
              <w:right w:val="nil"/>
            </w:tcBorders>
            <w:shd w:val="clear" w:color="auto" w:fill="auto"/>
            <w:vAlign w:val="bottom"/>
          </w:tcPr>
          <w:p w14:paraId="0000018F" w14:textId="77777777" w:rsidR="005537F9" w:rsidRDefault="000D7614">
            <w:pPr>
              <w:spacing w:after="0"/>
              <w:jc w:val="center"/>
              <w:rPr>
                <w:color w:val="000000"/>
              </w:rPr>
            </w:pPr>
            <w:r>
              <w:rPr>
                <w:color w:val="000000"/>
              </w:rPr>
              <w:t>Central</w:t>
            </w:r>
          </w:p>
        </w:tc>
        <w:tc>
          <w:tcPr>
            <w:tcW w:w="1260" w:type="dxa"/>
            <w:tcBorders>
              <w:top w:val="nil"/>
              <w:left w:val="nil"/>
              <w:bottom w:val="single" w:sz="4" w:space="0" w:color="000000"/>
              <w:right w:val="nil"/>
            </w:tcBorders>
            <w:shd w:val="clear" w:color="auto" w:fill="auto"/>
            <w:vAlign w:val="bottom"/>
          </w:tcPr>
          <w:p w14:paraId="00000190" w14:textId="77777777" w:rsidR="005537F9" w:rsidRDefault="000D7614">
            <w:pPr>
              <w:spacing w:after="0"/>
              <w:jc w:val="center"/>
              <w:rPr>
                <w:color w:val="000000"/>
              </w:rPr>
            </w:pPr>
            <w:r>
              <w:rPr>
                <w:color w:val="000000"/>
              </w:rPr>
              <w:t>Eastern</w:t>
            </w:r>
          </w:p>
        </w:tc>
        <w:tc>
          <w:tcPr>
            <w:tcW w:w="1350" w:type="dxa"/>
            <w:tcBorders>
              <w:top w:val="nil"/>
              <w:left w:val="nil"/>
              <w:bottom w:val="single" w:sz="4" w:space="0" w:color="000000"/>
              <w:right w:val="nil"/>
            </w:tcBorders>
            <w:shd w:val="clear" w:color="auto" w:fill="auto"/>
            <w:vAlign w:val="bottom"/>
          </w:tcPr>
          <w:p w14:paraId="00000191" w14:textId="77777777" w:rsidR="005537F9" w:rsidRDefault="000D7614">
            <w:pPr>
              <w:spacing w:after="0"/>
              <w:jc w:val="center"/>
              <w:rPr>
                <w:color w:val="000000"/>
              </w:rPr>
            </w:pPr>
            <w:r>
              <w:rPr>
                <w:color w:val="000000"/>
              </w:rPr>
              <w:t>Total</w:t>
            </w:r>
          </w:p>
        </w:tc>
      </w:tr>
      <w:tr w:rsidR="005537F9" w14:paraId="3CFF3871" w14:textId="77777777">
        <w:trPr>
          <w:trHeight w:val="242"/>
          <w:jc w:val="center"/>
        </w:trPr>
        <w:tc>
          <w:tcPr>
            <w:tcW w:w="2970" w:type="dxa"/>
            <w:tcBorders>
              <w:top w:val="single" w:sz="4" w:space="0" w:color="000000"/>
              <w:left w:val="nil"/>
              <w:bottom w:val="nil"/>
              <w:right w:val="nil"/>
            </w:tcBorders>
            <w:shd w:val="clear" w:color="auto" w:fill="auto"/>
            <w:vAlign w:val="bottom"/>
          </w:tcPr>
          <w:p w14:paraId="00000192" w14:textId="77777777" w:rsidR="005537F9" w:rsidRDefault="000D7614">
            <w:pPr>
              <w:spacing w:after="0"/>
              <w:rPr>
                <w:color w:val="000000"/>
              </w:rPr>
            </w:pPr>
            <w:r>
              <w:rPr>
                <w:color w:val="000000"/>
              </w:rPr>
              <w:t>Previous apportionment</w:t>
            </w:r>
          </w:p>
        </w:tc>
        <w:tc>
          <w:tcPr>
            <w:tcW w:w="1530" w:type="dxa"/>
            <w:tcBorders>
              <w:top w:val="single" w:sz="4" w:space="0" w:color="000000"/>
              <w:left w:val="nil"/>
              <w:bottom w:val="nil"/>
              <w:right w:val="nil"/>
            </w:tcBorders>
            <w:shd w:val="clear" w:color="auto" w:fill="auto"/>
            <w:vAlign w:val="bottom"/>
          </w:tcPr>
          <w:p w14:paraId="00000193" w14:textId="77777777" w:rsidR="005537F9" w:rsidRDefault="000D7614">
            <w:pPr>
              <w:spacing w:after="0"/>
              <w:jc w:val="center"/>
              <w:rPr>
                <w:color w:val="000000"/>
              </w:rPr>
            </w:pPr>
            <w:r>
              <w:rPr>
                <w:color w:val="000000"/>
              </w:rPr>
              <w:t>27.1%</w:t>
            </w:r>
          </w:p>
        </w:tc>
        <w:tc>
          <w:tcPr>
            <w:tcW w:w="990" w:type="dxa"/>
            <w:tcBorders>
              <w:top w:val="single" w:sz="4" w:space="0" w:color="000000"/>
              <w:left w:val="nil"/>
              <w:bottom w:val="nil"/>
              <w:right w:val="nil"/>
            </w:tcBorders>
            <w:shd w:val="clear" w:color="auto" w:fill="auto"/>
            <w:vAlign w:val="bottom"/>
          </w:tcPr>
          <w:p w14:paraId="00000194" w14:textId="77777777" w:rsidR="005537F9" w:rsidRDefault="000D7614">
            <w:pPr>
              <w:spacing w:after="0"/>
              <w:jc w:val="center"/>
              <w:rPr>
                <w:color w:val="000000"/>
              </w:rPr>
            </w:pPr>
            <w:r>
              <w:rPr>
                <w:color w:val="000000"/>
              </w:rPr>
              <w:t>63.8%</w:t>
            </w:r>
          </w:p>
        </w:tc>
        <w:tc>
          <w:tcPr>
            <w:tcW w:w="1260" w:type="dxa"/>
            <w:tcBorders>
              <w:top w:val="single" w:sz="4" w:space="0" w:color="000000"/>
              <w:left w:val="nil"/>
              <w:bottom w:val="nil"/>
              <w:right w:val="nil"/>
            </w:tcBorders>
            <w:shd w:val="clear" w:color="auto" w:fill="auto"/>
            <w:vAlign w:val="bottom"/>
          </w:tcPr>
          <w:p w14:paraId="00000195" w14:textId="77777777" w:rsidR="005537F9" w:rsidRDefault="000D7614">
            <w:pPr>
              <w:spacing w:after="0"/>
              <w:jc w:val="center"/>
              <w:rPr>
                <w:color w:val="000000"/>
              </w:rPr>
            </w:pPr>
            <w:r>
              <w:rPr>
                <w:color w:val="000000"/>
              </w:rPr>
              <w:t>9.1%</w:t>
            </w:r>
          </w:p>
        </w:tc>
        <w:tc>
          <w:tcPr>
            <w:tcW w:w="1350" w:type="dxa"/>
            <w:tcBorders>
              <w:top w:val="single" w:sz="4" w:space="0" w:color="000000"/>
              <w:left w:val="nil"/>
              <w:bottom w:val="nil"/>
              <w:right w:val="nil"/>
            </w:tcBorders>
            <w:shd w:val="clear" w:color="auto" w:fill="auto"/>
            <w:vAlign w:val="bottom"/>
          </w:tcPr>
          <w:p w14:paraId="00000196" w14:textId="77777777" w:rsidR="005537F9" w:rsidRDefault="000D7614">
            <w:pPr>
              <w:spacing w:after="0"/>
              <w:jc w:val="center"/>
              <w:rPr>
                <w:color w:val="000000"/>
              </w:rPr>
            </w:pPr>
            <w:r>
              <w:rPr>
                <w:color w:val="000000"/>
              </w:rPr>
              <w:t>100%</w:t>
            </w:r>
          </w:p>
        </w:tc>
      </w:tr>
      <w:tr w:rsidR="005537F9" w14:paraId="262525B0" w14:textId="77777777">
        <w:trPr>
          <w:trHeight w:val="242"/>
          <w:jc w:val="center"/>
        </w:trPr>
        <w:tc>
          <w:tcPr>
            <w:tcW w:w="2970" w:type="dxa"/>
            <w:tcBorders>
              <w:top w:val="nil"/>
              <w:left w:val="nil"/>
              <w:bottom w:val="dotted" w:sz="4" w:space="0" w:color="000000"/>
              <w:right w:val="nil"/>
            </w:tcBorders>
            <w:shd w:val="clear" w:color="auto" w:fill="auto"/>
            <w:vAlign w:val="bottom"/>
          </w:tcPr>
          <w:p w14:paraId="00000197" w14:textId="77777777" w:rsidR="005537F9" w:rsidRDefault="000D7614">
            <w:pPr>
              <w:spacing w:after="0"/>
              <w:rPr>
                <w:color w:val="000000"/>
              </w:rPr>
            </w:pPr>
            <w:r>
              <w:rPr>
                <w:color w:val="000000"/>
              </w:rPr>
              <w:t>2025 BRD</w:t>
            </w:r>
          </w:p>
        </w:tc>
        <w:tc>
          <w:tcPr>
            <w:tcW w:w="1530" w:type="dxa"/>
            <w:tcBorders>
              <w:top w:val="nil"/>
              <w:left w:val="nil"/>
              <w:bottom w:val="dotted" w:sz="4" w:space="0" w:color="000000"/>
              <w:right w:val="nil"/>
            </w:tcBorders>
            <w:shd w:val="clear" w:color="auto" w:fill="auto"/>
            <w:vAlign w:val="bottom"/>
          </w:tcPr>
          <w:p w14:paraId="00000198" w14:textId="77777777" w:rsidR="005537F9" w:rsidRDefault="000D7614">
            <w:pPr>
              <w:spacing w:after="0"/>
              <w:jc w:val="center"/>
              <w:rPr>
                <w:color w:val="000000"/>
              </w:rPr>
            </w:pPr>
            <w:r>
              <w:rPr>
                <w:color w:val="000000"/>
              </w:rPr>
              <w:t>8,710</w:t>
            </w:r>
          </w:p>
        </w:tc>
        <w:tc>
          <w:tcPr>
            <w:tcW w:w="990" w:type="dxa"/>
            <w:tcBorders>
              <w:top w:val="nil"/>
              <w:left w:val="nil"/>
              <w:bottom w:val="dotted" w:sz="4" w:space="0" w:color="000000"/>
              <w:right w:val="nil"/>
            </w:tcBorders>
            <w:shd w:val="clear" w:color="auto" w:fill="auto"/>
            <w:vAlign w:val="bottom"/>
          </w:tcPr>
          <w:p w14:paraId="00000199" w14:textId="77777777" w:rsidR="005537F9" w:rsidRDefault="000D7614">
            <w:pPr>
              <w:spacing w:after="0"/>
              <w:jc w:val="center"/>
              <w:rPr>
                <w:color w:val="000000"/>
              </w:rPr>
            </w:pPr>
            <w:r>
              <w:rPr>
                <w:color w:val="000000"/>
              </w:rPr>
              <w:t>20,506</w:t>
            </w:r>
          </w:p>
        </w:tc>
        <w:tc>
          <w:tcPr>
            <w:tcW w:w="1260" w:type="dxa"/>
            <w:tcBorders>
              <w:top w:val="nil"/>
              <w:left w:val="nil"/>
              <w:bottom w:val="dotted" w:sz="4" w:space="0" w:color="000000"/>
              <w:right w:val="nil"/>
            </w:tcBorders>
            <w:shd w:val="clear" w:color="auto" w:fill="auto"/>
            <w:vAlign w:val="bottom"/>
          </w:tcPr>
          <w:p w14:paraId="0000019A" w14:textId="77777777" w:rsidR="005537F9" w:rsidRDefault="000D7614">
            <w:pPr>
              <w:spacing w:after="0"/>
              <w:jc w:val="center"/>
              <w:rPr>
                <w:color w:val="000000"/>
              </w:rPr>
            </w:pPr>
            <w:r>
              <w:rPr>
                <w:color w:val="000000"/>
              </w:rPr>
              <w:t>2,925</w:t>
            </w:r>
          </w:p>
        </w:tc>
        <w:tc>
          <w:tcPr>
            <w:tcW w:w="1350" w:type="dxa"/>
            <w:tcBorders>
              <w:top w:val="nil"/>
              <w:left w:val="nil"/>
              <w:bottom w:val="dotted" w:sz="4" w:space="0" w:color="000000"/>
              <w:right w:val="nil"/>
            </w:tcBorders>
            <w:shd w:val="clear" w:color="auto" w:fill="auto"/>
            <w:vAlign w:val="bottom"/>
          </w:tcPr>
          <w:p w14:paraId="0000019B" w14:textId="77777777" w:rsidR="005537F9" w:rsidRDefault="000D7614">
            <w:pPr>
              <w:spacing w:after="0"/>
              <w:jc w:val="center"/>
              <w:rPr>
                <w:color w:val="000000"/>
              </w:rPr>
            </w:pPr>
            <w:r>
              <w:rPr>
                <w:color w:val="000000"/>
              </w:rPr>
              <w:t>32,141</w:t>
            </w:r>
          </w:p>
        </w:tc>
      </w:tr>
      <w:tr w:rsidR="005537F9" w14:paraId="7A239438" w14:textId="77777777">
        <w:trPr>
          <w:trHeight w:val="242"/>
          <w:jc w:val="center"/>
        </w:trPr>
        <w:tc>
          <w:tcPr>
            <w:tcW w:w="2970" w:type="dxa"/>
            <w:tcBorders>
              <w:top w:val="dotted" w:sz="4" w:space="0" w:color="000000"/>
              <w:left w:val="nil"/>
              <w:right w:val="nil"/>
            </w:tcBorders>
            <w:shd w:val="clear" w:color="auto" w:fill="auto"/>
            <w:vAlign w:val="bottom"/>
          </w:tcPr>
          <w:p w14:paraId="0000019C" w14:textId="77777777" w:rsidR="005537F9" w:rsidRDefault="000D7614">
            <w:pPr>
              <w:spacing w:after="0"/>
              <w:rPr>
                <w:color w:val="000000"/>
              </w:rPr>
            </w:pPr>
            <w:r>
              <w:rPr>
                <w:color w:val="000000"/>
              </w:rPr>
              <w:t>Status quo apportionment</w:t>
            </w:r>
          </w:p>
        </w:tc>
        <w:tc>
          <w:tcPr>
            <w:tcW w:w="1530" w:type="dxa"/>
            <w:tcBorders>
              <w:top w:val="dotted" w:sz="4" w:space="0" w:color="000000"/>
              <w:left w:val="nil"/>
              <w:right w:val="nil"/>
            </w:tcBorders>
            <w:shd w:val="clear" w:color="auto" w:fill="auto"/>
            <w:vAlign w:val="bottom"/>
          </w:tcPr>
          <w:p w14:paraId="0000019D" w14:textId="77777777" w:rsidR="005537F9" w:rsidRDefault="000D7614">
            <w:pPr>
              <w:spacing w:after="0"/>
              <w:jc w:val="center"/>
              <w:rPr>
                <w:color w:val="000000"/>
              </w:rPr>
            </w:pPr>
            <w:r>
              <w:rPr>
                <w:color w:val="000000"/>
              </w:rPr>
              <w:t>20.6%</w:t>
            </w:r>
          </w:p>
        </w:tc>
        <w:tc>
          <w:tcPr>
            <w:tcW w:w="990" w:type="dxa"/>
            <w:tcBorders>
              <w:top w:val="dotted" w:sz="4" w:space="0" w:color="000000"/>
              <w:left w:val="nil"/>
              <w:right w:val="nil"/>
            </w:tcBorders>
            <w:shd w:val="clear" w:color="auto" w:fill="auto"/>
            <w:vAlign w:val="bottom"/>
          </w:tcPr>
          <w:p w14:paraId="0000019E" w14:textId="77777777" w:rsidR="005537F9" w:rsidRDefault="000D7614">
            <w:pPr>
              <w:spacing w:after="0"/>
              <w:jc w:val="center"/>
              <w:rPr>
                <w:color w:val="000000"/>
              </w:rPr>
            </w:pPr>
            <w:r>
              <w:rPr>
                <w:color w:val="000000"/>
              </w:rPr>
              <w:t>75.1%</w:t>
            </w:r>
          </w:p>
        </w:tc>
        <w:tc>
          <w:tcPr>
            <w:tcW w:w="1260" w:type="dxa"/>
            <w:tcBorders>
              <w:top w:val="dotted" w:sz="4" w:space="0" w:color="000000"/>
              <w:left w:val="nil"/>
              <w:right w:val="nil"/>
            </w:tcBorders>
            <w:shd w:val="clear" w:color="auto" w:fill="auto"/>
            <w:vAlign w:val="bottom"/>
          </w:tcPr>
          <w:p w14:paraId="0000019F" w14:textId="77777777" w:rsidR="005537F9" w:rsidRDefault="000D7614">
            <w:pPr>
              <w:spacing w:after="0"/>
              <w:jc w:val="center"/>
              <w:rPr>
                <w:color w:val="000000"/>
              </w:rPr>
            </w:pPr>
            <w:r>
              <w:rPr>
                <w:color w:val="000000"/>
              </w:rPr>
              <w:t>4.3%</w:t>
            </w:r>
          </w:p>
        </w:tc>
        <w:tc>
          <w:tcPr>
            <w:tcW w:w="1350" w:type="dxa"/>
            <w:tcBorders>
              <w:top w:val="dotted" w:sz="4" w:space="0" w:color="000000"/>
              <w:left w:val="nil"/>
              <w:right w:val="nil"/>
            </w:tcBorders>
            <w:shd w:val="clear" w:color="auto" w:fill="auto"/>
            <w:vAlign w:val="bottom"/>
          </w:tcPr>
          <w:p w14:paraId="000001A0" w14:textId="77777777" w:rsidR="005537F9" w:rsidRDefault="000D7614">
            <w:pPr>
              <w:spacing w:after="0"/>
              <w:jc w:val="center"/>
              <w:rPr>
                <w:color w:val="000000"/>
              </w:rPr>
            </w:pPr>
            <w:r>
              <w:rPr>
                <w:color w:val="000000"/>
              </w:rPr>
              <w:t>100%</w:t>
            </w:r>
          </w:p>
        </w:tc>
      </w:tr>
      <w:tr w:rsidR="005537F9" w14:paraId="41FA2CE4" w14:textId="77777777">
        <w:trPr>
          <w:trHeight w:val="242"/>
          <w:jc w:val="center"/>
        </w:trPr>
        <w:tc>
          <w:tcPr>
            <w:tcW w:w="2970" w:type="dxa"/>
            <w:tcBorders>
              <w:top w:val="nil"/>
              <w:left w:val="nil"/>
              <w:bottom w:val="dotted" w:sz="4" w:space="0" w:color="000000"/>
              <w:right w:val="nil"/>
            </w:tcBorders>
            <w:shd w:val="clear" w:color="auto" w:fill="auto"/>
            <w:vAlign w:val="bottom"/>
          </w:tcPr>
          <w:p w14:paraId="000001A1" w14:textId="77777777" w:rsidR="005537F9" w:rsidRDefault="000D7614">
            <w:pPr>
              <w:spacing w:after="0"/>
              <w:rPr>
                <w:color w:val="000000"/>
              </w:rPr>
            </w:pPr>
            <w:r>
              <w:rPr>
                <w:color w:val="000000"/>
              </w:rPr>
              <w:t>2026 BRD</w:t>
            </w:r>
          </w:p>
        </w:tc>
        <w:tc>
          <w:tcPr>
            <w:tcW w:w="1530" w:type="dxa"/>
            <w:tcBorders>
              <w:top w:val="nil"/>
              <w:left w:val="nil"/>
              <w:bottom w:val="dotted" w:sz="4" w:space="0" w:color="000000"/>
              <w:right w:val="nil"/>
            </w:tcBorders>
            <w:shd w:val="clear" w:color="auto" w:fill="auto"/>
            <w:vAlign w:val="bottom"/>
          </w:tcPr>
          <w:p w14:paraId="000001A2" w14:textId="77777777" w:rsidR="005537F9" w:rsidRDefault="000D7614">
            <w:pPr>
              <w:spacing w:after="0"/>
              <w:jc w:val="center"/>
              <w:rPr>
                <w:color w:val="000000"/>
              </w:rPr>
            </w:pPr>
            <w:r>
              <w:rPr>
                <w:color w:val="000000"/>
              </w:rPr>
              <w:t>8,553</w:t>
            </w:r>
          </w:p>
        </w:tc>
        <w:tc>
          <w:tcPr>
            <w:tcW w:w="990" w:type="dxa"/>
            <w:tcBorders>
              <w:top w:val="nil"/>
              <w:left w:val="nil"/>
              <w:bottom w:val="dotted" w:sz="4" w:space="0" w:color="000000"/>
              <w:right w:val="nil"/>
            </w:tcBorders>
            <w:shd w:val="clear" w:color="auto" w:fill="auto"/>
            <w:vAlign w:val="bottom"/>
          </w:tcPr>
          <w:p w14:paraId="000001A3" w14:textId="77777777" w:rsidR="005537F9" w:rsidRDefault="000D7614">
            <w:pPr>
              <w:spacing w:after="0"/>
              <w:jc w:val="center"/>
              <w:rPr>
                <w:color w:val="000000"/>
              </w:rPr>
            </w:pPr>
            <w:r>
              <w:rPr>
                <w:color w:val="000000"/>
              </w:rPr>
              <w:t>31,182</w:t>
            </w:r>
          </w:p>
        </w:tc>
        <w:tc>
          <w:tcPr>
            <w:tcW w:w="1260" w:type="dxa"/>
            <w:tcBorders>
              <w:top w:val="nil"/>
              <w:left w:val="nil"/>
              <w:bottom w:val="dotted" w:sz="4" w:space="0" w:color="000000"/>
              <w:right w:val="nil"/>
            </w:tcBorders>
            <w:shd w:val="clear" w:color="auto" w:fill="auto"/>
            <w:vAlign w:val="bottom"/>
          </w:tcPr>
          <w:p w14:paraId="000001A4" w14:textId="77777777" w:rsidR="005537F9" w:rsidRDefault="000D7614">
            <w:pPr>
              <w:spacing w:after="0"/>
              <w:jc w:val="center"/>
              <w:rPr>
                <w:color w:val="000000"/>
              </w:rPr>
            </w:pPr>
            <w:r>
              <w:rPr>
                <w:color w:val="000000"/>
              </w:rPr>
              <w:t>1,785</w:t>
            </w:r>
          </w:p>
        </w:tc>
        <w:tc>
          <w:tcPr>
            <w:tcW w:w="1350" w:type="dxa"/>
            <w:tcBorders>
              <w:top w:val="nil"/>
              <w:left w:val="nil"/>
              <w:bottom w:val="dotted" w:sz="4" w:space="0" w:color="000000"/>
              <w:right w:val="nil"/>
            </w:tcBorders>
            <w:shd w:val="clear" w:color="auto" w:fill="auto"/>
            <w:vAlign w:val="bottom"/>
          </w:tcPr>
          <w:p w14:paraId="000001A5" w14:textId="77777777" w:rsidR="005537F9" w:rsidRDefault="000D7614">
            <w:pPr>
              <w:spacing w:after="0"/>
              <w:jc w:val="center"/>
              <w:rPr>
                <w:color w:val="000000"/>
              </w:rPr>
            </w:pPr>
            <w:r>
              <w:rPr>
                <w:color w:val="000000"/>
              </w:rPr>
              <w:t>41,520</w:t>
            </w:r>
          </w:p>
        </w:tc>
      </w:tr>
      <w:tr w:rsidR="005537F9" w14:paraId="35990D1B" w14:textId="77777777">
        <w:trPr>
          <w:trHeight w:val="242"/>
          <w:jc w:val="center"/>
        </w:trPr>
        <w:tc>
          <w:tcPr>
            <w:tcW w:w="2970" w:type="dxa"/>
            <w:tcBorders>
              <w:top w:val="dotted" w:sz="4" w:space="0" w:color="000000"/>
              <w:left w:val="nil"/>
              <w:right w:val="nil"/>
            </w:tcBorders>
            <w:shd w:val="clear" w:color="auto" w:fill="auto"/>
            <w:vAlign w:val="bottom"/>
          </w:tcPr>
          <w:p w14:paraId="000001A6" w14:textId="77777777" w:rsidR="005537F9" w:rsidRDefault="000D7614">
            <w:pPr>
              <w:spacing w:after="0"/>
              <w:rPr>
                <w:color w:val="000000"/>
              </w:rPr>
            </w:pPr>
            <w:r>
              <w:rPr>
                <w:color w:val="000000"/>
              </w:rPr>
              <w:t>Recommended apportionment</w:t>
            </w:r>
          </w:p>
        </w:tc>
        <w:tc>
          <w:tcPr>
            <w:tcW w:w="1530" w:type="dxa"/>
            <w:tcBorders>
              <w:top w:val="dotted" w:sz="4" w:space="0" w:color="000000"/>
              <w:left w:val="nil"/>
              <w:right w:val="nil"/>
            </w:tcBorders>
            <w:shd w:val="clear" w:color="auto" w:fill="auto"/>
            <w:vAlign w:val="bottom"/>
          </w:tcPr>
          <w:p w14:paraId="000001A7" w14:textId="77777777" w:rsidR="005537F9" w:rsidRDefault="000D7614">
            <w:pPr>
              <w:spacing w:after="0"/>
              <w:jc w:val="center"/>
              <w:rPr>
                <w:color w:val="000000"/>
              </w:rPr>
            </w:pPr>
            <w:r>
              <w:rPr>
                <w:color w:val="000000"/>
              </w:rPr>
              <w:t>24.8%</w:t>
            </w:r>
          </w:p>
        </w:tc>
        <w:tc>
          <w:tcPr>
            <w:tcW w:w="990" w:type="dxa"/>
            <w:tcBorders>
              <w:top w:val="dotted" w:sz="4" w:space="0" w:color="000000"/>
              <w:left w:val="nil"/>
              <w:right w:val="nil"/>
            </w:tcBorders>
            <w:shd w:val="clear" w:color="auto" w:fill="auto"/>
            <w:vAlign w:val="bottom"/>
          </w:tcPr>
          <w:p w14:paraId="000001A8" w14:textId="77777777" w:rsidR="005537F9" w:rsidRDefault="000D7614">
            <w:pPr>
              <w:spacing w:after="0"/>
              <w:jc w:val="center"/>
              <w:rPr>
                <w:color w:val="000000"/>
              </w:rPr>
            </w:pPr>
            <w:r>
              <w:rPr>
                <w:color w:val="000000"/>
              </w:rPr>
              <w:t>69.2%</w:t>
            </w:r>
          </w:p>
        </w:tc>
        <w:tc>
          <w:tcPr>
            <w:tcW w:w="1260" w:type="dxa"/>
            <w:tcBorders>
              <w:top w:val="dotted" w:sz="4" w:space="0" w:color="000000"/>
              <w:left w:val="nil"/>
              <w:right w:val="nil"/>
            </w:tcBorders>
            <w:shd w:val="clear" w:color="auto" w:fill="auto"/>
            <w:vAlign w:val="bottom"/>
          </w:tcPr>
          <w:p w14:paraId="000001A9" w14:textId="77777777" w:rsidR="005537F9" w:rsidRDefault="000D7614">
            <w:pPr>
              <w:spacing w:after="0"/>
              <w:jc w:val="center"/>
              <w:rPr>
                <w:color w:val="000000"/>
              </w:rPr>
            </w:pPr>
            <w:r>
              <w:rPr>
                <w:color w:val="000000"/>
              </w:rPr>
              <w:t>6%</w:t>
            </w:r>
          </w:p>
        </w:tc>
        <w:tc>
          <w:tcPr>
            <w:tcW w:w="1350" w:type="dxa"/>
            <w:tcBorders>
              <w:top w:val="dotted" w:sz="4" w:space="0" w:color="000000"/>
              <w:left w:val="nil"/>
              <w:right w:val="nil"/>
            </w:tcBorders>
            <w:shd w:val="clear" w:color="auto" w:fill="auto"/>
            <w:vAlign w:val="bottom"/>
          </w:tcPr>
          <w:p w14:paraId="000001AA" w14:textId="77777777" w:rsidR="005537F9" w:rsidRDefault="000D7614">
            <w:pPr>
              <w:spacing w:after="0"/>
              <w:jc w:val="center"/>
              <w:rPr>
                <w:color w:val="000000"/>
              </w:rPr>
            </w:pPr>
            <w:r>
              <w:rPr>
                <w:color w:val="000000"/>
              </w:rPr>
              <w:t>100%</w:t>
            </w:r>
          </w:p>
        </w:tc>
      </w:tr>
      <w:tr w:rsidR="005537F9" w14:paraId="4B989C53" w14:textId="77777777">
        <w:trPr>
          <w:trHeight w:val="242"/>
          <w:jc w:val="center"/>
        </w:trPr>
        <w:tc>
          <w:tcPr>
            <w:tcW w:w="2970" w:type="dxa"/>
            <w:tcBorders>
              <w:top w:val="nil"/>
              <w:left w:val="nil"/>
              <w:bottom w:val="dotted" w:sz="4" w:space="0" w:color="000000"/>
              <w:right w:val="nil"/>
            </w:tcBorders>
            <w:shd w:val="clear" w:color="auto" w:fill="auto"/>
            <w:vAlign w:val="bottom"/>
          </w:tcPr>
          <w:p w14:paraId="000001AB" w14:textId="77777777" w:rsidR="005537F9" w:rsidRDefault="000D7614">
            <w:pPr>
              <w:spacing w:after="0"/>
              <w:rPr>
                <w:color w:val="000000"/>
              </w:rPr>
            </w:pPr>
            <w:r>
              <w:rPr>
                <w:color w:val="000000"/>
              </w:rPr>
              <w:t>2026 BRD</w:t>
            </w:r>
          </w:p>
        </w:tc>
        <w:tc>
          <w:tcPr>
            <w:tcW w:w="1530" w:type="dxa"/>
            <w:tcBorders>
              <w:top w:val="nil"/>
              <w:left w:val="nil"/>
              <w:bottom w:val="dotted" w:sz="4" w:space="0" w:color="000000"/>
              <w:right w:val="nil"/>
            </w:tcBorders>
            <w:shd w:val="clear" w:color="auto" w:fill="auto"/>
            <w:vAlign w:val="bottom"/>
          </w:tcPr>
          <w:p w14:paraId="000001AC" w14:textId="77777777" w:rsidR="005537F9" w:rsidRDefault="000D7614">
            <w:pPr>
              <w:spacing w:after="0"/>
              <w:jc w:val="center"/>
              <w:rPr>
                <w:color w:val="000000"/>
              </w:rPr>
            </w:pPr>
            <w:r>
              <w:rPr>
                <w:color w:val="000000"/>
              </w:rPr>
              <w:t>10,297</w:t>
            </w:r>
          </w:p>
        </w:tc>
        <w:tc>
          <w:tcPr>
            <w:tcW w:w="990" w:type="dxa"/>
            <w:tcBorders>
              <w:top w:val="nil"/>
              <w:left w:val="nil"/>
              <w:bottom w:val="dotted" w:sz="4" w:space="0" w:color="000000"/>
              <w:right w:val="nil"/>
            </w:tcBorders>
            <w:shd w:val="clear" w:color="auto" w:fill="auto"/>
            <w:vAlign w:val="bottom"/>
          </w:tcPr>
          <w:p w14:paraId="000001AD" w14:textId="77777777" w:rsidR="005537F9" w:rsidRDefault="000D7614">
            <w:pPr>
              <w:spacing w:after="0"/>
              <w:jc w:val="center"/>
              <w:rPr>
                <w:color w:val="000000"/>
              </w:rPr>
            </w:pPr>
            <w:r>
              <w:rPr>
                <w:color w:val="000000"/>
              </w:rPr>
              <w:t>28,732</w:t>
            </w:r>
          </w:p>
        </w:tc>
        <w:tc>
          <w:tcPr>
            <w:tcW w:w="1260" w:type="dxa"/>
            <w:tcBorders>
              <w:top w:val="nil"/>
              <w:left w:val="nil"/>
              <w:bottom w:val="dotted" w:sz="4" w:space="0" w:color="000000"/>
              <w:right w:val="nil"/>
            </w:tcBorders>
            <w:shd w:val="clear" w:color="auto" w:fill="auto"/>
            <w:vAlign w:val="bottom"/>
          </w:tcPr>
          <w:p w14:paraId="000001AE" w14:textId="77777777" w:rsidR="005537F9" w:rsidRDefault="000D7614">
            <w:pPr>
              <w:spacing w:after="0"/>
              <w:jc w:val="center"/>
              <w:rPr>
                <w:color w:val="000000"/>
              </w:rPr>
            </w:pPr>
            <w:r>
              <w:rPr>
                <w:color w:val="000000"/>
              </w:rPr>
              <w:t>2,491</w:t>
            </w:r>
          </w:p>
        </w:tc>
        <w:tc>
          <w:tcPr>
            <w:tcW w:w="1350" w:type="dxa"/>
            <w:tcBorders>
              <w:top w:val="nil"/>
              <w:left w:val="nil"/>
              <w:bottom w:val="dotted" w:sz="4" w:space="0" w:color="000000"/>
              <w:right w:val="nil"/>
            </w:tcBorders>
            <w:shd w:val="clear" w:color="auto" w:fill="auto"/>
            <w:vAlign w:val="bottom"/>
          </w:tcPr>
          <w:p w14:paraId="000001AF" w14:textId="77777777" w:rsidR="005537F9" w:rsidRDefault="000D7614">
            <w:pPr>
              <w:spacing w:after="0"/>
              <w:jc w:val="center"/>
              <w:rPr>
                <w:color w:val="000000"/>
              </w:rPr>
            </w:pPr>
            <w:r>
              <w:rPr>
                <w:color w:val="000000"/>
              </w:rPr>
              <w:t>41,520</w:t>
            </w:r>
          </w:p>
        </w:tc>
      </w:tr>
    </w:tbl>
    <w:p w14:paraId="000001B0" w14:textId="77777777" w:rsidR="005537F9" w:rsidRDefault="005537F9">
      <w:pPr>
        <w:keepNext/>
      </w:pPr>
    </w:p>
    <w:p w14:paraId="000001B1" w14:textId="77777777" w:rsidR="005537F9" w:rsidRDefault="000D7614">
      <w:pPr>
        <w:keepNext/>
      </w:pPr>
      <w:r>
        <w:t xml:space="preserve">Using the status quo </w:t>
      </w:r>
      <w:proofErr w:type="spellStart"/>
      <w:r>
        <w:rPr>
          <w:rFonts w:ascii="Courier New" w:eastAsia="Courier New" w:hAnsi="Courier New" w:cs="Courier New"/>
          <w:sz w:val="20"/>
          <w:szCs w:val="20"/>
        </w:rPr>
        <w:t>rema</w:t>
      </w:r>
      <w:proofErr w:type="spellEnd"/>
      <w:r>
        <w:t xml:space="preserve"> model to estimate the 2026 recommended BRD resulted in a 2% decrease in the Western GOA, a 52% increase in the Central GOA, and a 39% decrease in the Eastern GOA as compared to the 2025 BRDs. Alternatively, in comparison with the 2025 BRDs the recommended</w:t>
      </w:r>
      <w:r>
        <w:t xml:space="preserve"> </w:t>
      </w:r>
      <w:proofErr w:type="spellStart"/>
      <w:r>
        <w:rPr>
          <w:rFonts w:ascii="Courier New" w:eastAsia="Courier New" w:hAnsi="Courier New" w:cs="Courier New"/>
          <w:sz w:val="20"/>
          <w:szCs w:val="20"/>
        </w:rPr>
        <w:t>rema</w:t>
      </w:r>
      <w:proofErr w:type="spellEnd"/>
      <w:r>
        <w:t xml:space="preserve"> model resulted in a 18% increase in BRD for the Western GOA, and 40% increase in BRD in the Central GOA, and a 14% decrease in the Eastern GOA.</w:t>
      </w:r>
    </w:p>
    <w:p w14:paraId="000001B2" w14:textId="77777777" w:rsidR="005537F9" w:rsidRDefault="000D7614">
      <w:pPr>
        <w:keepNext/>
      </w:pPr>
      <w:r>
        <w:t xml:space="preserve">Using the recommended </w:t>
      </w:r>
      <w:proofErr w:type="spellStart"/>
      <w:r>
        <w:rPr>
          <w:rFonts w:ascii="Courier New" w:eastAsia="Courier New" w:hAnsi="Courier New" w:cs="Courier New"/>
          <w:sz w:val="20"/>
          <w:szCs w:val="20"/>
        </w:rPr>
        <w:t>rema</w:t>
      </w:r>
      <w:proofErr w:type="spellEnd"/>
      <w:r>
        <w:t xml:space="preserve"> model area-apportioned BRDs for the two-year projections of Model 24.0 would be</w:t>
      </w:r>
      <w:r>
        <w:t>:</w:t>
      </w:r>
    </w:p>
    <w:tbl>
      <w:tblPr>
        <w:tblStyle w:val="a7"/>
        <w:tblW w:w="6800" w:type="dxa"/>
        <w:jc w:val="center"/>
        <w:tblLayout w:type="fixed"/>
        <w:tblLook w:val="0400" w:firstRow="0" w:lastRow="0" w:firstColumn="0" w:lastColumn="0" w:noHBand="0" w:noVBand="1"/>
      </w:tblPr>
      <w:tblGrid>
        <w:gridCol w:w="2960"/>
        <w:gridCol w:w="960"/>
        <w:gridCol w:w="960"/>
        <w:gridCol w:w="960"/>
        <w:gridCol w:w="960"/>
      </w:tblGrid>
      <w:tr w:rsidR="005537F9" w14:paraId="38B1FBFD" w14:textId="77777777">
        <w:trPr>
          <w:trHeight w:val="290"/>
          <w:jc w:val="center"/>
        </w:trPr>
        <w:tc>
          <w:tcPr>
            <w:tcW w:w="2960" w:type="dxa"/>
            <w:tcBorders>
              <w:top w:val="nil"/>
              <w:left w:val="nil"/>
              <w:bottom w:val="single" w:sz="4" w:space="0" w:color="000000"/>
              <w:right w:val="nil"/>
            </w:tcBorders>
            <w:shd w:val="clear" w:color="auto" w:fill="auto"/>
            <w:vAlign w:val="bottom"/>
          </w:tcPr>
          <w:p w14:paraId="000001B3" w14:textId="77777777" w:rsidR="005537F9" w:rsidRDefault="005537F9">
            <w:pPr>
              <w:spacing w:after="0"/>
              <w:rPr>
                <w:color w:val="000000"/>
              </w:rPr>
            </w:pPr>
          </w:p>
        </w:tc>
        <w:tc>
          <w:tcPr>
            <w:tcW w:w="960" w:type="dxa"/>
            <w:tcBorders>
              <w:top w:val="nil"/>
              <w:left w:val="nil"/>
              <w:bottom w:val="single" w:sz="4" w:space="0" w:color="000000"/>
              <w:right w:val="nil"/>
            </w:tcBorders>
            <w:shd w:val="clear" w:color="auto" w:fill="auto"/>
            <w:vAlign w:val="bottom"/>
          </w:tcPr>
          <w:p w14:paraId="000001B4" w14:textId="77777777" w:rsidR="005537F9" w:rsidRDefault="000D7614">
            <w:pPr>
              <w:spacing w:after="0"/>
              <w:jc w:val="center"/>
              <w:rPr>
                <w:color w:val="000000"/>
              </w:rPr>
            </w:pPr>
            <w:r>
              <w:rPr>
                <w:color w:val="000000"/>
              </w:rPr>
              <w:t>Western</w:t>
            </w:r>
          </w:p>
        </w:tc>
        <w:tc>
          <w:tcPr>
            <w:tcW w:w="960" w:type="dxa"/>
            <w:tcBorders>
              <w:top w:val="nil"/>
              <w:left w:val="nil"/>
              <w:bottom w:val="single" w:sz="4" w:space="0" w:color="000000"/>
              <w:right w:val="nil"/>
            </w:tcBorders>
            <w:shd w:val="clear" w:color="auto" w:fill="auto"/>
            <w:vAlign w:val="bottom"/>
          </w:tcPr>
          <w:p w14:paraId="000001B5" w14:textId="77777777" w:rsidR="005537F9" w:rsidRDefault="000D7614">
            <w:pPr>
              <w:spacing w:after="0"/>
              <w:jc w:val="center"/>
              <w:rPr>
                <w:color w:val="000000"/>
              </w:rPr>
            </w:pPr>
            <w:r>
              <w:rPr>
                <w:color w:val="000000"/>
              </w:rPr>
              <w:t>Central</w:t>
            </w:r>
          </w:p>
        </w:tc>
        <w:tc>
          <w:tcPr>
            <w:tcW w:w="960" w:type="dxa"/>
            <w:tcBorders>
              <w:top w:val="nil"/>
              <w:left w:val="nil"/>
              <w:bottom w:val="single" w:sz="4" w:space="0" w:color="000000"/>
              <w:right w:val="nil"/>
            </w:tcBorders>
            <w:shd w:val="clear" w:color="auto" w:fill="auto"/>
            <w:vAlign w:val="bottom"/>
          </w:tcPr>
          <w:p w14:paraId="000001B6" w14:textId="77777777" w:rsidR="005537F9" w:rsidRDefault="000D7614">
            <w:pPr>
              <w:spacing w:after="0"/>
              <w:jc w:val="center"/>
              <w:rPr>
                <w:color w:val="000000"/>
              </w:rPr>
            </w:pPr>
            <w:r>
              <w:rPr>
                <w:color w:val="000000"/>
              </w:rPr>
              <w:t>Eastern</w:t>
            </w:r>
          </w:p>
        </w:tc>
        <w:tc>
          <w:tcPr>
            <w:tcW w:w="960" w:type="dxa"/>
            <w:tcBorders>
              <w:top w:val="nil"/>
              <w:left w:val="nil"/>
              <w:bottom w:val="single" w:sz="4" w:space="0" w:color="000000"/>
              <w:right w:val="nil"/>
            </w:tcBorders>
            <w:shd w:val="clear" w:color="auto" w:fill="auto"/>
            <w:vAlign w:val="bottom"/>
          </w:tcPr>
          <w:p w14:paraId="000001B7" w14:textId="77777777" w:rsidR="005537F9" w:rsidRDefault="000D7614">
            <w:pPr>
              <w:spacing w:after="0"/>
              <w:jc w:val="center"/>
              <w:rPr>
                <w:color w:val="000000"/>
              </w:rPr>
            </w:pPr>
            <w:r>
              <w:rPr>
                <w:color w:val="000000"/>
              </w:rPr>
              <w:t>Total</w:t>
            </w:r>
          </w:p>
        </w:tc>
      </w:tr>
      <w:tr w:rsidR="005537F9" w14:paraId="1F1CD89A" w14:textId="77777777">
        <w:trPr>
          <w:trHeight w:val="290"/>
          <w:jc w:val="center"/>
        </w:trPr>
        <w:tc>
          <w:tcPr>
            <w:tcW w:w="2960" w:type="dxa"/>
            <w:tcBorders>
              <w:top w:val="single" w:sz="4" w:space="0" w:color="000000"/>
              <w:left w:val="nil"/>
              <w:bottom w:val="nil"/>
              <w:right w:val="nil"/>
            </w:tcBorders>
            <w:shd w:val="clear" w:color="auto" w:fill="auto"/>
            <w:vAlign w:val="bottom"/>
          </w:tcPr>
          <w:p w14:paraId="000001B8" w14:textId="77777777" w:rsidR="005537F9" w:rsidRDefault="000D7614">
            <w:pPr>
              <w:spacing w:after="0"/>
              <w:rPr>
                <w:color w:val="000000"/>
              </w:rPr>
            </w:pPr>
            <w:r>
              <w:rPr>
                <w:color w:val="000000"/>
              </w:rPr>
              <w:t>Area apportionment</w:t>
            </w:r>
          </w:p>
        </w:tc>
        <w:tc>
          <w:tcPr>
            <w:tcW w:w="960" w:type="dxa"/>
            <w:tcBorders>
              <w:top w:val="single" w:sz="4" w:space="0" w:color="000000"/>
              <w:left w:val="nil"/>
              <w:bottom w:val="nil"/>
              <w:right w:val="nil"/>
            </w:tcBorders>
            <w:shd w:val="clear" w:color="auto" w:fill="auto"/>
            <w:vAlign w:val="bottom"/>
          </w:tcPr>
          <w:p w14:paraId="000001B9" w14:textId="77777777" w:rsidR="005537F9" w:rsidRDefault="000D7614">
            <w:pPr>
              <w:spacing w:after="0"/>
              <w:jc w:val="center"/>
              <w:rPr>
                <w:color w:val="000000"/>
              </w:rPr>
            </w:pPr>
            <w:r>
              <w:rPr>
                <w:color w:val="000000"/>
              </w:rPr>
              <w:t>24.8%</w:t>
            </w:r>
          </w:p>
        </w:tc>
        <w:tc>
          <w:tcPr>
            <w:tcW w:w="960" w:type="dxa"/>
            <w:tcBorders>
              <w:top w:val="single" w:sz="4" w:space="0" w:color="000000"/>
              <w:left w:val="nil"/>
              <w:bottom w:val="nil"/>
              <w:right w:val="nil"/>
            </w:tcBorders>
            <w:shd w:val="clear" w:color="auto" w:fill="auto"/>
            <w:vAlign w:val="bottom"/>
          </w:tcPr>
          <w:p w14:paraId="000001BA" w14:textId="77777777" w:rsidR="005537F9" w:rsidRDefault="000D7614">
            <w:pPr>
              <w:spacing w:after="0"/>
              <w:jc w:val="center"/>
              <w:rPr>
                <w:color w:val="000000"/>
              </w:rPr>
            </w:pPr>
            <w:r>
              <w:rPr>
                <w:color w:val="000000"/>
              </w:rPr>
              <w:t>69.2%</w:t>
            </w:r>
          </w:p>
        </w:tc>
        <w:tc>
          <w:tcPr>
            <w:tcW w:w="960" w:type="dxa"/>
            <w:tcBorders>
              <w:top w:val="single" w:sz="4" w:space="0" w:color="000000"/>
              <w:left w:val="nil"/>
              <w:bottom w:val="nil"/>
              <w:right w:val="nil"/>
            </w:tcBorders>
            <w:shd w:val="clear" w:color="auto" w:fill="auto"/>
            <w:vAlign w:val="bottom"/>
          </w:tcPr>
          <w:p w14:paraId="000001BB" w14:textId="77777777" w:rsidR="005537F9" w:rsidRDefault="000D7614">
            <w:pPr>
              <w:spacing w:after="0"/>
              <w:jc w:val="center"/>
              <w:rPr>
                <w:color w:val="000000"/>
              </w:rPr>
            </w:pPr>
            <w:r>
              <w:rPr>
                <w:color w:val="000000"/>
              </w:rPr>
              <w:t>6%</w:t>
            </w:r>
          </w:p>
        </w:tc>
        <w:tc>
          <w:tcPr>
            <w:tcW w:w="960" w:type="dxa"/>
            <w:tcBorders>
              <w:top w:val="single" w:sz="4" w:space="0" w:color="000000"/>
              <w:left w:val="nil"/>
              <w:bottom w:val="nil"/>
              <w:right w:val="nil"/>
            </w:tcBorders>
            <w:shd w:val="clear" w:color="auto" w:fill="auto"/>
            <w:vAlign w:val="bottom"/>
          </w:tcPr>
          <w:p w14:paraId="000001BC" w14:textId="77777777" w:rsidR="005537F9" w:rsidRDefault="000D7614">
            <w:pPr>
              <w:spacing w:after="0"/>
              <w:jc w:val="center"/>
              <w:rPr>
                <w:color w:val="000000"/>
              </w:rPr>
            </w:pPr>
            <w:r>
              <w:rPr>
                <w:color w:val="000000"/>
              </w:rPr>
              <w:t>100%</w:t>
            </w:r>
          </w:p>
        </w:tc>
      </w:tr>
      <w:tr w:rsidR="005537F9" w14:paraId="30AE4E8F" w14:textId="77777777">
        <w:trPr>
          <w:trHeight w:val="290"/>
          <w:jc w:val="center"/>
        </w:trPr>
        <w:tc>
          <w:tcPr>
            <w:tcW w:w="2960" w:type="dxa"/>
            <w:tcBorders>
              <w:top w:val="nil"/>
              <w:left w:val="nil"/>
              <w:right w:val="nil"/>
            </w:tcBorders>
            <w:shd w:val="clear" w:color="auto" w:fill="auto"/>
            <w:vAlign w:val="bottom"/>
          </w:tcPr>
          <w:p w14:paraId="000001BD" w14:textId="77777777" w:rsidR="005537F9" w:rsidRDefault="000D7614">
            <w:pPr>
              <w:spacing w:after="0"/>
              <w:rPr>
                <w:color w:val="000000"/>
              </w:rPr>
            </w:pPr>
            <w:r>
              <w:rPr>
                <w:color w:val="000000"/>
              </w:rPr>
              <w:t>2026 BRD</w:t>
            </w:r>
          </w:p>
        </w:tc>
        <w:tc>
          <w:tcPr>
            <w:tcW w:w="960" w:type="dxa"/>
            <w:tcBorders>
              <w:top w:val="nil"/>
              <w:left w:val="nil"/>
              <w:right w:val="nil"/>
            </w:tcBorders>
            <w:shd w:val="clear" w:color="auto" w:fill="auto"/>
            <w:vAlign w:val="bottom"/>
          </w:tcPr>
          <w:p w14:paraId="000001BE" w14:textId="77777777" w:rsidR="005537F9" w:rsidRDefault="000D7614">
            <w:pPr>
              <w:spacing w:after="0"/>
              <w:jc w:val="center"/>
              <w:rPr>
                <w:color w:val="000000"/>
              </w:rPr>
            </w:pPr>
            <w:r>
              <w:rPr>
                <w:color w:val="000000"/>
              </w:rPr>
              <w:t>10,297</w:t>
            </w:r>
          </w:p>
        </w:tc>
        <w:tc>
          <w:tcPr>
            <w:tcW w:w="960" w:type="dxa"/>
            <w:tcBorders>
              <w:top w:val="nil"/>
              <w:left w:val="nil"/>
              <w:right w:val="nil"/>
            </w:tcBorders>
            <w:shd w:val="clear" w:color="auto" w:fill="auto"/>
            <w:vAlign w:val="bottom"/>
          </w:tcPr>
          <w:p w14:paraId="000001BF" w14:textId="77777777" w:rsidR="005537F9" w:rsidRDefault="000D7614">
            <w:pPr>
              <w:spacing w:after="0"/>
              <w:jc w:val="center"/>
              <w:rPr>
                <w:color w:val="000000"/>
              </w:rPr>
            </w:pPr>
            <w:r>
              <w:rPr>
                <w:color w:val="000000"/>
              </w:rPr>
              <w:t>28,732</w:t>
            </w:r>
          </w:p>
        </w:tc>
        <w:tc>
          <w:tcPr>
            <w:tcW w:w="960" w:type="dxa"/>
            <w:tcBorders>
              <w:top w:val="nil"/>
              <w:left w:val="nil"/>
              <w:right w:val="nil"/>
            </w:tcBorders>
            <w:shd w:val="clear" w:color="auto" w:fill="auto"/>
            <w:vAlign w:val="bottom"/>
          </w:tcPr>
          <w:p w14:paraId="000001C0" w14:textId="77777777" w:rsidR="005537F9" w:rsidRDefault="000D7614">
            <w:pPr>
              <w:spacing w:after="0"/>
              <w:jc w:val="center"/>
              <w:rPr>
                <w:color w:val="000000"/>
              </w:rPr>
            </w:pPr>
            <w:r>
              <w:rPr>
                <w:color w:val="000000"/>
              </w:rPr>
              <w:t>2,491</w:t>
            </w:r>
          </w:p>
        </w:tc>
        <w:tc>
          <w:tcPr>
            <w:tcW w:w="960" w:type="dxa"/>
            <w:tcBorders>
              <w:top w:val="nil"/>
              <w:left w:val="nil"/>
              <w:right w:val="nil"/>
            </w:tcBorders>
            <w:shd w:val="clear" w:color="auto" w:fill="auto"/>
            <w:vAlign w:val="bottom"/>
          </w:tcPr>
          <w:p w14:paraId="000001C1" w14:textId="77777777" w:rsidR="005537F9" w:rsidRDefault="000D7614">
            <w:pPr>
              <w:spacing w:after="0"/>
              <w:jc w:val="center"/>
              <w:rPr>
                <w:color w:val="000000"/>
              </w:rPr>
            </w:pPr>
            <w:r>
              <w:rPr>
                <w:color w:val="000000"/>
              </w:rPr>
              <w:t>41,520</w:t>
            </w:r>
          </w:p>
        </w:tc>
      </w:tr>
      <w:tr w:rsidR="005537F9" w14:paraId="2A0889C9" w14:textId="77777777">
        <w:trPr>
          <w:trHeight w:val="290"/>
          <w:jc w:val="center"/>
        </w:trPr>
        <w:tc>
          <w:tcPr>
            <w:tcW w:w="2960" w:type="dxa"/>
            <w:tcBorders>
              <w:top w:val="nil"/>
              <w:left w:val="nil"/>
              <w:bottom w:val="single" w:sz="4" w:space="0" w:color="000000"/>
              <w:right w:val="nil"/>
            </w:tcBorders>
            <w:shd w:val="clear" w:color="auto" w:fill="auto"/>
            <w:vAlign w:val="bottom"/>
          </w:tcPr>
          <w:p w14:paraId="000001C2" w14:textId="77777777" w:rsidR="005537F9" w:rsidRDefault="000D7614">
            <w:pPr>
              <w:spacing w:after="0"/>
              <w:rPr>
                <w:color w:val="000000"/>
              </w:rPr>
            </w:pPr>
            <w:r>
              <w:rPr>
                <w:color w:val="000000"/>
              </w:rPr>
              <w:t>2027 BRD</w:t>
            </w:r>
          </w:p>
        </w:tc>
        <w:tc>
          <w:tcPr>
            <w:tcW w:w="960" w:type="dxa"/>
            <w:tcBorders>
              <w:top w:val="nil"/>
              <w:left w:val="nil"/>
              <w:bottom w:val="single" w:sz="4" w:space="0" w:color="000000"/>
              <w:right w:val="nil"/>
            </w:tcBorders>
            <w:shd w:val="clear" w:color="auto" w:fill="auto"/>
            <w:vAlign w:val="bottom"/>
          </w:tcPr>
          <w:p w14:paraId="000001C3" w14:textId="77777777" w:rsidR="005537F9" w:rsidRDefault="000D7614">
            <w:pPr>
              <w:spacing w:after="0"/>
              <w:jc w:val="center"/>
              <w:rPr>
                <w:color w:val="000000"/>
              </w:rPr>
            </w:pPr>
            <w:r>
              <w:rPr>
                <w:color w:val="000000"/>
              </w:rPr>
              <w:t>7,987</w:t>
            </w:r>
          </w:p>
        </w:tc>
        <w:tc>
          <w:tcPr>
            <w:tcW w:w="960" w:type="dxa"/>
            <w:tcBorders>
              <w:top w:val="nil"/>
              <w:left w:val="nil"/>
              <w:bottom w:val="single" w:sz="4" w:space="0" w:color="000000"/>
              <w:right w:val="nil"/>
            </w:tcBorders>
            <w:shd w:val="clear" w:color="auto" w:fill="auto"/>
            <w:vAlign w:val="bottom"/>
          </w:tcPr>
          <w:p w14:paraId="000001C4" w14:textId="77777777" w:rsidR="005537F9" w:rsidRDefault="000D7614">
            <w:pPr>
              <w:spacing w:after="0"/>
              <w:jc w:val="center"/>
              <w:rPr>
                <w:color w:val="000000"/>
              </w:rPr>
            </w:pPr>
            <w:r>
              <w:rPr>
                <w:color w:val="000000"/>
              </w:rPr>
              <w:t>22,289</w:t>
            </w:r>
          </w:p>
        </w:tc>
        <w:tc>
          <w:tcPr>
            <w:tcW w:w="960" w:type="dxa"/>
            <w:tcBorders>
              <w:top w:val="nil"/>
              <w:left w:val="nil"/>
              <w:bottom w:val="single" w:sz="4" w:space="0" w:color="000000"/>
              <w:right w:val="nil"/>
            </w:tcBorders>
            <w:shd w:val="clear" w:color="auto" w:fill="auto"/>
            <w:vAlign w:val="bottom"/>
          </w:tcPr>
          <w:p w14:paraId="000001C5" w14:textId="77777777" w:rsidR="005537F9" w:rsidRDefault="000D7614">
            <w:pPr>
              <w:spacing w:after="0"/>
              <w:jc w:val="center"/>
              <w:rPr>
                <w:color w:val="000000"/>
              </w:rPr>
            </w:pPr>
            <w:r>
              <w:rPr>
                <w:color w:val="000000"/>
              </w:rPr>
              <w:t>1,933</w:t>
            </w:r>
          </w:p>
        </w:tc>
        <w:tc>
          <w:tcPr>
            <w:tcW w:w="960" w:type="dxa"/>
            <w:tcBorders>
              <w:top w:val="nil"/>
              <w:left w:val="nil"/>
              <w:bottom w:val="single" w:sz="4" w:space="0" w:color="000000"/>
              <w:right w:val="nil"/>
            </w:tcBorders>
            <w:shd w:val="clear" w:color="auto" w:fill="auto"/>
            <w:vAlign w:val="bottom"/>
          </w:tcPr>
          <w:p w14:paraId="000001C6" w14:textId="77777777" w:rsidR="005537F9" w:rsidRDefault="000D7614">
            <w:pPr>
              <w:spacing w:after="0"/>
              <w:jc w:val="center"/>
              <w:rPr>
                <w:color w:val="000000"/>
              </w:rPr>
            </w:pPr>
            <w:r>
              <w:rPr>
                <w:color w:val="000000"/>
              </w:rPr>
              <w:t>32,209</w:t>
            </w:r>
          </w:p>
        </w:tc>
      </w:tr>
    </w:tbl>
    <w:p w14:paraId="000001C7" w14:textId="77777777" w:rsidR="005537F9" w:rsidRDefault="000D7614">
      <w:pPr>
        <w:pStyle w:val="Heading3"/>
      </w:pPr>
      <w:r>
        <w:t>Status Determination</w:t>
      </w:r>
    </w:p>
    <w:p w14:paraId="000001C8" w14:textId="77777777" w:rsidR="005537F9" w:rsidRDefault="000D7614">
      <w:r>
        <w:t>A standard set of projections is required for each stock managed under Tiers 1, 2, or 3 of Amendment 56. This set of projections encompasses seven harvest scenarios designed to satisfy the requirements of Amendment 56, the National Environmental Policy Act</w:t>
      </w:r>
      <w:r>
        <w:t xml:space="preserve">, and the Magnuson-Stevens Fishery Conservation and Management Act (MSFCMA). Year-end catch for 2025 was set equal to the 2025 ABC. In each subsequent year, the fishing mortality rate is prescribed on the basis of the spawning biomass in that year and the </w:t>
      </w:r>
      <w:r>
        <w:t xml:space="preserve">respective harvest scenario. </w:t>
      </w:r>
    </w:p>
    <w:p w14:paraId="000001C9" w14:textId="77777777" w:rsidR="005537F9" w:rsidRDefault="000D7614">
      <w:r>
        <w:t xml:space="preserve">Selectivity used in the projections was the mean selectivity since 2000, recruitment was based on average recruitment from 1977-2023 and growth and mortality were as estimated in 2025. </w:t>
      </w:r>
    </w:p>
    <w:p w14:paraId="000001CA" w14:textId="77777777" w:rsidR="005537F9" w:rsidRDefault="000D7614">
      <w:r>
        <w:t>Five of the seven standard scenarios sup</w:t>
      </w:r>
      <w:r>
        <w:t xml:space="preserve">port the alternative harvest strategies analyzed in the Alaska Groundfish Harvest Specifications Final Environmental Impact Statement. These five scenarios, which are designed to provide a range of harvest alternatives that are likely to bracket the final </w:t>
      </w:r>
      <w:r>
        <w:t>TAC for 2026, are as follow (“</w:t>
      </w:r>
      <w:r>
        <w:rPr>
          <w:i/>
          <w:iCs/>
        </w:rPr>
        <w:t>max</w:t>
      </w:r>
      <w:r>
        <w:t xml:space="preserve"> </w:t>
      </w:r>
      <w:r>
        <w:rPr>
          <w:i/>
          <w:iCs/>
          <w:color w:val="000000"/>
        </w:rPr>
        <w:t>F</w:t>
      </w:r>
      <w:r>
        <w:rPr>
          <w:i/>
          <w:iCs/>
          <w:color w:val="000000"/>
          <w:sz w:val="16"/>
          <w:szCs w:val="16"/>
          <w:vertAlign w:val="subscript"/>
        </w:rPr>
        <w:t>ABC</w:t>
      </w:r>
      <w:r>
        <w:t xml:space="preserve">” refers to the maximum permissible value of </w:t>
      </w:r>
      <w:r>
        <w:rPr>
          <w:i/>
          <w:iCs/>
        </w:rPr>
        <w:t>F</w:t>
      </w:r>
      <w:r>
        <w:rPr>
          <w:i/>
          <w:iCs/>
          <w:sz w:val="16"/>
          <w:szCs w:val="16"/>
          <w:vertAlign w:val="subscript"/>
        </w:rPr>
        <w:t>ABC</w:t>
      </w:r>
      <w:r>
        <w:t xml:space="preserve"> under Amendment 56):</w:t>
      </w:r>
    </w:p>
    <w:p w14:paraId="000001CB" w14:textId="77777777" w:rsidR="005537F9" w:rsidRDefault="000D7614">
      <w:pPr>
        <w:ind w:left="1080" w:hanging="1080"/>
      </w:pPr>
      <w:r>
        <w:rPr>
          <w:i/>
          <w:iCs/>
        </w:rPr>
        <w:t>Scenario 1</w:t>
      </w:r>
      <w:r>
        <w:t xml:space="preserve">: In all future years, </w:t>
      </w:r>
      <w:r>
        <w:rPr>
          <w:i/>
          <w:iCs/>
        </w:rPr>
        <w:t>F</w:t>
      </w:r>
      <w:r>
        <w:t xml:space="preserve"> is set equal to </w:t>
      </w:r>
      <w:r>
        <w:rPr>
          <w:i/>
          <w:iCs/>
        </w:rPr>
        <w:t>max</w:t>
      </w:r>
      <w:r>
        <w:t xml:space="preserve"> </w:t>
      </w:r>
      <w:r>
        <w:rPr>
          <w:i/>
          <w:iCs/>
        </w:rPr>
        <w:t>F</w:t>
      </w:r>
      <w:r>
        <w:rPr>
          <w:i/>
          <w:iCs/>
          <w:sz w:val="16"/>
          <w:szCs w:val="16"/>
          <w:vertAlign w:val="subscript"/>
        </w:rPr>
        <w:t>ABC</w:t>
      </w:r>
      <w:r>
        <w:t>. (Rationale: Historically, TAC has been constrained by ABC, so this scenario provides a</w:t>
      </w:r>
      <w:r>
        <w:t xml:space="preserve"> likely upper limit on future TACs.)</w:t>
      </w:r>
    </w:p>
    <w:p w14:paraId="000001CC" w14:textId="77777777" w:rsidR="005537F9" w:rsidRDefault="000D7614">
      <w:pPr>
        <w:ind w:left="1080" w:hanging="1080"/>
      </w:pPr>
      <w:r>
        <w:rPr>
          <w:i/>
          <w:iCs/>
        </w:rPr>
        <w:lastRenderedPageBreak/>
        <w:t>Scenario 2</w:t>
      </w:r>
      <w:r>
        <w:t xml:space="preserve">: In all future years, </w:t>
      </w:r>
      <w:r>
        <w:rPr>
          <w:i/>
          <w:iCs/>
        </w:rPr>
        <w:t>F</w:t>
      </w:r>
      <w:r>
        <w:t xml:space="preserve"> is set equal to the author’s recommend level, max ABC. </w:t>
      </w:r>
    </w:p>
    <w:p w14:paraId="000001CD" w14:textId="77777777" w:rsidR="005537F9" w:rsidRDefault="000D7614">
      <w:pPr>
        <w:ind w:left="1080" w:hanging="1080"/>
      </w:pPr>
      <w:r>
        <w:rPr>
          <w:i/>
          <w:iCs/>
        </w:rPr>
        <w:t>Scenario 3</w:t>
      </w:r>
      <w:r>
        <w:t xml:space="preserve">: In all future years, </w:t>
      </w:r>
      <w:r>
        <w:rPr>
          <w:i/>
          <w:iCs/>
        </w:rPr>
        <w:t>F</w:t>
      </w:r>
      <w:r>
        <w:t xml:space="preserve"> is set equal to the 2021-2025 average </w:t>
      </w:r>
      <w:r>
        <w:rPr>
          <w:i/>
          <w:iCs/>
        </w:rPr>
        <w:t>F</w:t>
      </w:r>
      <w:r>
        <w:t>. (Rationale: For some stocks, TAC can be well below A</w:t>
      </w:r>
      <w:r>
        <w:t xml:space="preserve">BC, and recent average </w:t>
      </w:r>
      <w:r>
        <w:rPr>
          <w:i/>
          <w:iCs/>
        </w:rPr>
        <w:t>F</w:t>
      </w:r>
      <w:r>
        <w:t xml:space="preserve"> may provide a better indicator of </w:t>
      </w:r>
      <w:r>
        <w:rPr>
          <w:i/>
          <w:iCs/>
        </w:rPr>
        <w:t>F</w:t>
      </w:r>
      <w:r>
        <w:rPr>
          <w:i/>
          <w:iCs/>
          <w:vertAlign w:val="subscript"/>
        </w:rPr>
        <w:t>TAC</w:t>
      </w:r>
      <w:r>
        <w:t xml:space="preserve"> than </w:t>
      </w:r>
      <w:r>
        <w:rPr>
          <w:i/>
          <w:iCs/>
        </w:rPr>
        <w:t>F</w:t>
      </w:r>
      <w:r>
        <w:rPr>
          <w:i/>
          <w:iCs/>
          <w:sz w:val="16"/>
          <w:szCs w:val="16"/>
          <w:vertAlign w:val="subscript"/>
        </w:rPr>
        <w:t>ABC</w:t>
      </w:r>
      <w:r>
        <w:t>.)</w:t>
      </w:r>
    </w:p>
    <w:p w14:paraId="000001CE" w14:textId="77777777" w:rsidR="005537F9" w:rsidRDefault="000D7614">
      <w:pPr>
        <w:ind w:left="1080" w:hanging="1080"/>
      </w:pPr>
      <w:r>
        <w:rPr>
          <w:i/>
          <w:iCs/>
        </w:rPr>
        <w:t>Scenario 4</w:t>
      </w:r>
      <w:r>
        <w:t xml:space="preserve">: In all future years, </w:t>
      </w:r>
      <w:r>
        <w:rPr>
          <w:i/>
          <w:iCs/>
        </w:rPr>
        <w:t>F</w:t>
      </w:r>
      <w:r>
        <w:t xml:space="preserve"> is set equal to the </w:t>
      </w:r>
      <w:r>
        <w:rPr>
          <w:i/>
          <w:iCs/>
        </w:rPr>
        <w:t>F</w:t>
      </w:r>
      <w:r>
        <w:rPr>
          <w:i/>
          <w:iCs/>
          <w:vertAlign w:val="subscript"/>
        </w:rPr>
        <w:t>75%</w:t>
      </w:r>
      <w:r>
        <w:t>. (Rationale: This scenario was developed by the NMFS Regional Office based on public feedback on alternatives.</w:t>
      </w:r>
    </w:p>
    <w:p w14:paraId="000001CF" w14:textId="77777777" w:rsidR="005537F9" w:rsidRDefault="000D7614">
      <w:pPr>
        <w:ind w:left="1080" w:hanging="1080"/>
      </w:pPr>
      <w:r>
        <w:rPr>
          <w:i/>
          <w:iCs/>
        </w:rPr>
        <w:t>Scenario 5</w:t>
      </w:r>
      <w:r>
        <w:t xml:space="preserve">: In all future years, </w:t>
      </w:r>
      <w:r>
        <w:rPr>
          <w:i/>
          <w:iCs/>
        </w:rPr>
        <w:t>F</w:t>
      </w:r>
      <w:r>
        <w:t xml:space="preserve"> is set equal to zero. (Rationale: In extreme cases, TAC may be set at a level close to zero.)</w:t>
      </w:r>
    </w:p>
    <w:p w14:paraId="000001D0" w14:textId="77777777" w:rsidR="005537F9" w:rsidRDefault="000D7614">
      <w:r>
        <w:t>Two other scena</w:t>
      </w:r>
      <w:r>
        <w:t>rios are needed to satisfy the MSFCMA</w:t>
      </w:r>
      <w:r>
        <w:rPr>
          <w:rFonts w:ascii="Noto Sans Symbols" w:eastAsia="Noto Sans Symbols" w:hAnsi="Noto Sans Symbols" w:cs="Noto Sans 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000001D1" w14:textId="77777777" w:rsidR="005537F9" w:rsidRDefault="000D7614">
      <w:pPr>
        <w:ind w:left="1080" w:hanging="1080"/>
      </w:pPr>
      <w:r>
        <w:rPr>
          <w:i/>
          <w:iCs/>
        </w:rPr>
        <w:t>Sc</w:t>
      </w:r>
      <w:r>
        <w:rPr>
          <w:i/>
          <w:iCs/>
        </w:rPr>
        <w:t>enario 6</w:t>
      </w:r>
      <w:r>
        <w:t xml:space="preserve">: In all future years, </w:t>
      </w:r>
      <w:r>
        <w:rPr>
          <w:i/>
          <w:iCs/>
        </w:rPr>
        <w:t>F</w:t>
      </w:r>
      <w:r>
        <w:t xml:space="preserve"> is set equal to </w:t>
      </w:r>
      <w:r>
        <w:rPr>
          <w:i/>
          <w:iCs/>
        </w:rPr>
        <w:t>F</w:t>
      </w:r>
      <w:r>
        <w:rPr>
          <w:i/>
          <w:iCs/>
          <w:vertAlign w:val="subscript"/>
        </w:rPr>
        <w:t>OFL</w:t>
      </w:r>
      <w:r>
        <w:t xml:space="preserve">. (Rationale: This scenario determines whether a stock is overfished. If the stock is expected to be above half of its </w:t>
      </w:r>
      <w:r>
        <w:rPr>
          <w:i/>
          <w:iCs/>
        </w:rPr>
        <w:t>B</w:t>
      </w:r>
      <w:r>
        <w:rPr>
          <w:i/>
          <w:iCs/>
          <w:vertAlign w:val="subscript"/>
        </w:rPr>
        <w:t>MSY</w:t>
      </w:r>
      <w:r>
        <w:t xml:space="preserve"> level in 2025 and above its </w:t>
      </w:r>
      <w:r>
        <w:rPr>
          <w:i/>
          <w:iCs/>
        </w:rPr>
        <w:t>B</w:t>
      </w:r>
      <w:r>
        <w:rPr>
          <w:i/>
          <w:iCs/>
          <w:vertAlign w:val="subscript"/>
        </w:rPr>
        <w:t>MSY</w:t>
      </w:r>
      <w:r>
        <w:t xml:space="preserve"> level in 2035 under this scenario, then the st</w:t>
      </w:r>
      <w:r>
        <w:t>ock is not overfished.)</w:t>
      </w:r>
    </w:p>
    <w:p w14:paraId="000001D2" w14:textId="77777777" w:rsidR="005537F9" w:rsidRDefault="000D7614">
      <w:pPr>
        <w:ind w:left="1080" w:hanging="1080"/>
      </w:pPr>
      <w:r>
        <w:rPr>
          <w:i/>
          <w:iCs/>
        </w:rPr>
        <w:t>Scenario 7:</w:t>
      </w:r>
      <w:r>
        <w:t xml:space="preserve"> In 2026 and 2027, </w:t>
      </w:r>
      <w:r>
        <w:rPr>
          <w:i/>
          <w:iCs/>
        </w:rPr>
        <w:t>F</w:t>
      </w:r>
      <w:r>
        <w:t xml:space="preserve"> is set equal to max </w:t>
      </w:r>
      <w:r>
        <w:rPr>
          <w:i/>
          <w:iCs/>
        </w:rPr>
        <w:t>F</w:t>
      </w:r>
      <w:r>
        <w:rPr>
          <w:i/>
          <w:iCs/>
          <w:vertAlign w:val="subscript"/>
        </w:rPr>
        <w:t>ABC</w:t>
      </w:r>
      <w:r>
        <w:t>, and in all subsequent years</w:t>
      </w:r>
      <w:r>
        <w:rPr>
          <w:i/>
          <w:iCs/>
        </w:rPr>
        <w:t>, F</w:t>
      </w:r>
      <w:r>
        <w:t xml:space="preserve"> is set equal to </w:t>
      </w:r>
      <w:r>
        <w:rPr>
          <w:i/>
          <w:iCs/>
        </w:rPr>
        <w:t>F</w:t>
      </w:r>
      <w:r>
        <w:rPr>
          <w:i/>
          <w:iCs/>
          <w:vertAlign w:val="subscript"/>
        </w:rPr>
        <w:t>OFL</w:t>
      </w:r>
      <w:r>
        <w:t>. (Rationale: This scenario determines whether a stock is approaching an overfished condition. If the stock is 1) above its</w:t>
      </w:r>
      <w:r>
        <w:t xml:space="preserve"> MSY level in 2027 or 2) above 1/2 of its MSY level in 2027 and expected to be above its MSY level in 2037 under this scenario, then the stock is not approaching an overfished condition.)</w:t>
      </w:r>
    </w:p>
    <w:p w14:paraId="000001D3" w14:textId="77777777" w:rsidR="005537F9" w:rsidRDefault="000D7614">
      <w:r>
        <w:t>Scenarios 1 through 7 were projected 15 years from 2025 in Model 24.</w:t>
      </w:r>
      <w:r>
        <w:t>0 (</w:t>
      </w:r>
      <w:r>
        <w:rPr>
          <w:color w:val="000000"/>
        </w:rPr>
        <w:t>Table 2.11).</w:t>
      </w:r>
      <w:r>
        <w:t xml:space="preserve"> Scenarios 3, 4, and 5 (no fishing) project the stock to be below </w:t>
      </w:r>
      <w:r>
        <w:rPr>
          <w:i/>
          <w:iCs/>
        </w:rPr>
        <w:t>B</w:t>
      </w:r>
      <w:r>
        <w:rPr>
          <w:i/>
          <w:iCs/>
          <w:vertAlign w:val="subscript"/>
        </w:rPr>
        <w:t>35%</w:t>
      </w:r>
      <w:r>
        <w:t xml:space="preserve"> until 2029, scenarios 1, 2, 6, and 7 have the stock below </w:t>
      </w:r>
      <w:r>
        <w:rPr>
          <w:i/>
          <w:iCs/>
        </w:rPr>
        <w:t>B</w:t>
      </w:r>
      <w:r>
        <w:rPr>
          <w:i/>
          <w:iCs/>
          <w:vertAlign w:val="subscript"/>
        </w:rPr>
        <w:t>35%</w:t>
      </w:r>
      <w:r>
        <w:t xml:space="preserve"> until 2030. Fishing at the maximum permissible rate indicate that the spawning stock will be below </w:t>
      </w:r>
      <w:r>
        <w:rPr>
          <w:i/>
          <w:iCs/>
        </w:rPr>
        <w:t>B</w:t>
      </w:r>
      <w:r>
        <w:rPr>
          <w:i/>
          <w:iCs/>
          <w:vertAlign w:val="subscript"/>
        </w:rPr>
        <w:t>35%</w:t>
      </w:r>
      <w:r>
        <w:t xml:space="preserve"> in </w:t>
      </w:r>
      <w:r>
        <w:t xml:space="preserve">2026 through 2029 due to poor recruitment and high mortality in 2015-2017. Under an assumption of environmental conditions at the 1977-2022 mean, the stock recovers above </w:t>
      </w:r>
      <w:r>
        <w:rPr>
          <w:i/>
          <w:iCs/>
        </w:rPr>
        <w:t>B</w:t>
      </w:r>
      <w:r>
        <w:rPr>
          <w:i/>
          <w:iCs/>
          <w:vertAlign w:val="subscript"/>
        </w:rPr>
        <w:t>35%</w:t>
      </w:r>
      <w:r>
        <w:t xml:space="preserve"> by 2030.</w:t>
      </w:r>
    </w:p>
    <w:p w14:paraId="000001D4" w14:textId="77777777" w:rsidR="005537F9" w:rsidRDefault="000D7614">
      <w:pPr>
        <w:rPr>
          <w:rFonts w:ascii="Arial" w:eastAsia="Arial" w:hAnsi="Arial" w:cs="Arial"/>
          <w:sz w:val="20"/>
          <w:szCs w:val="20"/>
        </w:rPr>
      </w:pPr>
      <w:r>
        <w:t>Our projection model run under these conditions indicates that for Scen</w:t>
      </w:r>
      <w:r>
        <w:t xml:space="preserve">ario 6, the GOA Pacific cod stock although below </w:t>
      </w:r>
      <w:r>
        <w:rPr>
          <w:i/>
          <w:iCs/>
        </w:rPr>
        <w:t>B</w:t>
      </w:r>
      <w:r>
        <w:rPr>
          <w:i/>
          <w:iCs/>
          <w:vertAlign w:val="subscript"/>
        </w:rPr>
        <w:t>35%</w:t>
      </w:r>
      <w:r>
        <w:t xml:space="preserve"> in 2025 at 54,728 t will be above its MSY value in 2035 at 83,245 t and therefore would not be classified as overfished.</w:t>
      </w:r>
    </w:p>
    <w:p w14:paraId="000001D5" w14:textId="77777777" w:rsidR="005537F9" w:rsidRDefault="000D7614">
      <w:r>
        <w:t xml:space="preserve">Projections 7 with fishing at the OFL after 2026 results in an expected spawning </w:t>
      </w:r>
      <w:r>
        <w:t xml:space="preserve">biomass of 73,648 by 2037 and would therefore not be approaching an overfished condition. </w:t>
      </w:r>
    </w:p>
    <w:p w14:paraId="000001D6" w14:textId="77777777" w:rsidR="005537F9" w:rsidRDefault="000D7614">
      <w:r>
        <w:t xml:space="preserve">Under Scenarios 6 and 7 for Model 24.0 the GOA Pacific cod stock would not currently be considered overfished, nor would it be approaching an overfished status. The </w:t>
      </w:r>
      <w:r>
        <w:t>2024 OFL given Model 24.0 would have produced a sum of apical F of 0.48 in 2024.</w:t>
      </w:r>
    </w:p>
    <w:p w14:paraId="000001D7" w14:textId="77777777" w:rsidR="005537F9" w:rsidRDefault="000D7614">
      <w:pPr>
        <w:rPr>
          <w:rFonts w:ascii="Arial" w:eastAsia="Arial" w:hAnsi="Arial" w:cs="Arial"/>
          <w:b/>
          <w:bCs/>
          <w:sz w:val="28"/>
          <w:szCs w:val="28"/>
        </w:rPr>
      </w:pPr>
      <w:r>
        <w:br w:type="page"/>
      </w:r>
    </w:p>
    <w:p w14:paraId="000001D8" w14:textId="77777777" w:rsidR="005537F9" w:rsidRDefault="000D7614">
      <w:pPr>
        <w:pStyle w:val="Heading1"/>
        <w:pBdr>
          <w:top w:val="nil"/>
          <w:left w:val="nil"/>
          <w:bottom w:val="nil"/>
          <w:right w:val="nil"/>
          <w:between w:val="nil"/>
        </w:pBdr>
      </w:pPr>
      <w:r>
        <w:lastRenderedPageBreak/>
        <w:t>Literature Cited</w:t>
      </w:r>
    </w:p>
    <w:p w14:paraId="000001D9" w14:textId="77777777" w:rsidR="005537F9" w:rsidRDefault="000D7614">
      <w:pPr>
        <w:ind w:left="720" w:hanging="720"/>
      </w:pPr>
      <w:proofErr w:type="spellStart"/>
      <w:r>
        <w:t>Barbeaux</w:t>
      </w:r>
      <w:proofErr w:type="spellEnd"/>
      <w:r>
        <w:t xml:space="preserve">. S. J., B. Ferriss, W. </w:t>
      </w:r>
      <w:proofErr w:type="spellStart"/>
      <w:r>
        <w:t>Palsson</w:t>
      </w:r>
      <w:proofErr w:type="spellEnd"/>
      <w:r>
        <w:t xml:space="preserve">, K. Shotwell, I. Spies, M. Wang, and S. </w:t>
      </w:r>
      <w:proofErr w:type="spellStart"/>
      <w:r>
        <w:t>Zador</w:t>
      </w:r>
      <w:proofErr w:type="spellEnd"/>
      <w:r>
        <w:t xml:space="preserve">. 2020. Assessment of the Pacific cod stock in the Gulf of Alaska. </w:t>
      </w:r>
      <w:r>
        <w:rPr>
          <w:i/>
          <w:iCs/>
        </w:rPr>
        <w:t>In</w:t>
      </w:r>
      <w:r>
        <w:t xml:space="preserve"> Stock assessment and fishery evaluation report for the groundfish resources of the Gulf of Alaska. No</w:t>
      </w:r>
      <w:r>
        <w:t>rth Pacific Fishery Management Council, 605 W. 4th Avenue Suite 306, Anchorage, AK 99501.</w:t>
      </w:r>
    </w:p>
    <w:p w14:paraId="000001DA" w14:textId="77777777" w:rsidR="005537F9" w:rsidRDefault="000D7614">
      <w:pPr>
        <w:ind w:left="720" w:hanging="720"/>
      </w:pPr>
      <w:r>
        <w:t xml:space="preserve">Ferriss, B.E. 2026. Abbreviated Ecosystem Status Report 2026: Gulf of Alaska, Stock Assessment and Fishery Evaluation Report for the Groundfish Resources of the Gulf </w:t>
      </w:r>
      <w:r>
        <w:t>of Alaska, North Pacific Fishery Management Council, 1007 West Third, Suite 400, Anchorage, Alaska 99501</w:t>
      </w:r>
    </w:p>
    <w:p w14:paraId="000001DB" w14:textId="77777777" w:rsidR="005537F9" w:rsidRDefault="000D7614">
      <w:pPr>
        <w:ind w:left="720" w:hanging="720"/>
      </w:pPr>
      <w:proofErr w:type="spellStart"/>
      <w:r>
        <w:t>Hulson</w:t>
      </w:r>
      <w:proofErr w:type="spellEnd"/>
      <w:r>
        <w:t xml:space="preserve">, P.-J. F., S. J. </w:t>
      </w:r>
      <w:proofErr w:type="spellStart"/>
      <w:r>
        <w:t>Barbeaux</w:t>
      </w:r>
      <w:proofErr w:type="spellEnd"/>
      <w:r>
        <w:t xml:space="preserve">, B. Ferriss, S. McDermott, and I. Spies. 2022. Assessment of the Pacific cod stock in the Gulf of Alaska. </w:t>
      </w:r>
      <w:r>
        <w:rPr>
          <w:i/>
          <w:iCs/>
        </w:rPr>
        <w:t>In</w:t>
      </w:r>
      <w:r>
        <w:t xml:space="preserve"> Stock ass</w:t>
      </w:r>
      <w:r>
        <w:t>essment and fishery evaluation report for the groundfish resources of the Gulf of Alaska. North Pacific Fishery Management Council, 605 W. 4th Avenue Suite 306, Anchorage, AK 99501.</w:t>
      </w:r>
    </w:p>
    <w:p w14:paraId="000001DC" w14:textId="77777777" w:rsidR="005537F9" w:rsidRDefault="000D7614">
      <w:pPr>
        <w:ind w:left="720" w:hanging="720"/>
      </w:pP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J. Nielsen, S. Mc</w:t>
      </w:r>
      <w:r>
        <w:t xml:space="preserve">Dermott, B. Laurel, A. </w:t>
      </w:r>
      <w:proofErr w:type="spellStart"/>
      <w:r>
        <w:t>Abookire</w:t>
      </w:r>
      <w:proofErr w:type="spellEnd"/>
      <w:r>
        <w:t>, I. Spies, and S. K. Shotwell. 2024. Assessment of the Pacific cod stock in the Gulf of Alaska. North Pacific Fishery Management Council, Anchorage, AK.</w:t>
      </w:r>
    </w:p>
    <w:p w14:paraId="000001DD" w14:textId="77777777" w:rsidR="005537F9" w:rsidRDefault="000D7614">
      <w:pPr>
        <w:ind w:left="720" w:hanging="720"/>
      </w:pPr>
      <w:proofErr w:type="spellStart"/>
      <w:r>
        <w:t>Methot</w:t>
      </w:r>
      <w:proofErr w:type="spellEnd"/>
      <w:r>
        <w:t xml:space="preserve">, R. D., and C. R. </w:t>
      </w:r>
      <w:proofErr w:type="spellStart"/>
      <w:r>
        <w:t>Wetzell</w:t>
      </w:r>
      <w:proofErr w:type="spellEnd"/>
      <w:r>
        <w:t>. 2013. Stock synthesis: A biological a</w:t>
      </w:r>
      <w:r>
        <w:t xml:space="preserve">nd statistical framework for fish stock assessment and fishery management. Fish. </w:t>
      </w:r>
      <w:proofErr w:type="spellStart"/>
      <w:r>
        <w:t>Rsch</w:t>
      </w:r>
      <w:proofErr w:type="spellEnd"/>
      <w:r>
        <w:t>. 142:86-99.</w:t>
      </w:r>
    </w:p>
    <w:p w14:paraId="000001DE" w14:textId="77777777" w:rsidR="005537F9" w:rsidRDefault="000D7614">
      <w:pPr>
        <w:keepLines/>
        <w:spacing w:after="240"/>
        <w:ind w:left="720" w:hanging="720"/>
      </w:pPr>
      <w:proofErr w:type="spellStart"/>
      <w:r>
        <w:t>Rutecki</w:t>
      </w:r>
      <w:proofErr w:type="spellEnd"/>
      <w:r>
        <w:t xml:space="preserve">, T. L., C. J. </w:t>
      </w:r>
      <w:proofErr w:type="spellStart"/>
      <w:r>
        <w:t>Rodgveller</w:t>
      </w:r>
      <w:proofErr w:type="spellEnd"/>
      <w:r>
        <w:t xml:space="preserve">, and C. R. Lunsford. 2016. National Marine Fisheries Service longline survey data report and survey history, 1990–2014. U.S. </w:t>
      </w:r>
      <w:r>
        <w:t xml:space="preserve">Dep. </w:t>
      </w:r>
      <w:proofErr w:type="spellStart"/>
      <w:r>
        <w:t>Commer</w:t>
      </w:r>
      <w:proofErr w:type="spellEnd"/>
      <w:r>
        <w:t>., NOAA Tech. Memo. NMFS-AFSC-324, 329 p.</w:t>
      </w:r>
    </w:p>
    <w:p w14:paraId="000001DF" w14:textId="77777777" w:rsidR="005537F9" w:rsidRDefault="000D7614">
      <w:pPr>
        <w:keepLines/>
        <w:spacing w:after="240"/>
        <w:ind w:left="720" w:hanging="720"/>
      </w:pPr>
      <w:proofErr w:type="spellStart"/>
      <w:r>
        <w:t>Siwicke</w:t>
      </w:r>
      <w:proofErr w:type="spellEnd"/>
      <w:r>
        <w:t xml:space="preserve">, K., and P. </w:t>
      </w:r>
      <w:proofErr w:type="spellStart"/>
      <w:r>
        <w:t>Malecha</w:t>
      </w:r>
      <w:proofErr w:type="spellEnd"/>
      <w:r>
        <w:t>. 2024. The 2023 longline survey of the Gulf of Alaska and eastern Bering Sea on the FV Alaskan Leader: Cruise Report AL-23-01. U.S. Department of Commerce, NOAA Technical Memo</w:t>
      </w:r>
      <w:r>
        <w:t>randum NMFS-AFSC-480, 39 p.</w:t>
      </w:r>
    </w:p>
    <w:p w14:paraId="000001E0" w14:textId="77777777" w:rsidR="005537F9" w:rsidRDefault="000D7614">
      <w:pPr>
        <w:keepLines/>
        <w:spacing w:after="240"/>
        <w:ind w:left="720" w:hanging="720"/>
      </w:pPr>
      <w:proofErr w:type="spellStart"/>
      <w:r>
        <w:t>Siwicke</w:t>
      </w:r>
      <w:proofErr w:type="spellEnd"/>
      <w:r>
        <w:t xml:space="preserve">, K. A., K. B. </w:t>
      </w:r>
      <w:proofErr w:type="spellStart"/>
      <w:r>
        <w:t>Echave</w:t>
      </w:r>
      <w:proofErr w:type="spellEnd"/>
      <w:r>
        <w:t xml:space="preserve">, and B. Ferriss, 2024. Assessment of the </w:t>
      </w:r>
      <w:proofErr w:type="spellStart"/>
      <w:r>
        <w:t>Thornyhead</w:t>
      </w:r>
      <w:proofErr w:type="spellEnd"/>
      <w:r>
        <w:t xml:space="preserve"> stock complex in the Gulf of Alaska. North Pacific Fishery Management Council, Anchorage, AK.</w:t>
      </w:r>
    </w:p>
    <w:p w14:paraId="000001E1" w14:textId="77777777" w:rsidR="005537F9" w:rsidRDefault="000D7614">
      <w:pPr>
        <w:ind w:left="720" w:hanging="720"/>
      </w:pPr>
      <w:r>
        <w:t xml:space="preserve">Thompson, G. G., Z. T. </w:t>
      </w:r>
      <w:proofErr w:type="spellStart"/>
      <w:r>
        <w:t>A’mar</w:t>
      </w:r>
      <w:proofErr w:type="spellEnd"/>
      <w:r>
        <w:t xml:space="preserve">, and W. A. </w:t>
      </w:r>
      <w:proofErr w:type="spellStart"/>
      <w:r>
        <w:t>Palsson</w:t>
      </w:r>
      <w:proofErr w:type="spellEnd"/>
      <w:r>
        <w:t>. 2011</w:t>
      </w:r>
      <w:r>
        <w:t xml:space="preserve">. Assessment of the Pacific cod stock in the Gulf of Alaska. </w:t>
      </w:r>
      <w:r>
        <w:rPr>
          <w:i/>
          <w:iCs/>
        </w:rPr>
        <w:t>In</w:t>
      </w:r>
      <w:r>
        <w:t xml:space="preserve"> Stock assessment and fishery evaluation report for the groundfish resources of the Gulf of Alaska. North Pacific Fishery Management Council, 605 W. 4th Avenue Suite 306, Anchorage, AK 99501.</w:t>
      </w:r>
    </w:p>
    <w:p w14:paraId="000001E2" w14:textId="77777777" w:rsidR="005537F9" w:rsidRDefault="000D7614">
      <w:pPr>
        <w:rPr>
          <w:rFonts w:ascii="Arial" w:eastAsia="Arial" w:hAnsi="Arial" w:cs="Arial"/>
          <w:b/>
          <w:bCs/>
          <w:sz w:val="28"/>
          <w:szCs w:val="28"/>
        </w:rPr>
      </w:pPr>
      <w:r>
        <w:br w:type="page"/>
      </w:r>
    </w:p>
    <w:p w14:paraId="000001E3" w14:textId="77777777" w:rsidR="005537F9" w:rsidRDefault="000D7614">
      <w:pPr>
        <w:pStyle w:val="Heading1"/>
        <w:pBdr>
          <w:top w:val="nil"/>
          <w:left w:val="nil"/>
          <w:bottom w:val="nil"/>
          <w:right w:val="nil"/>
          <w:between w:val="nil"/>
        </w:pBdr>
      </w:pPr>
      <w:r>
        <w:lastRenderedPageBreak/>
        <w:t>Tables</w:t>
      </w:r>
    </w:p>
    <w:p w14:paraId="000001E4" w14:textId="77777777" w:rsidR="005537F9" w:rsidRDefault="000D7614">
      <w:pPr>
        <w:pStyle w:val="Heading5"/>
      </w:pPr>
      <w:r>
        <w:t>Table 2.1. Catch (t) for 1991 through 2025 by jurisdiction and gear type (as of 2025-12-8)</w:t>
      </w:r>
    </w:p>
    <w:tbl>
      <w:tblPr>
        <w:tblStyle w:val="a8"/>
        <w:tblW w:w="9895" w:type="dxa"/>
        <w:tblLayout w:type="fixed"/>
        <w:tblLook w:val="0400" w:firstRow="0" w:lastRow="0" w:firstColumn="0" w:lastColumn="0" w:noHBand="0" w:noVBand="1"/>
      </w:tblPr>
      <w:tblGrid>
        <w:gridCol w:w="808"/>
        <w:gridCol w:w="937"/>
        <w:gridCol w:w="912"/>
        <w:gridCol w:w="916"/>
        <w:gridCol w:w="823"/>
        <w:gridCol w:w="1092"/>
        <w:gridCol w:w="748"/>
        <w:gridCol w:w="916"/>
        <w:gridCol w:w="825"/>
        <w:gridCol w:w="932"/>
        <w:gridCol w:w="986"/>
      </w:tblGrid>
      <w:tr w:rsidR="005537F9" w14:paraId="249AA296" w14:textId="77777777">
        <w:trPr>
          <w:cantSplit/>
          <w:trHeight w:val="292"/>
        </w:trPr>
        <w:tc>
          <w:tcPr>
            <w:tcW w:w="808" w:type="dxa"/>
            <w:tcBorders>
              <w:right w:val="single" w:sz="4" w:space="0" w:color="000000"/>
            </w:tcBorders>
            <w:shd w:val="clear" w:color="auto" w:fill="auto"/>
            <w:vAlign w:val="center"/>
          </w:tcPr>
          <w:p w14:paraId="000001E5" w14:textId="77777777" w:rsidR="005537F9" w:rsidRDefault="005537F9">
            <w:pPr>
              <w:spacing w:after="0"/>
            </w:pPr>
          </w:p>
        </w:tc>
        <w:tc>
          <w:tcPr>
            <w:tcW w:w="4680" w:type="dxa"/>
            <w:gridSpan w:val="5"/>
            <w:tcBorders>
              <w:left w:val="single" w:sz="4" w:space="0" w:color="000000"/>
              <w:right w:val="single" w:sz="4" w:space="0" w:color="000000"/>
            </w:tcBorders>
            <w:shd w:val="clear" w:color="auto" w:fill="auto"/>
            <w:vAlign w:val="center"/>
          </w:tcPr>
          <w:p w14:paraId="000001E6" w14:textId="77777777" w:rsidR="005537F9" w:rsidRDefault="000D7614">
            <w:pPr>
              <w:spacing w:after="0"/>
              <w:jc w:val="center"/>
            </w:pPr>
            <w:r>
              <w:t>Federal</w:t>
            </w:r>
          </w:p>
        </w:tc>
        <w:tc>
          <w:tcPr>
            <w:tcW w:w="3421" w:type="dxa"/>
            <w:gridSpan w:val="4"/>
            <w:tcBorders>
              <w:left w:val="single" w:sz="4" w:space="0" w:color="000000"/>
            </w:tcBorders>
            <w:shd w:val="clear" w:color="auto" w:fill="auto"/>
            <w:vAlign w:val="center"/>
          </w:tcPr>
          <w:p w14:paraId="000001EB" w14:textId="77777777" w:rsidR="005537F9" w:rsidRDefault="000D7614">
            <w:pPr>
              <w:spacing w:after="0"/>
              <w:jc w:val="center"/>
            </w:pPr>
            <w:r>
              <w:t>State</w:t>
            </w:r>
          </w:p>
        </w:tc>
        <w:tc>
          <w:tcPr>
            <w:tcW w:w="986" w:type="dxa"/>
            <w:tcBorders>
              <w:left w:val="single" w:sz="4" w:space="0" w:color="000000"/>
            </w:tcBorders>
            <w:shd w:val="clear" w:color="auto" w:fill="auto"/>
            <w:vAlign w:val="center"/>
          </w:tcPr>
          <w:p w14:paraId="000001EF" w14:textId="77777777" w:rsidR="005537F9" w:rsidRDefault="005537F9">
            <w:pPr>
              <w:spacing w:after="0"/>
              <w:jc w:val="center"/>
            </w:pPr>
          </w:p>
        </w:tc>
      </w:tr>
      <w:tr w:rsidR="005537F9" w14:paraId="5B5C21AB" w14:textId="77777777">
        <w:trPr>
          <w:cantSplit/>
          <w:trHeight w:val="584"/>
        </w:trPr>
        <w:tc>
          <w:tcPr>
            <w:tcW w:w="808" w:type="dxa"/>
            <w:tcBorders>
              <w:bottom w:val="single" w:sz="4" w:space="0" w:color="000000"/>
              <w:right w:val="single" w:sz="4" w:space="0" w:color="000000"/>
            </w:tcBorders>
            <w:shd w:val="clear" w:color="auto" w:fill="auto"/>
            <w:vAlign w:val="center"/>
          </w:tcPr>
          <w:p w14:paraId="000001F0" w14:textId="77777777" w:rsidR="005537F9" w:rsidRDefault="000D7614">
            <w:pPr>
              <w:spacing w:after="0"/>
            </w:pPr>
            <w:r>
              <w:t>Year</w:t>
            </w:r>
          </w:p>
        </w:tc>
        <w:tc>
          <w:tcPr>
            <w:tcW w:w="937" w:type="dxa"/>
            <w:tcBorders>
              <w:left w:val="single" w:sz="4" w:space="0" w:color="000000"/>
              <w:bottom w:val="single" w:sz="4" w:space="0" w:color="000000"/>
            </w:tcBorders>
            <w:shd w:val="clear" w:color="auto" w:fill="auto"/>
            <w:vAlign w:val="center"/>
          </w:tcPr>
          <w:p w14:paraId="000001F1" w14:textId="77777777" w:rsidR="005537F9" w:rsidRDefault="000D7614">
            <w:pPr>
              <w:spacing w:after="0"/>
              <w:jc w:val="center"/>
            </w:pPr>
            <w:r>
              <w:t>Trawl</w:t>
            </w:r>
          </w:p>
        </w:tc>
        <w:tc>
          <w:tcPr>
            <w:tcW w:w="912" w:type="dxa"/>
            <w:tcBorders>
              <w:bottom w:val="single" w:sz="4" w:space="0" w:color="000000"/>
            </w:tcBorders>
            <w:shd w:val="clear" w:color="auto" w:fill="auto"/>
            <w:vAlign w:val="center"/>
          </w:tcPr>
          <w:p w14:paraId="000001F2" w14:textId="77777777" w:rsidR="005537F9" w:rsidRDefault="000D7614">
            <w:pPr>
              <w:spacing w:after="0"/>
              <w:jc w:val="center"/>
            </w:pPr>
            <w:r>
              <w:t>Long-line</w:t>
            </w:r>
          </w:p>
        </w:tc>
        <w:tc>
          <w:tcPr>
            <w:tcW w:w="916" w:type="dxa"/>
            <w:tcBorders>
              <w:bottom w:val="single" w:sz="4" w:space="0" w:color="000000"/>
            </w:tcBorders>
            <w:shd w:val="clear" w:color="auto" w:fill="auto"/>
            <w:vAlign w:val="center"/>
          </w:tcPr>
          <w:p w14:paraId="000001F3" w14:textId="77777777" w:rsidR="005537F9" w:rsidRDefault="000D7614">
            <w:pPr>
              <w:spacing w:after="0"/>
              <w:jc w:val="center"/>
            </w:pPr>
            <w:r>
              <w:t>Pot</w:t>
            </w:r>
          </w:p>
        </w:tc>
        <w:tc>
          <w:tcPr>
            <w:tcW w:w="823" w:type="dxa"/>
            <w:tcBorders>
              <w:bottom w:val="single" w:sz="4" w:space="0" w:color="000000"/>
            </w:tcBorders>
            <w:shd w:val="clear" w:color="auto" w:fill="auto"/>
            <w:vAlign w:val="center"/>
          </w:tcPr>
          <w:p w14:paraId="000001F4" w14:textId="77777777" w:rsidR="005537F9" w:rsidRDefault="000D7614">
            <w:pPr>
              <w:spacing w:after="0"/>
              <w:jc w:val="center"/>
            </w:pPr>
            <w:r>
              <w:t>Other</w:t>
            </w:r>
          </w:p>
        </w:tc>
        <w:tc>
          <w:tcPr>
            <w:tcW w:w="1092" w:type="dxa"/>
            <w:tcBorders>
              <w:bottom w:val="single" w:sz="4" w:space="0" w:color="000000"/>
              <w:right w:val="single" w:sz="4" w:space="0" w:color="000000"/>
            </w:tcBorders>
            <w:shd w:val="clear" w:color="auto" w:fill="auto"/>
            <w:vAlign w:val="center"/>
          </w:tcPr>
          <w:p w14:paraId="000001F5" w14:textId="77777777" w:rsidR="005537F9" w:rsidRDefault="000D7614">
            <w:pPr>
              <w:spacing w:after="0"/>
              <w:jc w:val="center"/>
            </w:pPr>
            <w:proofErr w:type="spellStart"/>
            <w:r>
              <w:t>Subtot</w:t>
            </w:r>
            <w:proofErr w:type="spellEnd"/>
          </w:p>
        </w:tc>
        <w:tc>
          <w:tcPr>
            <w:tcW w:w="748" w:type="dxa"/>
            <w:tcBorders>
              <w:left w:val="single" w:sz="4" w:space="0" w:color="000000"/>
              <w:bottom w:val="single" w:sz="4" w:space="0" w:color="000000"/>
            </w:tcBorders>
            <w:shd w:val="clear" w:color="auto" w:fill="auto"/>
            <w:vAlign w:val="center"/>
          </w:tcPr>
          <w:p w14:paraId="000001F6" w14:textId="77777777" w:rsidR="005537F9" w:rsidRDefault="000D7614">
            <w:pPr>
              <w:spacing w:after="0"/>
              <w:jc w:val="center"/>
            </w:pPr>
            <w:r>
              <w:t>Long-line</w:t>
            </w:r>
          </w:p>
        </w:tc>
        <w:tc>
          <w:tcPr>
            <w:tcW w:w="916" w:type="dxa"/>
            <w:tcBorders>
              <w:bottom w:val="single" w:sz="4" w:space="0" w:color="000000"/>
            </w:tcBorders>
            <w:shd w:val="clear" w:color="auto" w:fill="auto"/>
            <w:vAlign w:val="center"/>
          </w:tcPr>
          <w:p w14:paraId="000001F7" w14:textId="77777777" w:rsidR="005537F9" w:rsidRDefault="000D7614">
            <w:pPr>
              <w:spacing w:after="0"/>
              <w:jc w:val="center"/>
            </w:pPr>
            <w:r>
              <w:t>Pot</w:t>
            </w:r>
          </w:p>
        </w:tc>
        <w:tc>
          <w:tcPr>
            <w:tcW w:w="825" w:type="dxa"/>
            <w:tcBorders>
              <w:bottom w:val="single" w:sz="4" w:space="0" w:color="000000"/>
            </w:tcBorders>
            <w:shd w:val="clear" w:color="auto" w:fill="auto"/>
            <w:vAlign w:val="center"/>
          </w:tcPr>
          <w:p w14:paraId="000001F8" w14:textId="77777777" w:rsidR="005537F9" w:rsidRDefault="000D7614">
            <w:pPr>
              <w:spacing w:after="0"/>
              <w:jc w:val="center"/>
            </w:pPr>
            <w:r>
              <w:t>Other</w:t>
            </w:r>
          </w:p>
        </w:tc>
        <w:tc>
          <w:tcPr>
            <w:tcW w:w="932" w:type="dxa"/>
            <w:tcBorders>
              <w:bottom w:val="single" w:sz="4" w:space="0" w:color="000000"/>
              <w:right w:val="single" w:sz="4" w:space="0" w:color="000000"/>
            </w:tcBorders>
            <w:shd w:val="clear" w:color="auto" w:fill="auto"/>
            <w:vAlign w:val="center"/>
          </w:tcPr>
          <w:p w14:paraId="000001F9" w14:textId="77777777" w:rsidR="005537F9" w:rsidRDefault="000D7614">
            <w:pPr>
              <w:spacing w:after="0"/>
              <w:jc w:val="center"/>
            </w:pPr>
            <w:proofErr w:type="spellStart"/>
            <w:r>
              <w:t>Subtot</w:t>
            </w:r>
            <w:proofErr w:type="spellEnd"/>
          </w:p>
        </w:tc>
        <w:tc>
          <w:tcPr>
            <w:tcW w:w="986" w:type="dxa"/>
            <w:tcBorders>
              <w:left w:val="single" w:sz="4" w:space="0" w:color="000000"/>
              <w:bottom w:val="single" w:sz="4" w:space="0" w:color="000000"/>
            </w:tcBorders>
            <w:shd w:val="clear" w:color="auto" w:fill="auto"/>
            <w:vAlign w:val="center"/>
          </w:tcPr>
          <w:p w14:paraId="000001FA" w14:textId="77777777" w:rsidR="005537F9" w:rsidRDefault="000D7614">
            <w:pPr>
              <w:spacing w:after="0"/>
              <w:jc w:val="center"/>
            </w:pPr>
            <w:r>
              <w:t>Total</w:t>
            </w:r>
          </w:p>
        </w:tc>
      </w:tr>
      <w:tr w:rsidR="005537F9" w14:paraId="78847A67" w14:textId="77777777">
        <w:trPr>
          <w:cantSplit/>
          <w:trHeight w:val="23"/>
        </w:trPr>
        <w:tc>
          <w:tcPr>
            <w:tcW w:w="808" w:type="dxa"/>
            <w:tcBorders>
              <w:top w:val="single" w:sz="4" w:space="0" w:color="000000"/>
              <w:right w:val="single" w:sz="4" w:space="0" w:color="000000"/>
            </w:tcBorders>
            <w:shd w:val="clear" w:color="auto" w:fill="auto"/>
            <w:vAlign w:val="center"/>
          </w:tcPr>
          <w:p w14:paraId="000001FB" w14:textId="77777777" w:rsidR="005537F9" w:rsidRDefault="000D7614">
            <w:pPr>
              <w:spacing w:after="0"/>
            </w:pPr>
            <w:r>
              <w:rPr>
                <w:color w:val="000000"/>
              </w:rPr>
              <w:t>1991</w:t>
            </w:r>
          </w:p>
        </w:tc>
        <w:tc>
          <w:tcPr>
            <w:tcW w:w="937" w:type="dxa"/>
            <w:tcBorders>
              <w:top w:val="single" w:sz="4" w:space="0" w:color="000000"/>
              <w:left w:val="single" w:sz="4" w:space="0" w:color="000000"/>
            </w:tcBorders>
            <w:shd w:val="clear" w:color="auto" w:fill="auto"/>
            <w:vAlign w:val="center"/>
          </w:tcPr>
          <w:p w14:paraId="000001FC" w14:textId="77777777" w:rsidR="005537F9" w:rsidRDefault="000D7614">
            <w:pPr>
              <w:spacing w:after="0"/>
              <w:jc w:val="center"/>
            </w:pPr>
            <w:r>
              <w:rPr>
                <w:color w:val="000000"/>
              </w:rPr>
              <w:t>58,092</w:t>
            </w:r>
          </w:p>
        </w:tc>
        <w:tc>
          <w:tcPr>
            <w:tcW w:w="912" w:type="dxa"/>
            <w:tcBorders>
              <w:top w:val="single" w:sz="4" w:space="0" w:color="000000"/>
            </w:tcBorders>
            <w:shd w:val="clear" w:color="auto" w:fill="auto"/>
            <w:vAlign w:val="center"/>
          </w:tcPr>
          <w:p w14:paraId="000001FD" w14:textId="77777777" w:rsidR="005537F9" w:rsidRDefault="000D7614">
            <w:pPr>
              <w:spacing w:after="0"/>
              <w:jc w:val="center"/>
            </w:pPr>
            <w:r>
              <w:rPr>
                <w:color w:val="000000"/>
              </w:rPr>
              <w:t>7,630</w:t>
            </w:r>
          </w:p>
        </w:tc>
        <w:tc>
          <w:tcPr>
            <w:tcW w:w="916" w:type="dxa"/>
            <w:tcBorders>
              <w:top w:val="single" w:sz="4" w:space="0" w:color="000000"/>
            </w:tcBorders>
            <w:shd w:val="clear" w:color="auto" w:fill="auto"/>
            <w:vAlign w:val="center"/>
          </w:tcPr>
          <w:p w14:paraId="000001FE" w14:textId="77777777" w:rsidR="005537F9" w:rsidRDefault="000D7614">
            <w:pPr>
              <w:spacing w:after="0"/>
              <w:jc w:val="center"/>
            </w:pPr>
            <w:r>
              <w:rPr>
                <w:color w:val="000000"/>
              </w:rPr>
              <w:t>10,464</w:t>
            </w:r>
          </w:p>
        </w:tc>
        <w:tc>
          <w:tcPr>
            <w:tcW w:w="823" w:type="dxa"/>
            <w:tcBorders>
              <w:top w:val="single" w:sz="4" w:space="0" w:color="000000"/>
            </w:tcBorders>
            <w:shd w:val="clear" w:color="auto" w:fill="auto"/>
            <w:vAlign w:val="center"/>
          </w:tcPr>
          <w:p w14:paraId="000001FF" w14:textId="77777777" w:rsidR="005537F9" w:rsidRDefault="000D7614">
            <w:pPr>
              <w:spacing w:after="0"/>
              <w:jc w:val="center"/>
            </w:pPr>
            <w:r>
              <w:rPr>
                <w:color w:val="000000"/>
              </w:rPr>
              <w:t>115</w:t>
            </w:r>
          </w:p>
        </w:tc>
        <w:tc>
          <w:tcPr>
            <w:tcW w:w="1092" w:type="dxa"/>
            <w:tcBorders>
              <w:top w:val="single" w:sz="4" w:space="0" w:color="000000"/>
              <w:right w:val="single" w:sz="4" w:space="0" w:color="000000"/>
            </w:tcBorders>
            <w:shd w:val="clear" w:color="auto" w:fill="auto"/>
            <w:vAlign w:val="center"/>
          </w:tcPr>
          <w:p w14:paraId="00000200" w14:textId="77777777" w:rsidR="005537F9" w:rsidRDefault="000D7614">
            <w:pPr>
              <w:spacing w:after="0"/>
              <w:jc w:val="center"/>
            </w:pPr>
            <w:r>
              <w:rPr>
                <w:color w:val="000000"/>
              </w:rPr>
              <w:t>76,301</w:t>
            </w:r>
          </w:p>
        </w:tc>
        <w:tc>
          <w:tcPr>
            <w:tcW w:w="748" w:type="dxa"/>
            <w:tcBorders>
              <w:top w:val="single" w:sz="4" w:space="0" w:color="000000"/>
              <w:left w:val="single" w:sz="4" w:space="0" w:color="000000"/>
            </w:tcBorders>
            <w:shd w:val="clear" w:color="auto" w:fill="auto"/>
            <w:vAlign w:val="center"/>
          </w:tcPr>
          <w:p w14:paraId="00000201" w14:textId="77777777" w:rsidR="005537F9" w:rsidRDefault="000D7614">
            <w:pPr>
              <w:spacing w:after="0"/>
              <w:jc w:val="center"/>
            </w:pPr>
            <w:r>
              <w:rPr>
                <w:color w:val="000000"/>
              </w:rPr>
              <w:t>-</w:t>
            </w:r>
          </w:p>
        </w:tc>
        <w:tc>
          <w:tcPr>
            <w:tcW w:w="916" w:type="dxa"/>
            <w:tcBorders>
              <w:top w:val="single" w:sz="4" w:space="0" w:color="000000"/>
            </w:tcBorders>
            <w:shd w:val="clear" w:color="auto" w:fill="auto"/>
            <w:vAlign w:val="center"/>
          </w:tcPr>
          <w:p w14:paraId="00000202" w14:textId="77777777" w:rsidR="005537F9" w:rsidRDefault="000D7614">
            <w:pPr>
              <w:spacing w:after="0"/>
              <w:jc w:val="center"/>
            </w:pPr>
            <w:r>
              <w:rPr>
                <w:color w:val="000000"/>
              </w:rPr>
              <w:t>-</w:t>
            </w:r>
          </w:p>
        </w:tc>
        <w:tc>
          <w:tcPr>
            <w:tcW w:w="825" w:type="dxa"/>
            <w:tcBorders>
              <w:top w:val="single" w:sz="4" w:space="0" w:color="000000"/>
            </w:tcBorders>
            <w:shd w:val="clear" w:color="auto" w:fill="auto"/>
            <w:vAlign w:val="center"/>
          </w:tcPr>
          <w:p w14:paraId="00000203" w14:textId="77777777" w:rsidR="005537F9" w:rsidRDefault="000D7614">
            <w:pPr>
              <w:spacing w:after="0"/>
              <w:jc w:val="center"/>
            </w:pPr>
            <w:r>
              <w:rPr>
                <w:color w:val="000000"/>
              </w:rPr>
              <w:t>-</w:t>
            </w:r>
          </w:p>
        </w:tc>
        <w:tc>
          <w:tcPr>
            <w:tcW w:w="932" w:type="dxa"/>
            <w:tcBorders>
              <w:top w:val="single" w:sz="4" w:space="0" w:color="000000"/>
              <w:right w:val="single" w:sz="4" w:space="0" w:color="000000"/>
            </w:tcBorders>
            <w:shd w:val="clear" w:color="auto" w:fill="auto"/>
            <w:vAlign w:val="center"/>
          </w:tcPr>
          <w:p w14:paraId="00000204" w14:textId="77777777" w:rsidR="005537F9" w:rsidRDefault="000D7614">
            <w:pPr>
              <w:spacing w:after="0"/>
              <w:jc w:val="center"/>
            </w:pPr>
            <w:r>
              <w:rPr>
                <w:color w:val="000000"/>
              </w:rPr>
              <w:t>-</w:t>
            </w:r>
          </w:p>
        </w:tc>
        <w:tc>
          <w:tcPr>
            <w:tcW w:w="986" w:type="dxa"/>
            <w:tcBorders>
              <w:top w:val="single" w:sz="4" w:space="0" w:color="000000"/>
              <w:left w:val="single" w:sz="4" w:space="0" w:color="000000"/>
            </w:tcBorders>
            <w:shd w:val="clear" w:color="auto" w:fill="auto"/>
            <w:vAlign w:val="center"/>
          </w:tcPr>
          <w:p w14:paraId="00000205" w14:textId="77777777" w:rsidR="005537F9" w:rsidRDefault="000D7614">
            <w:pPr>
              <w:spacing w:after="0"/>
              <w:jc w:val="center"/>
            </w:pPr>
            <w:r>
              <w:rPr>
                <w:color w:val="000000"/>
              </w:rPr>
              <w:t>76,301</w:t>
            </w:r>
          </w:p>
        </w:tc>
      </w:tr>
      <w:tr w:rsidR="005537F9" w14:paraId="0D58C718" w14:textId="77777777">
        <w:trPr>
          <w:cantSplit/>
          <w:trHeight w:val="23"/>
        </w:trPr>
        <w:tc>
          <w:tcPr>
            <w:tcW w:w="808" w:type="dxa"/>
            <w:tcBorders>
              <w:right w:val="single" w:sz="4" w:space="0" w:color="000000"/>
            </w:tcBorders>
            <w:shd w:val="clear" w:color="auto" w:fill="auto"/>
            <w:vAlign w:val="center"/>
          </w:tcPr>
          <w:p w14:paraId="00000206" w14:textId="77777777" w:rsidR="005537F9" w:rsidRDefault="000D7614">
            <w:pPr>
              <w:spacing w:after="0"/>
            </w:pPr>
            <w:r>
              <w:rPr>
                <w:color w:val="000000"/>
              </w:rPr>
              <w:t>1992</w:t>
            </w:r>
          </w:p>
        </w:tc>
        <w:tc>
          <w:tcPr>
            <w:tcW w:w="937" w:type="dxa"/>
            <w:tcBorders>
              <w:left w:val="single" w:sz="4" w:space="0" w:color="000000"/>
            </w:tcBorders>
            <w:shd w:val="clear" w:color="auto" w:fill="auto"/>
            <w:vAlign w:val="center"/>
          </w:tcPr>
          <w:p w14:paraId="00000207" w14:textId="77777777" w:rsidR="005537F9" w:rsidRDefault="000D7614">
            <w:pPr>
              <w:spacing w:after="0"/>
              <w:jc w:val="center"/>
            </w:pPr>
            <w:r>
              <w:rPr>
                <w:color w:val="000000"/>
              </w:rPr>
              <w:t>54,593</w:t>
            </w:r>
          </w:p>
        </w:tc>
        <w:tc>
          <w:tcPr>
            <w:tcW w:w="912" w:type="dxa"/>
            <w:shd w:val="clear" w:color="auto" w:fill="auto"/>
            <w:vAlign w:val="center"/>
          </w:tcPr>
          <w:p w14:paraId="00000208" w14:textId="77777777" w:rsidR="005537F9" w:rsidRDefault="000D7614">
            <w:pPr>
              <w:spacing w:after="0"/>
              <w:jc w:val="center"/>
            </w:pPr>
            <w:r>
              <w:rPr>
                <w:color w:val="000000"/>
              </w:rPr>
              <w:t>15,675</w:t>
            </w:r>
          </w:p>
        </w:tc>
        <w:tc>
          <w:tcPr>
            <w:tcW w:w="916" w:type="dxa"/>
            <w:shd w:val="clear" w:color="auto" w:fill="auto"/>
            <w:vAlign w:val="center"/>
          </w:tcPr>
          <w:p w14:paraId="00000209" w14:textId="77777777" w:rsidR="005537F9" w:rsidRDefault="000D7614">
            <w:pPr>
              <w:spacing w:after="0"/>
              <w:jc w:val="center"/>
            </w:pPr>
            <w:r>
              <w:rPr>
                <w:color w:val="000000"/>
              </w:rPr>
              <w:t>10,154</w:t>
            </w:r>
          </w:p>
        </w:tc>
        <w:tc>
          <w:tcPr>
            <w:tcW w:w="823" w:type="dxa"/>
            <w:shd w:val="clear" w:color="auto" w:fill="auto"/>
            <w:vAlign w:val="center"/>
          </w:tcPr>
          <w:p w14:paraId="0000020A" w14:textId="77777777" w:rsidR="005537F9" w:rsidRDefault="000D7614">
            <w:pPr>
              <w:spacing w:after="0"/>
              <w:jc w:val="center"/>
            </w:pPr>
            <w:r>
              <w:rPr>
                <w:color w:val="000000"/>
              </w:rPr>
              <w:t>325</w:t>
            </w:r>
          </w:p>
        </w:tc>
        <w:tc>
          <w:tcPr>
            <w:tcW w:w="1092" w:type="dxa"/>
            <w:tcBorders>
              <w:right w:val="single" w:sz="4" w:space="0" w:color="000000"/>
            </w:tcBorders>
            <w:shd w:val="clear" w:color="auto" w:fill="auto"/>
            <w:vAlign w:val="center"/>
          </w:tcPr>
          <w:p w14:paraId="0000020B" w14:textId="77777777" w:rsidR="005537F9" w:rsidRDefault="000D7614">
            <w:pPr>
              <w:spacing w:after="0"/>
              <w:jc w:val="center"/>
            </w:pPr>
            <w:r>
              <w:rPr>
                <w:color w:val="000000"/>
              </w:rPr>
              <w:t>80,747</w:t>
            </w:r>
          </w:p>
        </w:tc>
        <w:tc>
          <w:tcPr>
            <w:tcW w:w="748" w:type="dxa"/>
            <w:tcBorders>
              <w:left w:val="single" w:sz="4" w:space="0" w:color="000000"/>
            </w:tcBorders>
            <w:shd w:val="clear" w:color="auto" w:fill="auto"/>
            <w:vAlign w:val="center"/>
          </w:tcPr>
          <w:p w14:paraId="0000020C" w14:textId="77777777" w:rsidR="005537F9" w:rsidRDefault="000D7614">
            <w:pPr>
              <w:spacing w:after="0"/>
              <w:jc w:val="center"/>
            </w:pPr>
            <w:r>
              <w:rPr>
                <w:color w:val="000000"/>
              </w:rPr>
              <w:t>-</w:t>
            </w:r>
          </w:p>
        </w:tc>
        <w:tc>
          <w:tcPr>
            <w:tcW w:w="916" w:type="dxa"/>
            <w:shd w:val="clear" w:color="auto" w:fill="auto"/>
            <w:vAlign w:val="center"/>
          </w:tcPr>
          <w:p w14:paraId="0000020D" w14:textId="77777777" w:rsidR="005537F9" w:rsidRDefault="000D7614">
            <w:pPr>
              <w:spacing w:after="0"/>
              <w:jc w:val="center"/>
            </w:pPr>
            <w:r>
              <w:rPr>
                <w:color w:val="000000"/>
              </w:rPr>
              <w:t>-</w:t>
            </w:r>
          </w:p>
        </w:tc>
        <w:tc>
          <w:tcPr>
            <w:tcW w:w="825" w:type="dxa"/>
            <w:shd w:val="clear" w:color="auto" w:fill="auto"/>
            <w:vAlign w:val="center"/>
          </w:tcPr>
          <w:p w14:paraId="0000020E" w14:textId="77777777" w:rsidR="005537F9" w:rsidRDefault="000D7614">
            <w:pPr>
              <w:spacing w:after="0"/>
              <w:jc w:val="center"/>
            </w:pPr>
            <w:r>
              <w:rPr>
                <w:color w:val="000000"/>
              </w:rPr>
              <w:t>-</w:t>
            </w:r>
          </w:p>
        </w:tc>
        <w:tc>
          <w:tcPr>
            <w:tcW w:w="932" w:type="dxa"/>
            <w:tcBorders>
              <w:right w:val="single" w:sz="4" w:space="0" w:color="000000"/>
            </w:tcBorders>
            <w:shd w:val="clear" w:color="auto" w:fill="auto"/>
            <w:vAlign w:val="center"/>
          </w:tcPr>
          <w:p w14:paraId="0000020F" w14:textId="77777777" w:rsidR="005537F9" w:rsidRDefault="000D7614">
            <w:pPr>
              <w:spacing w:after="0"/>
              <w:jc w:val="center"/>
            </w:pPr>
            <w:r>
              <w:rPr>
                <w:color w:val="000000"/>
              </w:rPr>
              <w:t>-</w:t>
            </w:r>
          </w:p>
        </w:tc>
        <w:tc>
          <w:tcPr>
            <w:tcW w:w="986" w:type="dxa"/>
            <w:tcBorders>
              <w:left w:val="single" w:sz="4" w:space="0" w:color="000000"/>
            </w:tcBorders>
            <w:shd w:val="clear" w:color="auto" w:fill="auto"/>
            <w:vAlign w:val="center"/>
          </w:tcPr>
          <w:p w14:paraId="00000210" w14:textId="77777777" w:rsidR="005537F9" w:rsidRDefault="000D7614">
            <w:pPr>
              <w:spacing w:after="0"/>
              <w:jc w:val="center"/>
            </w:pPr>
            <w:r>
              <w:rPr>
                <w:color w:val="000000"/>
              </w:rPr>
              <w:t>80,747</w:t>
            </w:r>
          </w:p>
        </w:tc>
      </w:tr>
      <w:tr w:rsidR="005537F9" w14:paraId="21DA98FF" w14:textId="77777777">
        <w:trPr>
          <w:cantSplit/>
          <w:trHeight w:val="23"/>
        </w:trPr>
        <w:tc>
          <w:tcPr>
            <w:tcW w:w="808" w:type="dxa"/>
            <w:tcBorders>
              <w:right w:val="single" w:sz="4" w:space="0" w:color="000000"/>
            </w:tcBorders>
            <w:shd w:val="clear" w:color="auto" w:fill="auto"/>
            <w:vAlign w:val="center"/>
          </w:tcPr>
          <w:p w14:paraId="00000211" w14:textId="77777777" w:rsidR="005537F9" w:rsidRDefault="000D7614">
            <w:pPr>
              <w:spacing w:after="0"/>
            </w:pPr>
            <w:r>
              <w:rPr>
                <w:color w:val="000000"/>
              </w:rPr>
              <w:t>1993</w:t>
            </w:r>
          </w:p>
        </w:tc>
        <w:tc>
          <w:tcPr>
            <w:tcW w:w="937" w:type="dxa"/>
            <w:tcBorders>
              <w:left w:val="single" w:sz="4" w:space="0" w:color="000000"/>
            </w:tcBorders>
            <w:shd w:val="clear" w:color="auto" w:fill="auto"/>
            <w:vAlign w:val="center"/>
          </w:tcPr>
          <w:p w14:paraId="00000212" w14:textId="77777777" w:rsidR="005537F9" w:rsidRDefault="000D7614">
            <w:pPr>
              <w:spacing w:after="0"/>
              <w:jc w:val="center"/>
            </w:pPr>
            <w:r>
              <w:rPr>
                <w:color w:val="000000"/>
              </w:rPr>
              <w:t>37,806</w:t>
            </w:r>
          </w:p>
        </w:tc>
        <w:tc>
          <w:tcPr>
            <w:tcW w:w="912" w:type="dxa"/>
            <w:shd w:val="clear" w:color="auto" w:fill="auto"/>
            <w:vAlign w:val="center"/>
          </w:tcPr>
          <w:p w14:paraId="00000213" w14:textId="77777777" w:rsidR="005537F9" w:rsidRDefault="000D7614">
            <w:pPr>
              <w:spacing w:after="0"/>
              <w:jc w:val="center"/>
            </w:pPr>
            <w:r>
              <w:rPr>
                <w:color w:val="000000"/>
              </w:rPr>
              <w:t>8,963</w:t>
            </w:r>
          </w:p>
        </w:tc>
        <w:tc>
          <w:tcPr>
            <w:tcW w:w="916" w:type="dxa"/>
            <w:shd w:val="clear" w:color="auto" w:fill="auto"/>
            <w:vAlign w:val="center"/>
          </w:tcPr>
          <w:p w14:paraId="00000214" w14:textId="77777777" w:rsidR="005537F9" w:rsidRDefault="000D7614">
            <w:pPr>
              <w:spacing w:after="0"/>
              <w:jc w:val="center"/>
            </w:pPr>
            <w:r>
              <w:rPr>
                <w:color w:val="000000"/>
              </w:rPr>
              <w:t>9,708</w:t>
            </w:r>
          </w:p>
        </w:tc>
        <w:tc>
          <w:tcPr>
            <w:tcW w:w="823" w:type="dxa"/>
            <w:shd w:val="clear" w:color="auto" w:fill="auto"/>
            <w:vAlign w:val="center"/>
          </w:tcPr>
          <w:p w14:paraId="00000215" w14:textId="77777777" w:rsidR="005537F9" w:rsidRDefault="000D7614">
            <w:pPr>
              <w:spacing w:after="0"/>
              <w:jc w:val="center"/>
            </w:pPr>
            <w:r>
              <w:rPr>
                <w:color w:val="000000"/>
              </w:rPr>
              <w:t>11</w:t>
            </w:r>
          </w:p>
        </w:tc>
        <w:tc>
          <w:tcPr>
            <w:tcW w:w="1092" w:type="dxa"/>
            <w:tcBorders>
              <w:right w:val="single" w:sz="4" w:space="0" w:color="000000"/>
            </w:tcBorders>
            <w:shd w:val="clear" w:color="auto" w:fill="auto"/>
            <w:vAlign w:val="center"/>
          </w:tcPr>
          <w:p w14:paraId="00000216" w14:textId="77777777" w:rsidR="005537F9" w:rsidRDefault="000D7614">
            <w:pPr>
              <w:spacing w:after="0"/>
              <w:jc w:val="center"/>
            </w:pPr>
            <w:r>
              <w:rPr>
                <w:color w:val="000000"/>
              </w:rPr>
              <w:t>56,488</w:t>
            </w:r>
          </w:p>
        </w:tc>
        <w:tc>
          <w:tcPr>
            <w:tcW w:w="748" w:type="dxa"/>
            <w:tcBorders>
              <w:left w:val="single" w:sz="4" w:space="0" w:color="000000"/>
            </w:tcBorders>
            <w:shd w:val="clear" w:color="auto" w:fill="auto"/>
            <w:vAlign w:val="center"/>
          </w:tcPr>
          <w:p w14:paraId="00000217" w14:textId="77777777" w:rsidR="005537F9" w:rsidRDefault="000D7614">
            <w:pPr>
              <w:spacing w:after="0"/>
              <w:jc w:val="center"/>
            </w:pPr>
            <w:r>
              <w:rPr>
                <w:color w:val="000000"/>
              </w:rPr>
              <w:t>-</w:t>
            </w:r>
          </w:p>
        </w:tc>
        <w:tc>
          <w:tcPr>
            <w:tcW w:w="916" w:type="dxa"/>
            <w:shd w:val="clear" w:color="auto" w:fill="auto"/>
            <w:vAlign w:val="center"/>
          </w:tcPr>
          <w:p w14:paraId="00000218" w14:textId="77777777" w:rsidR="005537F9" w:rsidRDefault="000D7614">
            <w:pPr>
              <w:spacing w:after="0"/>
              <w:jc w:val="center"/>
            </w:pPr>
            <w:r>
              <w:rPr>
                <w:color w:val="000000"/>
              </w:rPr>
              <w:t>-</w:t>
            </w:r>
          </w:p>
        </w:tc>
        <w:tc>
          <w:tcPr>
            <w:tcW w:w="825" w:type="dxa"/>
            <w:shd w:val="clear" w:color="auto" w:fill="auto"/>
            <w:vAlign w:val="center"/>
          </w:tcPr>
          <w:p w14:paraId="00000219" w14:textId="77777777" w:rsidR="005537F9" w:rsidRDefault="000D7614">
            <w:pPr>
              <w:spacing w:after="0"/>
              <w:jc w:val="center"/>
            </w:pPr>
            <w:r>
              <w:rPr>
                <w:color w:val="000000"/>
              </w:rPr>
              <w:t>-</w:t>
            </w:r>
          </w:p>
        </w:tc>
        <w:tc>
          <w:tcPr>
            <w:tcW w:w="932" w:type="dxa"/>
            <w:tcBorders>
              <w:right w:val="single" w:sz="4" w:space="0" w:color="000000"/>
            </w:tcBorders>
            <w:shd w:val="clear" w:color="auto" w:fill="auto"/>
            <w:vAlign w:val="center"/>
          </w:tcPr>
          <w:p w14:paraId="0000021A" w14:textId="77777777" w:rsidR="005537F9" w:rsidRDefault="000D7614">
            <w:pPr>
              <w:spacing w:after="0"/>
              <w:jc w:val="center"/>
            </w:pPr>
            <w:r>
              <w:rPr>
                <w:color w:val="000000"/>
              </w:rPr>
              <w:t>-</w:t>
            </w:r>
          </w:p>
        </w:tc>
        <w:tc>
          <w:tcPr>
            <w:tcW w:w="986" w:type="dxa"/>
            <w:tcBorders>
              <w:left w:val="single" w:sz="4" w:space="0" w:color="000000"/>
            </w:tcBorders>
            <w:shd w:val="clear" w:color="auto" w:fill="auto"/>
            <w:vAlign w:val="center"/>
          </w:tcPr>
          <w:p w14:paraId="0000021B" w14:textId="77777777" w:rsidR="005537F9" w:rsidRDefault="000D7614">
            <w:pPr>
              <w:spacing w:after="0"/>
              <w:jc w:val="center"/>
            </w:pPr>
            <w:r>
              <w:rPr>
                <w:color w:val="000000"/>
              </w:rPr>
              <w:t>56,488</w:t>
            </w:r>
          </w:p>
        </w:tc>
      </w:tr>
      <w:tr w:rsidR="005537F9" w14:paraId="5A2C27BB" w14:textId="77777777">
        <w:trPr>
          <w:cantSplit/>
          <w:trHeight w:val="23"/>
        </w:trPr>
        <w:tc>
          <w:tcPr>
            <w:tcW w:w="808" w:type="dxa"/>
            <w:tcBorders>
              <w:right w:val="single" w:sz="4" w:space="0" w:color="000000"/>
            </w:tcBorders>
            <w:shd w:val="clear" w:color="auto" w:fill="auto"/>
            <w:vAlign w:val="center"/>
          </w:tcPr>
          <w:p w14:paraId="0000021C" w14:textId="77777777" w:rsidR="005537F9" w:rsidRDefault="000D7614">
            <w:pPr>
              <w:spacing w:after="0"/>
            </w:pPr>
            <w:r>
              <w:rPr>
                <w:color w:val="000000"/>
              </w:rPr>
              <w:t>1994</w:t>
            </w:r>
          </w:p>
        </w:tc>
        <w:tc>
          <w:tcPr>
            <w:tcW w:w="937" w:type="dxa"/>
            <w:tcBorders>
              <w:left w:val="single" w:sz="4" w:space="0" w:color="000000"/>
            </w:tcBorders>
            <w:shd w:val="clear" w:color="auto" w:fill="auto"/>
            <w:vAlign w:val="center"/>
          </w:tcPr>
          <w:p w14:paraId="0000021D" w14:textId="77777777" w:rsidR="005537F9" w:rsidRDefault="000D7614">
            <w:pPr>
              <w:spacing w:after="0"/>
              <w:jc w:val="center"/>
            </w:pPr>
            <w:r>
              <w:rPr>
                <w:color w:val="000000"/>
              </w:rPr>
              <w:t>31,447</w:t>
            </w:r>
          </w:p>
        </w:tc>
        <w:tc>
          <w:tcPr>
            <w:tcW w:w="912" w:type="dxa"/>
            <w:shd w:val="clear" w:color="auto" w:fill="auto"/>
            <w:vAlign w:val="center"/>
          </w:tcPr>
          <w:p w14:paraId="0000021E" w14:textId="77777777" w:rsidR="005537F9" w:rsidRDefault="000D7614">
            <w:pPr>
              <w:spacing w:after="0"/>
              <w:jc w:val="center"/>
            </w:pPr>
            <w:r>
              <w:rPr>
                <w:color w:val="000000"/>
              </w:rPr>
              <w:t>6,778</w:t>
            </w:r>
          </w:p>
        </w:tc>
        <w:tc>
          <w:tcPr>
            <w:tcW w:w="916" w:type="dxa"/>
            <w:shd w:val="clear" w:color="auto" w:fill="auto"/>
            <w:vAlign w:val="center"/>
          </w:tcPr>
          <w:p w14:paraId="0000021F" w14:textId="77777777" w:rsidR="005537F9" w:rsidRDefault="000D7614">
            <w:pPr>
              <w:spacing w:after="0"/>
              <w:jc w:val="center"/>
            </w:pPr>
            <w:r>
              <w:rPr>
                <w:color w:val="000000"/>
              </w:rPr>
              <w:t>9,161</w:t>
            </w:r>
          </w:p>
        </w:tc>
        <w:tc>
          <w:tcPr>
            <w:tcW w:w="823" w:type="dxa"/>
            <w:shd w:val="clear" w:color="auto" w:fill="auto"/>
            <w:vAlign w:val="center"/>
          </w:tcPr>
          <w:p w14:paraId="00000220" w14:textId="77777777" w:rsidR="005537F9" w:rsidRDefault="000D7614">
            <w:pPr>
              <w:spacing w:after="0"/>
              <w:jc w:val="center"/>
            </w:pPr>
            <w:r>
              <w:rPr>
                <w:color w:val="000000"/>
              </w:rPr>
              <w:t>100</w:t>
            </w:r>
          </w:p>
        </w:tc>
        <w:tc>
          <w:tcPr>
            <w:tcW w:w="1092" w:type="dxa"/>
            <w:tcBorders>
              <w:right w:val="single" w:sz="4" w:space="0" w:color="000000"/>
            </w:tcBorders>
            <w:shd w:val="clear" w:color="auto" w:fill="auto"/>
            <w:vAlign w:val="center"/>
          </w:tcPr>
          <w:p w14:paraId="00000221" w14:textId="77777777" w:rsidR="005537F9" w:rsidRDefault="000D7614">
            <w:pPr>
              <w:spacing w:after="0"/>
              <w:jc w:val="center"/>
            </w:pPr>
            <w:r>
              <w:rPr>
                <w:color w:val="000000"/>
              </w:rPr>
              <w:t>47,486</w:t>
            </w:r>
          </w:p>
        </w:tc>
        <w:tc>
          <w:tcPr>
            <w:tcW w:w="748" w:type="dxa"/>
            <w:tcBorders>
              <w:left w:val="single" w:sz="4" w:space="0" w:color="000000"/>
            </w:tcBorders>
            <w:shd w:val="clear" w:color="auto" w:fill="auto"/>
            <w:vAlign w:val="center"/>
          </w:tcPr>
          <w:p w14:paraId="00000222" w14:textId="77777777" w:rsidR="005537F9" w:rsidRDefault="000D7614">
            <w:pPr>
              <w:spacing w:after="0"/>
              <w:jc w:val="center"/>
            </w:pPr>
            <w:r>
              <w:rPr>
                <w:color w:val="000000"/>
              </w:rPr>
              <w:t>-</w:t>
            </w:r>
          </w:p>
        </w:tc>
        <w:tc>
          <w:tcPr>
            <w:tcW w:w="916" w:type="dxa"/>
            <w:shd w:val="clear" w:color="auto" w:fill="auto"/>
            <w:vAlign w:val="center"/>
          </w:tcPr>
          <w:p w14:paraId="00000223" w14:textId="77777777" w:rsidR="005537F9" w:rsidRDefault="000D7614">
            <w:pPr>
              <w:spacing w:after="0"/>
              <w:jc w:val="center"/>
            </w:pPr>
            <w:r>
              <w:rPr>
                <w:color w:val="000000"/>
              </w:rPr>
              <w:t>-</w:t>
            </w:r>
          </w:p>
        </w:tc>
        <w:tc>
          <w:tcPr>
            <w:tcW w:w="825" w:type="dxa"/>
            <w:shd w:val="clear" w:color="auto" w:fill="auto"/>
            <w:vAlign w:val="center"/>
          </w:tcPr>
          <w:p w14:paraId="00000224" w14:textId="77777777" w:rsidR="005537F9" w:rsidRDefault="000D7614">
            <w:pPr>
              <w:spacing w:after="0"/>
              <w:jc w:val="center"/>
            </w:pPr>
            <w:r>
              <w:rPr>
                <w:color w:val="000000"/>
              </w:rPr>
              <w:t>-</w:t>
            </w:r>
          </w:p>
        </w:tc>
        <w:tc>
          <w:tcPr>
            <w:tcW w:w="932" w:type="dxa"/>
            <w:tcBorders>
              <w:right w:val="single" w:sz="4" w:space="0" w:color="000000"/>
            </w:tcBorders>
            <w:shd w:val="clear" w:color="auto" w:fill="auto"/>
            <w:vAlign w:val="center"/>
          </w:tcPr>
          <w:p w14:paraId="00000225" w14:textId="77777777" w:rsidR="005537F9" w:rsidRDefault="000D7614">
            <w:pPr>
              <w:spacing w:after="0"/>
              <w:jc w:val="center"/>
            </w:pPr>
            <w:r>
              <w:rPr>
                <w:color w:val="000000"/>
              </w:rPr>
              <w:t>-</w:t>
            </w:r>
          </w:p>
        </w:tc>
        <w:tc>
          <w:tcPr>
            <w:tcW w:w="986" w:type="dxa"/>
            <w:tcBorders>
              <w:left w:val="single" w:sz="4" w:space="0" w:color="000000"/>
            </w:tcBorders>
            <w:shd w:val="clear" w:color="auto" w:fill="auto"/>
            <w:vAlign w:val="center"/>
          </w:tcPr>
          <w:p w14:paraId="00000226" w14:textId="77777777" w:rsidR="005537F9" w:rsidRDefault="000D7614">
            <w:pPr>
              <w:spacing w:after="0"/>
              <w:jc w:val="center"/>
            </w:pPr>
            <w:r>
              <w:rPr>
                <w:color w:val="000000"/>
              </w:rPr>
              <w:t>47,486</w:t>
            </w:r>
          </w:p>
        </w:tc>
      </w:tr>
      <w:tr w:rsidR="005537F9" w14:paraId="6AFD1A81" w14:textId="77777777">
        <w:trPr>
          <w:cantSplit/>
          <w:trHeight w:val="23"/>
        </w:trPr>
        <w:tc>
          <w:tcPr>
            <w:tcW w:w="808" w:type="dxa"/>
            <w:tcBorders>
              <w:right w:val="single" w:sz="4" w:space="0" w:color="000000"/>
            </w:tcBorders>
            <w:shd w:val="clear" w:color="auto" w:fill="auto"/>
            <w:vAlign w:val="center"/>
          </w:tcPr>
          <w:p w14:paraId="00000227" w14:textId="77777777" w:rsidR="005537F9" w:rsidRDefault="000D7614">
            <w:pPr>
              <w:spacing w:after="0"/>
            </w:pPr>
            <w:r>
              <w:rPr>
                <w:color w:val="000000"/>
              </w:rPr>
              <w:t>1995</w:t>
            </w:r>
          </w:p>
        </w:tc>
        <w:tc>
          <w:tcPr>
            <w:tcW w:w="937" w:type="dxa"/>
            <w:tcBorders>
              <w:left w:val="single" w:sz="4" w:space="0" w:color="000000"/>
            </w:tcBorders>
            <w:shd w:val="clear" w:color="auto" w:fill="auto"/>
            <w:vAlign w:val="center"/>
          </w:tcPr>
          <w:p w14:paraId="00000228" w14:textId="77777777" w:rsidR="005537F9" w:rsidRDefault="000D7614">
            <w:pPr>
              <w:spacing w:after="0"/>
              <w:jc w:val="center"/>
            </w:pPr>
            <w:r>
              <w:rPr>
                <w:color w:val="000000"/>
              </w:rPr>
              <w:t>41,875</w:t>
            </w:r>
          </w:p>
        </w:tc>
        <w:tc>
          <w:tcPr>
            <w:tcW w:w="912" w:type="dxa"/>
            <w:shd w:val="clear" w:color="auto" w:fill="auto"/>
            <w:vAlign w:val="center"/>
          </w:tcPr>
          <w:p w14:paraId="00000229" w14:textId="77777777" w:rsidR="005537F9" w:rsidRDefault="000D7614">
            <w:pPr>
              <w:spacing w:after="0"/>
              <w:jc w:val="center"/>
            </w:pPr>
            <w:r>
              <w:rPr>
                <w:color w:val="000000"/>
              </w:rPr>
              <w:t>10,978</w:t>
            </w:r>
          </w:p>
        </w:tc>
        <w:tc>
          <w:tcPr>
            <w:tcW w:w="916" w:type="dxa"/>
            <w:shd w:val="clear" w:color="auto" w:fill="auto"/>
            <w:vAlign w:val="center"/>
          </w:tcPr>
          <w:p w14:paraId="0000022A" w14:textId="77777777" w:rsidR="005537F9" w:rsidRDefault="000D7614">
            <w:pPr>
              <w:spacing w:after="0"/>
              <w:jc w:val="center"/>
            </w:pPr>
            <w:r>
              <w:rPr>
                <w:color w:val="000000"/>
              </w:rPr>
              <w:t>16,055</w:t>
            </w:r>
          </w:p>
        </w:tc>
        <w:tc>
          <w:tcPr>
            <w:tcW w:w="823" w:type="dxa"/>
            <w:shd w:val="clear" w:color="auto" w:fill="auto"/>
            <w:vAlign w:val="center"/>
          </w:tcPr>
          <w:p w14:paraId="0000022B" w14:textId="77777777" w:rsidR="005537F9" w:rsidRDefault="000D7614">
            <w:pPr>
              <w:spacing w:after="0"/>
              <w:jc w:val="center"/>
            </w:pPr>
            <w:r>
              <w:rPr>
                <w:color w:val="000000"/>
              </w:rPr>
              <w:t>77</w:t>
            </w:r>
          </w:p>
        </w:tc>
        <w:tc>
          <w:tcPr>
            <w:tcW w:w="1092" w:type="dxa"/>
            <w:tcBorders>
              <w:right w:val="single" w:sz="4" w:space="0" w:color="000000"/>
            </w:tcBorders>
            <w:shd w:val="clear" w:color="auto" w:fill="auto"/>
            <w:vAlign w:val="center"/>
          </w:tcPr>
          <w:p w14:paraId="0000022C" w14:textId="77777777" w:rsidR="005537F9" w:rsidRDefault="000D7614">
            <w:pPr>
              <w:spacing w:after="0"/>
              <w:jc w:val="center"/>
            </w:pPr>
            <w:r>
              <w:rPr>
                <w:color w:val="000000"/>
              </w:rPr>
              <w:t>68,985</w:t>
            </w:r>
          </w:p>
        </w:tc>
        <w:tc>
          <w:tcPr>
            <w:tcW w:w="748" w:type="dxa"/>
            <w:tcBorders>
              <w:left w:val="single" w:sz="4" w:space="0" w:color="000000"/>
            </w:tcBorders>
            <w:shd w:val="clear" w:color="auto" w:fill="auto"/>
            <w:vAlign w:val="center"/>
          </w:tcPr>
          <w:p w14:paraId="0000022D" w14:textId="77777777" w:rsidR="005537F9" w:rsidRDefault="000D7614">
            <w:pPr>
              <w:spacing w:after="0"/>
              <w:jc w:val="center"/>
            </w:pPr>
            <w:r>
              <w:rPr>
                <w:color w:val="000000"/>
              </w:rPr>
              <w:t>-</w:t>
            </w:r>
          </w:p>
        </w:tc>
        <w:tc>
          <w:tcPr>
            <w:tcW w:w="916" w:type="dxa"/>
            <w:shd w:val="clear" w:color="auto" w:fill="auto"/>
            <w:vAlign w:val="center"/>
          </w:tcPr>
          <w:p w14:paraId="0000022E" w14:textId="77777777" w:rsidR="005537F9" w:rsidRDefault="000D7614">
            <w:pPr>
              <w:spacing w:after="0"/>
              <w:jc w:val="center"/>
            </w:pPr>
            <w:r>
              <w:rPr>
                <w:color w:val="000000"/>
              </w:rPr>
              <w:t>-</w:t>
            </w:r>
          </w:p>
        </w:tc>
        <w:tc>
          <w:tcPr>
            <w:tcW w:w="825" w:type="dxa"/>
            <w:shd w:val="clear" w:color="auto" w:fill="auto"/>
            <w:vAlign w:val="center"/>
          </w:tcPr>
          <w:p w14:paraId="0000022F" w14:textId="77777777" w:rsidR="005537F9" w:rsidRDefault="000D7614">
            <w:pPr>
              <w:spacing w:after="0"/>
              <w:jc w:val="center"/>
            </w:pPr>
            <w:r>
              <w:rPr>
                <w:color w:val="000000"/>
              </w:rPr>
              <w:t>-</w:t>
            </w:r>
          </w:p>
        </w:tc>
        <w:tc>
          <w:tcPr>
            <w:tcW w:w="932" w:type="dxa"/>
            <w:tcBorders>
              <w:right w:val="single" w:sz="4" w:space="0" w:color="000000"/>
            </w:tcBorders>
            <w:shd w:val="clear" w:color="auto" w:fill="auto"/>
            <w:vAlign w:val="center"/>
          </w:tcPr>
          <w:p w14:paraId="00000230" w14:textId="77777777" w:rsidR="005537F9" w:rsidRDefault="000D7614">
            <w:pPr>
              <w:spacing w:after="0"/>
              <w:jc w:val="center"/>
            </w:pPr>
            <w:r>
              <w:rPr>
                <w:color w:val="000000"/>
              </w:rPr>
              <w:t>-</w:t>
            </w:r>
          </w:p>
        </w:tc>
        <w:tc>
          <w:tcPr>
            <w:tcW w:w="986" w:type="dxa"/>
            <w:tcBorders>
              <w:left w:val="single" w:sz="4" w:space="0" w:color="000000"/>
            </w:tcBorders>
            <w:shd w:val="clear" w:color="auto" w:fill="auto"/>
            <w:vAlign w:val="center"/>
          </w:tcPr>
          <w:p w14:paraId="00000231" w14:textId="77777777" w:rsidR="005537F9" w:rsidRDefault="000D7614">
            <w:pPr>
              <w:spacing w:after="0"/>
              <w:jc w:val="center"/>
            </w:pPr>
            <w:r>
              <w:rPr>
                <w:color w:val="000000"/>
              </w:rPr>
              <w:t>68,985</w:t>
            </w:r>
          </w:p>
        </w:tc>
      </w:tr>
      <w:tr w:rsidR="005537F9" w14:paraId="0AEEC472" w14:textId="77777777">
        <w:trPr>
          <w:cantSplit/>
          <w:trHeight w:val="23"/>
        </w:trPr>
        <w:tc>
          <w:tcPr>
            <w:tcW w:w="808" w:type="dxa"/>
            <w:tcBorders>
              <w:right w:val="single" w:sz="4" w:space="0" w:color="000000"/>
            </w:tcBorders>
            <w:shd w:val="clear" w:color="auto" w:fill="auto"/>
            <w:vAlign w:val="center"/>
          </w:tcPr>
          <w:p w14:paraId="00000232" w14:textId="77777777" w:rsidR="005537F9" w:rsidRDefault="000D7614">
            <w:pPr>
              <w:spacing w:after="0"/>
            </w:pPr>
            <w:r>
              <w:rPr>
                <w:color w:val="000000"/>
              </w:rPr>
              <w:t>1996</w:t>
            </w:r>
          </w:p>
        </w:tc>
        <w:tc>
          <w:tcPr>
            <w:tcW w:w="937" w:type="dxa"/>
            <w:tcBorders>
              <w:left w:val="single" w:sz="4" w:space="0" w:color="000000"/>
            </w:tcBorders>
            <w:shd w:val="clear" w:color="auto" w:fill="auto"/>
            <w:vAlign w:val="center"/>
          </w:tcPr>
          <w:p w14:paraId="00000233" w14:textId="77777777" w:rsidR="005537F9" w:rsidRDefault="000D7614">
            <w:pPr>
              <w:spacing w:after="0"/>
              <w:jc w:val="center"/>
            </w:pPr>
            <w:r>
              <w:rPr>
                <w:color w:val="000000"/>
              </w:rPr>
              <w:t>45,990</w:t>
            </w:r>
          </w:p>
        </w:tc>
        <w:tc>
          <w:tcPr>
            <w:tcW w:w="912" w:type="dxa"/>
            <w:shd w:val="clear" w:color="auto" w:fill="auto"/>
            <w:vAlign w:val="center"/>
          </w:tcPr>
          <w:p w14:paraId="00000234" w14:textId="77777777" w:rsidR="005537F9" w:rsidRDefault="000D7614">
            <w:pPr>
              <w:spacing w:after="0"/>
              <w:jc w:val="center"/>
            </w:pPr>
            <w:r>
              <w:rPr>
                <w:color w:val="000000"/>
              </w:rPr>
              <w:t>10,196</w:t>
            </w:r>
          </w:p>
        </w:tc>
        <w:tc>
          <w:tcPr>
            <w:tcW w:w="916" w:type="dxa"/>
            <w:shd w:val="clear" w:color="auto" w:fill="auto"/>
            <w:vAlign w:val="center"/>
          </w:tcPr>
          <w:p w14:paraId="00000235" w14:textId="77777777" w:rsidR="005537F9" w:rsidRDefault="000D7614">
            <w:pPr>
              <w:spacing w:after="0"/>
              <w:jc w:val="center"/>
            </w:pPr>
            <w:r>
              <w:rPr>
                <w:color w:val="000000"/>
              </w:rPr>
              <w:t>12,040</w:t>
            </w:r>
          </w:p>
        </w:tc>
        <w:tc>
          <w:tcPr>
            <w:tcW w:w="823" w:type="dxa"/>
            <w:shd w:val="clear" w:color="auto" w:fill="auto"/>
            <w:vAlign w:val="center"/>
          </w:tcPr>
          <w:p w14:paraId="00000236" w14:textId="77777777" w:rsidR="005537F9" w:rsidRDefault="000D7614">
            <w:pPr>
              <w:spacing w:after="0"/>
              <w:jc w:val="center"/>
            </w:pPr>
            <w:r>
              <w:rPr>
                <w:color w:val="000000"/>
              </w:rPr>
              <w:t>53</w:t>
            </w:r>
          </w:p>
        </w:tc>
        <w:tc>
          <w:tcPr>
            <w:tcW w:w="1092" w:type="dxa"/>
            <w:tcBorders>
              <w:right w:val="single" w:sz="4" w:space="0" w:color="000000"/>
            </w:tcBorders>
            <w:shd w:val="clear" w:color="auto" w:fill="auto"/>
            <w:vAlign w:val="center"/>
          </w:tcPr>
          <w:p w14:paraId="00000237" w14:textId="77777777" w:rsidR="005537F9" w:rsidRDefault="000D7614">
            <w:pPr>
              <w:spacing w:after="0"/>
              <w:jc w:val="center"/>
            </w:pPr>
            <w:r>
              <w:rPr>
                <w:color w:val="000000"/>
              </w:rPr>
              <w:t>68,279</w:t>
            </w:r>
          </w:p>
        </w:tc>
        <w:tc>
          <w:tcPr>
            <w:tcW w:w="748" w:type="dxa"/>
            <w:tcBorders>
              <w:left w:val="single" w:sz="4" w:space="0" w:color="000000"/>
            </w:tcBorders>
            <w:shd w:val="clear" w:color="auto" w:fill="auto"/>
            <w:vAlign w:val="center"/>
          </w:tcPr>
          <w:p w14:paraId="00000238" w14:textId="77777777" w:rsidR="005537F9" w:rsidRDefault="000D7614">
            <w:pPr>
              <w:spacing w:after="0"/>
              <w:jc w:val="center"/>
            </w:pPr>
            <w:r>
              <w:rPr>
                <w:color w:val="000000"/>
              </w:rPr>
              <w:t>-</w:t>
            </w:r>
          </w:p>
        </w:tc>
        <w:tc>
          <w:tcPr>
            <w:tcW w:w="916" w:type="dxa"/>
            <w:shd w:val="clear" w:color="auto" w:fill="auto"/>
            <w:vAlign w:val="center"/>
          </w:tcPr>
          <w:p w14:paraId="00000239" w14:textId="77777777" w:rsidR="005537F9" w:rsidRDefault="000D7614">
            <w:pPr>
              <w:spacing w:after="0"/>
              <w:jc w:val="center"/>
            </w:pPr>
            <w:r>
              <w:rPr>
                <w:color w:val="000000"/>
              </w:rPr>
              <w:t>-</w:t>
            </w:r>
          </w:p>
        </w:tc>
        <w:tc>
          <w:tcPr>
            <w:tcW w:w="825" w:type="dxa"/>
            <w:shd w:val="clear" w:color="auto" w:fill="auto"/>
            <w:vAlign w:val="center"/>
          </w:tcPr>
          <w:p w14:paraId="0000023A" w14:textId="77777777" w:rsidR="005537F9" w:rsidRDefault="000D7614">
            <w:pPr>
              <w:spacing w:after="0"/>
              <w:jc w:val="center"/>
            </w:pPr>
            <w:r>
              <w:rPr>
                <w:color w:val="000000"/>
              </w:rPr>
              <w:t>-</w:t>
            </w:r>
          </w:p>
        </w:tc>
        <w:tc>
          <w:tcPr>
            <w:tcW w:w="932" w:type="dxa"/>
            <w:tcBorders>
              <w:right w:val="single" w:sz="4" w:space="0" w:color="000000"/>
            </w:tcBorders>
            <w:shd w:val="clear" w:color="auto" w:fill="auto"/>
            <w:vAlign w:val="center"/>
          </w:tcPr>
          <w:p w14:paraId="0000023B" w14:textId="77777777" w:rsidR="005537F9" w:rsidRDefault="000D7614">
            <w:pPr>
              <w:spacing w:after="0"/>
              <w:jc w:val="center"/>
            </w:pPr>
            <w:r>
              <w:rPr>
                <w:color w:val="000000"/>
              </w:rPr>
              <w:t>-</w:t>
            </w:r>
          </w:p>
        </w:tc>
        <w:tc>
          <w:tcPr>
            <w:tcW w:w="986" w:type="dxa"/>
            <w:tcBorders>
              <w:left w:val="single" w:sz="4" w:space="0" w:color="000000"/>
            </w:tcBorders>
            <w:shd w:val="clear" w:color="auto" w:fill="auto"/>
            <w:vAlign w:val="center"/>
          </w:tcPr>
          <w:p w14:paraId="0000023C" w14:textId="77777777" w:rsidR="005537F9" w:rsidRDefault="000D7614">
            <w:pPr>
              <w:spacing w:after="0"/>
              <w:jc w:val="center"/>
            </w:pPr>
            <w:r>
              <w:rPr>
                <w:color w:val="000000"/>
              </w:rPr>
              <w:t>68,279</w:t>
            </w:r>
          </w:p>
        </w:tc>
      </w:tr>
      <w:tr w:rsidR="005537F9" w14:paraId="04F30D61" w14:textId="77777777">
        <w:trPr>
          <w:cantSplit/>
          <w:trHeight w:val="23"/>
        </w:trPr>
        <w:tc>
          <w:tcPr>
            <w:tcW w:w="808" w:type="dxa"/>
            <w:tcBorders>
              <w:right w:val="single" w:sz="4" w:space="0" w:color="000000"/>
            </w:tcBorders>
            <w:shd w:val="clear" w:color="auto" w:fill="auto"/>
            <w:vAlign w:val="center"/>
          </w:tcPr>
          <w:p w14:paraId="0000023D" w14:textId="77777777" w:rsidR="005537F9" w:rsidRDefault="000D7614">
            <w:pPr>
              <w:spacing w:after="0"/>
            </w:pPr>
            <w:r>
              <w:rPr>
                <w:color w:val="000000"/>
              </w:rPr>
              <w:t>1997</w:t>
            </w:r>
          </w:p>
        </w:tc>
        <w:tc>
          <w:tcPr>
            <w:tcW w:w="937" w:type="dxa"/>
            <w:tcBorders>
              <w:left w:val="single" w:sz="4" w:space="0" w:color="000000"/>
            </w:tcBorders>
            <w:shd w:val="clear" w:color="auto" w:fill="auto"/>
            <w:vAlign w:val="center"/>
          </w:tcPr>
          <w:p w14:paraId="0000023E" w14:textId="77777777" w:rsidR="005537F9" w:rsidRDefault="000D7614">
            <w:pPr>
              <w:spacing w:after="0"/>
              <w:jc w:val="center"/>
            </w:pPr>
            <w:r>
              <w:rPr>
                <w:color w:val="000000"/>
              </w:rPr>
              <w:t>48,406</w:t>
            </w:r>
          </w:p>
        </w:tc>
        <w:tc>
          <w:tcPr>
            <w:tcW w:w="912" w:type="dxa"/>
            <w:shd w:val="clear" w:color="auto" w:fill="auto"/>
            <w:vAlign w:val="center"/>
          </w:tcPr>
          <w:p w14:paraId="0000023F" w14:textId="77777777" w:rsidR="005537F9" w:rsidRDefault="000D7614">
            <w:pPr>
              <w:spacing w:after="0"/>
              <w:jc w:val="center"/>
            </w:pPr>
            <w:r>
              <w:rPr>
                <w:color w:val="000000"/>
              </w:rPr>
              <w:t>10,978</w:t>
            </w:r>
          </w:p>
        </w:tc>
        <w:tc>
          <w:tcPr>
            <w:tcW w:w="916" w:type="dxa"/>
            <w:shd w:val="clear" w:color="auto" w:fill="auto"/>
            <w:vAlign w:val="center"/>
          </w:tcPr>
          <w:p w14:paraId="00000240" w14:textId="77777777" w:rsidR="005537F9" w:rsidRDefault="000D7614">
            <w:pPr>
              <w:spacing w:after="0"/>
              <w:jc w:val="center"/>
            </w:pPr>
            <w:r>
              <w:rPr>
                <w:color w:val="000000"/>
              </w:rPr>
              <w:t>9,065</w:t>
            </w:r>
          </w:p>
        </w:tc>
        <w:tc>
          <w:tcPr>
            <w:tcW w:w="823" w:type="dxa"/>
            <w:shd w:val="clear" w:color="auto" w:fill="auto"/>
            <w:vAlign w:val="center"/>
          </w:tcPr>
          <w:p w14:paraId="00000241" w14:textId="77777777" w:rsidR="005537F9" w:rsidRDefault="000D7614">
            <w:pPr>
              <w:spacing w:after="0"/>
              <w:jc w:val="center"/>
            </w:pPr>
            <w:r>
              <w:rPr>
                <w:color w:val="000000"/>
              </w:rPr>
              <w:t>26</w:t>
            </w:r>
          </w:p>
        </w:tc>
        <w:tc>
          <w:tcPr>
            <w:tcW w:w="1092" w:type="dxa"/>
            <w:tcBorders>
              <w:right w:val="single" w:sz="4" w:space="0" w:color="000000"/>
            </w:tcBorders>
            <w:shd w:val="clear" w:color="auto" w:fill="auto"/>
            <w:vAlign w:val="center"/>
          </w:tcPr>
          <w:p w14:paraId="00000242" w14:textId="77777777" w:rsidR="005537F9" w:rsidRDefault="000D7614">
            <w:pPr>
              <w:spacing w:after="0"/>
              <w:jc w:val="center"/>
            </w:pPr>
            <w:r>
              <w:rPr>
                <w:color w:val="000000"/>
              </w:rPr>
              <w:t>68,475</w:t>
            </w:r>
          </w:p>
        </w:tc>
        <w:tc>
          <w:tcPr>
            <w:tcW w:w="748" w:type="dxa"/>
            <w:tcBorders>
              <w:left w:val="single" w:sz="4" w:space="0" w:color="000000"/>
            </w:tcBorders>
            <w:shd w:val="clear" w:color="auto" w:fill="auto"/>
            <w:vAlign w:val="center"/>
          </w:tcPr>
          <w:p w14:paraId="00000243" w14:textId="77777777" w:rsidR="005537F9" w:rsidRDefault="000D7614">
            <w:pPr>
              <w:spacing w:after="0"/>
              <w:jc w:val="center"/>
            </w:pPr>
            <w:r>
              <w:rPr>
                <w:color w:val="000000"/>
              </w:rPr>
              <w:t>-</w:t>
            </w:r>
          </w:p>
        </w:tc>
        <w:tc>
          <w:tcPr>
            <w:tcW w:w="916" w:type="dxa"/>
            <w:shd w:val="clear" w:color="auto" w:fill="auto"/>
            <w:vAlign w:val="center"/>
          </w:tcPr>
          <w:p w14:paraId="00000244" w14:textId="77777777" w:rsidR="005537F9" w:rsidRDefault="000D7614">
            <w:pPr>
              <w:spacing w:after="0"/>
              <w:jc w:val="center"/>
            </w:pPr>
            <w:r>
              <w:rPr>
                <w:color w:val="000000"/>
              </w:rPr>
              <w:t>7,368</w:t>
            </w:r>
          </w:p>
        </w:tc>
        <w:tc>
          <w:tcPr>
            <w:tcW w:w="825" w:type="dxa"/>
            <w:shd w:val="clear" w:color="auto" w:fill="auto"/>
            <w:vAlign w:val="center"/>
          </w:tcPr>
          <w:p w14:paraId="00000245" w14:textId="77777777" w:rsidR="005537F9" w:rsidRDefault="000D7614">
            <w:pPr>
              <w:spacing w:after="0"/>
              <w:jc w:val="center"/>
            </w:pPr>
            <w:r>
              <w:rPr>
                <w:color w:val="000000"/>
              </w:rPr>
              <w:t>1,327</w:t>
            </w:r>
          </w:p>
        </w:tc>
        <w:tc>
          <w:tcPr>
            <w:tcW w:w="932" w:type="dxa"/>
            <w:tcBorders>
              <w:right w:val="single" w:sz="4" w:space="0" w:color="000000"/>
            </w:tcBorders>
            <w:shd w:val="clear" w:color="auto" w:fill="auto"/>
            <w:vAlign w:val="center"/>
          </w:tcPr>
          <w:p w14:paraId="00000246" w14:textId="77777777" w:rsidR="005537F9" w:rsidRDefault="000D7614">
            <w:pPr>
              <w:spacing w:after="0"/>
              <w:jc w:val="center"/>
            </w:pPr>
            <w:r>
              <w:rPr>
                <w:color w:val="000000"/>
              </w:rPr>
              <w:t>8,695</w:t>
            </w:r>
          </w:p>
        </w:tc>
        <w:tc>
          <w:tcPr>
            <w:tcW w:w="986" w:type="dxa"/>
            <w:tcBorders>
              <w:left w:val="single" w:sz="4" w:space="0" w:color="000000"/>
            </w:tcBorders>
            <w:shd w:val="clear" w:color="auto" w:fill="auto"/>
            <w:vAlign w:val="center"/>
          </w:tcPr>
          <w:p w14:paraId="00000247" w14:textId="77777777" w:rsidR="005537F9" w:rsidRDefault="000D7614">
            <w:pPr>
              <w:spacing w:after="0"/>
              <w:jc w:val="center"/>
            </w:pPr>
            <w:r>
              <w:rPr>
                <w:color w:val="000000"/>
              </w:rPr>
              <w:t>77,170</w:t>
            </w:r>
          </w:p>
        </w:tc>
      </w:tr>
      <w:tr w:rsidR="005537F9" w14:paraId="7B54EC0C" w14:textId="77777777">
        <w:trPr>
          <w:cantSplit/>
          <w:trHeight w:val="23"/>
        </w:trPr>
        <w:tc>
          <w:tcPr>
            <w:tcW w:w="808" w:type="dxa"/>
            <w:tcBorders>
              <w:right w:val="single" w:sz="4" w:space="0" w:color="000000"/>
            </w:tcBorders>
            <w:shd w:val="clear" w:color="auto" w:fill="auto"/>
            <w:vAlign w:val="center"/>
          </w:tcPr>
          <w:p w14:paraId="00000248" w14:textId="77777777" w:rsidR="005537F9" w:rsidRDefault="000D7614">
            <w:pPr>
              <w:spacing w:after="0"/>
            </w:pPr>
            <w:r>
              <w:rPr>
                <w:color w:val="000000"/>
              </w:rPr>
              <w:t>1998</w:t>
            </w:r>
          </w:p>
        </w:tc>
        <w:tc>
          <w:tcPr>
            <w:tcW w:w="937" w:type="dxa"/>
            <w:tcBorders>
              <w:left w:val="single" w:sz="4" w:space="0" w:color="000000"/>
            </w:tcBorders>
            <w:shd w:val="clear" w:color="auto" w:fill="auto"/>
            <w:vAlign w:val="center"/>
          </w:tcPr>
          <w:p w14:paraId="00000249" w14:textId="77777777" w:rsidR="005537F9" w:rsidRDefault="000D7614">
            <w:pPr>
              <w:spacing w:after="0"/>
              <w:jc w:val="center"/>
            </w:pPr>
            <w:r>
              <w:rPr>
                <w:color w:val="000000"/>
              </w:rPr>
              <w:t>41,570</w:t>
            </w:r>
          </w:p>
        </w:tc>
        <w:tc>
          <w:tcPr>
            <w:tcW w:w="912" w:type="dxa"/>
            <w:shd w:val="clear" w:color="auto" w:fill="auto"/>
            <w:vAlign w:val="center"/>
          </w:tcPr>
          <w:p w14:paraId="0000024A" w14:textId="77777777" w:rsidR="005537F9" w:rsidRDefault="000D7614">
            <w:pPr>
              <w:spacing w:after="0"/>
              <w:jc w:val="center"/>
            </w:pPr>
            <w:r>
              <w:rPr>
                <w:color w:val="000000"/>
              </w:rPr>
              <w:t>10,012</w:t>
            </w:r>
          </w:p>
        </w:tc>
        <w:tc>
          <w:tcPr>
            <w:tcW w:w="916" w:type="dxa"/>
            <w:shd w:val="clear" w:color="auto" w:fill="auto"/>
            <w:vAlign w:val="center"/>
          </w:tcPr>
          <w:p w14:paraId="0000024B" w14:textId="77777777" w:rsidR="005537F9" w:rsidRDefault="000D7614">
            <w:pPr>
              <w:spacing w:after="0"/>
              <w:jc w:val="center"/>
            </w:pPr>
            <w:r>
              <w:rPr>
                <w:color w:val="000000"/>
              </w:rPr>
              <w:t>10,510</w:t>
            </w:r>
          </w:p>
        </w:tc>
        <w:tc>
          <w:tcPr>
            <w:tcW w:w="823" w:type="dxa"/>
            <w:shd w:val="clear" w:color="auto" w:fill="auto"/>
            <w:vAlign w:val="center"/>
          </w:tcPr>
          <w:p w14:paraId="0000024C" w14:textId="77777777" w:rsidR="005537F9" w:rsidRDefault="000D7614">
            <w:pPr>
              <w:spacing w:after="0"/>
              <w:jc w:val="center"/>
            </w:pPr>
            <w:r>
              <w:rPr>
                <w:color w:val="000000"/>
              </w:rPr>
              <w:t>29</w:t>
            </w:r>
          </w:p>
        </w:tc>
        <w:tc>
          <w:tcPr>
            <w:tcW w:w="1092" w:type="dxa"/>
            <w:tcBorders>
              <w:right w:val="single" w:sz="4" w:space="0" w:color="000000"/>
            </w:tcBorders>
            <w:shd w:val="clear" w:color="auto" w:fill="auto"/>
            <w:vAlign w:val="center"/>
          </w:tcPr>
          <w:p w14:paraId="0000024D" w14:textId="77777777" w:rsidR="005537F9" w:rsidRDefault="000D7614">
            <w:pPr>
              <w:spacing w:after="0"/>
              <w:jc w:val="center"/>
            </w:pPr>
            <w:r>
              <w:rPr>
                <w:color w:val="000000"/>
              </w:rPr>
              <w:t>62,121</w:t>
            </w:r>
          </w:p>
        </w:tc>
        <w:tc>
          <w:tcPr>
            <w:tcW w:w="748" w:type="dxa"/>
            <w:tcBorders>
              <w:left w:val="single" w:sz="4" w:space="0" w:color="000000"/>
            </w:tcBorders>
            <w:shd w:val="clear" w:color="auto" w:fill="auto"/>
            <w:vAlign w:val="center"/>
          </w:tcPr>
          <w:p w14:paraId="0000024E" w14:textId="77777777" w:rsidR="005537F9" w:rsidRDefault="000D7614">
            <w:pPr>
              <w:spacing w:after="0"/>
              <w:jc w:val="center"/>
            </w:pPr>
            <w:r>
              <w:rPr>
                <w:color w:val="000000"/>
              </w:rPr>
              <w:t>-</w:t>
            </w:r>
          </w:p>
        </w:tc>
        <w:tc>
          <w:tcPr>
            <w:tcW w:w="916" w:type="dxa"/>
            <w:shd w:val="clear" w:color="auto" w:fill="auto"/>
            <w:vAlign w:val="center"/>
          </w:tcPr>
          <w:p w14:paraId="0000024F" w14:textId="77777777" w:rsidR="005537F9" w:rsidRDefault="000D7614">
            <w:pPr>
              <w:spacing w:after="0"/>
              <w:jc w:val="center"/>
            </w:pPr>
            <w:r>
              <w:rPr>
                <w:color w:val="000000"/>
              </w:rPr>
              <w:t>9,183</w:t>
            </w:r>
          </w:p>
        </w:tc>
        <w:tc>
          <w:tcPr>
            <w:tcW w:w="825" w:type="dxa"/>
            <w:shd w:val="clear" w:color="auto" w:fill="auto"/>
            <w:vAlign w:val="center"/>
          </w:tcPr>
          <w:p w14:paraId="00000250" w14:textId="77777777" w:rsidR="005537F9" w:rsidRDefault="000D7614">
            <w:pPr>
              <w:spacing w:after="0"/>
              <w:jc w:val="center"/>
            </w:pPr>
            <w:r>
              <w:rPr>
                <w:color w:val="000000"/>
              </w:rPr>
              <w:t>1,320</w:t>
            </w:r>
          </w:p>
        </w:tc>
        <w:tc>
          <w:tcPr>
            <w:tcW w:w="932" w:type="dxa"/>
            <w:tcBorders>
              <w:right w:val="single" w:sz="4" w:space="0" w:color="000000"/>
            </w:tcBorders>
            <w:shd w:val="clear" w:color="auto" w:fill="auto"/>
            <w:vAlign w:val="center"/>
          </w:tcPr>
          <w:p w14:paraId="00000251" w14:textId="77777777" w:rsidR="005537F9" w:rsidRDefault="000D7614">
            <w:pPr>
              <w:spacing w:after="0"/>
              <w:jc w:val="center"/>
            </w:pPr>
            <w:r>
              <w:rPr>
                <w:color w:val="000000"/>
              </w:rPr>
              <w:t>10,503</w:t>
            </w:r>
          </w:p>
        </w:tc>
        <w:tc>
          <w:tcPr>
            <w:tcW w:w="986" w:type="dxa"/>
            <w:tcBorders>
              <w:left w:val="single" w:sz="4" w:space="0" w:color="000000"/>
            </w:tcBorders>
            <w:shd w:val="clear" w:color="auto" w:fill="auto"/>
            <w:vAlign w:val="center"/>
          </w:tcPr>
          <w:p w14:paraId="00000252" w14:textId="77777777" w:rsidR="005537F9" w:rsidRDefault="000D7614">
            <w:pPr>
              <w:spacing w:after="0"/>
              <w:jc w:val="center"/>
            </w:pPr>
            <w:r>
              <w:rPr>
                <w:color w:val="000000"/>
              </w:rPr>
              <w:t>72,624</w:t>
            </w:r>
          </w:p>
        </w:tc>
      </w:tr>
      <w:tr w:rsidR="005537F9" w14:paraId="03F06FD7" w14:textId="77777777">
        <w:trPr>
          <w:cantSplit/>
          <w:trHeight w:val="23"/>
        </w:trPr>
        <w:tc>
          <w:tcPr>
            <w:tcW w:w="808" w:type="dxa"/>
            <w:tcBorders>
              <w:right w:val="single" w:sz="4" w:space="0" w:color="000000"/>
            </w:tcBorders>
            <w:shd w:val="clear" w:color="auto" w:fill="auto"/>
            <w:vAlign w:val="center"/>
          </w:tcPr>
          <w:p w14:paraId="00000253" w14:textId="77777777" w:rsidR="005537F9" w:rsidRDefault="000D7614">
            <w:pPr>
              <w:spacing w:after="0"/>
            </w:pPr>
            <w:r>
              <w:rPr>
                <w:color w:val="000000"/>
              </w:rPr>
              <w:t>1999</w:t>
            </w:r>
          </w:p>
        </w:tc>
        <w:tc>
          <w:tcPr>
            <w:tcW w:w="937" w:type="dxa"/>
            <w:tcBorders>
              <w:left w:val="single" w:sz="4" w:space="0" w:color="000000"/>
            </w:tcBorders>
            <w:shd w:val="clear" w:color="auto" w:fill="auto"/>
            <w:vAlign w:val="center"/>
          </w:tcPr>
          <w:p w14:paraId="00000254" w14:textId="77777777" w:rsidR="005537F9" w:rsidRDefault="000D7614">
            <w:pPr>
              <w:spacing w:after="0"/>
              <w:jc w:val="center"/>
            </w:pPr>
            <w:r>
              <w:rPr>
                <w:color w:val="000000"/>
              </w:rPr>
              <w:t>37,167</w:t>
            </w:r>
          </w:p>
        </w:tc>
        <w:tc>
          <w:tcPr>
            <w:tcW w:w="912" w:type="dxa"/>
            <w:shd w:val="clear" w:color="auto" w:fill="auto"/>
            <w:vAlign w:val="center"/>
          </w:tcPr>
          <w:p w14:paraId="00000255" w14:textId="77777777" w:rsidR="005537F9" w:rsidRDefault="000D7614">
            <w:pPr>
              <w:spacing w:after="0"/>
              <w:jc w:val="center"/>
            </w:pPr>
            <w:r>
              <w:rPr>
                <w:color w:val="000000"/>
              </w:rPr>
              <w:t>12,363</w:t>
            </w:r>
          </w:p>
        </w:tc>
        <w:tc>
          <w:tcPr>
            <w:tcW w:w="916" w:type="dxa"/>
            <w:shd w:val="clear" w:color="auto" w:fill="auto"/>
            <w:vAlign w:val="center"/>
          </w:tcPr>
          <w:p w14:paraId="00000256" w14:textId="77777777" w:rsidR="005537F9" w:rsidRDefault="000D7614">
            <w:pPr>
              <w:spacing w:after="0"/>
              <w:jc w:val="center"/>
            </w:pPr>
            <w:r>
              <w:rPr>
                <w:color w:val="000000"/>
              </w:rPr>
              <w:t>19,015</w:t>
            </w:r>
          </w:p>
        </w:tc>
        <w:tc>
          <w:tcPr>
            <w:tcW w:w="823" w:type="dxa"/>
            <w:shd w:val="clear" w:color="auto" w:fill="auto"/>
            <w:vAlign w:val="center"/>
          </w:tcPr>
          <w:p w14:paraId="00000257" w14:textId="77777777" w:rsidR="005537F9" w:rsidRDefault="000D7614">
            <w:pPr>
              <w:spacing w:after="0"/>
              <w:jc w:val="center"/>
            </w:pPr>
            <w:r>
              <w:rPr>
                <w:color w:val="000000"/>
              </w:rPr>
              <w:t>70</w:t>
            </w:r>
          </w:p>
        </w:tc>
        <w:tc>
          <w:tcPr>
            <w:tcW w:w="1092" w:type="dxa"/>
            <w:tcBorders>
              <w:right w:val="single" w:sz="4" w:space="0" w:color="000000"/>
            </w:tcBorders>
            <w:shd w:val="clear" w:color="auto" w:fill="auto"/>
            <w:vAlign w:val="center"/>
          </w:tcPr>
          <w:p w14:paraId="00000258" w14:textId="77777777" w:rsidR="005537F9" w:rsidRDefault="000D7614">
            <w:pPr>
              <w:spacing w:after="0"/>
              <w:jc w:val="center"/>
            </w:pPr>
            <w:r>
              <w:rPr>
                <w:color w:val="000000"/>
              </w:rPr>
              <w:t>68,615</w:t>
            </w:r>
          </w:p>
        </w:tc>
        <w:tc>
          <w:tcPr>
            <w:tcW w:w="748" w:type="dxa"/>
            <w:tcBorders>
              <w:left w:val="single" w:sz="4" w:space="0" w:color="000000"/>
            </w:tcBorders>
            <w:shd w:val="clear" w:color="auto" w:fill="auto"/>
            <w:vAlign w:val="center"/>
          </w:tcPr>
          <w:p w14:paraId="00000259" w14:textId="77777777" w:rsidR="005537F9" w:rsidRDefault="000D7614">
            <w:pPr>
              <w:spacing w:after="0"/>
              <w:jc w:val="center"/>
            </w:pPr>
            <w:r>
              <w:rPr>
                <w:color w:val="000000"/>
              </w:rPr>
              <w:t>-</w:t>
            </w:r>
          </w:p>
        </w:tc>
        <w:tc>
          <w:tcPr>
            <w:tcW w:w="916" w:type="dxa"/>
            <w:shd w:val="clear" w:color="auto" w:fill="auto"/>
            <w:vAlign w:val="center"/>
          </w:tcPr>
          <w:p w14:paraId="0000025A" w14:textId="77777777" w:rsidR="005537F9" w:rsidRDefault="000D7614">
            <w:pPr>
              <w:spacing w:after="0"/>
              <w:jc w:val="center"/>
            </w:pPr>
            <w:r>
              <w:rPr>
                <w:color w:val="000000"/>
              </w:rPr>
              <w:t>12,410</w:t>
            </w:r>
          </w:p>
        </w:tc>
        <w:tc>
          <w:tcPr>
            <w:tcW w:w="825" w:type="dxa"/>
            <w:shd w:val="clear" w:color="auto" w:fill="auto"/>
            <w:vAlign w:val="center"/>
          </w:tcPr>
          <w:p w14:paraId="0000025B" w14:textId="77777777" w:rsidR="005537F9" w:rsidRDefault="000D7614">
            <w:pPr>
              <w:spacing w:after="0"/>
              <w:jc w:val="center"/>
            </w:pPr>
            <w:r>
              <w:rPr>
                <w:color w:val="000000"/>
              </w:rPr>
              <w:t>1,518</w:t>
            </w:r>
          </w:p>
        </w:tc>
        <w:tc>
          <w:tcPr>
            <w:tcW w:w="932" w:type="dxa"/>
            <w:tcBorders>
              <w:right w:val="single" w:sz="4" w:space="0" w:color="000000"/>
            </w:tcBorders>
            <w:shd w:val="clear" w:color="auto" w:fill="auto"/>
            <w:vAlign w:val="center"/>
          </w:tcPr>
          <w:p w14:paraId="0000025C" w14:textId="77777777" w:rsidR="005537F9" w:rsidRDefault="000D7614">
            <w:pPr>
              <w:spacing w:after="0"/>
              <w:jc w:val="center"/>
            </w:pPr>
            <w:r>
              <w:rPr>
                <w:color w:val="000000"/>
              </w:rPr>
              <w:t>13,928</w:t>
            </w:r>
          </w:p>
        </w:tc>
        <w:tc>
          <w:tcPr>
            <w:tcW w:w="986" w:type="dxa"/>
            <w:tcBorders>
              <w:left w:val="single" w:sz="4" w:space="0" w:color="000000"/>
            </w:tcBorders>
            <w:shd w:val="clear" w:color="auto" w:fill="auto"/>
            <w:vAlign w:val="center"/>
          </w:tcPr>
          <w:p w14:paraId="0000025D" w14:textId="77777777" w:rsidR="005537F9" w:rsidRDefault="000D7614">
            <w:pPr>
              <w:spacing w:after="0"/>
              <w:jc w:val="center"/>
            </w:pPr>
            <w:r>
              <w:rPr>
                <w:color w:val="000000"/>
              </w:rPr>
              <w:t>82,543</w:t>
            </w:r>
          </w:p>
        </w:tc>
      </w:tr>
      <w:tr w:rsidR="005537F9" w14:paraId="39FF38BD" w14:textId="77777777">
        <w:trPr>
          <w:cantSplit/>
          <w:trHeight w:val="23"/>
        </w:trPr>
        <w:tc>
          <w:tcPr>
            <w:tcW w:w="808" w:type="dxa"/>
            <w:tcBorders>
              <w:right w:val="single" w:sz="4" w:space="0" w:color="000000"/>
            </w:tcBorders>
            <w:shd w:val="clear" w:color="auto" w:fill="auto"/>
            <w:vAlign w:val="center"/>
          </w:tcPr>
          <w:p w14:paraId="0000025E" w14:textId="77777777" w:rsidR="005537F9" w:rsidRDefault="000D7614">
            <w:pPr>
              <w:spacing w:after="0"/>
            </w:pPr>
            <w:r>
              <w:rPr>
                <w:color w:val="000000"/>
              </w:rPr>
              <w:t>2000</w:t>
            </w:r>
          </w:p>
        </w:tc>
        <w:tc>
          <w:tcPr>
            <w:tcW w:w="937" w:type="dxa"/>
            <w:tcBorders>
              <w:left w:val="single" w:sz="4" w:space="0" w:color="000000"/>
            </w:tcBorders>
            <w:shd w:val="clear" w:color="auto" w:fill="auto"/>
            <w:vAlign w:val="center"/>
          </w:tcPr>
          <w:p w14:paraId="0000025F" w14:textId="77777777" w:rsidR="005537F9" w:rsidRDefault="000D7614">
            <w:pPr>
              <w:spacing w:after="0"/>
              <w:jc w:val="center"/>
            </w:pPr>
            <w:r>
              <w:rPr>
                <w:color w:val="000000"/>
              </w:rPr>
              <w:t>25,443</w:t>
            </w:r>
          </w:p>
        </w:tc>
        <w:tc>
          <w:tcPr>
            <w:tcW w:w="912" w:type="dxa"/>
            <w:shd w:val="clear" w:color="auto" w:fill="auto"/>
            <w:vAlign w:val="center"/>
          </w:tcPr>
          <w:p w14:paraId="00000260" w14:textId="77777777" w:rsidR="005537F9" w:rsidRDefault="000D7614">
            <w:pPr>
              <w:spacing w:after="0"/>
              <w:jc w:val="center"/>
            </w:pPr>
            <w:r>
              <w:rPr>
                <w:color w:val="000000"/>
              </w:rPr>
              <w:t>11,660</w:t>
            </w:r>
          </w:p>
        </w:tc>
        <w:tc>
          <w:tcPr>
            <w:tcW w:w="916" w:type="dxa"/>
            <w:shd w:val="clear" w:color="auto" w:fill="auto"/>
            <w:vAlign w:val="center"/>
          </w:tcPr>
          <w:p w14:paraId="00000261" w14:textId="77777777" w:rsidR="005537F9" w:rsidRDefault="000D7614">
            <w:pPr>
              <w:spacing w:after="0"/>
              <w:jc w:val="center"/>
            </w:pPr>
            <w:r>
              <w:rPr>
                <w:color w:val="000000"/>
              </w:rPr>
              <w:t>17,351</w:t>
            </w:r>
          </w:p>
        </w:tc>
        <w:tc>
          <w:tcPr>
            <w:tcW w:w="823" w:type="dxa"/>
            <w:shd w:val="clear" w:color="auto" w:fill="auto"/>
            <w:vAlign w:val="center"/>
          </w:tcPr>
          <w:p w14:paraId="00000262" w14:textId="77777777" w:rsidR="005537F9" w:rsidRDefault="000D7614">
            <w:pPr>
              <w:spacing w:after="0"/>
              <w:jc w:val="center"/>
            </w:pPr>
            <w:r>
              <w:rPr>
                <w:color w:val="000000"/>
              </w:rPr>
              <w:t>54</w:t>
            </w:r>
          </w:p>
        </w:tc>
        <w:tc>
          <w:tcPr>
            <w:tcW w:w="1092" w:type="dxa"/>
            <w:tcBorders>
              <w:right w:val="single" w:sz="4" w:space="0" w:color="000000"/>
            </w:tcBorders>
            <w:shd w:val="clear" w:color="auto" w:fill="auto"/>
            <w:vAlign w:val="center"/>
          </w:tcPr>
          <w:p w14:paraId="00000263" w14:textId="77777777" w:rsidR="005537F9" w:rsidRDefault="000D7614">
            <w:pPr>
              <w:spacing w:after="0"/>
              <w:jc w:val="center"/>
            </w:pPr>
            <w:r>
              <w:rPr>
                <w:color w:val="000000"/>
              </w:rPr>
              <w:t>54,508</w:t>
            </w:r>
          </w:p>
        </w:tc>
        <w:tc>
          <w:tcPr>
            <w:tcW w:w="748" w:type="dxa"/>
            <w:tcBorders>
              <w:left w:val="single" w:sz="4" w:space="0" w:color="000000"/>
            </w:tcBorders>
            <w:shd w:val="clear" w:color="auto" w:fill="auto"/>
            <w:vAlign w:val="center"/>
          </w:tcPr>
          <w:p w14:paraId="00000264" w14:textId="77777777" w:rsidR="005537F9" w:rsidRDefault="000D7614">
            <w:pPr>
              <w:spacing w:after="0"/>
              <w:jc w:val="center"/>
            </w:pPr>
            <w:r>
              <w:rPr>
                <w:color w:val="000000"/>
              </w:rPr>
              <w:t>-</w:t>
            </w:r>
          </w:p>
        </w:tc>
        <w:tc>
          <w:tcPr>
            <w:tcW w:w="916" w:type="dxa"/>
            <w:shd w:val="clear" w:color="auto" w:fill="auto"/>
            <w:vAlign w:val="center"/>
          </w:tcPr>
          <w:p w14:paraId="00000265" w14:textId="77777777" w:rsidR="005537F9" w:rsidRDefault="000D7614">
            <w:pPr>
              <w:spacing w:after="0"/>
              <w:jc w:val="center"/>
            </w:pPr>
            <w:r>
              <w:rPr>
                <w:color w:val="000000"/>
              </w:rPr>
              <w:t>10,399</w:t>
            </w:r>
          </w:p>
        </w:tc>
        <w:tc>
          <w:tcPr>
            <w:tcW w:w="825" w:type="dxa"/>
            <w:shd w:val="clear" w:color="auto" w:fill="auto"/>
            <w:vAlign w:val="center"/>
          </w:tcPr>
          <w:p w14:paraId="00000266" w14:textId="77777777" w:rsidR="005537F9" w:rsidRDefault="000D7614">
            <w:pPr>
              <w:spacing w:after="0"/>
              <w:jc w:val="center"/>
            </w:pPr>
            <w:r>
              <w:rPr>
                <w:color w:val="000000"/>
              </w:rPr>
              <w:t>1,644</w:t>
            </w:r>
          </w:p>
        </w:tc>
        <w:tc>
          <w:tcPr>
            <w:tcW w:w="932" w:type="dxa"/>
            <w:tcBorders>
              <w:right w:val="single" w:sz="4" w:space="0" w:color="000000"/>
            </w:tcBorders>
            <w:shd w:val="clear" w:color="auto" w:fill="auto"/>
            <w:vAlign w:val="center"/>
          </w:tcPr>
          <w:p w14:paraId="00000267" w14:textId="77777777" w:rsidR="005537F9" w:rsidRDefault="000D7614">
            <w:pPr>
              <w:spacing w:after="0"/>
              <w:jc w:val="center"/>
            </w:pPr>
            <w:r>
              <w:rPr>
                <w:color w:val="000000"/>
              </w:rPr>
              <w:t>12,043</w:t>
            </w:r>
          </w:p>
        </w:tc>
        <w:tc>
          <w:tcPr>
            <w:tcW w:w="986" w:type="dxa"/>
            <w:tcBorders>
              <w:left w:val="single" w:sz="4" w:space="0" w:color="000000"/>
            </w:tcBorders>
            <w:shd w:val="clear" w:color="auto" w:fill="auto"/>
            <w:vAlign w:val="center"/>
          </w:tcPr>
          <w:p w14:paraId="00000268" w14:textId="77777777" w:rsidR="005537F9" w:rsidRDefault="000D7614">
            <w:pPr>
              <w:spacing w:after="0"/>
              <w:jc w:val="center"/>
            </w:pPr>
            <w:r>
              <w:rPr>
                <w:color w:val="000000"/>
              </w:rPr>
              <w:t>66,551</w:t>
            </w:r>
          </w:p>
        </w:tc>
      </w:tr>
      <w:tr w:rsidR="005537F9" w14:paraId="0F3075E4" w14:textId="77777777">
        <w:trPr>
          <w:cantSplit/>
          <w:trHeight w:val="23"/>
        </w:trPr>
        <w:tc>
          <w:tcPr>
            <w:tcW w:w="808" w:type="dxa"/>
            <w:tcBorders>
              <w:right w:val="single" w:sz="4" w:space="0" w:color="000000"/>
            </w:tcBorders>
            <w:shd w:val="clear" w:color="auto" w:fill="auto"/>
            <w:vAlign w:val="center"/>
          </w:tcPr>
          <w:p w14:paraId="00000269" w14:textId="77777777" w:rsidR="005537F9" w:rsidRDefault="000D7614">
            <w:pPr>
              <w:spacing w:after="0"/>
            </w:pPr>
            <w:r>
              <w:rPr>
                <w:color w:val="000000"/>
              </w:rPr>
              <w:t>2001</w:t>
            </w:r>
          </w:p>
        </w:tc>
        <w:tc>
          <w:tcPr>
            <w:tcW w:w="937" w:type="dxa"/>
            <w:tcBorders>
              <w:left w:val="single" w:sz="4" w:space="0" w:color="000000"/>
            </w:tcBorders>
            <w:shd w:val="clear" w:color="auto" w:fill="auto"/>
            <w:vAlign w:val="center"/>
          </w:tcPr>
          <w:p w14:paraId="0000026A" w14:textId="77777777" w:rsidR="005537F9" w:rsidRDefault="000D7614">
            <w:pPr>
              <w:spacing w:after="0"/>
              <w:jc w:val="center"/>
            </w:pPr>
            <w:r>
              <w:rPr>
                <w:color w:val="000000"/>
              </w:rPr>
              <w:t>24,383</w:t>
            </w:r>
          </w:p>
        </w:tc>
        <w:tc>
          <w:tcPr>
            <w:tcW w:w="912" w:type="dxa"/>
            <w:shd w:val="clear" w:color="auto" w:fill="auto"/>
            <w:vAlign w:val="center"/>
          </w:tcPr>
          <w:p w14:paraId="0000026B" w14:textId="77777777" w:rsidR="005537F9" w:rsidRDefault="000D7614">
            <w:pPr>
              <w:spacing w:after="0"/>
              <w:jc w:val="center"/>
            </w:pPr>
            <w:r>
              <w:rPr>
                <w:color w:val="000000"/>
              </w:rPr>
              <w:t>9,910</w:t>
            </w:r>
          </w:p>
        </w:tc>
        <w:tc>
          <w:tcPr>
            <w:tcW w:w="916" w:type="dxa"/>
            <w:shd w:val="clear" w:color="auto" w:fill="auto"/>
            <w:vAlign w:val="center"/>
          </w:tcPr>
          <w:p w14:paraId="0000026C" w14:textId="77777777" w:rsidR="005537F9" w:rsidRDefault="000D7614">
            <w:pPr>
              <w:spacing w:after="0"/>
              <w:jc w:val="center"/>
            </w:pPr>
            <w:r>
              <w:rPr>
                <w:color w:val="000000"/>
              </w:rPr>
              <w:t>7,171</w:t>
            </w:r>
          </w:p>
        </w:tc>
        <w:tc>
          <w:tcPr>
            <w:tcW w:w="823" w:type="dxa"/>
            <w:shd w:val="clear" w:color="auto" w:fill="auto"/>
            <w:vAlign w:val="center"/>
          </w:tcPr>
          <w:p w14:paraId="0000026D" w14:textId="77777777" w:rsidR="005537F9" w:rsidRDefault="000D7614">
            <w:pPr>
              <w:spacing w:after="0"/>
              <w:jc w:val="center"/>
            </w:pPr>
            <w:r>
              <w:rPr>
                <w:color w:val="000000"/>
              </w:rPr>
              <w:t>155</w:t>
            </w:r>
          </w:p>
        </w:tc>
        <w:tc>
          <w:tcPr>
            <w:tcW w:w="1092" w:type="dxa"/>
            <w:tcBorders>
              <w:right w:val="single" w:sz="4" w:space="0" w:color="000000"/>
            </w:tcBorders>
            <w:shd w:val="clear" w:color="auto" w:fill="auto"/>
            <w:vAlign w:val="center"/>
          </w:tcPr>
          <w:p w14:paraId="0000026E" w14:textId="77777777" w:rsidR="005537F9" w:rsidRDefault="000D7614">
            <w:pPr>
              <w:spacing w:after="0"/>
              <w:jc w:val="center"/>
            </w:pPr>
            <w:r>
              <w:rPr>
                <w:color w:val="000000"/>
              </w:rPr>
              <w:t>41,619</w:t>
            </w:r>
          </w:p>
        </w:tc>
        <w:tc>
          <w:tcPr>
            <w:tcW w:w="748" w:type="dxa"/>
            <w:tcBorders>
              <w:left w:val="single" w:sz="4" w:space="0" w:color="000000"/>
            </w:tcBorders>
            <w:shd w:val="clear" w:color="auto" w:fill="auto"/>
            <w:vAlign w:val="center"/>
          </w:tcPr>
          <w:p w14:paraId="0000026F" w14:textId="77777777" w:rsidR="005537F9" w:rsidRDefault="000D7614">
            <w:pPr>
              <w:spacing w:after="0"/>
              <w:jc w:val="center"/>
            </w:pPr>
            <w:r>
              <w:rPr>
                <w:color w:val="000000"/>
              </w:rPr>
              <w:t>-</w:t>
            </w:r>
          </w:p>
        </w:tc>
        <w:tc>
          <w:tcPr>
            <w:tcW w:w="916" w:type="dxa"/>
            <w:shd w:val="clear" w:color="auto" w:fill="auto"/>
            <w:vAlign w:val="center"/>
          </w:tcPr>
          <w:p w14:paraId="00000270" w14:textId="77777777" w:rsidR="005537F9" w:rsidRDefault="000D7614">
            <w:pPr>
              <w:spacing w:after="0"/>
              <w:jc w:val="center"/>
            </w:pPr>
            <w:r>
              <w:rPr>
                <w:color w:val="000000"/>
              </w:rPr>
              <w:t>7,829</w:t>
            </w:r>
          </w:p>
        </w:tc>
        <w:tc>
          <w:tcPr>
            <w:tcW w:w="825" w:type="dxa"/>
            <w:shd w:val="clear" w:color="auto" w:fill="auto"/>
            <w:vAlign w:val="center"/>
          </w:tcPr>
          <w:p w14:paraId="00000271" w14:textId="77777777" w:rsidR="005537F9" w:rsidRDefault="000D7614">
            <w:pPr>
              <w:spacing w:after="0"/>
              <w:jc w:val="center"/>
            </w:pPr>
            <w:r>
              <w:rPr>
                <w:color w:val="000000"/>
              </w:rPr>
              <w:t>2,083</w:t>
            </w:r>
          </w:p>
        </w:tc>
        <w:tc>
          <w:tcPr>
            <w:tcW w:w="932" w:type="dxa"/>
            <w:tcBorders>
              <w:right w:val="single" w:sz="4" w:space="0" w:color="000000"/>
            </w:tcBorders>
            <w:shd w:val="clear" w:color="auto" w:fill="auto"/>
            <w:vAlign w:val="center"/>
          </w:tcPr>
          <w:p w14:paraId="00000272" w14:textId="77777777" w:rsidR="005537F9" w:rsidRDefault="000D7614">
            <w:pPr>
              <w:spacing w:after="0"/>
              <w:jc w:val="center"/>
            </w:pPr>
            <w:r>
              <w:rPr>
                <w:color w:val="000000"/>
              </w:rPr>
              <w:t>9,912</w:t>
            </w:r>
          </w:p>
        </w:tc>
        <w:tc>
          <w:tcPr>
            <w:tcW w:w="986" w:type="dxa"/>
            <w:tcBorders>
              <w:left w:val="single" w:sz="4" w:space="0" w:color="000000"/>
            </w:tcBorders>
            <w:shd w:val="clear" w:color="auto" w:fill="auto"/>
            <w:vAlign w:val="center"/>
          </w:tcPr>
          <w:p w14:paraId="00000273" w14:textId="77777777" w:rsidR="005537F9" w:rsidRDefault="000D7614">
            <w:pPr>
              <w:spacing w:after="0"/>
              <w:jc w:val="center"/>
            </w:pPr>
            <w:r>
              <w:rPr>
                <w:color w:val="000000"/>
              </w:rPr>
              <w:t>51,531</w:t>
            </w:r>
          </w:p>
        </w:tc>
      </w:tr>
      <w:tr w:rsidR="005537F9" w14:paraId="51276D64" w14:textId="77777777">
        <w:trPr>
          <w:cantSplit/>
          <w:trHeight w:val="23"/>
        </w:trPr>
        <w:tc>
          <w:tcPr>
            <w:tcW w:w="808" w:type="dxa"/>
            <w:tcBorders>
              <w:right w:val="single" w:sz="4" w:space="0" w:color="000000"/>
            </w:tcBorders>
            <w:shd w:val="clear" w:color="auto" w:fill="auto"/>
            <w:vAlign w:val="center"/>
          </w:tcPr>
          <w:p w14:paraId="00000274" w14:textId="77777777" w:rsidR="005537F9" w:rsidRDefault="000D7614">
            <w:pPr>
              <w:spacing w:after="0"/>
            </w:pPr>
            <w:r>
              <w:rPr>
                <w:color w:val="000000"/>
              </w:rPr>
              <w:t>2002</w:t>
            </w:r>
          </w:p>
        </w:tc>
        <w:tc>
          <w:tcPr>
            <w:tcW w:w="937" w:type="dxa"/>
            <w:tcBorders>
              <w:left w:val="single" w:sz="4" w:space="0" w:color="000000"/>
            </w:tcBorders>
            <w:shd w:val="clear" w:color="auto" w:fill="auto"/>
            <w:vAlign w:val="center"/>
          </w:tcPr>
          <w:p w14:paraId="00000275" w14:textId="77777777" w:rsidR="005537F9" w:rsidRDefault="000D7614">
            <w:pPr>
              <w:spacing w:after="0"/>
              <w:jc w:val="center"/>
            </w:pPr>
            <w:r>
              <w:rPr>
                <w:color w:val="000000"/>
              </w:rPr>
              <w:t>19,810</w:t>
            </w:r>
          </w:p>
        </w:tc>
        <w:tc>
          <w:tcPr>
            <w:tcW w:w="912" w:type="dxa"/>
            <w:shd w:val="clear" w:color="auto" w:fill="auto"/>
            <w:vAlign w:val="center"/>
          </w:tcPr>
          <w:p w14:paraId="00000276" w14:textId="77777777" w:rsidR="005537F9" w:rsidRDefault="000D7614">
            <w:pPr>
              <w:spacing w:after="0"/>
              <w:jc w:val="center"/>
            </w:pPr>
            <w:r>
              <w:rPr>
                <w:color w:val="000000"/>
              </w:rPr>
              <w:t>14,666</w:t>
            </w:r>
          </w:p>
        </w:tc>
        <w:tc>
          <w:tcPr>
            <w:tcW w:w="916" w:type="dxa"/>
            <w:shd w:val="clear" w:color="auto" w:fill="auto"/>
            <w:vAlign w:val="center"/>
          </w:tcPr>
          <w:p w14:paraId="00000277" w14:textId="77777777" w:rsidR="005537F9" w:rsidRDefault="000D7614">
            <w:pPr>
              <w:spacing w:after="0"/>
              <w:jc w:val="center"/>
            </w:pPr>
            <w:r>
              <w:rPr>
                <w:color w:val="000000"/>
              </w:rPr>
              <w:t>7,694</w:t>
            </w:r>
          </w:p>
        </w:tc>
        <w:tc>
          <w:tcPr>
            <w:tcW w:w="823" w:type="dxa"/>
            <w:shd w:val="clear" w:color="auto" w:fill="auto"/>
            <w:vAlign w:val="center"/>
          </w:tcPr>
          <w:p w14:paraId="00000278" w14:textId="77777777" w:rsidR="005537F9" w:rsidRDefault="000D7614">
            <w:pPr>
              <w:spacing w:after="0"/>
              <w:jc w:val="center"/>
            </w:pPr>
            <w:r>
              <w:rPr>
                <w:color w:val="000000"/>
              </w:rPr>
              <w:t>176</w:t>
            </w:r>
          </w:p>
        </w:tc>
        <w:tc>
          <w:tcPr>
            <w:tcW w:w="1092" w:type="dxa"/>
            <w:tcBorders>
              <w:right w:val="single" w:sz="4" w:space="0" w:color="000000"/>
            </w:tcBorders>
            <w:shd w:val="clear" w:color="auto" w:fill="auto"/>
            <w:vAlign w:val="center"/>
          </w:tcPr>
          <w:p w14:paraId="00000279" w14:textId="77777777" w:rsidR="005537F9" w:rsidRDefault="000D7614">
            <w:pPr>
              <w:spacing w:after="0"/>
              <w:jc w:val="center"/>
            </w:pPr>
            <w:r>
              <w:rPr>
                <w:color w:val="000000"/>
              </w:rPr>
              <w:t>42,346</w:t>
            </w:r>
          </w:p>
        </w:tc>
        <w:tc>
          <w:tcPr>
            <w:tcW w:w="748" w:type="dxa"/>
            <w:tcBorders>
              <w:left w:val="single" w:sz="4" w:space="0" w:color="000000"/>
            </w:tcBorders>
            <w:shd w:val="clear" w:color="auto" w:fill="auto"/>
            <w:vAlign w:val="center"/>
          </w:tcPr>
          <w:p w14:paraId="0000027A" w14:textId="77777777" w:rsidR="005537F9" w:rsidRDefault="000D7614">
            <w:pPr>
              <w:spacing w:after="0"/>
              <w:jc w:val="center"/>
            </w:pPr>
            <w:r>
              <w:rPr>
                <w:color w:val="000000"/>
              </w:rPr>
              <w:t>-</w:t>
            </w:r>
          </w:p>
        </w:tc>
        <w:tc>
          <w:tcPr>
            <w:tcW w:w="916" w:type="dxa"/>
            <w:shd w:val="clear" w:color="auto" w:fill="auto"/>
            <w:vAlign w:val="center"/>
          </w:tcPr>
          <w:p w14:paraId="0000027B" w14:textId="77777777" w:rsidR="005537F9" w:rsidRDefault="000D7614">
            <w:pPr>
              <w:spacing w:after="0"/>
              <w:jc w:val="center"/>
            </w:pPr>
            <w:r>
              <w:rPr>
                <w:color w:val="000000"/>
              </w:rPr>
              <w:t>10,578</w:t>
            </w:r>
          </w:p>
        </w:tc>
        <w:tc>
          <w:tcPr>
            <w:tcW w:w="825" w:type="dxa"/>
            <w:shd w:val="clear" w:color="auto" w:fill="auto"/>
            <w:vAlign w:val="center"/>
          </w:tcPr>
          <w:p w14:paraId="0000027C" w14:textId="77777777" w:rsidR="005537F9" w:rsidRDefault="000D7614">
            <w:pPr>
              <w:spacing w:after="0"/>
              <w:jc w:val="center"/>
            </w:pPr>
            <w:r>
              <w:rPr>
                <w:color w:val="000000"/>
              </w:rPr>
              <w:t>1,714</w:t>
            </w:r>
          </w:p>
        </w:tc>
        <w:tc>
          <w:tcPr>
            <w:tcW w:w="932" w:type="dxa"/>
            <w:tcBorders>
              <w:right w:val="single" w:sz="4" w:space="0" w:color="000000"/>
            </w:tcBorders>
            <w:shd w:val="clear" w:color="auto" w:fill="auto"/>
            <w:vAlign w:val="center"/>
          </w:tcPr>
          <w:p w14:paraId="0000027D" w14:textId="77777777" w:rsidR="005537F9" w:rsidRDefault="000D7614">
            <w:pPr>
              <w:spacing w:after="0"/>
              <w:jc w:val="center"/>
            </w:pPr>
            <w:r>
              <w:rPr>
                <w:color w:val="000000"/>
              </w:rPr>
              <w:t>12,292</w:t>
            </w:r>
          </w:p>
        </w:tc>
        <w:tc>
          <w:tcPr>
            <w:tcW w:w="986" w:type="dxa"/>
            <w:tcBorders>
              <w:left w:val="single" w:sz="4" w:space="0" w:color="000000"/>
            </w:tcBorders>
            <w:shd w:val="clear" w:color="auto" w:fill="auto"/>
            <w:vAlign w:val="center"/>
          </w:tcPr>
          <w:p w14:paraId="0000027E" w14:textId="77777777" w:rsidR="005537F9" w:rsidRDefault="000D7614">
            <w:pPr>
              <w:spacing w:after="0"/>
              <w:jc w:val="center"/>
            </w:pPr>
            <w:r>
              <w:rPr>
                <w:color w:val="000000"/>
              </w:rPr>
              <w:t>54,638</w:t>
            </w:r>
          </w:p>
        </w:tc>
      </w:tr>
      <w:tr w:rsidR="005537F9" w14:paraId="709C6CB1" w14:textId="77777777">
        <w:trPr>
          <w:cantSplit/>
          <w:trHeight w:val="23"/>
        </w:trPr>
        <w:tc>
          <w:tcPr>
            <w:tcW w:w="808" w:type="dxa"/>
            <w:tcBorders>
              <w:right w:val="single" w:sz="4" w:space="0" w:color="000000"/>
            </w:tcBorders>
            <w:shd w:val="clear" w:color="auto" w:fill="auto"/>
            <w:vAlign w:val="center"/>
          </w:tcPr>
          <w:p w14:paraId="0000027F" w14:textId="77777777" w:rsidR="005537F9" w:rsidRDefault="000D7614">
            <w:pPr>
              <w:spacing w:after="0"/>
            </w:pPr>
            <w:r>
              <w:rPr>
                <w:color w:val="000000"/>
              </w:rPr>
              <w:t>2003</w:t>
            </w:r>
          </w:p>
        </w:tc>
        <w:tc>
          <w:tcPr>
            <w:tcW w:w="937" w:type="dxa"/>
            <w:tcBorders>
              <w:left w:val="single" w:sz="4" w:space="0" w:color="000000"/>
            </w:tcBorders>
            <w:shd w:val="clear" w:color="auto" w:fill="auto"/>
            <w:vAlign w:val="center"/>
          </w:tcPr>
          <w:p w14:paraId="00000280" w14:textId="77777777" w:rsidR="005537F9" w:rsidRDefault="000D7614">
            <w:pPr>
              <w:spacing w:after="0"/>
              <w:jc w:val="center"/>
            </w:pPr>
            <w:r>
              <w:rPr>
                <w:color w:val="000000"/>
              </w:rPr>
              <w:t>18,884</w:t>
            </w:r>
          </w:p>
        </w:tc>
        <w:tc>
          <w:tcPr>
            <w:tcW w:w="912" w:type="dxa"/>
            <w:shd w:val="clear" w:color="auto" w:fill="auto"/>
            <w:vAlign w:val="center"/>
          </w:tcPr>
          <w:p w14:paraId="00000281" w14:textId="77777777" w:rsidR="005537F9" w:rsidRDefault="000D7614">
            <w:pPr>
              <w:spacing w:after="0"/>
              <w:jc w:val="center"/>
            </w:pPr>
            <w:r>
              <w:rPr>
                <w:color w:val="000000"/>
              </w:rPr>
              <w:t>9,525</w:t>
            </w:r>
          </w:p>
        </w:tc>
        <w:tc>
          <w:tcPr>
            <w:tcW w:w="916" w:type="dxa"/>
            <w:shd w:val="clear" w:color="auto" w:fill="auto"/>
            <w:vAlign w:val="center"/>
          </w:tcPr>
          <w:p w14:paraId="00000282" w14:textId="77777777" w:rsidR="005537F9" w:rsidRDefault="000D7614">
            <w:pPr>
              <w:spacing w:after="0"/>
              <w:jc w:val="center"/>
            </w:pPr>
            <w:r>
              <w:rPr>
                <w:color w:val="000000"/>
              </w:rPr>
              <w:t>12,765</w:t>
            </w:r>
          </w:p>
        </w:tc>
        <w:tc>
          <w:tcPr>
            <w:tcW w:w="823" w:type="dxa"/>
            <w:shd w:val="clear" w:color="auto" w:fill="auto"/>
            <w:vAlign w:val="center"/>
          </w:tcPr>
          <w:p w14:paraId="00000283" w14:textId="77777777" w:rsidR="005537F9" w:rsidRDefault="000D7614">
            <w:pPr>
              <w:spacing w:after="0"/>
              <w:jc w:val="center"/>
            </w:pPr>
            <w:r>
              <w:rPr>
                <w:color w:val="000000"/>
              </w:rPr>
              <w:t>161</w:t>
            </w:r>
          </w:p>
        </w:tc>
        <w:tc>
          <w:tcPr>
            <w:tcW w:w="1092" w:type="dxa"/>
            <w:tcBorders>
              <w:right w:val="single" w:sz="4" w:space="0" w:color="000000"/>
            </w:tcBorders>
            <w:shd w:val="clear" w:color="auto" w:fill="auto"/>
            <w:vAlign w:val="center"/>
          </w:tcPr>
          <w:p w14:paraId="00000284" w14:textId="77777777" w:rsidR="005537F9" w:rsidRDefault="000D7614">
            <w:pPr>
              <w:spacing w:after="0"/>
              <w:jc w:val="center"/>
            </w:pPr>
            <w:r>
              <w:rPr>
                <w:color w:val="000000"/>
              </w:rPr>
              <w:t>41,335</w:t>
            </w:r>
          </w:p>
        </w:tc>
        <w:tc>
          <w:tcPr>
            <w:tcW w:w="748" w:type="dxa"/>
            <w:tcBorders>
              <w:left w:val="single" w:sz="4" w:space="0" w:color="000000"/>
            </w:tcBorders>
            <w:shd w:val="clear" w:color="auto" w:fill="auto"/>
            <w:vAlign w:val="center"/>
          </w:tcPr>
          <w:p w14:paraId="00000285" w14:textId="77777777" w:rsidR="005537F9" w:rsidRDefault="000D7614">
            <w:pPr>
              <w:spacing w:after="0"/>
              <w:jc w:val="center"/>
            </w:pPr>
            <w:r>
              <w:rPr>
                <w:color w:val="000000"/>
              </w:rPr>
              <w:t>62</w:t>
            </w:r>
          </w:p>
        </w:tc>
        <w:tc>
          <w:tcPr>
            <w:tcW w:w="916" w:type="dxa"/>
            <w:shd w:val="clear" w:color="auto" w:fill="auto"/>
            <w:vAlign w:val="center"/>
          </w:tcPr>
          <w:p w14:paraId="00000286" w14:textId="77777777" w:rsidR="005537F9" w:rsidRDefault="000D7614">
            <w:pPr>
              <w:spacing w:after="0"/>
              <w:jc w:val="center"/>
            </w:pPr>
            <w:r>
              <w:rPr>
                <w:color w:val="000000"/>
              </w:rPr>
              <w:t>7,943</w:t>
            </w:r>
          </w:p>
        </w:tc>
        <w:tc>
          <w:tcPr>
            <w:tcW w:w="825" w:type="dxa"/>
            <w:shd w:val="clear" w:color="auto" w:fill="auto"/>
            <w:vAlign w:val="center"/>
          </w:tcPr>
          <w:p w14:paraId="00000287" w14:textId="77777777" w:rsidR="005537F9" w:rsidRDefault="000D7614">
            <w:pPr>
              <w:spacing w:after="0"/>
              <w:jc w:val="center"/>
            </w:pPr>
            <w:r>
              <w:rPr>
                <w:color w:val="000000"/>
              </w:rPr>
              <w:t>3,242</w:t>
            </w:r>
          </w:p>
        </w:tc>
        <w:tc>
          <w:tcPr>
            <w:tcW w:w="932" w:type="dxa"/>
            <w:tcBorders>
              <w:right w:val="single" w:sz="4" w:space="0" w:color="000000"/>
            </w:tcBorders>
            <w:shd w:val="clear" w:color="auto" w:fill="auto"/>
            <w:vAlign w:val="center"/>
          </w:tcPr>
          <w:p w14:paraId="00000288" w14:textId="77777777" w:rsidR="005537F9" w:rsidRDefault="000D7614">
            <w:pPr>
              <w:spacing w:after="0"/>
              <w:jc w:val="center"/>
            </w:pPr>
            <w:r>
              <w:rPr>
                <w:color w:val="000000"/>
              </w:rPr>
              <w:t>11,247</w:t>
            </w:r>
          </w:p>
        </w:tc>
        <w:tc>
          <w:tcPr>
            <w:tcW w:w="986" w:type="dxa"/>
            <w:tcBorders>
              <w:left w:val="single" w:sz="4" w:space="0" w:color="000000"/>
            </w:tcBorders>
            <w:shd w:val="clear" w:color="auto" w:fill="auto"/>
            <w:vAlign w:val="center"/>
          </w:tcPr>
          <w:p w14:paraId="00000289" w14:textId="77777777" w:rsidR="005537F9" w:rsidRDefault="000D7614">
            <w:pPr>
              <w:spacing w:after="0"/>
              <w:jc w:val="center"/>
            </w:pPr>
            <w:r>
              <w:rPr>
                <w:color w:val="000000"/>
              </w:rPr>
              <w:t>52,582</w:t>
            </w:r>
          </w:p>
        </w:tc>
      </w:tr>
      <w:tr w:rsidR="005537F9" w14:paraId="3C02BA90" w14:textId="77777777">
        <w:trPr>
          <w:cantSplit/>
          <w:trHeight w:val="23"/>
        </w:trPr>
        <w:tc>
          <w:tcPr>
            <w:tcW w:w="808" w:type="dxa"/>
            <w:tcBorders>
              <w:right w:val="single" w:sz="4" w:space="0" w:color="000000"/>
            </w:tcBorders>
            <w:shd w:val="clear" w:color="auto" w:fill="auto"/>
            <w:vAlign w:val="center"/>
          </w:tcPr>
          <w:p w14:paraId="0000028A" w14:textId="77777777" w:rsidR="005537F9" w:rsidRDefault="000D7614">
            <w:pPr>
              <w:spacing w:after="0"/>
            </w:pPr>
            <w:r>
              <w:rPr>
                <w:color w:val="000000"/>
              </w:rPr>
              <w:t>2004</w:t>
            </w:r>
          </w:p>
        </w:tc>
        <w:tc>
          <w:tcPr>
            <w:tcW w:w="937" w:type="dxa"/>
            <w:tcBorders>
              <w:left w:val="single" w:sz="4" w:space="0" w:color="000000"/>
            </w:tcBorders>
            <w:shd w:val="clear" w:color="auto" w:fill="auto"/>
            <w:vAlign w:val="center"/>
          </w:tcPr>
          <w:p w14:paraId="0000028B" w14:textId="77777777" w:rsidR="005537F9" w:rsidRDefault="000D7614">
            <w:pPr>
              <w:spacing w:after="0"/>
              <w:jc w:val="center"/>
            </w:pPr>
            <w:r>
              <w:rPr>
                <w:color w:val="000000"/>
              </w:rPr>
              <w:t>17,513</w:t>
            </w:r>
          </w:p>
        </w:tc>
        <w:tc>
          <w:tcPr>
            <w:tcW w:w="912" w:type="dxa"/>
            <w:shd w:val="clear" w:color="auto" w:fill="auto"/>
            <w:vAlign w:val="center"/>
          </w:tcPr>
          <w:p w14:paraId="0000028C" w14:textId="77777777" w:rsidR="005537F9" w:rsidRDefault="000D7614">
            <w:pPr>
              <w:spacing w:after="0"/>
              <w:jc w:val="center"/>
            </w:pPr>
            <w:r>
              <w:rPr>
                <w:color w:val="000000"/>
              </w:rPr>
              <w:t>10,326</w:t>
            </w:r>
          </w:p>
        </w:tc>
        <w:tc>
          <w:tcPr>
            <w:tcW w:w="916" w:type="dxa"/>
            <w:shd w:val="clear" w:color="auto" w:fill="auto"/>
            <w:vAlign w:val="center"/>
          </w:tcPr>
          <w:p w14:paraId="0000028D" w14:textId="77777777" w:rsidR="005537F9" w:rsidRDefault="000D7614">
            <w:pPr>
              <w:spacing w:after="0"/>
              <w:jc w:val="center"/>
            </w:pPr>
            <w:r>
              <w:rPr>
                <w:color w:val="000000"/>
              </w:rPr>
              <w:t>14,966</w:t>
            </w:r>
          </w:p>
        </w:tc>
        <w:tc>
          <w:tcPr>
            <w:tcW w:w="823" w:type="dxa"/>
            <w:shd w:val="clear" w:color="auto" w:fill="auto"/>
            <w:vAlign w:val="center"/>
          </w:tcPr>
          <w:p w14:paraId="0000028E" w14:textId="77777777" w:rsidR="005537F9" w:rsidRDefault="000D7614">
            <w:pPr>
              <w:spacing w:after="0"/>
              <w:jc w:val="center"/>
            </w:pPr>
            <w:r>
              <w:rPr>
                <w:color w:val="000000"/>
              </w:rPr>
              <w:t>400</w:t>
            </w:r>
          </w:p>
        </w:tc>
        <w:tc>
          <w:tcPr>
            <w:tcW w:w="1092" w:type="dxa"/>
            <w:tcBorders>
              <w:right w:val="single" w:sz="4" w:space="0" w:color="000000"/>
            </w:tcBorders>
            <w:shd w:val="clear" w:color="auto" w:fill="auto"/>
            <w:vAlign w:val="center"/>
          </w:tcPr>
          <w:p w14:paraId="0000028F" w14:textId="77777777" w:rsidR="005537F9" w:rsidRDefault="000D7614">
            <w:pPr>
              <w:spacing w:after="0"/>
              <w:jc w:val="center"/>
            </w:pPr>
            <w:r>
              <w:rPr>
                <w:color w:val="000000"/>
              </w:rPr>
              <w:t>43,205</w:t>
            </w:r>
          </w:p>
        </w:tc>
        <w:tc>
          <w:tcPr>
            <w:tcW w:w="748" w:type="dxa"/>
            <w:tcBorders>
              <w:left w:val="single" w:sz="4" w:space="0" w:color="000000"/>
            </w:tcBorders>
            <w:shd w:val="clear" w:color="auto" w:fill="auto"/>
            <w:vAlign w:val="center"/>
          </w:tcPr>
          <w:p w14:paraId="00000290" w14:textId="77777777" w:rsidR="005537F9" w:rsidRDefault="000D7614">
            <w:pPr>
              <w:spacing w:after="0"/>
              <w:jc w:val="center"/>
            </w:pPr>
            <w:r>
              <w:rPr>
                <w:color w:val="000000"/>
              </w:rPr>
              <w:t>51</w:t>
            </w:r>
          </w:p>
        </w:tc>
        <w:tc>
          <w:tcPr>
            <w:tcW w:w="916" w:type="dxa"/>
            <w:shd w:val="clear" w:color="auto" w:fill="auto"/>
            <w:vAlign w:val="center"/>
          </w:tcPr>
          <w:p w14:paraId="00000291" w14:textId="77777777" w:rsidR="005537F9" w:rsidRDefault="000D7614">
            <w:pPr>
              <w:spacing w:after="0"/>
              <w:jc w:val="center"/>
            </w:pPr>
            <w:r>
              <w:rPr>
                <w:color w:val="000000"/>
              </w:rPr>
              <w:t>10,602</w:t>
            </w:r>
          </w:p>
        </w:tc>
        <w:tc>
          <w:tcPr>
            <w:tcW w:w="825" w:type="dxa"/>
            <w:shd w:val="clear" w:color="auto" w:fill="auto"/>
            <w:vAlign w:val="center"/>
          </w:tcPr>
          <w:p w14:paraId="00000292" w14:textId="77777777" w:rsidR="005537F9" w:rsidRDefault="000D7614">
            <w:pPr>
              <w:spacing w:after="0"/>
              <w:jc w:val="center"/>
            </w:pPr>
            <w:r>
              <w:rPr>
                <w:color w:val="000000"/>
              </w:rPr>
              <w:t>2,765</w:t>
            </w:r>
          </w:p>
        </w:tc>
        <w:tc>
          <w:tcPr>
            <w:tcW w:w="932" w:type="dxa"/>
            <w:tcBorders>
              <w:right w:val="single" w:sz="4" w:space="0" w:color="000000"/>
            </w:tcBorders>
            <w:shd w:val="clear" w:color="auto" w:fill="auto"/>
            <w:vAlign w:val="center"/>
          </w:tcPr>
          <w:p w14:paraId="00000293" w14:textId="77777777" w:rsidR="005537F9" w:rsidRDefault="000D7614">
            <w:pPr>
              <w:spacing w:after="0"/>
              <w:jc w:val="center"/>
            </w:pPr>
            <w:r>
              <w:rPr>
                <w:color w:val="000000"/>
              </w:rPr>
              <w:t>13,418</w:t>
            </w:r>
          </w:p>
        </w:tc>
        <w:tc>
          <w:tcPr>
            <w:tcW w:w="986" w:type="dxa"/>
            <w:tcBorders>
              <w:left w:val="single" w:sz="4" w:space="0" w:color="000000"/>
            </w:tcBorders>
            <w:shd w:val="clear" w:color="auto" w:fill="auto"/>
            <w:vAlign w:val="center"/>
          </w:tcPr>
          <w:p w14:paraId="00000294" w14:textId="77777777" w:rsidR="005537F9" w:rsidRDefault="000D7614">
            <w:pPr>
              <w:spacing w:after="0"/>
              <w:jc w:val="center"/>
            </w:pPr>
            <w:r>
              <w:rPr>
                <w:color w:val="000000"/>
              </w:rPr>
              <w:t>56,623</w:t>
            </w:r>
          </w:p>
        </w:tc>
      </w:tr>
      <w:tr w:rsidR="005537F9" w14:paraId="4FBBEE51" w14:textId="77777777">
        <w:trPr>
          <w:cantSplit/>
          <w:trHeight w:val="23"/>
        </w:trPr>
        <w:tc>
          <w:tcPr>
            <w:tcW w:w="808" w:type="dxa"/>
            <w:tcBorders>
              <w:right w:val="single" w:sz="4" w:space="0" w:color="000000"/>
            </w:tcBorders>
            <w:shd w:val="clear" w:color="auto" w:fill="auto"/>
            <w:vAlign w:val="center"/>
          </w:tcPr>
          <w:p w14:paraId="00000295" w14:textId="77777777" w:rsidR="005537F9" w:rsidRDefault="000D7614">
            <w:pPr>
              <w:spacing w:after="0"/>
            </w:pPr>
            <w:r>
              <w:rPr>
                <w:color w:val="000000"/>
              </w:rPr>
              <w:t>2005</w:t>
            </w:r>
          </w:p>
        </w:tc>
        <w:tc>
          <w:tcPr>
            <w:tcW w:w="937" w:type="dxa"/>
            <w:tcBorders>
              <w:left w:val="single" w:sz="4" w:space="0" w:color="000000"/>
            </w:tcBorders>
            <w:shd w:val="clear" w:color="auto" w:fill="auto"/>
            <w:vAlign w:val="center"/>
          </w:tcPr>
          <w:p w14:paraId="00000296" w14:textId="77777777" w:rsidR="005537F9" w:rsidRDefault="000D7614">
            <w:pPr>
              <w:spacing w:after="0"/>
              <w:jc w:val="center"/>
            </w:pPr>
            <w:r>
              <w:rPr>
                <w:color w:val="000000"/>
              </w:rPr>
              <w:t>14,549</w:t>
            </w:r>
          </w:p>
        </w:tc>
        <w:tc>
          <w:tcPr>
            <w:tcW w:w="912" w:type="dxa"/>
            <w:shd w:val="clear" w:color="auto" w:fill="auto"/>
            <w:vAlign w:val="center"/>
          </w:tcPr>
          <w:p w14:paraId="00000297" w14:textId="77777777" w:rsidR="005537F9" w:rsidRDefault="000D7614">
            <w:pPr>
              <w:spacing w:after="0"/>
              <w:jc w:val="center"/>
            </w:pPr>
            <w:r>
              <w:rPr>
                <w:color w:val="000000"/>
              </w:rPr>
              <w:t>5,732</w:t>
            </w:r>
          </w:p>
        </w:tc>
        <w:tc>
          <w:tcPr>
            <w:tcW w:w="916" w:type="dxa"/>
            <w:shd w:val="clear" w:color="auto" w:fill="auto"/>
            <w:vAlign w:val="center"/>
          </w:tcPr>
          <w:p w14:paraId="00000298" w14:textId="77777777" w:rsidR="005537F9" w:rsidRDefault="000D7614">
            <w:pPr>
              <w:spacing w:after="0"/>
              <w:jc w:val="center"/>
            </w:pPr>
            <w:r>
              <w:rPr>
                <w:color w:val="000000"/>
              </w:rPr>
              <w:t>14,749</w:t>
            </w:r>
          </w:p>
        </w:tc>
        <w:tc>
          <w:tcPr>
            <w:tcW w:w="823" w:type="dxa"/>
            <w:shd w:val="clear" w:color="auto" w:fill="auto"/>
            <w:vAlign w:val="center"/>
          </w:tcPr>
          <w:p w14:paraId="00000299" w14:textId="77777777" w:rsidR="005537F9" w:rsidRDefault="000D7614">
            <w:pPr>
              <w:spacing w:after="0"/>
              <w:jc w:val="center"/>
            </w:pPr>
            <w:r>
              <w:rPr>
                <w:color w:val="000000"/>
              </w:rPr>
              <w:t>203</w:t>
            </w:r>
          </w:p>
        </w:tc>
        <w:tc>
          <w:tcPr>
            <w:tcW w:w="1092" w:type="dxa"/>
            <w:tcBorders>
              <w:right w:val="single" w:sz="4" w:space="0" w:color="000000"/>
            </w:tcBorders>
            <w:shd w:val="clear" w:color="auto" w:fill="auto"/>
            <w:vAlign w:val="center"/>
          </w:tcPr>
          <w:p w14:paraId="0000029A" w14:textId="77777777" w:rsidR="005537F9" w:rsidRDefault="000D7614">
            <w:pPr>
              <w:spacing w:after="0"/>
              <w:jc w:val="center"/>
            </w:pPr>
            <w:r>
              <w:rPr>
                <w:color w:val="000000"/>
              </w:rPr>
              <w:t>35,233</w:t>
            </w:r>
          </w:p>
        </w:tc>
        <w:tc>
          <w:tcPr>
            <w:tcW w:w="748" w:type="dxa"/>
            <w:tcBorders>
              <w:left w:val="single" w:sz="4" w:space="0" w:color="000000"/>
            </w:tcBorders>
            <w:shd w:val="clear" w:color="auto" w:fill="auto"/>
            <w:vAlign w:val="center"/>
          </w:tcPr>
          <w:p w14:paraId="0000029B" w14:textId="77777777" w:rsidR="005537F9" w:rsidRDefault="000D7614">
            <w:pPr>
              <w:spacing w:after="0"/>
              <w:jc w:val="center"/>
            </w:pPr>
            <w:r>
              <w:rPr>
                <w:color w:val="000000"/>
              </w:rPr>
              <w:t>26</w:t>
            </w:r>
          </w:p>
        </w:tc>
        <w:tc>
          <w:tcPr>
            <w:tcW w:w="916" w:type="dxa"/>
            <w:shd w:val="clear" w:color="auto" w:fill="auto"/>
            <w:vAlign w:val="center"/>
          </w:tcPr>
          <w:p w14:paraId="0000029C" w14:textId="77777777" w:rsidR="005537F9" w:rsidRDefault="000D7614">
            <w:pPr>
              <w:spacing w:after="0"/>
              <w:jc w:val="center"/>
            </w:pPr>
            <w:r>
              <w:rPr>
                <w:color w:val="000000"/>
              </w:rPr>
              <w:t>9,653</w:t>
            </w:r>
          </w:p>
        </w:tc>
        <w:tc>
          <w:tcPr>
            <w:tcW w:w="825" w:type="dxa"/>
            <w:shd w:val="clear" w:color="auto" w:fill="auto"/>
            <w:vAlign w:val="center"/>
          </w:tcPr>
          <w:p w14:paraId="0000029D" w14:textId="77777777" w:rsidR="005537F9" w:rsidRDefault="000D7614">
            <w:pPr>
              <w:spacing w:after="0"/>
              <w:jc w:val="center"/>
            </w:pPr>
            <w:r>
              <w:rPr>
                <w:color w:val="000000"/>
              </w:rPr>
              <w:t>2,673</w:t>
            </w:r>
          </w:p>
        </w:tc>
        <w:tc>
          <w:tcPr>
            <w:tcW w:w="932" w:type="dxa"/>
            <w:tcBorders>
              <w:right w:val="single" w:sz="4" w:space="0" w:color="000000"/>
            </w:tcBorders>
            <w:shd w:val="clear" w:color="auto" w:fill="auto"/>
            <w:vAlign w:val="center"/>
          </w:tcPr>
          <w:p w14:paraId="0000029E" w14:textId="77777777" w:rsidR="005537F9" w:rsidRDefault="000D7614">
            <w:pPr>
              <w:spacing w:after="0"/>
              <w:jc w:val="center"/>
            </w:pPr>
            <w:r>
              <w:rPr>
                <w:color w:val="000000"/>
              </w:rPr>
              <w:t>12,352</w:t>
            </w:r>
          </w:p>
        </w:tc>
        <w:tc>
          <w:tcPr>
            <w:tcW w:w="986" w:type="dxa"/>
            <w:tcBorders>
              <w:left w:val="single" w:sz="4" w:space="0" w:color="000000"/>
            </w:tcBorders>
            <w:shd w:val="clear" w:color="auto" w:fill="auto"/>
            <w:vAlign w:val="center"/>
          </w:tcPr>
          <w:p w14:paraId="0000029F" w14:textId="77777777" w:rsidR="005537F9" w:rsidRDefault="000D7614">
            <w:pPr>
              <w:spacing w:after="0"/>
              <w:jc w:val="center"/>
            </w:pPr>
            <w:r>
              <w:rPr>
                <w:color w:val="000000"/>
              </w:rPr>
              <w:t>47,585</w:t>
            </w:r>
          </w:p>
        </w:tc>
      </w:tr>
      <w:tr w:rsidR="005537F9" w14:paraId="77B2889E" w14:textId="77777777">
        <w:trPr>
          <w:cantSplit/>
          <w:trHeight w:val="23"/>
        </w:trPr>
        <w:tc>
          <w:tcPr>
            <w:tcW w:w="808" w:type="dxa"/>
            <w:tcBorders>
              <w:right w:val="single" w:sz="4" w:space="0" w:color="000000"/>
            </w:tcBorders>
            <w:shd w:val="clear" w:color="auto" w:fill="auto"/>
            <w:vAlign w:val="center"/>
          </w:tcPr>
          <w:p w14:paraId="000002A0" w14:textId="77777777" w:rsidR="005537F9" w:rsidRDefault="000D7614">
            <w:pPr>
              <w:spacing w:after="0"/>
            </w:pPr>
            <w:r>
              <w:rPr>
                <w:color w:val="000000"/>
              </w:rPr>
              <w:t>2006</w:t>
            </w:r>
          </w:p>
        </w:tc>
        <w:tc>
          <w:tcPr>
            <w:tcW w:w="937" w:type="dxa"/>
            <w:tcBorders>
              <w:left w:val="single" w:sz="4" w:space="0" w:color="000000"/>
            </w:tcBorders>
            <w:shd w:val="clear" w:color="auto" w:fill="auto"/>
            <w:vAlign w:val="center"/>
          </w:tcPr>
          <w:p w14:paraId="000002A1" w14:textId="77777777" w:rsidR="005537F9" w:rsidRDefault="000D7614">
            <w:pPr>
              <w:spacing w:after="0"/>
              <w:jc w:val="center"/>
            </w:pPr>
            <w:r>
              <w:rPr>
                <w:color w:val="000000"/>
              </w:rPr>
              <w:t>13,132</w:t>
            </w:r>
          </w:p>
        </w:tc>
        <w:tc>
          <w:tcPr>
            <w:tcW w:w="912" w:type="dxa"/>
            <w:shd w:val="clear" w:color="auto" w:fill="auto"/>
            <w:vAlign w:val="center"/>
          </w:tcPr>
          <w:p w14:paraId="000002A2" w14:textId="77777777" w:rsidR="005537F9" w:rsidRDefault="000D7614">
            <w:pPr>
              <w:spacing w:after="0"/>
              <w:jc w:val="center"/>
            </w:pPr>
            <w:r>
              <w:rPr>
                <w:color w:val="000000"/>
              </w:rPr>
              <w:t>10,244</w:t>
            </w:r>
          </w:p>
        </w:tc>
        <w:tc>
          <w:tcPr>
            <w:tcW w:w="916" w:type="dxa"/>
            <w:shd w:val="clear" w:color="auto" w:fill="auto"/>
            <w:vAlign w:val="center"/>
          </w:tcPr>
          <w:p w14:paraId="000002A3" w14:textId="77777777" w:rsidR="005537F9" w:rsidRDefault="000D7614">
            <w:pPr>
              <w:spacing w:after="0"/>
              <w:jc w:val="center"/>
            </w:pPr>
            <w:r>
              <w:rPr>
                <w:color w:val="000000"/>
              </w:rPr>
              <w:t>14,540</w:t>
            </w:r>
          </w:p>
        </w:tc>
        <w:tc>
          <w:tcPr>
            <w:tcW w:w="823" w:type="dxa"/>
            <w:shd w:val="clear" w:color="auto" w:fill="auto"/>
            <w:vAlign w:val="center"/>
          </w:tcPr>
          <w:p w14:paraId="000002A4" w14:textId="77777777" w:rsidR="005537F9" w:rsidRDefault="000D7614">
            <w:pPr>
              <w:spacing w:after="0"/>
              <w:jc w:val="center"/>
            </w:pPr>
            <w:r>
              <w:rPr>
                <w:color w:val="000000"/>
              </w:rPr>
              <w:t>118</w:t>
            </w:r>
          </w:p>
        </w:tc>
        <w:tc>
          <w:tcPr>
            <w:tcW w:w="1092" w:type="dxa"/>
            <w:tcBorders>
              <w:right w:val="single" w:sz="4" w:space="0" w:color="000000"/>
            </w:tcBorders>
            <w:shd w:val="clear" w:color="auto" w:fill="auto"/>
            <w:vAlign w:val="center"/>
          </w:tcPr>
          <w:p w14:paraId="000002A5" w14:textId="77777777" w:rsidR="005537F9" w:rsidRDefault="000D7614">
            <w:pPr>
              <w:spacing w:after="0"/>
              <w:jc w:val="center"/>
            </w:pPr>
            <w:r>
              <w:rPr>
                <w:color w:val="000000"/>
              </w:rPr>
              <w:t>38,034</w:t>
            </w:r>
          </w:p>
        </w:tc>
        <w:tc>
          <w:tcPr>
            <w:tcW w:w="748" w:type="dxa"/>
            <w:tcBorders>
              <w:left w:val="single" w:sz="4" w:space="0" w:color="000000"/>
            </w:tcBorders>
            <w:shd w:val="clear" w:color="auto" w:fill="auto"/>
            <w:vAlign w:val="center"/>
          </w:tcPr>
          <w:p w14:paraId="000002A6" w14:textId="77777777" w:rsidR="005537F9" w:rsidRDefault="000D7614">
            <w:pPr>
              <w:spacing w:after="0"/>
              <w:jc w:val="center"/>
            </w:pPr>
            <w:r>
              <w:rPr>
                <w:color w:val="000000"/>
              </w:rPr>
              <w:t>55</w:t>
            </w:r>
          </w:p>
        </w:tc>
        <w:tc>
          <w:tcPr>
            <w:tcW w:w="916" w:type="dxa"/>
            <w:shd w:val="clear" w:color="auto" w:fill="auto"/>
            <w:vAlign w:val="center"/>
          </w:tcPr>
          <w:p w14:paraId="000002A7" w14:textId="77777777" w:rsidR="005537F9" w:rsidRDefault="000D7614">
            <w:pPr>
              <w:spacing w:after="0"/>
              <w:jc w:val="center"/>
            </w:pPr>
            <w:r>
              <w:rPr>
                <w:color w:val="000000"/>
              </w:rPr>
              <w:t>9,146</w:t>
            </w:r>
          </w:p>
        </w:tc>
        <w:tc>
          <w:tcPr>
            <w:tcW w:w="825" w:type="dxa"/>
            <w:shd w:val="clear" w:color="auto" w:fill="auto"/>
            <w:vAlign w:val="center"/>
          </w:tcPr>
          <w:p w14:paraId="000002A8" w14:textId="77777777" w:rsidR="005537F9" w:rsidRDefault="000D7614">
            <w:pPr>
              <w:spacing w:after="0"/>
              <w:jc w:val="center"/>
            </w:pPr>
            <w:r>
              <w:rPr>
                <w:color w:val="000000"/>
              </w:rPr>
              <w:t>662</w:t>
            </w:r>
          </w:p>
        </w:tc>
        <w:tc>
          <w:tcPr>
            <w:tcW w:w="932" w:type="dxa"/>
            <w:tcBorders>
              <w:right w:val="single" w:sz="4" w:space="0" w:color="000000"/>
            </w:tcBorders>
            <w:shd w:val="clear" w:color="auto" w:fill="auto"/>
            <w:vAlign w:val="center"/>
          </w:tcPr>
          <w:p w14:paraId="000002A9" w14:textId="77777777" w:rsidR="005537F9" w:rsidRDefault="000D7614">
            <w:pPr>
              <w:spacing w:after="0"/>
              <w:jc w:val="center"/>
            </w:pPr>
            <w:r>
              <w:rPr>
                <w:color w:val="000000"/>
              </w:rPr>
              <w:t>9,863</w:t>
            </w:r>
          </w:p>
        </w:tc>
        <w:tc>
          <w:tcPr>
            <w:tcW w:w="986" w:type="dxa"/>
            <w:tcBorders>
              <w:left w:val="single" w:sz="4" w:space="0" w:color="000000"/>
            </w:tcBorders>
            <w:shd w:val="clear" w:color="auto" w:fill="auto"/>
            <w:vAlign w:val="center"/>
          </w:tcPr>
          <w:p w14:paraId="000002AA" w14:textId="77777777" w:rsidR="005537F9" w:rsidRDefault="000D7614">
            <w:pPr>
              <w:spacing w:after="0"/>
              <w:jc w:val="center"/>
            </w:pPr>
            <w:r>
              <w:rPr>
                <w:color w:val="000000"/>
              </w:rPr>
              <w:t>47,897</w:t>
            </w:r>
          </w:p>
        </w:tc>
      </w:tr>
      <w:tr w:rsidR="005537F9" w14:paraId="17300485" w14:textId="77777777">
        <w:trPr>
          <w:cantSplit/>
          <w:trHeight w:val="23"/>
        </w:trPr>
        <w:tc>
          <w:tcPr>
            <w:tcW w:w="808" w:type="dxa"/>
            <w:tcBorders>
              <w:right w:val="single" w:sz="4" w:space="0" w:color="000000"/>
            </w:tcBorders>
            <w:shd w:val="clear" w:color="auto" w:fill="auto"/>
            <w:vAlign w:val="center"/>
          </w:tcPr>
          <w:p w14:paraId="000002AB" w14:textId="77777777" w:rsidR="005537F9" w:rsidRDefault="000D7614">
            <w:pPr>
              <w:spacing w:after="0"/>
            </w:pPr>
            <w:r>
              <w:rPr>
                <w:color w:val="000000"/>
              </w:rPr>
              <w:t>2007</w:t>
            </w:r>
          </w:p>
        </w:tc>
        <w:tc>
          <w:tcPr>
            <w:tcW w:w="937" w:type="dxa"/>
            <w:tcBorders>
              <w:left w:val="single" w:sz="4" w:space="0" w:color="000000"/>
            </w:tcBorders>
            <w:shd w:val="clear" w:color="auto" w:fill="auto"/>
            <w:vAlign w:val="center"/>
          </w:tcPr>
          <w:p w14:paraId="000002AC" w14:textId="77777777" w:rsidR="005537F9" w:rsidRDefault="000D7614">
            <w:pPr>
              <w:spacing w:after="0"/>
              <w:jc w:val="center"/>
            </w:pPr>
            <w:r>
              <w:rPr>
                <w:color w:val="000000"/>
              </w:rPr>
              <w:t>14,775</w:t>
            </w:r>
          </w:p>
        </w:tc>
        <w:tc>
          <w:tcPr>
            <w:tcW w:w="912" w:type="dxa"/>
            <w:shd w:val="clear" w:color="auto" w:fill="auto"/>
            <w:vAlign w:val="center"/>
          </w:tcPr>
          <w:p w14:paraId="000002AD" w14:textId="77777777" w:rsidR="005537F9" w:rsidRDefault="000D7614">
            <w:pPr>
              <w:spacing w:after="0"/>
              <w:jc w:val="center"/>
            </w:pPr>
            <w:r>
              <w:rPr>
                <w:color w:val="000000"/>
              </w:rPr>
              <w:t>11,539</w:t>
            </w:r>
          </w:p>
        </w:tc>
        <w:tc>
          <w:tcPr>
            <w:tcW w:w="916" w:type="dxa"/>
            <w:shd w:val="clear" w:color="auto" w:fill="auto"/>
            <w:vAlign w:val="center"/>
          </w:tcPr>
          <w:p w14:paraId="000002AE" w14:textId="77777777" w:rsidR="005537F9" w:rsidRDefault="000D7614">
            <w:pPr>
              <w:spacing w:after="0"/>
              <w:jc w:val="center"/>
            </w:pPr>
            <w:r>
              <w:rPr>
                <w:color w:val="000000"/>
              </w:rPr>
              <w:t>13,573</w:t>
            </w:r>
          </w:p>
        </w:tc>
        <w:tc>
          <w:tcPr>
            <w:tcW w:w="823" w:type="dxa"/>
            <w:shd w:val="clear" w:color="auto" w:fill="auto"/>
            <w:vAlign w:val="center"/>
          </w:tcPr>
          <w:p w14:paraId="000002AF" w14:textId="77777777" w:rsidR="005537F9" w:rsidRDefault="000D7614">
            <w:pPr>
              <w:spacing w:after="0"/>
              <w:jc w:val="center"/>
            </w:pPr>
            <w:r>
              <w:rPr>
                <w:color w:val="000000"/>
              </w:rPr>
              <w:t>44</w:t>
            </w:r>
          </w:p>
        </w:tc>
        <w:tc>
          <w:tcPr>
            <w:tcW w:w="1092" w:type="dxa"/>
            <w:tcBorders>
              <w:right w:val="single" w:sz="4" w:space="0" w:color="000000"/>
            </w:tcBorders>
            <w:shd w:val="clear" w:color="auto" w:fill="auto"/>
            <w:vAlign w:val="center"/>
          </w:tcPr>
          <w:p w14:paraId="000002B0" w14:textId="77777777" w:rsidR="005537F9" w:rsidRDefault="000D7614">
            <w:pPr>
              <w:spacing w:after="0"/>
              <w:jc w:val="center"/>
            </w:pPr>
            <w:r>
              <w:rPr>
                <w:color w:val="000000"/>
              </w:rPr>
              <w:t>39,931</w:t>
            </w:r>
          </w:p>
        </w:tc>
        <w:tc>
          <w:tcPr>
            <w:tcW w:w="748" w:type="dxa"/>
            <w:tcBorders>
              <w:left w:val="single" w:sz="4" w:space="0" w:color="000000"/>
            </w:tcBorders>
            <w:shd w:val="clear" w:color="auto" w:fill="auto"/>
            <w:vAlign w:val="center"/>
          </w:tcPr>
          <w:p w14:paraId="000002B1" w14:textId="77777777" w:rsidR="005537F9" w:rsidRDefault="000D7614">
            <w:pPr>
              <w:spacing w:after="0"/>
              <w:jc w:val="center"/>
            </w:pPr>
            <w:r>
              <w:rPr>
                <w:color w:val="000000"/>
              </w:rPr>
              <w:t>270</w:t>
            </w:r>
          </w:p>
        </w:tc>
        <w:tc>
          <w:tcPr>
            <w:tcW w:w="916" w:type="dxa"/>
            <w:shd w:val="clear" w:color="auto" w:fill="auto"/>
            <w:vAlign w:val="center"/>
          </w:tcPr>
          <w:p w14:paraId="000002B2" w14:textId="77777777" w:rsidR="005537F9" w:rsidRDefault="000D7614">
            <w:pPr>
              <w:spacing w:after="0"/>
              <w:jc w:val="center"/>
            </w:pPr>
            <w:r>
              <w:rPr>
                <w:color w:val="000000"/>
              </w:rPr>
              <w:t>11,378</w:t>
            </w:r>
          </w:p>
        </w:tc>
        <w:tc>
          <w:tcPr>
            <w:tcW w:w="825" w:type="dxa"/>
            <w:shd w:val="clear" w:color="auto" w:fill="auto"/>
            <w:vAlign w:val="center"/>
          </w:tcPr>
          <w:p w14:paraId="000002B3" w14:textId="77777777" w:rsidR="005537F9" w:rsidRDefault="000D7614">
            <w:pPr>
              <w:spacing w:after="0"/>
              <w:jc w:val="center"/>
            </w:pPr>
            <w:r>
              <w:rPr>
                <w:color w:val="000000"/>
              </w:rPr>
              <w:t>682</w:t>
            </w:r>
          </w:p>
        </w:tc>
        <w:tc>
          <w:tcPr>
            <w:tcW w:w="932" w:type="dxa"/>
            <w:tcBorders>
              <w:right w:val="single" w:sz="4" w:space="0" w:color="000000"/>
            </w:tcBorders>
            <w:shd w:val="clear" w:color="auto" w:fill="auto"/>
            <w:vAlign w:val="center"/>
          </w:tcPr>
          <w:p w14:paraId="000002B4" w14:textId="77777777" w:rsidR="005537F9" w:rsidRDefault="000D7614">
            <w:pPr>
              <w:spacing w:after="0"/>
              <w:jc w:val="center"/>
            </w:pPr>
            <w:r>
              <w:rPr>
                <w:color w:val="000000"/>
              </w:rPr>
              <w:t>12,330</w:t>
            </w:r>
          </w:p>
        </w:tc>
        <w:tc>
          <w:tcPr>
            <w:tcW w:w="986" w:type="dxa"/>
            <w:tcBorders>
              <w:left w:val="single" w:sz="4" w:space="0" w:color="000000"/>
            </w:tcBorders>
            <w:shd w:val="clear" w:color="auto" w:fill="auto"/>
            <w:vAlign w:val="center"/>
          </w:tcPr>
          <w:p w14:paraId="000002B5" w14:textId="77777777" w:rsidR="005537F9" w:rsidRDefault="000D7614">
            <w:pPr>
              <w:spacing w:after="0"/>
              <w:jc w:val="center"/>
            </w:pPr>
            <w:r>
              <w:rPr>
                <w:color w:val="000000"/>
              </w:rPr>
              <w:t>52,261</w:t>
            </w:r>
          </w:p>
        </w:tc>
      </w:tr>
      <w:tr w:rsidR="005537F9" w14:paraId="282A242E" w14:textId="77777777">
        <w:trPr>
          <w:cantSplit/>
          <w:trHeight w:val="23"/>
        </w:trPr>
        <w:tc>
          <w:tcPr>
            <w:tcW w:w="808" w:type="dxa"/>
            <w:tcBorders>
              <w:right w:val="single" w:sz="4" w:space="0" w:color="000000"/>
            </w:tcBorders>
            <w:shd w:val="clear" w:color="auto" w:fill="auto"/>
            <w:vAlign w:val="center"/>
          </w:tcPr>
          <w:p w14:paraId="000002B6" w14:textId="77777777" w:rsidR="005537F9" w:rsidRDefault="000D7614">
            <w:pPr>
              <w:spacing w:after="0"/>
            </w:pPr>
            <w:r>
              <w:rPr>
                <w:color w:val="000000"/>
              </w:rPr>
              <w:t>2008</w:t>
            </w:r>
          </w:p>
        </w:tc>
        <w:tc>
          <w:tcPr>
            <w:tcW w:w="937" w:type="dxa"/>
            <w:tcBorders>
              <w:left w:val="single" w:sz="4" w:space="0" w:color="000000"/>
            </w:tcBorders>
            <w:shd w:val="clear" w:color="auto" w:fill="auto"/>
            <w:vAlign w:val="center"/>
          </w:tcPr>
          <w:p w14:paraId="000002B7" w14:textId="77777777" w:rsidR="005537F9" w:rsidRDefault="000D7614">
            <w:pPr>
              <w:spacing w:after="0"/>
              <w:jc w:val="center"/>
            </w:pPr>
            <w:r>
              <w:rPr>
                <w:color w:val="000000"/>
              </w:rPr>
              <w:t>20,293</w:t>
            </w:r>
          </w:p>
        </w:tc>
        <w:tc>
          <w:tcPr>
            <w:tcW w:w="912" w:type="dxa"/>
            <w:shd w:val="clear" w:color="auto" w:fill="auto"/>
            <w:vAlign w:val="center"/>
          </w:tcPr>
          <w:p w14:paraId="000002B8" w14:textId="77777777" w:rsidR="005537F9" w:rsidRDefault="000D7614">
            <w:pPr>
              <w:spacing w:after="0"/>
              <w:jc w:val="center"/>
            </w:pPr>
            <w:r>
              <w:rPr>
                <w:color w:val="000000"/>
              </w:rPr>
              <w:t>12,106</w:t>
            </w:r>
          </w:p>
        </w:tc>
        <w:tc>
          <w:tcPr>
            <w:tcW w:w="916" w:type="dxa"/>
            <w:shd w:val="clear" w:color="auto" w:fill="auto"/>
            <w:vAlign w:val="center"/>
          </w:tcPr>
          <w:p w14:paraId="000002B9" w14:textId="77777777" w:rsidR="005537F9" w:rsidRDefault="000D7614">
            <w:pPr>
              <w:spacing w:after="0"/>
              <w:jc w:val="center"/>
            </w:pPr>
            <w:r>
              <w:rPr>
                <w:color w:val="000000"/>
              </w:rPr>
              <w:t>11,229</w:t>
            </w:r>
          </w:p>
        </w:tc>
        <w:tc>
          <w:tcPr>
            <w:tcW w:w="823" w:type="dxa"/>
            <w:shd w:val="clear" w:color="auto" w:fill="auto"/>
            <w:vAlign w:val="center"/>
          </w:tcPr>
          <w:p w14:paraId="000002BA" w14:textId="77777777" w:rsidR="005537F9" w:rsidRDefault="000D7614">
            <w:pPr>
              <w:spacing w:after="0"/>
              <w:jc w:val="center"/>
            </w:pPr>
            <w:r>
              <w:rPr>
                <w:color w:val="000000"/>
              </w:rPr>
              <w:t>63</w:t>
            </w:r>
          </w:p>
        </w:tc>
        <w:tc>
          <w:tcPr>
            <w:tcW w:w="1092" w:type="dxa"/>
            <w:tcBorders>
              <w:right w:val="single" w:sz="4" w:space="0" w:color="000000"/>
            </w:tcBorders>
            <w:shd w:val="clear" w:color="auto" w:fill="auto"/>
            <w:vAlign w:val="center"/>
          </w:tcPr>
          <w:p w14:paraId="000002BB" w14:textId="77777777" w:rsidR="005537F9" w:rsidRDefault="000D7614">
            <w:pPr>
              <w:spacing w:after="0"/>
              <w:jc w:val="center"/>
            </w:pPr>
            <w:r>
              <w:rPr>
                <w:color w:val="000000"/>
              </w:rPr>
              <w:t>43,691</w:t>
            </w:r>
          </w:p>
        </w:tc>
        <w:tc>
          <w:tcPr>
            <w:tcW w:w="748" w:type="dxa"/>
            <w:tcBorders>
              <w:left w:val="single" w:sz="4" w:space="0" w:color="000000"/>
            </w:tcBorders>
            <w:shd w:val="clear" w:color="auto" w:fill="auto"/>
            <w:vAlign w:val="center"/>
          </w:tcPr>
          <w:p w14:paraId="000002BC" w14:textId="77777777" w:rsidR="005537F9" w:rsidRDefault="000D7614">
            <w:pPr>
              <w:spacing w:after="0"/>
              <w:jc w:val="center"/>
            </w:pPr>
            <w:r>
              <w:rPr>
                <w:color w:val="000000"/>
              </w:rPr>
              <w:t>317</w:t>
            </w:r>
          </w:p>
        </w:tc>
        <w:tc>
          <w:tcPr>
            <w:tcW w:w="916" w:type="dxa"/>
            <w:shd w:val="clear" w:color="auto" w:fill="auto"/>
            <w:vAlign w:val="center"/>
          </w:tcPr>
          <w:p w14:paraId="000002BD" w14:textId="77777777" w:rsidR="005537F9" w:rsidRDefault="000D7614">
            <w:pPr>
              <w:spacing w:after="0"/>
              <w:jc w:val="center"/>
            </w:pPr>
            <w:r>
              <w:rPr>
                <w:color w:val="000000"/>
              </w:rPr>
              <w:t>13,438</w:t>
            </w:r>
          </w:p>
        </w:tc>
        <w:tc>
          <w:tcPr>
            <w:tcW w:w="825" w:type="dxa"/>
            <w:shd w:val="clear" w:color="auto" w:fill="auto"/>
            <w:vAlign w:val="center"/>
          </w:tcPr>
          <w:p w14:paraId="000002BE" w14:textId="77777777" w:rsidR="005537F9" w:rsidRDefault="000D7614">
            <w:pPr>
              <w:spacing w:after="0"/>
              <w:jc w:val="center"/>
            </w:pPr>
            <w:r>
              <w:rPr>
                <w:color w:val="000000"/>
              </w:rPr>
              <w:t>1,568</w:t>
            </w:r>
          </w:p>
        </w:tc>
        <w:tc>
          <w:tcPr>
            <w:tcW w:w="932" w:type="dxa"/>
            <w:tcBorders>
              <w:right w:val="single" w:sz="4" w:space="0" w:color="000000"/>
            </w:tcBorders>
            <w:shd w:val="clear" w:color="auto" w:fill="auto"/>
            <w:vAlign w:val="center"/>
          </w:tcPr>
          <w:p w14:paraId="000002BF" w14:textId="77777777" w:rsidR="005537F9" w:rsidRDefault="000D7614">
            <w:pPr>
              <w:spacing w:after="0"/>
              <w:jc w:val="center"/>
            </w:pPr>
            <w:r>
              <w:rPr>
                <w:color w:val="000000"/>
              </w:rPr>
              <w:t>15,323</w:t>
            </w:r>
          </w:p>
        </w:tc>
        <w:tc>
          <w:tcPr>
            <w:tcW w:w="986" w:type="dxa"/>
            <w:tcBorders>
              <w:left w:val="single" w:sz="4" w:space="0" w:color="000000"/>
            </w:tcBorders>
            <w:shd w:val="clear" w:color="auto" w:fill="auto"/>
            <w:vAlign w:val="center"/>
          </w:tcPr>
          <w:p w14:paraId="000002C0" w14:textId="77777777" w:rsidR="005537F9" w:rsidRDefault="000D7614">
            <w:pPr>
              <w:spacing w:after="0"/>
              <w:jc w:val="center"/>
            </w:pPr>
            <w:r>
              <w:rPr>
                <w:color w:val="000000"/>
              </w:rPr>
              <w:t>59,014</w:t>
            </w:r>
          </w:p>
        </w:tc>
      </w:tr>
      <w:tr w:rsidR="005537F9" w14:paraId="73BAC596" w14:textId="77777777">
        <w:trPr>
          <w:cantSplit/>
          <w:trHeight w:val="23"/>
        </w:trPr>
        <w:tc>
          <w:tcPr>
            <w:tcW w:w="808" w:type="dxa"/>
            <w:tcBorders>
              <w:right w:val="single" w:sz="4" w:space="0" w:color="000000"/>
            </w:tcBorders>
            <w:shd w:val="clear" w:color="auto" w:fill="auto"/>
            <w:vAlign w:val="center"/>
          </w:tcPr>
          <w:p w14:paraId="000002C1" w14:textId="77777777" w:rsidR="005537F9" w:rsidRDefault="000D7614">
            <w:pPr>
              <w:spacing w:after="0"/>
            </w:pPr>
            <w:r>
              <w:rPr>
                <w:color w:val="000000"/>
              </w:rPr>
              <w:t>2009</w:t>
            </w:r>
          </w:p>
        </w:tc>
        <w:tc>
          <w:tcPr>
            <w:tcW w:w="937" w:type="dxa"/>
            <w:tcBorders>
              <w:left w:val="single" w:sz="4" w:space="0" w:color="000000"/>
            </w:tcBorders>
            <w:shd w:val="clear" w:color="auto" w:fill="auto"/>
            <w:vAlign w:val="center"/>
          </w:tcPr>
          <w:p w14:paraId="000002C2" w14:textId="77777777" w:rsidR="005537F9" w:rsidRDefault="000D7614">
            <w:pPr>
              <w:spacing w:after="0"/>
              <w:jc w:val="center"/>
            </w:pPr>
            <w:r>
              <w:rPr>
                <w:color w:val="000000"/>
              </w:rPr>
              <w:t>13,976</w:t>
            </w:r>
          </w:p>
        </w:tc>
        <w:tc>
          <w:tcPr>
            <w:tcW w:w="912" w:type="dxa"/>
            <w:shd w:val="clear" w:color="auto" w:fill="auto"/>
            <w:vAlign w:val="center"/>
          </w:tcPr>
          <w:p w14:paraId="000002C3" w14:textId="77777777" w:rsidR="005537F9" w:rsidRDefault="000D7614">
            <w:pPr>
              <w:spacing w:after="0"/>
              <w:jc w:val="center"/>
            </w:pPr>
            <w:r>
              <w:rPr>
                <w:color w:val="000000"/>
              </w:rPr>
              <w:t>13,968</w:t>
            </w:r>
          </w:p>
        </w:tc>
        <w:tc>
          <w:tcPr>
            <w:tcW w:w="916" w:type="dxa"/>
            <w:shd w:val="clear" w:color="auto" w:fill="auto"/>
            <w:vAlign w:val="center"/>
          </w:tcPr>
          <w:p w14:paraId="000002C4" w14:textId="77777777" w:rsidR="005537F9" w:rsidRDefault="000D7614">
            <w:pPr>
              <w:spacing w:after="0"/>
              <w:jc w:val="center"/>
            </w:pPr>
            <w:r>
              <w:rPr>
                <w:color w:val="000000"/>
              </w:rPr>
              <w:t>11,951</w:t>
            </w:r>
          </w:p>
        </w:tc>
        <w:tc>
          <w:tcPr>
            <w:tcW w:w="823" w:type="dxa"/>
            <w:shd w:val="clear" w:color="auto" w:fill="auto"/>
            <w:vAlign w:val="center"/>
          </w:tcPr>
          <w:p w14:paraId="000002C5" w14:textId="77777777" w:rsidR="005537F9" w:rsidRDefault="000D7614">
            <w:pPr>
              <w:spacing w:after="0"/>
              <w:jc w:val="center"/>
            </w:pPr>
            <w:r>
              <w:rPr>
                <w:color w:val="000000"/>
              </w:rPr>
              <w:t>206</w:t>
            </w:r>
          </w:p>
        </w:tc>
        <w:tc>
          <w:tcPr>
            <w:tcW w:w="1092" w:type="dxa"/>
            <w:tcBorders>
              <w:right w:val="single" w:sz="4" w:space="0" w:color="000000"/>
            </w:tcBorders>
            <w:shd w:val="clear" w:color="auto" w:fill="auto"/>
            <w:vAlign w:val="center"/>
          </w:tcPr>
          <w:p w14:paraId="000002C6" w14:textId="77777777" w:rsidR="005537F9" w:rsidRDefault="000D7614">
            <w:pPr>
              <w:spacing w:after="0"/>
              <w:jc w:val="center"/>
            </w:pPr>
            <w:r>
              <w:rPr>
                <w:color w:val="000000"/>
              </w:rPr>
              <w:t>40,101</w:t>
            </w:r>
          </w:p>
        </w:tc>
        <w:tc>
          <w:tcPr>
            <w:tcW w:w="748" w:type="dxa"/>
            <w:tcBorders>
              <w:left w:val="single" w:sz="4" w:space="0" w:color="000000"/>
            </w:tcBorders>
            <w:shd w:val="clear" w:color="auto" w:fill="auto"/>
            <w:vAlign w:val="center"/>
          </w:tcPr>
          <w:p w14:paraId="000002C7" w14:textId="77777777" w:rsidR="005537F9" w:rsidRDefault="000D7614">
            <w:pPr>
              <w:spacing w:after="0"/>
              <w:jc w:val="center"/>
            </w:pPr>
            <w:r>
              <w:rPr>
                <w:color w:val="000000"/>
              </w:rPr>
              <w:t>676</w:t>
            </w:r>
          </w:p>
        </w:tc>
        <w:tc>
          <w:tcPr>
            <w:tcW w:w="916" w:type="dxa"/>
            <w:shd w:val="clear" w:color="auto" w:fill="auto"/>
            <w:vAlign w:val="center"/>
          </w:tcPr>
          <w:p w14:paraId="000002C8" w14:textId="77777777" w:rsidR="005537F9" w:rsidRDefault="000D7614">
            <w:pPr>
              <w:spacing w:after="0"/>
              <w:jc w:val="center"/>
            </w:pPr>
            <w:r>
              <w:rPr>
                <w:color w:val="000000"/>
              </w:rPr>
              <w:t>9,919</w:t>
            </w:r>
          </w:p>
        </w:tc>
        <w:tc>
          <w:tcPr>
            <w:tcW w:w="825" w:type="dxa"/>
            <w:shd w:val="clear" w:color="auto" w:fill="auto"/>
            <w:vAlign w:val="center"/>
          </w:tcPr>
          <w:p w14:paraId="000002C9" w14:textId="77777777" w:rsidR="005537F9" w:rsidRDefault="000D7614">
            <w:pPr>
              <w:spacing w:after="0"/>
              <w:jc w:val="center"/>
            </w:pPr>
            <w:r>
              <w:rPr>
                <w:color w:val="000000"/>
              </w:rPr>
              <w:t>2,500</w:t>
            </w:r>
          </w:p>
        </w:tc>
        <w:tc>
          <w:tcPr>
            <w:tcW w:w="932" w:type="dxa"/>
            <w:tcBorders>
              <w:right w:val="single" w:sz="4" w:space="0" w:color="000000"/>
            </w:tcBorders>
            <w:shd w:val="clear" w:color="auto" w:fill="auto"/>
            <w:vAlign w:val="center"/>
          </w:tcPr>
          <w:p w14:paraId="000002CA" w14:textId="77777777" w:rsidR="005537F9" w:rsidRDefault="000D7614">
            <w:pPr>
              <w:spacing w:after="0"/>
              <w:jc w:val="center"/>
            </w:pPr>
            <w:r>
              <w:rPr>
                <w:color w:val="000000"/>
              </w:rPr>
              <w:t>13,095</w:t>
            </w:r>
          </w:p>
        </w:tc>
        <w:tc>
          <w:tcPr>
            <w:tcW w:w="986" w:type="dxa"/>
            <w:tcBorders>
              <w:left w:val="single" w:sz="4" w:space="0" w:color="000000"/>
            </w:tcBorders>
            <w:shd w:val="clear" w:color="auto" w:fill="auto"/>
            <w:vAlign w:val="center"/>
          </w:tcPr>
          <w:p w14:paraId="000002CB" w14:textId="77777777" w:rsidR="005537F9" w:rsidRDefault="000D7614">
            <w:pPr>
              <w:spacing w:after="0"/>
              <w:jc w:val="center"/>
            </w:pPr>
            <w:r>
              <w:rPr>
                <w:color w:val="000000"/>
              </w:rPr>
              <w:t>53,196</w:t>
            </w:r>
          </w:p>
        </w:tc>
      </w:tr>
      <w:tr w:rsidR="005537F9" w14:paraId="5F3AF344" w14:textId="77777777">
        <w:trPr>
          <w:cantSplit/>
          <w:trHeight w:val="23"/>
        </w:trPr>
        <w:tc>
          <w:tcPr>
            <w:tcW w:w="808" w:type="dxa"/>
            <w:tcBorders>
              <w:right w:val="single" w:sz="4" w:space="0" w:color="000000"/>
            </w:tcBorders>
            <w:shd w:val="clear" w:color="auto" w:fill="auto"/>
            <w:vAlign w:val="center"/>
          </w:tcPr>
          <w:p w14:paraId="000002CC" w14:textId="77777777" w:rsidR="005537F9" w:rsidRDefault="000D7614">
            <w:pPr>
              <w:spacing w:after="0"/>
            </w:pPr>
            <w:r>
              <w:rPr>
                <w:color w:val="000000"/>
              </w:rPr>
              <w:t>2010</w:t>
            </w:r>
          </w:p>
        </w:tc>
        <w:tc>
          <w:tcPr>
            <w:tcW w:w="937" w:type="dxa"/>
            <w:tcBorders>
              <w:left w:val="single" w:sz="4" w:space="0" w:color="000000"/>
            </w:tcBorders>
            <w:shd w:val="clear" w:color="auto" w:fill="auto"/>
            <w:vAlign w:val="center"/>
          </w:tcPr>
          <w:p w14:paraId="000002CD" w14:textId="77777777" w:rsidR="005537F9" w:rsidRDefault="000D7614">
            <w:pPr>
              <w:spacing w:after="0"/>
              <w:jc w:val="center"/>
            </w:pPr>
            <w:r>
              <w:rPr>
                <w:color w:val="000000"/>
              </w:rPr>
              <w:t>22,035</w:t>
            </w:r>
          </w:p>
        </w:tc>
        <w:tc>
          <w:tcPr>
            <w:tcW w:w="912" w:type="dxa"/>
            <w:shd w:val="clear" w:color="auto" w:fill="auto"/>
            <w:vAlign w:val="center"/>
          </w:tcPr>
          <w:p w14:paraId="000002CE" w14:textId="77777777" w:rsidR="005537F9" w:rsidRDefault="000D7614">
            <w:pPr>
              <w:spacing w:after="0"/>
              <w:jc w:val="center"/>
            </w:pPr>
            <w:r>
              <w:rPr>
                <w:color w:val="000000"/>
              </w:rPr>
              <w:t>16,538</w:t>
            </w:r>
          </w:p>
        </w:tc>
        <w:tc>
          <w:tcPr>
            <w:tcW w:w="916" w:type="dxa"/>
            <w:shd w:val="clear" w:color="auto" w:fill="auto"/>
            <w:vAlign w:val="center"/>
          </w:tcPr>
          <w:p w14:paraId="000002CF" w14:textId="77777777" w:rsidR="005537F9" w:rsidRDefault="000D7614">
            <w:pPr>
              <w:spacing w:after="0"/>
              <w:jc w:val="center"/>
            </w:pPr>
            <w:r>
              <w:rPr>
                <w:color w:val="000000"/>
              </w:rPr>
              <w:t>20,116</w:t>
            </w:r>
          </w:p>
        </w:tc>
        <w:tc>
          <w:tcPr>
            <w:tcW w:w="823" w:type="dxa"/>
            <w:shd w:val="clear" w:color="auto" w:fill="auto"/>
            <w:vAlign w:val="center"/>
          </w:tcPr>
          <w:p w14:paraId="000002D0" w14:textId="77777777" w:rsidR="005537F9" w:rsidRDefault="000D7614">
            <w:pPr>
              <w:spacing w:after="0"/>
              <w:jc w:val="center"/>
            </w:pPr>
            <w:r>
              <w:rPr>
                <w:color w:val="000000"/>
              </w:rPr>
              <w:t>429</w:t>
            </w:r>
          </w:p>
        </w:tc>
        <w:tc>
          <w:tcPr>
            <w:tcW w:w="1092" w:type="dxa"/>
            <w:tcBorders>
              <w:right w:val="single" w:sz="4" w:space="0" w:color="000000"/>
            </w:tcBorders>
            <w:shd w:val="clear" w:color="auto" w:fill="auto"/>
            <w:vAlign w:val="center"/>
          </w:tcPr>
          <w:p w14:paraId="000002D1" w14:textId="77777777" w:rsidR="005537F9" w:rsidRDefault="000D7614">
            <w:pPr>
              <w:spacing w:after="0"/>
              <w:jc w:val="center"/>
            </w:pPr>
            <w:r>
              <w:rPr>
                <w:color w:val="000000"/>
              </w:rPr>
              <w:t>59,118</w:t>
            </w:r>
          </w:p>
        </w:tc>
        <w:tc>
          <w:tcPr>
            <w:tcW w:w="748" w:type="dxa"/>
            <w:tcBorders>
              <w:left w:val="single" w:sz="4" w:space="0" w:color="000000"/>
            </w:tcBorders>
            <w:shd w:val="clear" w:color="auto" w:fill="auto"/>
            <w:vAlign w:val="center"/>
          </w:tcPr>
          <w:p w14:paraId="000002D2" w14:textId="77777777" w:rsidR="005537F9" w:rsidRDefault="000D7614">
            <w:pPr>
              <w:spacing w:after="0"/>
              <w:jc w:val="center"/>
            </w:pPr>
            <w:r>
              <w:rPr>
                <w:color w:val="000000"/>
              </w:rPr>
              <w:t>826</w:t>
            </w:r>
          </w:p>
        </w:tc>
        <w:tc>
          <w:tcPr>
            <w:tcW w:w="916" w:type="dxa"/>
            <w:shd w:val="clear" w:color="auto" w:fill="auto"/>
            <w:vAlign w:val="center"/>
          </w:tcPr>
          <w:p w14:paraId="000002D3" w14:textId="77777777" w:rsidR="005537F9" w:rsidRDefault="000D7614">
            <w:pPr>
              <w:spacing w:after="0"/>
              <w:jc w:val="center"/>
            </w:pPr>
            <w:r>
              <w:rPr>
                <w:color w:val="000000"/>
              </w:rPr>
              <w:t>14,604</w:t>
            </w:r>
          </w:p>
        </w:tc>
        <w:tc>
          <w:tcPr>
            <w:tcW w:w="825" w:type="dxa"/>
            <w:shd w:val="clear" w:color="auto" w:fill="auto"/>
            <w:vAlign w:val="center"/>
          </w:tcPr>
          <w:p w14:paraId="000002D4" w14:textId="77777777" w:rsidR="005537F9" w:rsidRDefault="000D7614">
            <w:pPr>
              <w:spacing w:after="0"/>
              <w:jc w:val="center"/>
            </w:pPr>
            <w:r>
              <w:rPr>
                <w:color w:val="000000"/>
              </w:rPr>
              <w:t>4,045</w:t>
            </w:r>
          </w:p>
        </w:tc>
        <w:tc>
          <w:tcPr>
            <w:tcW w:w="932" w:type="dxa"/>
            <w:tcBorders>
              <w:right w:val="single" w:sz="4" w:space="0" w:color="000000"/>
            </w:tcBorders>
            <w:shd w:val="clear" w:color="auto" w:fill="auto"/>
            <w:vAlign w:val="center"/>
          </w:tcPr>
          <w:p w14:paraId="000002D5" w14:textId="77777777" w:rsidR="005537F9" w:rsidRDefault="000D7614">
            <w:pPr>
              <w:spacing w:after="0"/>
              <w:jc w:val="center"/>
            </w:pPr>
            <w:r>
              <w:rPr>
                <w:color w:val="000000"/>
              </w:rPr>
              <w:t>19,475</w:t>
            </w:r>
          </w:p>
        </w:tc>
        <w:tc>
          <w:tcPr>
            <w:tcW w:w="986" w:type="dxa"/>
            <w:tcBorders>
              <w:left w:val="single" w:sz="4" w:space="0" w:color="000000"/>
            </w:tcBorders>
            <w:shd w:val="clear" w:color="auto" w:fill="auto"/>
            <w:vAlign w:val="center"/>
          </w:tcPr>
          <w:p w14:paraId="000002D6" w14:textId="77777777" w:rsidR="005537F9" w:rsidRDefault="000D7614">
            <w:pPr>
              <w:spacing w:after="0"/>
              <w:jc w:val="center"/>
            </w:pPr>
            <w:r>
              <w:rPr>
                <w:color w:val="000000"/>
              </w:rPr>
              <w:t>78,593</w:t>
            </w:r>
          </w:p>
        </w:tc>
      </w:tr>
      <w:tr w:rsidR="005537F9" w14:paraId="73936791" w14:textId="77777777">
        <w:trPr>
          <w:cantSplit/>
          <w:trHeight w:val="23"/>
        </w:trPr>
        <w:tc>
          <w:tcPr>
            <w:tcW w:w="808" w:type="dxa"/>
            <w:tcBorders>
              <w:right w:val="single" w:sz="4" w:space="0" w:color="000000"/>
            </w:tcBorders>
            <w:shd w:val="clear" w:color="auto" w:fill="auto"/>
            <w:vAlign w:val="center"/>
          </w:tcPr>
          <w:p w14:paraId="000002D7" w14:textId="77777777" w:rsidR="005537F9" w:rsidRDefault="000D7614">
            <w:pPr>
              <w:spacing w:after="0"/>
            </w:pPr>
            <w:r>
              <w:rPr>
                <w:color w:val="000000"/>
              </w:rPr>
              <w:t>2011</w:t>
            </w:r>
          </w:p>
        </w:tc>
        <w:tc>
          <w:tcPr>
            <w:tcW w:w="937" w:type="dxa"/>
            <w:tcBorders>
              <w:left w:val="single" w:sz="4" w:space="0" w:color="000000"/>
            </w:tcBorders>
            <w:shd w:val="clear" w:color="auto" w:fill="auto"/>
            <w:vAlign w:val="center"/>
          </w:tcPr>
          <w:p w14:paraId="000002D8" w14:textId="77777777" w:rsidR="005537F9" w:rsidRDefault="000D7614">
            <w:pPr>
              <w:spacing w:after="0"/>
              <w:jc w:val="center"/>
            </w:pPr>
            <w:r>
              <w:rPr>
                <w:color w:val="000000"/>
              </w:rPr>
              <w:t>16,456</w:t>
            </w:r>
          </w:p>
        </w:tc>
        <w:tc>
          <w:tcPr>
            <w:tcW w:w="912" w:type="dxa"/>
            <w:shd w:val="clear" w:color="auto" w:fill="auto"/>
            <w:vAlign w:val="center"/>
          </w:tcPr>
          <w:p w14:paraId="000002D9" w14:textId="77777777" w:rsidR="005537F9" w:rsidRDefault="000D7614">
            <w:pPr>
              <w:spacing w:after="0"/>
              <w:jc w:val="center"/>
            </w:pPr>
            <w:r>
              <w:rPr>
                <w:color w:val="000000"/>
              </w:rPr>
              <w:t>16,622</w:t>
            </w:r>
          </w:p>
        </w:tc>
        <w:tc>
          <w:tcPr>
            <w:tcW w:w="916" w:type="dxa"/>
            <w:shd w:val="clear" w:color="auto" w:fill="auto"/>
            <w:vAlign w:val="center"/>
          </w:tcPr>
          <w:p w14:paraId="000002DA" w14:textId="77777777" w:rsidR="005537F9" w:rsidRDefault="000D7614">
            <w:pPr>
              <w:spacing w:after="0"/>
              <w:jc w:val="center"/>
            </w:pPr>
            <w:r>
              <w:rPr>
                <w:color w:val="000000"/>
              </w:rPr>
              <w:t>29,233</w:t>
            </w:r>
          </w:p>
        </w:tc>
        <w:tc>
          <w:tcPr>
            <w:tcW w:w="823" w:type="dxa"/>
            <w:shd w:val="clear" w:color="auto" w:fill="auto"/>
            <w:vAlign w:val="center"/>
          </w:tcPr>
          <w:p w14:paraId="000002DB" w14:textId="77777777" w:rsidR="005537F9" w:rsidRDefault="000D7614">
            <w:pPr>
              <w:spacing w:after="0"/>
              <w:jc w:val="center"/>
            </w:pPr>
            <w:r>
              <w:rPr>
                <w:color w:val="000000"/>
              </w:rPr>
              <w:t>722</w:t>
            </w:r>
          </w:p>
        </w:tc>
        <w:tc>
          <w:tcPr>
            <w:tcW w:w="1092" w:type="dxa"/>
            <w:tcBorders>
              <w:right w:val="single" w:sz="4" w:space="0" w:color="000000"/>
            </w:tcBorders>
            <w:shd w:val="clear" w:color="auto" w:fill="auto"/>
            <w:vAlign w:val="center"/>
          </w:tcPr>
          <w:p w14:paraId="000002DC" w14:textId="77777777" w:rsidR="005537F9" w:rsidRDefault="000D7614">
            <w:pPr>
              <w:spacing w:after="0"/>
              <w:jc w:val="center"/>
            </w:pPr>
            <w:r>
              <w:rPr>
                <w:color w:val="000000"/>
              </w:rPr>
              <w:t>63,033</w:t>
            </w:r>
          </w:p>
        </w:tc>
        <w:tc>
          <w:tcPr>
            <w:tcW w:w="748" w:type="dxa"/>
            <w:tcBorders>
              <w:left w:val="single" w:sz="4" w:space="0" w:color="000000"/>
            </w:tcBorders>
            <w:shd w:val="clear" w:color="auto" w:fill="auto"/>
            <w:vAlign w:val="center"/>
          </w:tcPr>
          <w:p w14:paraId="000002DD" w14:textId="77777777" w:rsidR="005537F9" w:rsidRDefault="000D7614">
            <w:pPr>
              <w:spacing w:after="0"/>
              <w:jc w:val="center"/>
            </w:pPr>
            <w:r>
              <w:rPr>
                <w:color w:val="000000"/>
              </w:rPr>
              <w:t>1,033</w:t>
            </w:r>
          </w:p>
        </w:tc>
        <w:tc>
          <w:tcPr>
            <w:tcW w:w="916" w:type="dxa"/>
            <w:shd w:val="clear" w:color="auto" w:fill="auto"/>
            <w:vAlign w:val="center"/>
          </w:tcPr>
          <w:p w14:paraId="000002DE" w14:textId="77777777" w:rsidR="005537F9" w:rsidRDefault="000D7614">
            <w:pPr>
              <w:spacing w:after="0"/>
              <w:jc w:val="center"/>
            </w:pPr>
            <w:r>
              <w:rPr>
                <w:color w:val="000000"/>
              </w:rPr>
              <w:t>16,675</w:t>
            </w:r>
          </w:p>
        </w:tc>
        <w:tc>
          <w:tcPr>
            <w:tcW w:w="825" w:type="dxa"/>
            <w:shd w:val="clear" w:color="auto" w:fill="auto"/>
            <w:vAlign w:val="center"/>
          </w:tcPr>
          <w:p w14:paraId="000002DF" w14:textId="77777777" w:rsidR="005537F9" w:rsidRDefault="000D7614">
            <w:pPr>
              <w:spacing w:after="0"/>
              <w:jc w:val="center"/>
            </w:pPr>
            <w:r>
              <w:rPr>
                <w:color w:val="000000"/>
              </w:rPr>
              <w:t>4,627</w:t>
            </w:r>
          </w:p>
        </w:tc>
        <w:tc>
          <w:tcPr>
            <w:tcW w:w="932" w:type="dxa"/>
            <w:tcBorders>
              <w:right w:val="single" w:sz="4" w:space="0" w:color="000000"/>
            </w:tcBorders>
            <w:shd w:val="clear" w:color="auto" w:fill="auto"/>
            <w:vAlign w:val="center"/>
          </w:tcPr>
          <w:p w14:paraId="000002E0" w14:textId="77777777" w:rsidR="005537F9" w:rsidRDefault="000D7614">
            <w:pPr>
              <w:spacing w:after="0"/>
              <w:jc w:val="center"/>
            </w:pPr>
            <w:r>
              <w:rPr>
                <w:color w:val="000000"/>
              </w:rPr>
              <w:t>22,335</w:t>
            </w:r>
          </w:p>
        </w:tc>
        <w:tc>
          <w:tcPr>
            <w:tcW w:w="986" w:type="dxa"/>
            <w:tcBorders>
              <w:left w:val="single" w:sz="4" w:space="0" w:color="000000"/>
            </w:tcBorders>
            <w:shd w:val="clear" w:color="auto" w:fill="auto"/>
            <w:vAlign w:val="center"/>
          </w:tcPr>
          <w:p w14:paraId="000002E1" w14:textId="77777777" w:rsidR="005537F9" w:rsidRDefault="000D7614">
            <w:pPr>
              <w:spacing w:after="0"/>
              <w:jc w:val="center"/>
            </w:pPr>
            <w:r>
              <w:rPr>
                <w:color w:val="000000"/>
              </w:rPr>
              <w:t>85,368</w:t>
            </w:r>
          </w:p>
        </w:tc>
      </w:tr>
      <w:tr w:rsidR="005537F9" w14:paraId="78F92D25" w14:textId="77777777">
        <w:trPr>
          <w:cantSplit/>
          <w:trHeight w:val="23"/>
        </w:trPr>
        <w:tc>
          <w:tcPr>
            <w:tcW w:w="808" w:type="dxa"/>
            <w:tcBorders>
              <w:right w:val="single" w:sz="4" w:space="0" w:color="000000"/>
            </w:tcBorders>
            <w:shd w:val="clear" w:color="auto" w:fill="auto"/>
            <w:vAlign w:val="center"/>
          </w:tcPr>
          <w:p w14:paraId="000002E2" w14:textId="77777777" w:rsidR="005537F9" w:rsidRDefault="000D7614">
            <w:pPr>
              <w:spacing w:after="0"/>
            </w:pPr>
            <w:r>
              <w:rPr>
                <w:color w:val="000000"/>
              </w:rPr>
              <w:t>2012</w:t>
            </w:r>
          </w:p>
        </w:tc>
        <w:tc>
          <w:tcPr>
            <w:tcW w:w="937" w:type="dxa"/>
            <w:tcBorders>
              <w:left w:val="single" w:sz="4" w:space="0" w:color="000000"/>
            </w:tcBorders>
            <w:shd w:val="clear" w:color="auto" w:fill="auto"/>
            <w:vAlign w:val="center"/>
          </w:tcPr>
          <w:p w14:paraId="000002E3" w14:textId="77777777" w:rsidR="005537F9" w:rsidRDefault="000D7614">
            <w:pPr>
              <w:spacing w:after="0"/>
              <w:jc w:val="center"/>
            </w:pPr>
            <w:r>
              <w:rPr>
                <w:color w:val="000000"/>
              </w:rPr>
              <w:t>20,084</w:t>
            </w:r>
          </w:p>
        </w:tc>
        <w:tc>
          <w:tcPr>
            <w:tcW w:w="912" w:type="dxa"/>
            <w:shd w:val="clear" w:color="auto" w:fill="auto"/>
            <w:vAlign w:val="center"/>
          </w:tcPr>
          <w:p w14:paraId="000002E4" w14:textId="77777777" w:rsidR="005537F9" w:rsidRDefault="000D7614">
            <w:pPr>
              <w:spacing w:after="0"/>
              <w:jc w:val="center"/>
            </w:pPr>
            <w:r>
              <w:rPr>
                <w:color w:val="000000"/>
              </w:rPr>
              <w:t>14,467</w:t>
            </w:r>
          </w:p>
        </w:tc>
        <w:tc>
          <w:tcPr>
            <w:tcW w:w="916" w:type="dxa"/>
            <w:shd w:val="clear" w:color="auto" w:fill="auto"/>
            <w:vAlign w:val="center"/>
          </w:tcPr>
          <w:p w14:paraId="000002E5" w14:textId="77777777" w:rsidR="005537F9" w:rsidRDefault="000D7614">
            <w:pPr>
              <w:spacing w:after="0"/>
              <w:jc w:val="center"/>
            </w:pPr>
            <w:r>
              <w:rPr>
                <w:color w:val="000000"/>
              </w:rPr>
              <w:t>21,238</w:t>
            </w:r>
          </w:p>
        </w:tc>
        <w:tc>
          <w:tcPr>
            <w:tcW w:w="823" w:type="dxa"/>
            <w:shd w:val="clear" w:color="auto" w:fill="auto"/>
            <w:vAlign w:val="center"/>
          </w:tcPr>
          <w:p w14:paraId="000002E6" w14:textId="77777777" w:rsidR="005537F9" w:rsidRDefault="000D7614">
            <w:pPr>
              <w:spacing w:after="0"/>
              <w:jc w:val="center"/>
            </w:pPr>
            <w:r>
              <w:rPr>
                <w:color w:val="000000"/>
              </w:rPr>
              <w:t>722</w:t>
            </w:r>
          </w:p>
        </w:tc>
        <w:tc>
          <w:tcPr>
            <w:tcW w:w="1092" w:type="dxa"/>
            <w:tcBorders>
              <w:right w:val="single" w:sz="4" w:space="0" w:color="000000"/>
            </w:tcBorders>
            <w:shd w:val="clear" w:color="auto" w:fill="auto"/>
            <w:vAlign w:val="center"/>
          </w:tcPr>
          <w:p w14:paraId="000002E7" w14:textId="77777777" w:rsidR="005537F9" w:rsidRDefault="000D7614">
            <w:pPr>
              <w:spacing w:after="0"/>
              <w:jc w:val="center"/>
            </w:pPr>
            <w:r>
              <w:rPr>
                <w:color w:val="000000"/>
              </w:rPr>
              <w:t>56,511</w:t>
            </w:r>
          </w:p>
        </w:tc>
        <w:tc>
          <w:tcPr>
            <w:tcW w:w="748" w:type="dxa"/>
            <w:tcBorders>
              <w:left w:val="single" w:sz="4" w:space="0" w:color="000000"/>
            </w:tcBorders>
            <w:shd w:val="clear" w:color="auto" w:fill="auto"/>
            <w:vAlign w:val="center"/>
          </w:tcPr>
          <w:p w14:paraId="000002E8" w14:textId="77777777" w:rsidR="005537F9" w:rsidRDefault="000D7614">
            <w:pPr>
              <w:spacing w:after="0"/>
              <w:jc w:val="center"/>
            </w:pPr>
            <w:r>
              <w:rPr>
                <w:color w:val="000000"/>
              </w:rPr>
              <w:t>866</w:t>
            </w:r>
          </w:p>
        </w:tc>
        <w:tc>
          <w:tcPr>
            <w:tcW w:w="916" w:type="dxa"/>
            <w:shd w:val="clear" w:color="auto" w:fill="auto"/>
            <w:vAlign w:val="center"/>
          </w:tcPr>
          <w:p w14:paraId="000002E9" w14:textId="77777777" w:rsidR="005537F9" w:rsidRDefault="000D7614">
            <w:pPr>
              <w:spacing w:after="0"/>
              <w:jc w:val="center"/>
            </w:pPr>
            <w:r>
              <w:rPr>
                <w:color w:val="000000"/>
              </w:rPr>
              <w:t>15,940</w:t>
            </w:r>
          </w:p>
        </w:tc>
        <w:tc>
          <w:tcPr>
            <w:tcW w:w="825" w:type="dxa"/>
            <w:shd w:val="clear" w:color="auto" w:fill="auto"/>
            <w:vAlign w:val="center"/>
          </w:tcPr>
          <w:p w14:paraId="000002EA" w14:textId="77777777" w:rsidR="005537F9" w:rsidRDefault="000D7614">
            <w:pPr>
              <w:spacing w:after="0"/>
              <w:jc w:val="center"/>
            </w:pPr>
            <w:r>
              <w:rPr>
                <w:color w:val="000000"/>
              </w:rPr>
              <w:t>4,613</w:t>
            </w:r>
          </w:p>
        </w:tc>
        <w:tc>
          <w:tcPr>
            <w:tcW w:w="932" w:type="dxa"/>
            <w:tcBorders>
              <w:right w:val="single" w:sz="4" w:space="0" w:color="000000"/>
            </w:tcBorders>
            <w:shd w:val="clear" w:color="auto" w:fill="auto"/>
            <w:vAlign w:val="center"/>
          </w:tcPr>
          <w:p w14:paraId="000002EB" w14:textId="77777777" w:rsidR="005537F9" w:rsidRDefault="000D7614">
            <w:pPr>
              <w:spacing w:after="0"/>
              <w:jc w:val="center"/>
            </w:pPr>
            <w:r>
              <w:rPr>
                <w:color w:val="000000"/>
              </w:rPr>
              <w:t>21,419</w:t>
            </w:r>
          </w:p>
        </w:tc>
        <w:tc>
          <w:tcPr>
            <w:tcW w:w="986" w:type="dxa"/>
            <w:tcBorders>
              <w:left w:val="single" w:sz="4" w:space="0" w:color="000000"/>
            </w:tcBorders>
            <w:shd w:val="clear" w:color="auto" w:fill="auto"/>
            <w:vAlign w:val="center"/>
          </w:tcPr>
          <w:p w14:paraId="000002EC" w14:textId="77777777" w:rsidR="005537F9" w:rsidRDefault="000D7614">
            <w:pPr>
              <w:spacing w:after="0"/>
              <w:jc w:val="center"/>
            </w:pPr>
            <w:r>
              <w:rPr>
                <w:color w:val="000000"/>
              </w:rPr>
              <w:t>77,930</w:t>
            </w:r>
          </w:p>
        </w:tc>
      </w:tr>
      <w:tr w:rsidR="005537F9" w14:paraId="0A45CDDE" w14:textId="77777777">
        <w:trPr>
          <w:cantSplit/>
          <w:trHeight w:val="23"/>
        </w:trPr>
        <w:tc>
          <w:tcPr>
            <w:tcW w:w="808" w:type="dxa"/>
            <w:tcBorders>
              <w:right w:val="single" w:sz="4" w:space="0" w:color="000000"/>
            </w:tcBorders>
            <w:shd w:val="clear" w:color="auto" w:fill="auto"/>
            <w:vAlign w:val="center"/>
          </w:tcPr>
          <w:p w14:paraId="000002ED" w14:textId="77777777" w:rsidR="005537F9" w:rsidRDefault="000D7614">
            <w:pPr>
              <w:spacing w:after="0"/>
            </w:pPr>
            <w:r>
              <w:rPr>
                <w:color w:val="000000"/>
              </w:rPr>
              <w:t>2013</w:t>
            </w:r>
          </w:p>
        </w:tc>
        <w:tc>
          <w:tcPr>
            <w:tcW w:w="937" w:type="dxa"/>
            <w:tcBorders>
              <w:left w:val="single" w:sz="4" w:space="0" w:color="000000"/>
            </w:tcBorders>
            <w:shd w:val="clear" w:color="auto" w:fill="auto"/>
            <w:vAlign w:val="center"/>
          </w:tcPr>
          <w:p w14:paraId="000002EE" w14:textId="77777777" w:rsidR="005537F9" w:rsidRDefault="000D7614">
            <w:pPr>
              <w:spacing w:after="0"/>
              <w:jc w:val="center"/>
            </w:pPr>
            <w:r>
              <w:rPr>
                <w:color w:val="000000"/>
              </w:rPr>
              <w:t>21,706</w:t>
            </w:r>
          </w:p>
        </w:tc>
        <w:tc>
          <w:tcPr>
            <w:tcW w:w="912" w:type="dxa"/>
            <w:shd w:val="clear" w:color="auto" w:fill="auto"/>
            <w:vAlign w:val="center"/>
          </w:tcPr>
          <w:p w14:paraId="000002EF" w14:textId="77777777" w:rsidR="005537F9" w:rsidRDefault="000D7614">
            <w:pPr>
              <w:spacing w:after="0"/>
              <w:jc w:val="center"/>
            </w:pPr>
            <w:r>
              <w:rPr>
                <w:color w:val="000000"/>
              </w:rPr>
              <w:t>12,836</w:t>
            </w:r>
          </w:p>
        </w:tc>
        <w:tc>
          <w:tcPr>
            <w:tcW w:w="916" w:type="dxa"/>
            <w:shd w:val="clear" w:color="auto" w:fill="auto"/>
            <w:vAlign w:val="center"/>
          </w:tcPr>
          <w:p w14:paraId="000002F0" w14:textId="77777777" w:rsidR="005537F9" w:rsidRDefault="000D7614">
            <w:pPr>
              <w:spacing w:after="0"/>
              <w:jc w:val="center"/>
            </w:pPr>
            <w:r>
              <w:rPr>
                <w:color w:val="000000"/>
              </w:rPr>
              <w:t>17,011</w:t>
            </w:r>
          </w:p>
        </w:tc>
        <w:tc>
          <w:tcPr>
            <w:tcW w:w="823" w:type="dxa"/>
            <w:shd w:val="clear" w:color="auto" w:fill="auto"/>
            <w:vAlign w:val="center"/>
          </w:tcPr>
          <w:p w14:paraId="000002F1" w14:textId="77777777" w:rsidR="005537F9" w:rsidRDefault="000D7614">
            <w:pPr>
              <w:spacing w:after="0"/>
              <w:jc w:val="center"/>
            </w:pPr>
            <w:r>
              <w:rPr>
                <w:color w:val="000000"/>
              </w:rPr>
              <w:t>476</w:t>
            </w:r>
          </w:p>
        </w:tc>
        <w:tc>
          <w:tcPr>
            <w:tcW w:w="1092" w:type="dxa"/>
            <w:tcBorders>
              <w:right w:val="single" w:sz="4" w:space="0" w:color="000000"/>
            </w:tcBorders>
            <w:shd w:val="clear" w:color="auto" w:fill="auto"/>
            <w:vAlign w:val="center"/>
          </w:tcPr>
          <w:p w14:paraId="000002F2" w14:textId="77777777" w:rsidR="005537F9" w:rsidRDefault="000D7614">
            <w:pPr>
              <w:spacing w:after="0"/>
              <w:jc w:val="center"/>
            </w:pPr>
            <w:r>
              <w:rPr>
                <w:color w:val="000000"/>
              </w:rPr>
              <w:t>52,029</w:t>
            </w:r>
          </w:p>
        </w:tc>
        <w:tc>
          <w:tcPr>
            <w:tcW w:w="748" w:type="dxa"/>
            <w:tcBorders>
              <w:left w:val="single" w:sz="4" w:space="0" w:color="000000"/>
            </w:tcBorders>
            <w:shd w:val="clear" w:color="auto" w:fill="auto"/>
            <w:vAlign w:val="center"/>
          </w:tcPr>
          <w:p w14:paraId="000002F3" w14:textId="77777777" w:rsidR="005537F9" w:rsidRDefault="000D7614">
            <w:pPr>
              <w:spacing w:after="0"/>
              <w:jc w:val="center"/>
            </w:pPr>
            <w:r>
              <w:rPr>
                <w:color w:val="000000"/>
              </w:rPr>
              <w:t>1,088</w:t>
            </w:r>
          </w:p>
        </w:tc>
        <w:tc>
          <w:tcPr>
            <w:tcW w:w="916" w:type="dxa"/>
            <w:shd w:val="clear" w:color="auto" w:fill="auto"/>
            <w:vAlign w:val="center"/>
          </w:tcPr>
          <w:p w14:paraId="000002F4" w14:textId="77777777" w:rsidR="005537F9" w:rsidRDefault="000D7614">
            <w:pPr>
              <w:spacing w:after="0"/>
              <w:jc w:val="center"/>
            </w:pPr>
            <w:r>
              <w:rPr>
                <w:color w:val="000000"/>
              </w:rPr>
              <w:t>14,156</w:t>
            </w:r>
          </w:p>
        </w:tc>
        <w:tc>
          <w:tcPr>
            <w:tcW w:w="825" w:type="dxa"/>
            <w:shd w:val="clear" w:color="auto" w:fill="auto"/>
            <w:vAlign w:val="center"/>
          </w:tcPr>
          <w:p w14:paraId="000002F5" w14:textId="77777777" w:rsidR="005537F9" w:rsidRDefault="000D7614">
            <w:pPr>
              <w:spacing w:after="0"/>
              <w:jc w:val="center"/>
            </w:pPr>
            <w:r>
              <w:rPr>
                <w:color w:val="000000"/>
              </w:rPr>
              <w:t>1,303</w:t>
            </w:r>
          </w:p>
        </w:tc>
        <w:tc>
          <w:tcPr>
            <w:tcW w:w="932" w:type="dxa"/>
            <w:tcBorders>
              <w:right w:val="single" w:sz="4" w:space="0" w:color="000000"/>
            </w:tcBorders>
            <w:shd w:val="clear" w:color="auto" w:fill="auto"/>
            <w:vAlign w:val="center"/>
          </w:tcPr>
          <w:p w14:paraId="000002F6" w14:textId="77777777" w:rsidR="005537F9" w:rsidRDefault="000D7614">
            <w:pPr>
              <w:spacing w:after="0"/>
              <w:jc w:val="center"/>
            </w:pPr>
            <w:r>
              <w:rPr>
                <w:color w:val="000000"/>
              </w:rPr>
              <w:t>16,547</w:t>
            </w:r>
          </w:p>
        </w:tc>
        <w:tc>
          <w:tcPr>
            <w:tcW w:w="986" w:type="dxa"/>
            <w:tcBorders>
              <w:left w:val="single" w:sz="4" w:space="0" w:color="000000"/>
            </w:tcBorders>
            <w:shd w:val="clear" w:color="auto" w:fill="auto"/>
            <w:vAlign w:val="center"/>
          </w:tcPr>
          <w:p w14:paraId="000002F7" w14:textId="77777777" w:rsidR="005537F9" w:rsidRDefault="000D7614">
            <w:pPr>
              <w:spacing w:after="0"/>
              <w:jc w:val="center"/>
            </w:pPr>
            <w:r>
              <w:rPr>
                <w:color w:val="000000"/>
              </w:rPr>
              <w:t>68,576</w:t>
            </w:r>
          </w:p>
        </w:tc>
      </w:tr>
      <w:tr w:rsidR="005537F9" w14:paraId="32F78701" w14:textId="77777777">
        <w:trPr>
          <w:cantSplit/>
          <w:trHeight w:val="23"/>
        </w:trPr>
        <w:tc>
          <w:tcPr>
            <w:tcW w:w="808" w:type="dxa"/>
            <w:tcBorders>
              <w:right w:val="single" w:sz="4" w:space="0" w:color="000000"/>
            </w:tcBorders>
            <w:shd w:val="clear" w:color="auto" w:fill="auto"/>
            <w:vAlign w:val="center"/>
          </w:tcPr>
          <w:p w14:paraId="000002F8" w14:textId="77777777" w:rsidR="005537F9" w:rsidRDefault="000D7614">
            <w:pPr>
              <w:spacing w:after="0"/>
            </w:pPr>
            <w:r>
              <w:rPr>
                <w:color w:val="000000"/>
              </w:rPr>
              <w:t>2014</w:t>
            </w:r>
          </w:p>
        </w:tc>
        <w:tc>
          <w:tcPr>
            <w:tcW w:w="937" w:type="dxa"/>
            <w:tcBorders>
              <w:left w:val="single" w:sz="4" w:space="0" w:color="000000"/>
            </w:tcBorders>
            <w:shd w:val="clear" w:color="auto" w:fill="auto"/>
            <w:vAlign w:val="center"/>
          </w:tcPr>
          <w:p w14:paraId="000002F9" w14:textId="77777777" w:rsidR="005537F9" w:rsidRDefault="000D7614">
            <w:pPr>
              <w:spacing w:after="0"/>
              <w:jc w:val="center"/>
            </w:pPr>
            <w:r>
              <w:rPr>
                <w:color w:val="000000"/>
              </w:rPr>
              <w:t>26,917</w:t>
            </w:r>
          </w:p>
        </w:tc>
        <w:tc>
          <w:tcPr>
            <w:tcW w:w="912" w:type="dxa"/>
            <w:shd w:val="clear" w:color="auto" w:fill="auto"/>
            <w:vAlign w:val="center"/>
          </w:tcPr>
          <w:p w14:paraId="000002FA" w14:textId="77777777" w:rsidR="005537F9" w:rsidRDefault="000D7614">
            <w:pPr>
              <w:spacing w:after="0"/>
              <w:jc w:val="center"/>
            </w:pPr>
            <w:r>
              <w:rPr>
                <w:color w:val="000000"/>
              </w:rPr>
              <w:t>14,735</w:t>
            </w:r>
          </w:p>
        </w:tc>
        <w:tc>
          <w:tcPr>
            <w:tcW w:w="916" w:type="dxa"/>
            <w:shd w:val="clear" w:color="auto" w:fill="auto"/>
            <w:vAlign w:val="center"/>
          </w:tcPr>
          <w:p w14:paraId="000002FB" w14:textId="77777777" w:rsidR="005537F9" w:rsidRDefault="000D7614">
            <w:pPr>
              <w:spacing w:after="0"/>
              <w:jc w:val="center"/>
            </w:pPr>
            <w:r>
              <w:rPr>
                <w:color w:val="000000"/>
              </w:rPr>
              <w:t>19,957</w:t>
            </w:r>
          </w:p>
        </w:tc>
        <w:tc>
          <w:tcPr>
            <w:tcW w:w="823" w:type="dxa"/>
            <w:shd w:val="clear" w:color="auto" w:fill="auto"/>
            <w:vAlign w:val="center"/>
          </w:tcPr>
          <w:p w14:paraId="000002FC" w14:textId="77777777" w:rsidR="005537F9" w:rsidRDefault="000D7614">
            <w:pPr>
              <w:spacing w:after="0"/>
              <w:jc w:val="center"/>
            </w:pPr>
            <w:r>
              <w:rPr>
                <w:color w:val="000000"/>
              </w:rPr>
              <w:t>1,046</w:t>
            </w:r>
          </w:p>
        </w:tc>
        <w:tc>
          <w:tcPr>
            <w:tcW w:w="1092" w:type="dxa"/>
            <w:tcBorders>
              <w:right w:val="single" w:sz="4" w:space="0" w:color="000000"/>
            </w:tcBorders>
            <w:shd w:val="clear" w:color="auto" w:fill="auto"/>
            <w:vAlign w:val="center"/>
          </w:tcPr>
          <w:p w14:paraId="000002FD" w14:textId="77777777" w:rsidR="005537F9" w:rsidRDefault="000D7614">
            <w:pPr>
              <w:spacing w:after="0"/>
              <w:jc w:val="center"/>
            </w:pPr>
            <w:r>
              <w:rPr>
                <w:color w:val="000000"/>
              </w:rPr>
              <w:t>62,655</w:t>
            </w:r>
          </w:p>
        </w:tc>
        <w:tc>
          <w:tcPr>
            <w:tcW w:w="748" w:type="dxa"/>
            <w:tcBorders>
              <w:left w:val="single" w:sz="4" w:space="0" w:color="000000"/>
            </w:tcBorders>
            <w:shd w:val="clear" w:color="auto" w:fill="auto"/>
            <w:vAlign w:val="center"/>
          </w:tcPr>
          <w:p w14:paraId="000002FE" w14:textId="77777777" w:rsidR="005537F9" w:rsidRDefault="000D7614">
            <w:pPr>
              <w:spacing w:after="0"/>
              <w:jc w:val="center"/>
            </w:pPr>
            <w:r>
              <w:rPr>
                <w:color w:val="000000"/>
              </w:rPr>
              <w:t>1,007</w:t>
            </w:r>
          </w:p>
        </w:tc>
        <w:tc>
          <w:tcPr>
            <w:tcW w:w="916" w:type="dxa"/>
            <w:shd w:val="clear" w:color="auto" w:fill="auto"/>
            <w:vAlign w:val="center"/>
          </w:tcPr>
          <w:p w14:paraId="000002FF" w14:textId="77777777" w:rsidR="005537F9" w:rsidRDefault="000D7614">
            <w:pPr>
              <w:spacing w:after="0"/>
              <w:jc w:val="center"/>
            </w:pPr>
            <w:r>
              <w:rPr>
                <w:color w:val="000000"/>
              </w:rPr>
              <w:t>18,445</w:t>
            </w:r>
          </w:p>
        </w:tc>
        <w:tc>
          <w:tcPr>
            <w:tcW w:w="825" w:type="dxa"/>
            <w:shd w:val="clear" w:color="auto" w:fill="auto"/>
            <w:vAlign w:val="center"/>
          </w:tcPr>
          <w:p w14:paraId="00000300" w14:textId="77777777" w:rsidR="005537F9" w:rsidRDefault="000D7614">
            <w:pPr>
              <w:spacing w:after="0"/>
              <w:jc w:val="center"/>
            </w:pPr>
            <w:r>
              <w:rPr>
                <w:color w:val="000000"/>
              </w:rPr>
              <w:t>2,838</w:t>
            </w:r>
          </w:p>
        </w:tc>
        <w:tc>
          <w:tcPr>
            <w:tcW w:w="932" w:type="dxa"/>
            <w:tcBorders>
              <w:right w:val="single" w:sz="4" w:space="0" w:color="000000"/>
            </w:tcBorders>
            <w:shd w:val="clear" w:color="auto" w:fill="auto"/>
            <w:vAlign w:val="center"/>
          </w:tcPr>
          <w:p w14:paraId="00000301" w14:textId="77777777" w:rsidR="005537F9" w:rsidRDefault="000D7614">
            <w:pPr>
              <w:spacing w:after="0"/>
              <w:jc w:val="center"/>
            </w:pPr>
            <w:r>
              <w:rPr>
                <w:color w:val="000000"/>
              </w:rPr>
              <w:t>22,290</w:t>
            </w:r>
          </w:p>
        </w:tc>
        <w:tc>
          <w:tcPr>
            <w:tcW w:w="986" w:type="dxa"/>
            <w:tcBorders>
              <w:left w:val="single" w:sz="4" w:space="0" w:color="000000"/>
            </w:tcBorders>
            <w:shd w:val="clear" w:color="auto" w:fill="auto"/>
            <w:vAlign w:val="center"/>
          </w:tcPr>
          <w:p w14:paraId="00000302" w14:textId="77777777" w:rsidR="005537F9" w:rsidRDefault="000D7614">
            <w:pPr>
              <w:spacing w:after="0"/>
              <w:jc w:val="center"/>
            </w:pPr>
            <w:r>
              <w:rPr>
                <w:color w:val="000000"/>
              </w:rPr>
              <w:t>84,945</w:t>
            </w:r>
          </w:p>
        </w:tc>
      </w:tr>
      <w:tr w:rsidR="005537F9" w14:paraId="5D030488" w14:textId="77777777">
        <w:trPr>
          <w:cantSplit/>
          <w:trHeight w:val="23"/>
        </w:trPr>
        <w:tc>
          <w:tcPr>
            <w:tcW w:w="808" w:type="dxa"/>
            <w:tcBorders>
              <w:right w:val="single" w:sz="4" w:space="0" w:color="000000"/>
            </w:tcBorders>
            <w:shd w:val="clear" w:color="auto" w:fill="auto"/>
            <w:vAlign w:val="center"/>
          </w:tcPr>
          <w:p w14:paraId="00000303" w14:textId="77777777" w:rsidR="005537F9" w:rsidRDefault="000D7614">
            <w:pPr>
              <w:spacing w:after="0"/>
            </w:pPr>
            <w:r>
              <w:rPr>
                <w:color w:val="000000"/>
              </w:rPr>
              <w:t>2015</w:t>
            </w:r>
          </w:p>
        </w:tc>
        <w:tc>
          <w:tcPr>
            <w:tcW w:w="937" w:type="dxa"/>
            <w:tcBorders>
              <w:left w:val="single" w:sz="4" w:space="0" w:color="000000"/>
            </w:tcBorders>
            <w:shd w:val="clear" w:color="auto" w:fill="auto"/>
            <w:vAlign w:val="center"/>
          </w:tcPr>
          <w:p w14:paraId="00000304" w14:textId="77777777" w:rsidR="005537F9" w:rsidRDefault="000D7614">
            <w:pPr>
              <w:spacing w:after="0"/>
              <w:jc w:val="center"/>
            </w:pPr>
            <w:r>
              <w:rPr>
                <w:color w:val="000000"/>
              </w:rPr>
              <w:t>22,268</w:t>
            </w:r>
          </w:p>
        </w:tc>
        <w:tc>
          <w:tcPr>
            <w:tcW w:w="912" w:type="dxa"/>
            <w:shd w:val="clear" w:color="auto" w:fill="auto"/>
            <w:vAlign w:val="center"/>
          </w:tcPr>
          <w:p w14:paraId="00000305" w14:textId="77777777" w:rsidR="005537F9" w:rsidRDefault="000D7614">
            <w:pPr>
              <w:spacing w:after="0"/>
              <w:jc w:val="center"/>
            </w:pPr>
            <w:r>
              <w:rPr>
                <w:color w:val="000000"/>
              </w:rPr>
              <w:t>13,047</w:t>
            </w:r>
          </w:p>
        </w:tc>
        <w:tc>
          <w:tcPr>
            <w:tcW w:w="916" w:type="dxa"/>
            <w:shd w:val="clear" w:color="auto" w:fill="auto"/>
            <w:vAlign w:val="center"/>
          </w:tcPr>
          <w:p w14:paraId="00000306" w14:textId="77777777" w:rsidR="005537F9" w:rsidRDefault="000D7614">
            <w:pPr>
              <w:spacing w:after="0"/>
              <w:jc w:val="center"/>
            </w:pPr>
            <w:r>
              <w:rPr>
                <w:color w:val="000000"/>
              </w:rPr>
              <w:t>20,653</w:t>
            </w:r>
          </w:p>
        </w:tc>
        <w:tc>
          <w:tcPr>
            <w:tcW w:w="823" w:type="dxa"/>
            <w:shd w:val="clear" w:color="auto" w:fill="auto"/>
            <w:vAlign w:val="center"/>
          </w:tcPr>
          <w:p w14:paraId="00000307" w14:textId="77777777" w:rsidR="005537F9" w:rsidRDefault="000D7614">
            <w:pPr>
              <w:spacing w:after="0"/>
              <w:jc w:val="center"/>
            </w:pPr>
            <w:r>
              <w:rPr>
                <w:color w:val="000000"/>
              </w:rPr>
              <w:t>408</w:t>
            </w:r>
          </w:p>
        </w:tc>
        <w:tc>
          <w:tcPr>
            <w:tcW w:w="1092" w:type="dxa"/>
            <w:tcBorders>
              <w:right w:val="single" w:sz="4" w:space="0" w:color="000000"/>
            </w:tcBorders>
            <w:shd w:val="clear" w:color="auto" w:fill="auto"/>
            <w:vAlign w:val="center"/>
          </w:tcPr>
          <w:p w14:paraId="00000308" w14:textId="77777777" w:rsidR="005537F9" w:rsidRDefault="000D7614">
            <w:pPr>
              <w:spacing w:after="0"/>
              <w:jc w:val="center"/>
            </w:pPr>
            <w:r>
              <w:rPr>
                <w:color w:val="000000"/>
              </w:rPr>
              <w:t>56,376</w:t>
            </w:r>
          </w:p>
        </w:tc>
        <w:tc>
          <w:tcPr>
            <w:tcW w:w="748" w:type="dxa"/>
            <w:tcBorders>
              <w:left w:val="single" w:sz="4" w:space="0" w:color="000000"/>
            </w:tcBorders>
            <w:shd w:val="clear" w:color="auto" w:fill="auto"/>
            <w:vAlign w:val="center"/>
          </w:tcPr>
          <w:p w14:paraId="00000309" w14:textId="77777777" w:rsidR="005537F9" w:rsidRDefault="000D7614">
            <w:pPr>
              <w:spacing w:after="0"/>
              <w:jc w:val="center"/>
            </w:pPr>
            <w:r>
              <w:rPr>
                <w:color w:val="000000"/>
              </w:rPr>
              <w:t>577</w:t>
            </w:r>
          </w:p>
        </w:tc>
        <w:tc>
          <w:tcPr>
            <w:tcW w:w="916" w:type="dxa"/>
            <w:shd w:val="clear" w:color="auto" w:fill="auto"/>
            <w:vAlign w:val="center"/>
          </w:tcPr>
          <w:p w14:paraId="0000030A" w14:textId="77777777" w:rsidR="005537F9" w:rsidRDefault="000D7614">
            <w:pPr>
              <w:spacing w:after="0"/>
              <w:jc w:val="center"/>
            </w:pPr>
            <w:r>
              <w:rPr>
                <w:color w:val="000000"/>
              </w:rPr>
              <w:t>19,719</w:t>
            </w:r>
          </w:p>
        </w:tc>
        <w:tc>
          <w:tcPr>
            <w:tcW w:w="825" w:type="dxa"/>
            <w:shd w:val="clear" w:color="auto" w:fill="auto"/>
            <w:vAlign w:val="center"/>
          </w:tcPr>
          <w:p w14:paraId="0000030B" w14:textId="77777777" w:rsidR="005537F9" w:rsidRDefault="000D7614">
            <w:pPr>
              <w:spacing w:after="0"/>
              <w:jc w:val="center"/>
            </w:pPr>
            <w:r>
              <w:rPr>
                <w:color w:val="000000"/>
              </w:rPr>
              <w:t>2,808</w:t>
            </w:r>
          </w:p>
        </w:tc>
        <w:tc>
          <w:tcPr>
            <w:tcW w:w="932" w:type="dxa"/>
            <w:tcBorders>
              <w:right w:val="single" w:sz="4" w:space="0" w:color="000000"/>
            </w:tcBorders>
            <w:shd w:val="clear" w:color="auto" w:fill="auto"/>
            <w:vAlign w:val="center"/>
          </w:tcPr>
          <w:p w14:paraId="0000030C" w14:textId="77777777" w:rsidR="005537F9" w:rsidRDefault="000D7614">
            <w:pPr>
              <w:spacing w:after="0"/>
              <w:jc w:val="center"/>
            </w:pPr>
            <w:r>
              <w:rPr>
                <w:color w:val="000000"/>
              </w:rPr>
              <w:t>23,104</w:t>
            </w:r>
          </w:p>
        </w:tc>
        <w:tc>
          <w:tcPr>
            <w:tcW w:w="986" w:type="dxa"/>
            <w:tcBorders>
              <w:left w:val="single" w:sz="4" w:space="0" w:color="000000"/>
            </w:tcBorders>
            <w:shd w:val="clear" w:color="auto" w:fill="auto"/>
            <w:vAlign w:val="center"/>
          </w:tcPr>
          <w:p w14:paraId="0000030D" w14:textId="77777777" w:rsidR="005537F9" w:rsidRDefault="000D7614">
            <w:pPr>
              <w:spacing w:after="0"/>
              <w:jc w:val="center"/>
            </w:pPr>
            <w:r>
              <w:rPr>
                <w:color w:val="000000"/>
              </w:rPr>
              <w:t>79,480</w:t>
            </w:r>
          </w:p>
        </w:tc>
      </w:tr>
      <w:tr w:rsidR="005537F9" w14:paraId="57D1C712" w14:textId="77777777">
        <w:trPr>
          <w:cantSplit/>
          <w:trHeight w:val="23"/>
        </w:trPr>
        <w:tc>
          <w:tcPr>
            <w:tcW w:w="808" w:type="dxa"/>
            <w:tcBorders>
              <w:right w:val="single" w:sz="4" w:space="0" w:color="000000"/>
            </w:tcBorders>
            <w:shd w:val="clear" w:color="auto" w:fill="auto"/>
            <w:vAlign w:val="center"/>
          </w:tcPr>
          <w:p w14:paraId="0000030E" w14:textId="77777777" w:rsidR="005537F9" w:rsidRDefault="000D7614">
            <w:pPr>
              <w:spacing w:after="0"/>
            </w:pPr>
            <w:r>
              <w:rPr>
                <w:color w:val="000000"/>
              </w:rPr>
              <w:t>2016</w:t>
            </w:r>
          </w:p>
        </w:tc>
        <w:tc>
          <w:tcPr>
            <w:tcW w:w="937" w:type="dxa"/>
            <w:tcBorders>
              <w:left w:val="single" w:sz="4" w:space="0" w:color="000000"/>
            </w:tcBorders>
            <w:shd w:val="clear" w:color="auto" w:fill="auto"/>
            <w:vAlign w:val="center"/>
          </w:tcPr>
          <w:p w14:paraId="0000030F" w14:textId="77777777" w:rsidR="005537F9" w:rsidRDefault="000D7614">
            <w:pPr>
              <w:spacing w:after="0"/>
              <w:jc w:val="center"/>
            </w:pPr>
            <w:r>
              <w:rPr>
                <w:color w:val="000000"/>
              </w:rPr>
              <w:t>15,217</w:t>
            </w:r>
          </w:p>
        </w:tc>
        <w:tc>
          <w:tcPr>
            <w:tcW w:w="912" w:type="dxa"/>
            <w:shd w:val="clear" w:color="auto" w:fill="auto"/>
            <w:vAlign w:val="center"/>
          </w:tcPr>
          <w:p w14:paraId="00000310" w14:textId="77777777" w:rsidR="005537F9" w:rsidRDefault="000D7614">
            <w:pPr>
              <w:spacing w:after="0"/>
              <w:jc w:val="center"/>
            </w:pPr>
            <w:r>
              <w:rPr>
                <w:color w:val="000000"/>
              </w:rPr>
              <w:t>8,123</w:t>
            </w:r>
          </w:p>
        </w:tc>
        <w:tc>
          <w:tcPr>
            <w:tcW w:w="916" w:type="dxa"/>
            <w:shd w:val="clear" w:color="auto" w:fill="auto"/>
            <w:vAlign w:val="center"/>
          </w:tcPr>
          <w:p w14:paraId="00000311" w14:textId="77777777" w:rsidR="005537F9" w:rsidRDefault="000D7614">
            <w:pPr>
              <w:spacing w:after="0"/>
              <w:jc w:val="center"/>
            </w:pPr>
            <w:r>
              <w:rPr>
                <w:color w:val="000000"/>
              </w:rPr>
              <w:t>19,248</w:t>
            </w:r>
          </w:p>
        </w:tc>
        <w:tc>
          <w:tcPr>
            <w:tcW w:w="823" w:type="dxa"/>
            <w:shd w:val="clear" w:color="auto" w:fill="auto"/>
            <w:vAlign w:val="center"/>
          </w:tcPr>
          <w:p w14:paraId="00000312" w14:textId="77777777" w:rsidR="005537F9" w:rsidRDefault="000D7614">
            <w:pPr>
              <w:spacing w:after="0"/>
              <w:jc w:val="center"/>
            </w:pPr>
            <w:r>
              <w:rPr>
                <w:color w:val="000000"/>
              </w:rPr>
              <w:t>346</w:t>
            </w:r>
          </w:p>
        </w:tc>
        <w:tc>
          <w:tcPr>
            <w:tcW w:w="1092" w:type="dxa"/>
            <w:tcBorders>
              <w:right w:val="single" w:sz="4" w:space="0" w:color="000000"/>
            </w:tcBorders>
            <w:shd w:val="clear" w:color="auto" w:fill="auto"/>
            <w:vAlign w:val="center"/>
          </w:tcPr>
          <w:p w14:paraId="00000313" w14:textId="77777777" w:rsidR="005537F9" w:rsidRDefault="000D7614">
            <w:pPr>
              <w:spacing w:after="0"/>
              <w:jc w:val="center"/>
            </w:pPr>
            <w:r>
              <w:rPr>
                <w:color w:val="000000"/>
              </w:rPr>
              <w:t>42,934</w:t>
            </w:r>
          </w:p>
        </w:tc>
        <w:tc>
          <w:tcPr>
            <w:tcW w:w="748" w:type="dxa"/>
            <w:tcBorders>
              <w:left w:val="single" w:sz="4" w:space="0" w:color="000000"/>
            </w:tcBorders>
            <w:shd w:val="clear" w:color="auto" w:fill="auto"/>
            <w:vAlign w:val="center"/>
          </w:tcPr>
          <w:p w14:paraId="00000314" w14:textId="77777777" w:rsidR="005537F9" w:rsidRDefault="000D7614">
            <w:pPr>
              <w:spacing w:after="0"/>
              <w:jc w:val="center"/>
            </w:pPr>
            <w:r>
              <w:rPr>
                <w:color w:val="000000"/>
              </w:rPr>
              <w:t>803</w:t>
            </w:r>
          </w:p>
        </w:tc>
        <w:tc>
          <w:tcPr>
            <w:tcW w:w="916" w:type="dxa"/>
            <w:shd w:val="clear" w:color="auto" w:fill="auto"/>
            <w:vAlign w:val="center"/>
          </w:tcPr>
          <w:p w14:paraId="00000315" w14:textId="77777777" w:rsidR="005537F9" w:rsidRDefault="000D7614">
            <w:pPr>
              <w:spacing w:after="0"/>
              <w:jc w:val="center"/>
            </w:pPr>
            <w:r>
              <w:rPr>
                <w:color w:val="000000"/>
              </w:rPr>
              <w:t>18,609</w:t>
            </w:r>
          </w:p>
        </w:tc>
        <w:tc>
          <w:tcPr>
            <w:tcW w:w="825" w:type="dxa"/>
            <w:shd w:val="clear" w:color="auto" w:fill="auto"/>
            <w:vAlign w:val="center"/>
          </w:tcPr>
          <w:p w14:paraId="00000316" w14:textId="77777777" w:rsidR="005537F9" w:rsidRDefault="000D7614">
            <w:pPr>
              <w:spacing w:after="0"/>
              <w:jc w:val="center"/>
            </w:pPr>
            <w:r>
              <w:rPr>
                <w:color w:val="000000"/>
              </w:rPr>
              <w:t>1,708</w:t>
            </w:r>
          </w:p>
        </w:tc>
        <w:tc>
          <w:tcPr>
            <w:tcW w:w="932" w:type="dxa"/>
            <w:tcBorders>
              <w:right w:val="single" w:sz="4" w:space="0" w:color="000000"/>
            </w:tcBorders>
            <w:shd w:val="clear" w:color="auto" w:fill="auto"/>
            <w:vAlign w:val="center"/>
          </w:tcPr>
          <w:p w14:paraId="00000317" w14:textId="77777777" w:rsidR="005537F9" w:rsidRDefault="000D7614">
            <w:pPr>
              <w:spacing w:after="0"/>
              <w:jc w:val="center"/>
            </w:pPr>
            <w:r>
              <w:rPr>
                <w:color w:val="000000"/>
              </w:rPr>
              <w:t>21,120</w:t>
            </w:r>
          </w:p>
        </w:tc>
        <w:tc>
          <w:tcPr>
            <w:tcW w:w="986" w:type="dxa"/>
            <w:tcBorders>
              <w:left w:val="single" w:sz="4" w:space="0" w:color="000000"/>
            </w:tcBorders>
            <w:shd w:val="clear" w:color="auto" w:fill="auto"/>
            <w:vAlign w:val="center"/>
          </w:tcPr>
          <w:p w14:paraId="00000318" w14:textId="77777777" w:rsidR="005537F9" w:rsidRDefault="000D7614">
            <w:pPr>
              <w:spacing w:after="0"/>
              <w:jc w:val="center"/>
            </w:pPr>
            <w:r>
              <w:rPr>
                <w:color w:val="000000"/>
              </w:rPr>
              <w:t>64,054</w:t>
            </w:r>
          </w:p>
        </w:tc>
      </w:tr>
      <w:tr w:rsidR="005537F9" w14:paraId="25CEEC6F" w14:textId="77777777">
        <w:trPr>
          <w:cantSplit/>
          <w:trHeight w:val="23"/>
        </w:trPr>
        <w:tc>
          <w:tcPr>
            <w:tcW w:w="808" w:type="dxa"/>
            <w:tcBorders>
              <w:right w:val="single" w:sz="4" w:space="0" w:color="000000"/>
            </w:tcBorders>
            <w:shd w:val="clear" w:color="auto" w:fill="auto"/>
            <w:vAlign w:val="center"/>
          </w:tcPr>
          <w:p w14:paraId="00000319" w14:textId="77777777" w:rsidR="005537F9" w:rsidRDefault="000D7614">
            <w:pPr>
              <w:spacing w:after="0"/>
            </w:pPr>
            <w:r>
              <w:rPr>
                <w:color w:val="000000"/>
              </w:rPr>
              <w:t>2017</w:t>
            </w:r>
          </w:p>
        </w:tc>
        <w:tc>
          <w:tcPr>
            <w:tcW w:w="937" w:type="dxa"/>
            <w:tcBorders>
              <w:left w:val="single" w:sz="4" w:space="0" w:color="000000"/>
            </w:tcBorders>
            <w:shd w:val="clear" w:color="auto" w:fill="auto"/>
            <w:vAlign w:val="center"/>
          </w:tcPr>
          <w:p w14:paraId="0000031A" w14:textId="77777777" w:rsidR="005537F9" w:rsidRDefault="000D7614">
            <w:pPr>
              <w:spacing w:after="0"/>
              <w:jc w:val="center"/>
            </w:pPr>
            <w:r>
              <w:rPr>
                <w:color w:val="000000"/>
              </w:rPr>
              <w:t>13,041</w:t>
            </w:r>
          </w:p>
        </w:tc>
        <w:tc>
          <w:tcPr>
            <w:tcW w:w="912" w:type="dxa"/>
            <w:shd w:val="clear" w:color="auto" w:fill="auto"/>
            <w:vAlign w:val="center"/>
          </w:tcPr>
          <w:p w14:paraId="0000031B" w14:textId="77777777" w:rsidR="005537F9" w:rsidRDefault="000D7614">
            <w:pPr>
              <w:spacing w:after="0"/>
              <w:jc w:val="center"/>
            </w:pPr>
            <w:r>
              <w:rPr>
                <w:color w:val="000000"/>
              </w:rPr>
              <w:t>8,965</w:t>
            </w:r>
          </w:p>
        </w:tc>
        <w:tc>
          <w:tcPr>
            <w:tcW w:w="916" w:type="dxa"/>
            <w:shd w:val="clear" w:color="auto" w:fill="auto"/>
            <w:vAlign w:val="center"/>
          </w:tcPr>
          <w:p w14:paraId="0000031C" w14:textId="77777777" w:rsidR="005537F9" w:rsidRDefault="000D7614">
            <w:pPr>
              <w:spacing w:after="0"/>
              <w:jc w:val="center"/>
            </w:pPr>
            <w:r>
              <w:rPr>
                <w:color w:val="000000"/>
              </w:rPr>
              <w:t>13,426</w:t>
            </w:r>
          </w:p>
        </w:tc>
        <w:tc>
          <w:tcPr>
            <w:tcW w:w="823" w:type="dxa"/>
            <w:shd w:val="clear" w:color="auto" w:fill="auto"/>
            <w:vAlign w:val="center"/>
          </w:tcPr>
          <w:p w14:paraId="0000031D" w14:textId="77777777" w:rsidR="005537F9" w:rsidRDefault="000D7614">
            <w:pPr>
              <w:spacing w:after="0"/>
              <w:jc w:val="center"/>
            </w:pPr>
            <w:r>
              <w:rPr>
                <w:color w:val="000000"/>
              </w:rPr>
              <w:t>67</w:t>
            </w:r>
          </w:p>
        </w:tc>
        <w:tc>
          <w:tcPr>
            <w:tcW w:w="1092" w:type="dxa"/>
            <w:tcBorders>
              <w:right w:val="single" w:sz="4" w:space="0" w:color="000000"/>
            </w:tcBorders>
            <w:shd w:val="clear" w:color="auto" w:fill="auto"/>
            <w:vAlign w:val="center"/>
          </w:tcPr>
          <w:p w14:paraId="0000031E" w14:textId="77777777" w:rsidR="005537F9" w:rsidRDefault="000D7614">
            <w:pPr>
              <w:spacing w:after="0"/>
              <w:jc w:val="center"/>
            </w:pPr>
            <w:r>
              <w:rPr>
                <w:color w:val="000000"/>
              </w:rPr>
              <w:t>35,499</w:t>
            </w:r>
          </w:p>
        </w:tc>
        <w:tc>
          <w:tcPr>
            <w:tcW w:w="748" w:type="dxa"/>
            <w:tcBorders>
              <w:left w:val="single" w:sz="4" w:space="0" w:color="000000"/>
            </w:tcBorders>
            <w:shd w:val="clear" w:color="auto" w:fill="auto"/>
            <w:vAlign w:val="center"/>
          </w:tcPr>
          <w:p w14:paraId="0000031F" w14:textId="77777777" w:rsidR="005537F9" w:rsidRDefault="000D7614">
            <w:pPr>
              <w:spacing w:after="0"/>
              <w:jc w:val="center"/>
            </w:pPr>
            <w:r>
              <w:rPr>
                <w:color w:val="000000"/>
              </w:rPr>
              <w:t>155</w:t>
            </w:r>
          </w:p>
        </w:tc>
        <w:tc>
          <w:tcPr>
            <w:tcW w:w="916" w:type="dxa"/>
            <w:shd w:val="clear" w:color="auto" w:fill="auto"/>
            <w:vAlign w:val="center"/>
          </w:tcPr>
          <w:p w14:paraId="00000320" w14:textId="77777777" w:rsidR="005537F9" w:rsidRDefault="000D7614">
            <w:pPr>
              <w:spacing w:after="0"/>
              <w:jc w:val="center"/>
            </w:pPr>
            <w:r>
              <w:rPr>
                <w:color w:val="000000"/>
              </w:rPr>
              <w:t>13,011</w:t>
            </w:r>
          </w:p>
        </w:tc>
        <w:tc>
          <w:tcPr>
            <w:tcW w:w="825" w:type="dxa"/>
            <w:shd w:val="clear" w:color="auto" w:fill="auto"/>
            <w:vAlign w:val="center"/>
          </w:tcPr>
          <w:p w14:paraId="00000321" w14:textId="77777777" w:rsidR="005537F9" w:rsidRDefault="000D7614">
            <w:pPr>
              <w:spacing w:after="0"/>
              <w:jc w:val="center"/>
            </w:pPr>
            <w:r>
              <w:rPr>
                <w:color w:val="000000"/>
              </w:rPr>
              <w:t>62</w:t>
            </w:r>
          </w:p>
        </w:tc>
        <w:tc>
          <w:tcPr>
            <w:tcW w:w="932" w:type="dxa"/>
            <w:tcBorders>
              <w:right w:val="single" w:sz="4" w:space="0" w:color="000000"/>
            </w:tcBorders>
            <w:shd w:val="clear" w:color="auto" w:fill="auto"/>
            <w:vAlign w:val="center"/>
          </w:tcPr>
          <w:p w14:paraId="00000322" w14:textId="77777777" w:rsidR="005537F9" w:rsidRDefault="000D7614">
            <w:pPr>
              <w:spacing w:after="0"/>
              <w:jc w:val="center"/>
            </w:pPr>
            <w:r>
              <w:rPr>
                <w:color w:val="000000"/>
              </w:rPr>
              <w:t>13,228</w:t>
            </w:r>
          </w:p>
        </w:tc>
        <w:tc>
          <w:tcPr>
            <w:tcW w:w="986" w:type="dxa"/>
            <w:tcBorders>
              <w:left w:val="single" w:sz="4" w:space="0" w:color="000000"/>
            </w:tcBorders>
            <w:shd w:val="clear" w:color="auto" w:fill="auto"/>
            <w:vAlign w:val="center"/>
          </w:tcPr>
          <w:p w14:paraId="00000323" w14:textId="77777777" w:rsidR="005537F9" w:rsidRDefault="000D7614">
            <w:pPr>
              <w:spacing w:after="0"/>
              <w:jc w:val="center"/>
            </w:pPr>
            <w:r>
              <w:rPr>
                <w:color w:val="000000"/>
              </w:rPr>
              <w:t>48,727</w:t>
            </w:r>
          </w:p>
        </w:tc>
      </w:tr>
      <w:tr w:rsidR="005537F9" w14:paraId="0E513193" w14:textId="77777777">
        <w:trPr>
          <w:cantSplit/>
          <w:trHeight w:val="23"/>
        </w:trPr>
        <w:tc>
          <w:tcPr>
            <w:tcW w:w="808" w:type="dxa"/>
            <w:tcBorders>
              <w:right w:val="single" w:sz="4" w:space="0" w:color="000000"/>
            </w:tcBorders>
            <w:shd w:val="clear" w:color="auto" w:fill="auto"/>
            <w:vAlign w:val="center"/>
          </w:tcPr>
          <w:p w14:paraId="00000324" w14:textId="77777777" w:rsidR="005537F9" w:rsidRDefault="000D7614">
            <w:pPr>
              <w:spacing w:after="0"/>
            </w:pPr>
            <w:r>
              <w:rPr>
                <w:color w:val="000000"/>
              </w:rPr>
              <w:t>2018</w:t>
            </w:r>
          </w:p>
        </w:tc>
        <w:tc>
          <w:tcPr>
            <w:tcW w:w="937" w:type="dxa"/>
            <w:tcBorders>
              <w:left w:val="single" w:sz="4" w:space="0" w:color="000000"/>
            </w:tcBorders>
            <w:shd w:val="clear" w:color="auto" w:fill="auto"/>
            <w:vAlign w:val="center"/>
          </w:tcPr>
          <w:p w14:paraId="00000325" w14:textId="77777777" w:rsidR="005537F9" w:rsidRDefault="000D7614">
            <w:pPr>
              <w:spacing w:after="0"/>
              <w:jc w:val="center"/>
            </w:pPr>
            <w:r>
              <w:rPr>
                <w:color w:val="000000"/>
              </w:rPr>
              <w:t>3,818</w:t>
            </w:r>
          </w:p>
        </w:tc>
        <w:tc>
          <w:tcPr>
            <w:tcW w:w="912" w:type="dxa"/>
            <w:shd w:val="clear" w:color="auto" w:fill="auto"/>
            <w:vAlign w:val="center"/>
          </w:tcPr>
          <w:p w14:paraId="00000326" w14:textId="77777777" w:rsidR="005537F9" w:rsidRDefault="000D7614">
            <w:pPr>
              <w:spacing w:after="0"/>
              <w:jc w:val="center"/>
            </w:pPr>
            <w:r>
              <w:rPr>
                <w:color w:val="000000"/>
              </w:rPr>
              <w:t>3,033</w:t>
            </w:r>
          </w:p>
        </w:tc>
        <w:tc>
          <w:tcPr>
            <w:tcW w:w="916" w:type="dxa"/>
            <w:shd w:val="clear" w:color="auto" w:fill="auto"/>
            <w:vAlign w:val="center"/>
          </w:tcPr>
          <w:p w14:paraId="00000327" w14:textId="77777777" w:rsidR="005537F9" w:rsidRDefault="000D7614">
            <w:pPr>
              <w:spacing w:after="0"/>
              <w:jc w:val="center"/>
            </w:pPr>
            <w:r>
              <w:rPr>
                <w:color w:val="000000"/>
              </w:rPr>
              <w:t>4,013</w:t>
            </w:r>
          </w:p>
        </w:tc>
        <w:tc>
          <w:tcPr>
            <w:tcW w:w="823" w:type="dxa"/>
            <w:shd w:val="clear" w:color="auto" w:fill="auto"/>
            <w:vAlign w:val="center"/>
          </w:tcPr>
          <w:p w14:paraId="00000328" w14:textId="77777777" w:rsidR="005537F9" w:rsidRDefault="000D7614">
            <w:pPr>
              <w:spacing w:after="0"/>
              <w:jc w:val="center"/>
            </w:pPr>
            <w:r>
              <w:rPr>
                <w:color w:val="000000"/>
              </w:rPr>
              <w:t>121</w:t>
            </w:r>
          </w:p>
        </w:tc>
        <w:tc>
          <w:tcPr>
            <w:tcW w:w="1092" w:type="dxa"/>
            <w:tcBorders>
              <w:right w:val="single" w:sz="4" w:space="0" w:color="000000"/>
            </w:tcBorders>
            <w:shd w:val="clear" w:color="auto" w:fill="auto"/>
            <w:vAlign w:val="center"/>
          </w:tcPr>
          <w:p w14:paraId="00000329" w14:textId="77777777" w:rsidR="005537F9" w:rsidRDefault="000D7614">
            <w:pPr>
              <w:spacing w:after="0"/>
              <w:jc w:val="center"/>
            </w:pPr>
            <w:r>
              <w:rPr>
                <w:color w:val="000000"/>
              </w:rPr>
              <w:t>10,985</w:t>
            </w:r>
          </w:p>
        </w:tc>
        <w:tc>
          <w:tcPr>
            <w:tcW w:w="748" w:type="dxa"/>
            <w:tcBorders>
              <w:left w:val="single" w:sz="4" w:space="0" w:color="000000"/>
            </w:tcBorders>
            <w:shd w:val="clear" w:color="auto" w:fill="auto"/>
            <w:vAlign w:val="center"/>
          </w:tcPr>
          <w:p w14:paraId="0000032A" w14:textId="77777777" w:rsidR="005537F9" w:rsidRDefault="000D7614">
            <w:pPr>
              <w:spacing w:after="0"/>
              <w:jc w:val="center"/>
            </w:pPr>
            <w:r>
              <w:rPr>
                <w:color w:val="000000"/>
              </w:rPr>
              <w:t>310</w:t>
            </w:r>
          </w:p>
        </w:tc>
        <w:tc>
          <w:tcPr>
            <w:tcW w:w="916" w:type="dxa"/>
            <w:shd w:val="clear" w:color="auto" w:fill="auto"/>
            <w:vAlign w:val="center"/>
          </w:tcPr>
          <w:p w14:paraId="0000032B" w14:textId="77777777" w:rsidR="005537F9" w:rsidRDefault="000D7614">
            <w:pPr>
              <w:spacing w:after="0"/>
              <w:jc w:val="center"/>
            </w:pPr>
            <w:r>
              <w:rPr>
                <w:color w:val="000000"/>
              </w:rPr>
              <w:t>3,660</w:t>
            </w:r>
          </w:p>
        </w:tc>
        <w:tc>
          <w:tcPr>
            <w:tcW w:w="825" w:type="dxa"/>
            <w:shd w:val="clear" w:color="auto" w:fill="auto"/>
            <w:vAlign w:val="center"/>
          </w:tcPr>
          <w:p w14:paraId="0000032C" w14:textId="77777777" w:rsidR="005537F9" w:rsidRDefault="000D7614">
            <w:pPr>
              <w:spacing w:after="0"/>
              <w:jc w:val="center"/>
            </w:pPr>
            <w:r>
              <w:rPr>
                <w:color w:val="000000"/>
              </w:rPr>
              <w:t>195</w:t>
            </w:r>
          </w:p>
        </w:tc>
        <w:tc>
          <w:tcPr>
            <w:tcW w:w="932" w:type="dxa"/>
            <w:tcBorders>
              <w:right w:val="single" w:sz="4" w:space="0" w:color="000000"/>
            </w:tcBorders>
            <w:shd w:val="clear" w:color="auto" w:fill="auto"/>
            <w:vAlign w:val="center"/>
          </w:tcPr>
          <w:p w14:paraId="0000032D" w14:textId="77777777" w:rsidR="005537F9" w:rsidRDefault="000D7614">
            <w:pPr>
              <w:spacing w:after="0"/>
              <w:jc w:val="center"/>
            </w:pPr>
            <w:r>
              <w:rPr>
                <w:color w:val="000000"/>
              </w:rPr>
              <w:t>4,165</w:t>
            </w:r>
          </w:p>
        </w:tc>
        <w:tc>
          <w:tcPr>
            <w:tcW w:w="986" w:type="dxa"/>
            <w:tcBorders>
              <w:left w:val="single" w:sz="4" w:space="0" w:color="000000"/>
            </w:tcBorders>
            <w:shd w:val="clear" w:color="auto" w:fill="auto"/>
            <w:vAlign w:val="center"/>
          </w:tcPr>
          <w:p w14:paraId="0000032E" w14:textId="77777777" w:rsidR="005537F9" w:rsidRDefault="000D7614">
            <w:pPr>
              <w:spacing w:after="0"/>
              <w:jc w:val="center"/>
            </w:pPr>
            <w:r>
              <w:rPr>
                <w:color w:val="000000"/>
              </w:rPr>
              <w:t>15,150</w:t>
            </w:r>
          </w:p>
        </w:tc>
      </w:tr>
      <w:tr w:rsidR="005537F9" w14:paraId="5BE7804F" w14:textId="77777777">
        <w:trPr>
          <w:cantSplit/>
          <w:trHeight w:val="23"/>
        </w:trPr>
        <w:tc>
          <w:tcPr>
            <w:tcW w:w="808" w:type="dxa"/>
            <w:tcBorders>
              <w:right w:val="single" w:sz="4" w:space="0" w:color="000000"/>
            </w:tcBorders>
            <w:shd w:val="clear" w:color="auto" w:fill="auto"/>
            <w:vAlign w:val="center"/>
          </w:tcPr>
          <w:p w14:paraId="0000032F" w14:textId="77777777" w:rsidR="005537F9" w:rsidRDefault="000D7614">
            <w:pPr>
              <w:spacing w:after="0"/>
            </w:pPr>
            <w:r>
              <w:rPr>
                <w:color w:val="000000"/>
              </w:rPr>
              <w:t>2019</w:t>
            </w:r>
          </w:p>
        </w:tc>
        <w:tc>
          <w:tcPr>
            <w:tcW w:w="937" w:type="dxa"/>
            <w:tcBorders>
              <w:left w:val="single" w:sz="4" w:space="0" w:color="000000"/>
            </w:tcBorders>
            <w:shd w:val="clear" w:color="auto" w:fill="auto"/>
            <w:vAlign w:val="center"/>
          </w:tcPr>
          <w:p w14:paraId="00000330" w14:textId="77777777" w:rsidR="005537F9" w:rsidRDefault="000D7614">
            <w:pPr>
              <w:spacing w:after="0"/>
              <w:jc w:val="center"/>
            </w:pPr>
            <w:r>
              <w:rPr>
                <w:color w:val="000000"/>
              </w:rPr>
              <w:t>4,535</w:t>
            </w:r>
          </w:p>
        </w:tc>
        <w:tc>
          <w:tcPr>
            <w:tcW w:w="912" w:type="dxa"/>
            <w:shd w:val="clear" w:color="auto" w:fill="auto"/>
            <w:vAlign w:val="center"/>
          </w:tcPr>
          <w:p w14:paraId="00000331" w14:textId="77777777" w:rsidR="005537F9" w:rsidRDefault="000D7614">
            <w:pPr>
              <w:spacing w:after="0"/>
              <w:jc w:val="center"/>
            </w:pPr>
            <w:r>
              <w:rPr>
                <w:color w:val="000000"/>
              </w:rPr>
              <w:t>2,763</w:t>
            </w:r>
          </w:p>
        </w:tc>
        <w:tc>
          <w:tcPr>
            <w:tcW w:w="916" w:type="dxa"/>
            <w:shd w:val="clear" w:color="auto" w:fill="auto"/>
            <w:vAlign w:val="center"/>
          </w:tcPr>
          <w:p w14:paraId="00000332" w14:textId="77777777" w:rsidR="005537F9" w:rsidRDefault="000D7614">
            <w:pPr>
              <w:spacing w:after="0"/>
              <w:jc w:val="center"/>
            </w:pPr>
            <w:r>
              <w:rPr>
                <w:color w:val="000000"/>
              </w:rPr>
              <w:t>3,732</w:t>
            </w:r>
          </w:p>
        </w:tc>
        <w:tc>
          <w:tcPr>
            <w:tcW w:w="823" w:type="dxa"/>
            <w:shd w:val="clear" w:color="auto" w:fill="auto"/>
            <w:vAlign w:val="center"/>
          </w:tcPr>
          <w:p w14:paraId="00000333" w14:textId="77777777" w:rsidR="005537F9" w:rsidRDefault="000D7614">
            <w:pPr>
              <w:spacing w:after="0"/>
              <w:jc w:val="center"/>
            </w:pPr>
            <w:r>
              <w:rPr>
                <w:color w:val="000000"/>
              </w:rPr>
              <w:t>178</w:t>
            </w:r>
          </w:p>
        </w:tc>
        <w:tc>
          <w:tcPr>
            <w:tcW w:w="1092" w:type="dxa"/>
            <w:tcBorders>
              <w:right w:val="single" w:sz="4" w:space="0" w:color="000000"/>
            </w:tcBorders>
            <w:shd w:val="clear" w:color="auto" w:fill="auto"/>
            <w:vAlign w:val="center"/>
          </w:tcPr>
          <w:p w14:paraId="00000334" w14:textId="77777777" w:rsidR="005537F9" w:rsidRDefault="000D7614">
            <w:pPr>
              <w:spacing w:after="0"/>
              <w:jc w:val="center"/>
            </w:pPr>
            <w:r>
              <w:rPr>
                <w:color w:val="000000"/>
              </w:rPr>
              <w:t>11,208</w:t>
            </w:r>
          </w:p>
        </w:tc>
        <w:tc>
          <w:tcPr>
            <w:tcW w:w="748" w:type="dxa"/>
            <w:tcBorders>
              <w:left w:val="single" w:sz="4" w:space="0" w:color="000000"/>
            </w:tcBorders>
            <w:shd w:val="clear" w:color="auto" w:fill="auto"/>
            <w:vAlign w:val="center"/>
          </w:tcPr>
          <w:p w14:paraId="00000335" w14:textId="77777777" w:rsidR="005537F9" w:rsidRDefault="000D7614">
            <w:pPr>
              <w:spacing w:after="0"/>
              <w:jc w:val="center"/>
            </w:pPr>
            <w:r>
              <w:rPr>
                <w:color w:val="000000"/>
              </w:rPr>
              <w:t>358</w:t>
            </w:r>
          </w:p>
        </w:tc>
        <w:tc>
          <w:tcPr>
            <w:tcW w:w="916" w:type="dxa"/>
            <w:shd w:val="clear" w:color="auto" w:fill="auto"/>
            <w:vAlign w:val="center"/>
          </w:tcPr>
          <w:p w14:paraId="00000336" w14:textId="77777777" w:rsidR="005537F9" w:rsidRDefault="000D7614">
            <w:pPr>
              <w:spacing w:after="0"/>
              <w:jc w:val="center"/>
            </w:pPr>
            <w:r>
              <w:rPr>
                <w:color w:val="000000"/>
              </w:rPr>
              <w:t>3,820</w:t>
            </w:r>
          </w:p>
        </w:tc>
        <w:tc>
          <w:tcPr>
            <w:tcW w:w="825" w:type="dxa"/>
            <w:shd w:val="clear" w:color="auto" w:fill="auto"/>
            <w:vAlign w:val="center"/>
          </w:tcPr>
          <w:p w14:paraId="00000337" w14:textId="77777777" w:rsidR="005537F9" w:rsidRDefault="000D7614">
            <w:pPr>
              <w:spacing w:after="0"/>
              <w:jc w:val="center"/>
            </w:pPr>
            <w:r>
              <w:rPr>
                <w:color w:val="000000"/>
              </w:rPr>
              <w:t>329</w:t>
            </w:r>
          </w:p>
        </w:tc>
        <w:tc>
          <w:tcPr>
            <w:tcW w:w="932" w:type="dxa"/>
            <w:tcBorders>
              <w:right w:val="single" w:sz="4" w:space="0" w:color="000000"/>
            </w:tcBorders>
            <w:shd w:val="clear" w:color="auto" w:fill="auto"/>
            <w:vAlign w:val="center"/>
          </w:tcPr>
          <w:p w14:paraId="00000338" w14:textId="77777777" w:rsidR="005537F9" w:rsidRDefault="000D7614">
            <w:pPr>
              <w:spacing w:after="0"/>
              <w:jc w:val="center"/>
            </w:pPr>
            <w:r>
              <w:rPr>
                <w:color w:val="000000"/>
              </w:rPr>
              <w:t>4,507</w:t>
            </w:r>
          </w:p>
        </w:tc>
        <w:tc>
          <w:tcPr>
            <w:tcW w:w="986" w:type="dxa"/>
            <w:tcBorders>
              <w:left w:val="single" w:sz="4" w:space="0" w:color="000000"/>
            </w:tcBorders>
            <w:shd w:val="clear" w:color="auto" w:fill="auto"/>
            <w:vAlign w:val="center"/>
          </w:tcPr>
          <w:p w14:paraId="00000339" w14:textId="77777777" w:rsidR="005537F9" w:rsidRDefault="000D7614">
            <w:pPr>
              <w:spacing w:after="0"/>
              <w:jc w:val="center"/>
            </w:pPr>
            <w:r>
              <w:rPr>
                <w:color w:val="000000"/>
              </w:rPr>
              <w:t>15,715</w:t>
            </w:r>
          </w:p>
        </w:tc>
      </w:tr>
      <w:tr w:rsidR="005537F9" w14:paraId="5B324178" w14:textId="77777777">
        <w:trPr>
          <w:cantSplit/>
          <w:trHeight w:val="23"/>
        </w:trPr>
        <w:tc>
          <w:tcPr>
            <w:tcW w:w="808" w:type="dxa"/>
            <w:tcBorders>
              <w:right w:val="single" w:sz="4" w:space="0" w:color="000000"/>
            </w:tcBorders>
            <w:shd w:val="clear" w:color="auto" w:fill="auto"/>
            <w:vAlign w:val="center"/>
          </w:tcPr>
          <w:p w14:paraId="0000033A" w14:textId="77777777" w:rsidR="005537F9" w:rsidRDefault="000D7614">
            <w:pPr>
              <w:spacing w:after="0"/>
            </w:pPr>
            <w:r>
              <w:rPr>
                <w:color w:val="000000"/>
              </w:rPr>
              <w:t>2020</w:t>
            </w:r>
          </w:p>
        </w:tc>
        <w:tc>
          <w:tcPr>
            <w:tcW w:w="937" w:type="dxa"/>
            <w:tcBorders>
              <w:left w:val="single" w:sz="4" w:space="0" w:color="000000"/>
            </w:tcBorders>
            <w:shd w:val="clear" w:color="auto" w:fill="auto"/>
            <w:vAlign w:val="center"/>
          </w:tcPr>
          <w:p w14:paraId="0000033B" w14:textId="77777777" w:rsidR="005537F9" w:rsidRDefault="000D7614">
            <w:pPr>
              <w:spacing w:after="0"/>
              <w:jc w:val="center"/>
            </w:pPr>
            <w:r>
              <w:rPr>
                <w:color w:val="000000"/>
              </w:rPr>
              <w:t>3,427</w:t>
            </w:r>
          </w:p>
        </w:tc>
        <w:tc>
          <w:tcPr>
            <w:tcW w:w="912" w:type="dxa"/>
            <w:shd w:val="clear" w:color="auto" w:fill="auto"/>
            <w:vAlign w:val="center"/>
          </w:tcPr>
          <w:p w14:paraId="0000033C" w14:textId="77777777" w:rsidR="005537F9" w:rsidRDefault="000D7614">
            <w:pPr>
              <w:spacing w:after="0"/>
              <w:jc w:val="center"/>
            </w:pPr>
            <w:r>
              <w:rPr>
                <w:color w:val="000000"/>
              </w:rPr>
              <w:t>586</w:t>
            </w:r>
          </w:p>
        </w:tc>
        <w:tc>
          <w:tcPr>
            <w:tcW w:w="916" w:type="dxa"/>
            <w:shd w:val="clear" w:color="auto" w:fill="auto"/>
            <w:vAlign w:val="center"/>
          </w:tcPr>
          <w:p w14:paraId="0000033D" w14:textId="77777777" w:rsidR="005537F9" w:rsidRDefault="000D7614">
            <w:pPr>
              <w:spacing w:after="0"/>
              <w:jc w:val="center"/>
            </w:pPr>
            <w:r>
              <w:rPr>
                <w:color w:val="000000"/>
              </w:rPr>
              <w:t>30</w:t>
            </w:r>
          </w:p>
        </w:tc>
        <w:tc>
          <w:tcPr>
            <w:tcW w:w="823" w:type="dxa"/>
            <w:shd w:val="clear" w:color="auto" w:fill="auto"/>
            <w:vAlign w:val="center"/>
          </w:tcPr>
          <w:p w14:paraId="0000033E" w14:textId="77777777" w:rsidR="005537F9" w:rsidRDefault="000D7614">
            <w:pPr>
              <w:spacing w:after="0"/>
              <w:jc w:val="center"/>
            </w:pPr>
            <w:r>
              <w:rPr>
                <w:color w:val="000000"/>
              </w:rPr>
              <w:t>-</w:t>
            </w:r>
          </w:p>
        </w:tc>
        <w:tc>
          <w:tcPr>
            <w:tcW w:w="1092" w:type="dxa"/>
            <w:tcBorders>
              <w:right w:val="single" w:sz="4" w:space="0" w:color="000000"/>
            </w:tcBorders>
            <w:shd w:val="clear" w:color="auto" w:fill="auto"/>
            <w:vAlign w:val="center"/>
          </w:tcPr>
          <w:p w14:paraId="0000033F" w14:textId="77777777" w:rsidR="005537F9" w:rsidRDefault="000D7614">
            <w:pPr>
              <w:spacing w:after="0"/>
              <w:jc w:val="center"/>
            </w:pPr>
            <w:r>
              <w:rPr>
                <w:color w:val="000000"/>
              </w:rPr>
              <w:t>4,043</w:t>
            </w:r>
          </w:p>
        </w:tc>
        <w:tc>
          <w:tcPr>
            <w:tcW w:w="748" w:type="dxa"/>
            <w:tcBorders>
              <w:left w:val="single" w:sz="4" w:space="0" w:color="000000"/>
            </w:tcBorders>
            <w:shd w:val="clear" w:color="auto" w:fill="auto"/>
            <w:vAlign w:val="center"/>
          </w:tcPr>
          <w:p w14:paraId="00000340" w14:textId="77777777" w:rsidR="005537F9" w:rsidRDefault="000D7614">
            <w:pPr>
              <w:spacing w:after="0"/>
              <w:jc w:val="center"/>
            </w:pPr>
            <w:r>
              <w:rPr>
                <w:color w:val="000000"/>
              </w:rPr>
              <w:t>529</w:t>
            </w:r>
          </w:p>
        </w:tc>
        <w:tc>
          <w:tcPr>
            <w:tcW w:w="916" w:type="dxa"/>
            <w:shd w:val="clear" w:color="auto" w:fill="auto"/>
            <w:vAlign w:val="center"/>
          </w:tcPr>
          <w:p w14:paraId="00000341" w14:textId="77777777" w:rsidR="005537F9" w:rsidRDefault="000D7614">
            <w:pPr>
              <w:spacing w:after="0"/>
              <w:jc w:val="center"/>
            </w:pPr>
            <w:r>
              <w:rPr>
                <w:color w:val="000000"/>
              </w:rPr>
              <w:t>1,779</w:t>
            </w:r>
          </w:p>
        </w:tc>
        <w:tc>
          <w:tcPr>
            <w:tcW w:w="825" w:type="dxa"/>
            <w:shd w:val="clear" w:color="auto" w:fill="auto"/>
            <w:vAlign w:val="center"/>
          </w:tcPr>
          <w:p w14:paraId="00000342" w14:textId="77777777" w:rsidR="005537F9" w:rsidRDefault="000D7614">
            <w:pPr>
              <w:spacing w:after="0"/>
              <w:jc w:val="center"/>
            </w:pPr>
            <w:r>
              <w:rPr>
                <w:color w:val="000000"/>
              </w:rPr>
              <w:t>491</w:t>
            </w:r>
          </w:p>
        </w:tc>
        <w:tc>
          <w:tcPr>
            <w:tcW w:w="932" w:type="dxa"/>
            <w:tcBorders>
              <w:right w:val="single" w:sz="4" w:space="0" w:color="000000"/>
            </w:tcBorders>
            <w:shd w:val="clear" w:color="auto" w:fill="auto"/>
            <w:vAlign w:val="center"/>
          </w:tcPr>
          <w:p w14:paraId="00000343" w14:textId="77777777" w:rsidR="005537F9" w:rsidRDefault="000D7614">
            <w:pPr>
              <w:spacing w:after="0"/>
              <w:jc w:val="center"/>
            </w:pPr>
            <w:r>
              <w:rPr>
                <w:color w:val="000000"/>
              </w:rPr>
              <w:t>2,799</w:t>
            </w:r>
          </w:p>
        </w:tc>
        <w:tc>
          <w:tcPr>
            <w:tcW w:w="986" w:type="dxa"/>
            <w:tcBorders>
              <w:left w:val="single" w:sz="4" w:space="0" w:color="000000"/>
            </w:tcBorders>
            <w:shd w:val="clear" w:color="auto" w:fill="auto"/>
            <w:vAlign w:val="center"/>
          </w:tcPr>
          <w:p w14:paraId="00000344" w14:textId="77777777" w:rsidR="005537F9" w:rsidRDefault="000D7614">
            <w:pPr>
              <w:spacing w:after="0"/>
              <w:jc w:val="center"/>
            </w:pPr>
            <w:r>
              <w:rPr>
                <w:color w:val="000000"/>
              </w:rPr>
              <w:t>6,842</w:t>
            </w:r>
          </w:p>
        </w:tc>
      </w:tr>
      <w:tr w:rsidR="005537F9" w14:paraId="32069294" w14:textId="77777777">
        <w:trPr>
          <w:cantSplit/>
          <w:trHeight w:val="23"/>
        </w:trPr>
        <w:tc>
          <w:tcPr>
            <w:tcW w:w="808" w:type="dxa"/>
            <w:tcBorders>
              <w:right w:val="single" w:sz="4" w:space="0" w:color="000000"/>
            </w:tcBorders>
            <w:shd w:val="clear" w:color="auto" w:fill="auto"/>
            <w:vAlign w:val="center"/>
          </w:tcPr>
          <w:p w14:paraId="00000345" w14:textId="77777777" w:rsidR="005537F9" w:rsidRDefault="000D7614">
            <w:pPr>
              <w:spacing w:after="0"/>
            </w:pPr>
            <w:r>
              <w:rPr>
                <w:color w:val="000000"/>
              </w:rPr>
              <w:t>2021</w:t>
            </w:r>
          </w:p>
        </w:tc>
        <w:tc>
          <w:tcPr>
            <w:tcW w:w="937" w:type="dxa"/>
            <w:tcBorders>
              <w:left w:val="single" w:sz="4" w:space="0" w:color="000000"/>
            </w:tcBorders>
            <w:shd w:val="clear" w:color="auto" w:fill="auto"/>
            <w:vAlign w:val="center"/>
          </w:tcPr>
          <w:p w14:paraId="00000346" w14:textId="77777777" w:rsidR="005537F9" w:rsidRDefault="000D7614">
            <w:pPr>
              <w:spacing w:after="0"/>
              <w:jc w:val="center"/>
            </w:pPr>
            <w:r>
              <w:rPr>
                <w:color w:val="000000"/>
              </w:rPr>
              <w:t>5,986</w:t>
            </w:r>
          </w:p>
        </w:tc>
        <w:tc>
          <w:tcPr>
            <w:tcW w:w="912" w:type="dxa"/>
            <w:shd w:val="clear" w:color="auto" w:fill="auto"/>
            <w:vAlign w:val="center"/>
          </w:tcPr>
          <w:p w14:paraId="00000347" w14:textId="77777777" w:rsidR="005537F9" w:rsidRDefault="000D7614">
            <w:pPr>
              <w:spacing w:after="0"/>
              <w:jc w:val="center"/>
            </w:pPr>
            <w:r>
              <w:rPr>
                <w:color w:val="000000"/>
              </w:rPr>
              <w:t>3,834</w:t>
            </w:r>
          </w:p>
        </w:tc>
        <w:tc>
          <w:tcPr>
            <w:tcW w:w="916" w:type="dxa"/>
            <w:shd w:val="clear" w:color="auto" w:fill="auto"/>
            <w:vAlign w:val="center"/>
          </w:tcPr>
          <w:p w14:paraId="00000348" w14:textId="77777777" w:rsidR="005537F9" w:rsidRDefault="000D7614">
            <w:pPr>
              <w:spacing w:after="0"/>
              <w:jc w:val="center"/>
            </w:pPr>
            <w:r>
              <w:rPr>
                <w:color w:val="000000"/>
              </w:rPr>
              <w:t>3,427</w:t>
            </w:r>
          </w:p>
        </w:tc>
        <w:tc>
          <w:tcPr>
            <w:tcW w:w="823" w:type="dxa"/>
            <w:shd w:val="clear" w:color="auto" w:fill="auto"/>
            <w:vAlign w:val="center"/>
          </w:tcPr>
          <w:p w14:paraId="00000349" w14:textId="77777777" w:rsidR="005537F9" w:rsidRDefault="000D7614">
            <w:pPr>
              <w:spacing w:after="0"/>
              <w:jc w:val="center"/>
            </w:pPr>
            <w:r>
              <w:rPr>
                <w:color w:val="000000"/>
              </w:rPr>
              <w:t>52</w:t>
            </w:r>
          </w:p>
        </w:tc>
        <w:tc>
          <w:tcPr>
            <w:tcW w:w="1092" w:type="dxa"/>
            <w:tcBorders>
              <w:right w:val="single" w:sz="4" w:space="0" w:color="000000"/>
            </w:tcBorders>
            <w:shd w:val="clear" w:color="auto" w:fill="auto"/>
            <w:vAlign w:val="center"/>
          </w:tcPr>
          <w:p w14:paraId="0000034A" w14:textId="77777777" w:rsidR="005537F9" w:rsidRDefault="000D7614">
            <w:pPr>
              <w:spacing w:after="0"/>
              <w:jc w:val="center"/>
            </w:pPr>
            <w:r>
              <w:rPr>
                <w:color w:val="000000"/>
              </w:rPr>
              <w:t>13,299</w:t>
            </w:r>
          </w:p>
        </w:tc>
        <w:tc>
          <w:tcPr>
            <w:tcW w:w="748" w:type="dxa"/>
            <w:tcBorders>
              <w:left w:val="single" w:sz="4" w:space="0" w:color="000000"/>
            </w:tcBorders>
            <w:shd w:val="clear" w:color="auto" w:fill="auto"/>
            <w:vAlign w:val="center"/>
          </w:tcPr>
          <w:p w14:paraId="0000034B" w14:textId="77777777" w:rsidR="005537F9" w:rsidRDefault="000D7614">
            <w:pPr>
              <w:spacing w:after="0"/>
              <w:jc w:val="center"/>
            </w:pPr>
            <w:r>
              <w:rPr>
                <w:color w:val="000000"/>
              </w:rPr>
              <w:t>558</w:t>
            </w:r>
          </w:p>
        </w:tc>
        <w:tc>
          <w:tcPr>
            <w:tcW w:w="916" w:type="dxa"/>
            <w:shd w:val="clear" w:color="auto" w:fill="auto"/>
            <w:vAlign w:val="center"/>
          </w:tcPr>
          <w:p w14:paraId="0000034C" w14:textId="77777777" w:rsidR="005537F9" w:rsidRDefault="000D7614">
            <w:pPr>
              <w:spacing w:after="0"/>
              <w:jc w:val="center"/>
            </w:pPr>
            <w:r>
              <w:rPr>
                <w:color w:val="000000"/>
              </w:rPr>
              <w:t>4,230</w:t>
            </w:r>
          </w:p>
        </w:tc>
        <w:tc>
          <w:tcPr>
            <w:tcW w:w="825" w:type="dxa"/>
            <w:shd w:val="clear" w:color="auto" w:fill="auto"/>
            <w:vAlign w:val="center"/>
          </w:tcPr>
          <w:p w14:paraId="0000034D" w14:textId="77777777" w:rsidR="005537F9" w:rsidRDefault="000D7614">
            <w:pPr>
              <w:spacing w:after="0"/>
              <w:jc w:val="center"/>
            </w:pPr>
            <w:r>
              <w:rPr>
                <w:color w:val="000000"/>
              </w:rPr>
              <w:t>1,085</w:t>
            </w:r>
          </w:p>
        </w:tc>
        <w:tc>
          <w:tcPr>
            <w:tcW w:w="932" w:type="dxa"/>
            <w:tcBorders>
              <w:right w:val="single" w:sz="4" w:space="0" w:color="000000"/>
            </w:tcBorders>
            <w:shd w:val="clear" w:color="auto" w:fill="auto"/>
            <w:vAlign w:val="center"/>
          </w:tcPr>
          <w:p w14:paraId="0000034E" w14:textId="77777777" w:rsidR="005537F9" w:rsidRDefault="000D7614">
            <w:pPr>
              <w:spacing w:after="0"/>
              <w:jc w:val="center"/>
            </w:pPr>
            <w:r>
              <w:rPr>
                <w:color w:val="000000"/>
              </w:rPr>
              <w:t>5,873</w:t>
            </w:r>
          </w:p>
        </w:tc>
        <w:tc>
          <w:tcPr>
            <w:tcW w:w="986" w:type="dxa"/>
            <w:tcBorders>
              <w:left w:val="single" w:sz="4" w:space="0" w:color="000000"/>
            </w:tcBorders>
            <w:shd w:val="clear" w:color="auto" w:fill="auto"/>
            <w:vAlign w:val="center"/>
          </w:tcPr>
          <w:p w14:paraId="0000034F" w14:textId="77777777" w:rsidR="005537F9" w:rsidRDefault="000D7614">
            <w:pPr>
              <w:spacing w:after="0"/>
              <w:jc w:val="center"/>
            </w:pPr>
            <w:r>
              <w:rPr>
                <w:color w:val="000000"/>
              </w:rPr>
              <w:t>19,172</w:t>
            </w:r>
          </w:p>
        </w:tc>
      </w:tr>
      <w:tr w:rsidR="005537F9" w14:paraId="41320684" w14:textId="77777777">
        <w:trPr>
          <w:cantSplit/>
          <w:trHeight w:val="23"/>
        </w:trPr>
        <w:tc>
          <w:tcPr>
            <w:tcW w:w="808" w:type="dxa"/>
            <w:tcBorders>
              <w:right w:val="single" w:sz="4" w:space="0" w:color="000000"/>
            </w:tcBorders>
            <w:shd w:val="clear" w:color="auto" w:fill="auto"/>
            <w:vAlign w:val="bottom"/>
          </w:tcPr>
          <w:p w14:paraId="00000350" w14:textId="77777777" w:rsidR="005537F9" w:rsidRDefault="000D7614">
            <w:pPr>
              <w:spacing w:after="0"/>
            </w:pPr>
            <w:r>
              <w:rPr>
                <w:color w:val="000000"/>
              </w:rPr>
              <w:t>2022</w:t>
            </w:r>
          </w:p>
        </w:tc>
        <w:tc>
          <w:tcPr>
            <w:tcW w:w="937" w:type="dxa"/>
            <w:tcBorders>
              <w:left w:val="single" w:sz="4" w:space="0" w:color="000000"/>
            </w:tcBorders>
            <w:shd w:val="clear" w:color="auto" w:fill="auto"/>
            <w:vAlign w:val="bottom"/>
          </w:tcPr>
          <w:p w14:paraId="00000351" w14:textId="77777777" w:rsidR="005537F9" w:rsidRDefault="000D7614">
            <w:pPr>
              <w:spacing w:after="0"/>
              <w:jc w:val="center"/>
              <w:rPr>
                <w:color w:val="000000"/>
              </w:rPr>
            </w:pPr>
            <w:r>
              <w:rPr>
                <w:color w:val="000000"/>
              </w:rPr>
              <w:t>8,207</w:t>
            </w:r>
          </w:p>
        </w:tc>
        <w:tc>
          <w:tcPr>
            <w:tcW w:w="912" w:type="dxa"/>
            <w:shd w:val="clear" w:color="auto" w:fill="auto"/>
            <w:vAlign w:val="bottom"/>
          </w:tcPr>
          <w:p w14:paraId="00000352" w14:textId="77777777" w:rsidR="005537F9" w:rsidRDefault="000D7614">
            <w:pPr>
              <w:spacing w:after="0"/>
              <w:jc w:val="center"/>
              <w:rPr>
                <w:color w:val="000000"/>
              </w:rPr>
            </w:pPr>
            <w:r>
              <w:rPr>
                <w:color w:val="000000"/>
              </w:rPr>
              <w:t>5,775</w:t>
            </w:r>
          </w:p>
        </w:tc>
        <w:tc>
          <w:tcPr>
            <w:tcW w:w="916" w:type="dxa"/>
            <w:shd w:val="clear" w:color="auto" w:fill="auto"/>
            <w:vAlign w:val="bottom"/>
          </w:tcPr>
          <w:p w14:paraId="00000353" w14:textId="77777777" w:rsidR="005537F9" w:rsidRDefault="000D7614">
            <w:pPr>
              <w:spacing w:after="0"/>
              <w:jc w:val="center"/>
              <w:rPr>
                <w:color w:val="000000"/>
              </w:rPr>
            </w:pPr>
            <w:r>
              <w:rPr>
                <w:color w:val="000000"/>
              </w:rPr>
              <w:t>4,925</w:t>
            </w:r>
          </w:p>
        </w:tc>
        <w:tc>
          <w:tcPr>
            <w:tcW w:w="823" w:type="dxa"/>
            <w:shd w:val="clear" w:color="auto" w:fill="auto"/>
            <w:vAlign w:val="bottom"/>
          </w:tcPr>
          <w:p w14:paraId="00000354" w14:textId="77777777" w:rsidR="005537F9" w:rsidRDefault="000D7614">
            <w:pPr>
              <w:spacing w:after="0"/>
              <w:jc w:val="center"/>
              <w:rPr>
                <w:color w:val="000000"/>
              </w:rPr>
            </w:pPr>
            <w:r>
              <w:rPr>
                <w:color w:val="000000"/>
              </w:rPr>
              <w:t>3</w:t>
            </w:r>
          </w:p>
        </w:tc>
        <w:tc>
          <w:tcPr>
            <w:tcW w:w="1092" w:type="dxa"/>
            <w:tcBorders>
              <w:right w:val="single" w:sz="4" w:space="0" w:color="000000"/>
            </w:tcBorders>
            <w:shd w:val="clear" w:color="auto" w:fill="auto"/>
            <w:vAlign w:val="bottom"/>
          </w:tcPr>
          <w:p w14:paraId="00000355" w14:textId="77777777" w:rsidR="005537F9" w:rsidRDefault="000D7614">
            <w:pPr>
              <w:spacing w:after="0"/>
              <w:jc w:val="center"/>
              <w:rPr>
                <w:color w:val="000000"/>
              </w:rPr>
            </w:pPr>
            <w:r>
              <w:rPr>
                <w:color w:val="000000"/>
              </w:rPr>
              <w:t>18,910</w:t>
            </w:r>
          </w:p>
        </w:tc>
        <w:tc>
          <w:tcPr>
            <w:tcW w:w="748" w:type="dxa"/>
            <w:tcBorders>
              <w:left w:val="single" w:sz="4" w:space="0" w:color="000000"/>
            </w:tcBorders>
            <w:shd w:val="clear" w:color="auto" w:fill="auto"/>
            <w:vAlign w:val="bottom"/>
          </w:tcPr>
          <w:p w14:paraId="00000356" w14:textId="77777777" w:rsidR="005537F9" w:rsidRDefault="000D7614">
            <w:pPr>
              <w:spacing w:after="0"/>
              <w:jc w:val="center"/>
              <w:rPr>
                <w:color w:val="000000"/>
              </w:rPr>
            </w:pPr>
            <w:r>
              <w:rPr>
                <w:color w:val="000000"/>
              </w:rPr>
              <w:t>357</w:t>
            </w:r>
          </w:p>
        </w:tc>
        <w:tc>
          <w:tcPr>
            <w:tcW w:w="916" w:type="dxa"/>
            <w:shd w:val="clear" w:color="auto" w:fill="auto"/>
            <w:vAlign w:val="bottom"/>
          </w:tcPr>
          <w:p w14:paraId="00000357" w14:textId="77777777" w:rsidR="005537F9" w:rsidRDefault="000D7614">
            <w:pPr>
              <w:spacing w:after="0"/>
              <w:jc w:val="center"/>
              <w:rPr>
                <w:color w:val="000000"/>
              </w:rPr>
            </w:pPr>
            <w:r>
              <w:rPr>
                <w:color w:val="000000"/>
              </w:rPr>
              <w:t>5,645</w:t>
            </w:r>
          </w:p>
        </w:tc>
        <w:tc>
          <w:tcPr>
            <w:tcW w:w="825" w:type="dxa"/>
            <w:shd w:val="clear" w:color="auto" w:fill="auto"/>
            <w:vAlign w:val="bottom"/>
          </w:tcPr>
          <w:p w14:paraId="00000358" w14:textId="77777777" w:rsidR="005537F9" w:rsidRDefault="000D7614">
            <w:pPr>
              <w:spacing w:after="0"/>
              <w:jc w:val="center"/>
              <w:rPr>
                <w:color w:val="000000"/>
              </w:rPr>
            </w:pPr>
            <w:r>
              <w:rPr>
                <w:color w:val="000000"/>
              </w:rPr>
              <w:t>994</w:t>
            </w:r>
          </w:p>
        </w:tc>
        <w:tc>
          <w:tcPr>
            <w:tcW w:w="932" w:type="dxa"/>
            <w:tcBorders>
              <w:right w:val="single" w:sz="4" w:space="0" w:color="000000"/>
            </w:tcBorders>
            <w:shd w:val="clear" w:color="auto" w:fill="auto"/>
            <w:vAlign w:val="bottom"/>
          </w:tcPr>
          <w:p w14:paraId="00000359" w14:textId="77777777" w:rsidR="005537F9" w:rsidRDefault="000D7614">
            <w:pPr>
              <w:spacing w:after="0"/>
              <w:jc w:val="center"/>
              <w:rPr>
                <w:color w:val="000000"/>
              </w:rPr>
            </w:pPr>
            <w:r>
              <w:rPr>
                <w:color w:val="000000"/>
              </w:rPr>
              <w:t>6,996</w:t>
            </w:r>
          </w:p>
        </w:tc>
        <w:tc>
          <w:tcPr>
            <w:tcW w:w="986" w:type="dxa"/>
            <w:tcBorders>
              <w:left w:val="single" w:sz="4" w:space="0" w:color="000000"/>
            </w:tcBorders>
            <w:shd w:val="clear" w:color="auto" w:fill="auto"/>
            <w:vAlign w:val="bottom"/>
          </w:tcPr>
          <w:p w14:paraId="0000035A" w14:textId="77777777" w:rsidR="005537F9" w:rsidRDefault="000D7614">
            <w:pPr>
              <w:spacing w:after="0"/>
              <w:jc w:val="center"/>
              <w:rPr>
                <w:color w:val="000000"/>
              </w:rPr>
            </w:pPr>
            <w:r>
              <w:rPr>
                <w:color w:val="000000"/>
              </w:rPr>
              <w:t>25,906</w:t>
            </w:r>
          </w:p>
        </w:tc>
      </w:tr>
      <w:tr w:rsidR="005537F9" w14:paraId="3730CC1F" w14:textId="77777777">
        <w:trPr>
          <w:cantSplit/>
          <w:trHeight w:val="23"/>
        </w:trPr>
        <w:tc>
          <w:tcPr>
            <w:tcW w:w="808" w:type="dxa"/>
            <w:tcBorders>
              <w:right w:val="single" w:sz="4" w:space="0" w:color="000000"/>
            </w:tcBorders>
            <w:shd w:val="clear" w:color="auto" w:fill="auto"/>
            <w:vAlign w:val="bottom"/>
          </w:tcPr>
          <w:p w14:paraId="0000035B" w14:textId="77777777" w:rsidR="005537F9" w:rsidRDefault="000D7614">
            <w:pPr>
              <w:spacing w:after="0"/>
            </w:pPr>
            <w:r>
              <w:rPr>
                <w:color w:val="000000"/>
              </w:rPr>
              <w:t>2023</w:t>
            </w:r>
          </w:p>
        </w:tc>
        <w:tc>
          <w:tcPr>
            <w:tcW w:w="937" w:type="dxa"/>
            <w:tcBorders>
              <w:left w:val="single" w:sz="4" w:space="0" w:color="000000"/>
            </w:tcBorders>
            <w:shd w:val="clear" w:color="auto" w:fill="auto"/>
            <w:vAlign w:val="bottom"/>
          </w:tcPr>
          <w:p w14:paraId="0000035C" w14:textId="77777777" w:rsidR="005537F9" w:rsidRDefault="000D7614">
            <w:pPr>
              <w:spacing w:after="0"/>
              <w:jc w:val="center"/>
            </w:pPr>
            <w:r>
              <w:rPr>
                <w:color w:val="000000"/>
              </w:rPr>
              <w:t>6,473</w:t>
            </w:r>
          </w:p>
        </w:tc>
        <w:tc>
          <w:tcPr>
            <w:tcW w:w="912" w:type="dxa"/>
            <w:shd w:val="clear" w:color="auto" w:fill="auto"/>
            <w:vAlign w:val="bottom"/>
          </w:tcPr>
          <w:p w14:paraId="0000035D" w14:textId="77777777" w:rsidR="005537F9" w:rsidRDefault="000D7614">
            <w:pPr>
              <w:spacing w:after="0"/>
              <w:jc w:val="center"/>
            </w:pPr>
            <w:r>
              <w:rPr>
                <w:color w:val="000000"/>
              </w:rPr>
              <w:t>5,179</w:t>
            </w:r>
          </w:p>
        </w:tc>
        <w:tc>
          <w:tcPr>
            <w:tcW w:w="916" w:type="dxa"/>
            <w:shd w:val="clear" w:color="auto" w:fill="auto"/>
            <w:vAlign w:val="bottom"/>
          </w:tcPr>
          <w:p w14:paraId="0000035E" w14:textId="77777777" w:rsidR="005537F9" w:rsidRDefault="000D7614">
            <w:pPr>
              <w:spacing w:after="0"/>
              <w:jc w:val="center"/>
            </w:pPr>
            <w:r>
              <w:rPr>
                <w:color w:val="000000"/>
              </w:rPr>
              <w:t>4,069</w:t>
            </w:r>
          </w:p>
        </w:tc>
        <w:tc>
          <w:tcPr>
            <w:tcW w:w="823" w:type="dxa"/>
            <w:shd w:val="clear" w:color="auto" w:fill="auto"/>
            <w:vAlign w:val="bottom"/>
          </w:tcPr>
          <w:p w14:paraId="0000035F" w14:textId="77777777" w:rsidR="005537F9" w:rsidRDefault="000D7614">
            <w:pPr>
              <w:spacing w:after="0"/>
              <w:jc w:val="center"/>
            </w:pPr>
            <w:r>
              <w:rPr>
                <w:color w:val="000000"/>
              </w:rPr>
              <w:t>378</w:t>
            </w:r>
          </w:p>
        </w:tc>
        <w:tc>
          <w:tcPr>
            <w:tcW w:w="1092" w:type="dxa"/>
            <w:tcBorders>
              <w:right w:val="single" w:sz="4" w:space="0" w:color="000000"/>
            </w:tcBorders>
            <w:shd w:val="clear" w:color="auto" w:fill="auto"/>
            <w:vAlign w:val="bottom"/>
          </w:tcPr>
          <w:p w14:paraId="00000360" w14:textId="77777777" w:rsidR="005537F9" w:rsidRDefault="000D7614">
            <w:pPr>
              <w:spacing w:after="0"/>
              <w:jc w:val="center"/>
            </w:pPr>
            <w:r>
              <w:rPr>
                <w:color w:val="000000"/>
              </w:rPr>
              <w:t>16,099</w:t>
            </w:r>
          </w:p>
        </w:tc>
        <w:tc>
          <w:tcPr>
            <w:tcW w:w="748" w:type="dxa"/>
            <w:tcBorders>
              <w:left w:val="single" w:sz="4" w:space="0" w:color="000000"/>
            </w:tcBorders>
            <w:shd w:val="clear" w:color="auto" w:fill="auto"/>
            <w:vAlign w:val="bottom"/>
          </w:tcPr>
          <w:p w14:paraId="00000361" w14:textId="77777777" w:rsidR="005537F9" w:rsidRDefault="000D7614">
            <w:pPr>
              <w:spacing w:after="0"/>
              <w:jc w:val="center"/>
            </w:pPr>
            <w:r>
              <w:rPr>
                <w:color w:val="000000"/>
              </w:rPr>
              <w:t>563</w:t>
            </w:r>
          </w:p>
        </w:tc>
        <w:tc>
          <w:tcPr>
            <w:tcW w:w="916" w:type="dxa"/>
            <w:shd w:val="clear" w:color="auto" w:fill="auto"/>
            <w:vAlign w:val="bottom"/>
          </w:tcPr>
          <w:p w14:paraId="00000362" w14:textId="77777777" w:rsidR="005537F9" w:rsidRDefault="000D7614">
            <w:pPr>
              <w:spacing w:after="0"/>
              <w:jc w:val="center"/>
            </w:pPr>
            <w:r>
              <w:rPr>
                <w:color w:val="000000"/>
              </w:rPr>
              <w:t>3,653</w:t>
            </w:r>
          </w:p>
        </w:tc>
        <w:tc>
          <w:tcPr>
            <w:tcW w:w="825" w:type="dxa"/>
            <w:shd w:val="clear" w:color="auto" w:fill="auto"/>
            <w:vAlign w:val="bottom"/>
          </w:tcPr>
          <w:p w14:paraId="00000363" w14:textId="77777777" w:rsidR="005537F9" w:rsidRDefault="000D7614">
            <w:pPr>
              <w:spacing w:after="0"/>
              <w:jc w:val="center"/>
            </w:pPr>
            <w:r>
              <w:rPr>
                <w:color w:val="000000"/>
              </w:rPr>
              <w:t>1,412</w:t>
            </w:r>
          </w:p>
        </w:tc>
        <w:tc>
          <w:tcPr>
            <w:tcW w:w="932" w:type="dxa"/>
            <w:tcBorders>
              <w:right w:val="single" w:sz="4" w:space="0" w:color="000000"/>
            </w:tcBorders>
            <w:shd w:val="clear" w:color="auto" w:fill="auto"/>
            <w:vAlign w:val="bottom"/>
          </w:tcPr>
          <w:p w14:paraId="00000364" w14:textId="77777777" w:rsidR="005537F9" w:rsidRDefault="000D7614">
            <w:pPr>
              <w:spacing w:after="0"/>
              <w:jc w:val="center"/>
            </w:pPr>
            <w:r>
              <w:rPr>
                <w:color w:val="000000"/>
              </w:rPr>
              <w:t>5,628</w:t>
            </w:r>
          </w:p>
        </w:tc>
        <w:tc>
          <w:tcPr>
            <w:tcW w:w="986" w:type="dxa"/>
            <w:tcBorders>
              <w:left w:val="single" w:sz="4" w:space="0" w:color="000000"/>
            </w:tcBorders>
            <w:shd w:val="clear" w:color="auto" w:fill="auto"/>
            <w:vAlign w:val="bottom"/>
          </w:tcPr>
          <w:p w14:paraId="00000365" w14:textId="77777777" w:rsidR="005537F9" w:rsidRDefault="000D7614">
            <w:pPr>
              <w:spacing w:after="0"/>
              <w:jc w:val="center"/>
            </w:pPr>
            <w:r>
              <w:rPr>
                <w:color w:val="000000"/>
              </w:rPr>
              <w:t>21,727</w:t>
            </w:r>
          </w:p>
        </w:tc>
      </w:tr>
      <w:tr w:rsidR="005537F9" w14:paraId="661396C1" w14:textId="77777777">
        <w:trPr>
          <w:cantSplit/>
          <w:trHeight w:val="23"/>
        </w:trPr>
        <w:tc>
          <w:tcPr>
            <w:tcW w:w="808" w:type="dxa"/>
            <w:tcBorders>
              <w:right w:val="single" w:sz="4" w:space="0" w:color="000000"/>
            </w:tcBorders>
            <w:shd w:val="clear" w:color="auto" w:fill="auto"/>
            <w:vAlign w:val="bottom"/>
          </w:tcPr>
          <w:p w14:paraId="00000366" w14:textId="77777777" w:rsidR="005537F9" w:rsidRDefault="000D7614">
            <w:pPr>
              <w:spacing w:after="0"/>
              <w:rPr>
                <w:color w:val="000000"/>
              </w:rPr>
            </w:pPr>
            <w:r>
              <w:rPr>
                <w:color w:val="000000"/>
              </w:rPr>
              <w:t>2024</w:t>
            </w:r>
          </w:p>
        </w:tc>
        <w:tc>
          <w:tcPr>
            <w:tcW w:w="937" w:type="dxa"/>
            <w:tcBorders>
              <w:left w:val="single" w:sz="4" w:space="0" w:color="000000"/>
            </w:tcBorders>
            <w:shd w:val="clear" w:color="auto" w:fill="auto"/>
            <w:vAlign w:val="bottom"/>
          </w:tcPr>
          <w:p w14:paraId="00000367" w14:textId="77777777" w:rsidR="005537F9" w:rsidRDefault="000D7614">
            <w:pPr>
              <w:spacing w:after="0"/>
              <w:jc w:val="center"/>
              <w:rPr>
                <w:color w:val="000000"/>
              </w:rPr>
            </w:pPr>
            <w:r>
              <w:rPr>
                <w:color w:val="000000"/>
              </w:rPr>
              <w:t>8,347</w:t>
            </w:r>
          </w:p>
        </w:tc>
        <w:tc>
          <w:tcPr>
            <w:tcW w:w="912" w:type="dxa"/>
            <w:shd w:val="clear" w:color="auto" w:fill="auto"/>
            <w:vAlign w:val="bottom"/>
          </w:tcPr>
          <w:p w14:paraId="00000368" w14:textId="77777777" w:rsidR="005537F9" w:rsidRDefault="000D7614">
            <w:pPr>
              <w:spacing w:after="0"/>
              <w:jc w:val="center"/>
              <w:rPr>
                <w:color w:val="000000"/>
              </w:rPr>
            </w:pPr>
            <w:r>
              <w:rPr>
                <w:color w:val="000000"/>
              </w:rPr>
              <w:t>5,411</w:t>
            </w:r>
          </w:p>
        </w:tc>
        <w:tc>
          <w:tcPr>
            <w:tcW w:w="916" w:type="dxa"/>
            <w:shd w:val="clear" w:color="auto" w:fill="auto"/>
            <w:vAlign w:val="bottom"/>
          </w:tcPr>
          <w:p w14:paraId="00000369" w14:textId="77777777" w:rsidR="005537F9" w:rsidRDefault="000D7614">
            <w:pPr>
              <w:spacing w:after="0"/>
              <w:jc w:val="center"/>
              <w:rPr>
                <w:color w:val="000000"/>
              </w:rPr>
            </w:pPr>
            <w:r>
              <w:rPr>
                <w:color w:val="000000"/>
              </w:rPr>
              <w:t>5,622</w:t>
            </w:r>
          </w:p>
        </w:tc>
        <w:tc>
          <w:tcPr>
            <w:tcW w:w="823" w:type="dxa"/>
            <w:shd w:val="clear" w:color="auto" w:fill="auto"/>
            <w:vAlign w:val="bottom"/>
          </w:tcPr>
          <w:p w14:paraId="0000036A" w14:textId="77777777" w:rsidR="005537F9" w:rsidRDefault="000D7614">
            <w:pPr>
              <w:spacing w:after="0"/>
              <w:jc w:val="center"/>
              <w:rPr>
                <w:color w:val="000000"/>
              </w:rPr>
            </w:pPr>
            <w:r>
              <w:rPr>
                <w:color w:val="000000"/>
              </w:rPr>
              <w:t>319</w:t>
            </w:r>
          </w:p>
        </w:tc>
        <w:tc>
          <w:tcPr>
            <w:tcW w:w="1092" w:type="dxa"/>
            <w:tcBorders>
              <w:right w:val="single" w:sz="4" w:space="0" w:color="000000"/>
            </w:tcBorders>
            <w:shd w:val="clear" w:color="auto" w:fill="auto"/>
            <w:vAlign w:val="bottom"/>
          </w:tcPr>
          <w:p w14:paraId="0000036B" w14:textId="77777777" w:rsidR="005537F9" w:rsidRDefault="000D7614">
            <w:pPr>
              <w:spacing w:after="0"/>
              <w:jc w:val="center"/>
              <w:rPr>
                <w:color w:val="000000"/>
              </w:rPr>
            </w:pPr>
            <w:r>
              <w:rPr>
                <w:color w:val="000000"/>
              </w:rPr>
              <w:t>19,699</w:t>
            </w:r>
          </w:p>
        </w:tc>
        <w:tc>
          <w:tcPr>
            <w:tcW w:w="748" w:type="dxa"/>
            <w:tcBorders>
              <w:left w:val="single" w:sz="4" w:space="0" w:color="000000"/>
            </w:tcBorders>
            <w:shd w:val="clear" w:color="auto" w:fill="auto"/>
            <w:vAlign w:val="bottom"/>
          </w:tcPr>
          <w:p w14:paraId="0000036C" w14:textId="77777777" w:rsidR="005537F9" w:rsidRDefault="000D7614">
            <w:pPr>
              <w:spacing w:after="0"/>
              <w:jc w:val="center"/>
              <w:rPr>
                <w:color w:val="000000"/>
              </w:rPr>
            </w:pPr>
            <w:r>
              <w:rPr>
                <w:color w:val="000000"/>
              </w:rPr>
              <w:t>416</w:t>
            </w:r>
          </w:p>
        </w:tc>
        <w:tc>
          <w:tcPr>
            <w:tcW w:w="916" w:type="dxa"/>
            <w:shd w:val="clear" w:color="auto" w:fill="auto"/>
            <w:vAlign w:val="bottom"/>
          </w:tcPr>
          <w:p w14:paraId="0000036D" w14:textId="77777777" w:rsidR="005537F9" w:rsidRDefault="000D7614">
            <w:pPr>
              <w:spacing w:after="0"/>
              <w:jc w:val="center"/>
              <w:rPr>
                <w:color w:val="000000"/>
              </w:rPr>
            </w:pPr>
            <w:r>
              <w:rPr>
                <w:color w:val="000000"/>
              </w:rPr>
              <w:t>4,295</w:t>
            </w:r>
          </w:p>
        </w:tc>
        <w:tc>
          <w:tcPr>
            <w:tcW w:w="825" w:type="dxa"/>
            <w:shd w:val="clear" w:color="auto" w:fill="auto"/>
            <w:vAlign w:val="bottom"/>
          </w:tcPr>
          <w:p w14:paraId="0000036E" w14:textId="77777777" w:rsidR="005537F9" w:rsidRDefault="000D7614">
            <w:pPr>
              <w:spacing w:after="0"/>
              <w:jc w:val="center"/>
              <w:rPr>
                <w:color w:val="000000"/>
              </w:rPr>
            </w:pPr>
            <w:r>
              <w:rPr>
                <w:color w:val="000000"/>
              </w:rPr>
              <w:t>1,488</w:t>
            </w:r>
          </w:p>
        </w:tc>
        <w:tc>
          <w:tcPr>
            <w:tcW w:w="932" w:type="dxa"/>
            <w:tcBorders>
              <w:right w:val="single" w:sz="4" w:space="0" w:color="000000"/>
            </w:tcBorders>
            <w:shd w:val="clear" w:color="auto" w:fill="auto"/>
            <w:vAlign w:val="bottom"/>
          </w:tcPr>
          <w:p w14:paraId="0000036F" w14:textId="77777777" w:rsidR="005537F9" w:rsidRDefault="000D7614">
            <w:pPr>
              <w:spacing w:after="0"/>
              <w:jc w:val="center"/>
              <w:rPr>
                <w:color w:val="000000"/>
              </w:rPr>
            </w:pPr>
            <w:r>
              <w:rPr>
                <w:color w:val="000000"/>
              </w:rPr>
              <w:t>6,199</w:t>
            </w:r>
          </w:p>
        </w:tc>
        <w:tc>
          <w:tcPr>
            <w:tcW w:w="986" w:type="dxa"/>
            <w:tcBorders>
              <w:left w:val="single" w:sz="4" w:space="0" w:color="000000"/>
            </w:tcBorders>
            <w:shd w:val="clear" w:color="auto" w:fill="auto"/>
            <w:vAlign w:val="bottom"/>
          </w:tcPr>
          <w:p w14:paraId="00000370" w14:textId="77777777" w:rsidR="005537F9" w:rsidRDefault="000D7614">
            <w:pPr>
              <w:spacing w:after="0"/>
              <w:jc w:val="center"/>
              <w:rPr>
                <w:color w:val="000000"/>
              </w:rPr>
            </w:pPr>
            <w:r>
              <w:rPr>
                <w:color w:val="000000"/>
              </w:rPr>
              <w:t>25,898</w:t>
            </w:r>
          </w:p>
        </w:tc>
      </w:tr>
      <w:tr w:rsidR="005537F9" w14:paraId="188B4D9F" w14:textId="77777777">
        <w:trPr>
          <w:cantSplit/>
          <w:trHeight w:val="23"/>
        </w:trPr>
        <w:tc>
          <w:tcPr>
            <w:tcW w:w="808" w:type="dxa"/>
            <w:tcBorders>
              <w:bottom w:val="single" w:sz="4" w:space="0" w:color="000000"/>
              <w:right w:val="single" w:sz="4" w:space="0" w:color="000000"/>
            </w:tcBorders>
            <w:shd w:val="clear" w:color="auto" w:fill="auto"/>
            <w:vAlign w:val="bottom"/>
          </w:tcPr>
          <w:p w14:paraId="00000371" w14:textId="77777777" w:rsidR="005537F9" w:rsidRDefault="000D7614">
            <w:pPr>
              <w:spacing w:after="0"/>
            </w:pPr>
            <w:r>
              <w:rPr>
                <w:color w:val="000000"/>
              </w:rPr>
              <w:t>2025</w:t>
            </w:r>
          </w:p>
        </w:tc>
        <w:tc>
          <w:tcPr>
            <w:tcW w:w="937" w:type="dxa"/>
            <w:tcBorders>
              <w:left w:val="single" w:sz="4" w:space="0" w:color="000000"/>
              <w:bottom w:val="single" w:sz="4" w:space="0" w:color="000000"/>
            </w:tcBorders>
            <w:shd w:val="clear" w:color="auto" w:fill="auto"/>
            <w:vAlign w:val="bottom"/>
          </w:tcPr>
          <w:p w14:paraId="00000372" w14:textId="77777777" w:rsidR="005537F9" w:rsidRDefault="000D7614">
            <w:pPr>
              <w:spacing w:after="0"/>
              <w:jc w:val="center"/>
              <w:rPr>
                <w:color w:val="000000"/>
              </w:rPr>
            </w:pPr>
            <w:r>
              <w:rPr>
                <w:color w:val="000000"/>
              </w:rPr>
              <w:t>8,024</w:t>
            </w:r>
          </w:p>
        </w:tc>
        <w:tc>
          <w:tcPr>
            <w:tcW w:w="912" w:type="dxa"/>
            <w:tcBorders>
              <w:bottom w:val="single" w:sz="4" w:space="0" w:color="000000"/>
            </w:tcBorders>
            <w:shd w:val="clear" w:color="auto" w:fill="auto"/>
            <w:vAlign w:val="bottom"/>
          </w:tcPr>
          <w:p w14:paraId="00000373" w14:textId="77777777" w:rsidR="005537F9" w:rsidRDefault="000D7614">
            <w:pPr>
              <w:spacing w:after="0"/>
              <w:jc w:val="center"/>
              <w:rPr>
                <w:color w:val="000000"/>
              </w:rPr>
            </w:pPr>
            <w:r>
              <w:rPr>
                <w:color w:val="000000"/>
              </w:rPr>
              <w:t>4,699</w:t>
            </w:r>
          </w:p>
        </w:tc>
        <w:tc>
          <w:tcPr>
            <w:tcW w:w="916" w:type="dxa"/>
            <w:tcBorders>
              <w:bottom w:val="single" w:sz="4" w:space="0" w:color="000000"/>
            </w:tcBorders>
            <w:shd w:val="clear" w:color="auto" w:fill="auto"/>
            <w:vAlign w:val="bottom"/>
          </w:tcPr>
          <w:p w14:paraId="00000374" w14:textId="77777777" w:rsidR="005537F9" w:rsidRDefault="000D7614">
            <w:pPr>
              <w:spacing w:after="0"/>
              <w:jc w:val="center"/>
              <w:rPr>
                <w:color w:val="000000"/>
              </w:rPr>
            </w:pPr>
            <w:r>
              <w:rPr>
                <w:color w:val="000000"/>
              </w:rPr>
              <w:t>6,347</w:t>
            </w:r>
          </w:p>
        </w:tc>
        <w:tc>
          <w:tcPr>
            <w:tcW w:w="823" w:type="dxa"/>
            <w:tcBorders>
              <w:bottom w:val="single" w:sz="4" w:space="0" w:color="000000"/>
            </w:tcBorders>
            <w:shd w:val="clear" w:color="auto" w:fill="auto"/>
            <w:vAlign w:val="bottom"/>
          </w:tcPr>
          <w:p w14:paraId="00000375" w14:textId="77777777" w:rsidR="005537F9" w:rsidRDefault="000D7614">
            <w:pPr>
              <w:spacing w:after="0"/>
              <w:jc w:val="center"/>
              <w:rPr>
                <w:color w:val="000000"/>
              </w:rPr>
            </w:pPr>
            <w:r>
              <w:rPr>
                <w:color w:val="000000"/>
              </w:rPr>
              <w:t>533</w:t>
            </w:r>
          </w:p>
        </w:tc>
        <w:tc>
          <w:tcPr>
            <w:tcW w:w="1092" w:type="dxa"/>
            <w:tcBorders>
              <w:bottom w:val="single" w:sz="4" w:space="0" w:color="000000"/>
              <w:right w:val="single" w:sz="4" w:space="0" w:color="000000"/>
            </w:tcBorders>
            <w:shd w:val="clear" w:color="auto" w:fill="auto"/>
            <w:vAlign w:val="bottom"/>
          </w:tcPr>
          <w:p w14:paraId="00000376" w14:textId="77777777" w:rsidR="005537F9" w:rsidRDefault="000D7614">
            <w:pPr>
              <w:spacing w:after="0"/>
              <w:jc w:val="center"/>
              <w:rPr>
                <w:color w:val="000000"/>
              </w:rPr>
            </w:pPr>
            <w:r>
              <w:rPr>
                <w:color w:val="000000"/>
              </w:rPr>
              <w:t>19,603</w:t>
            </w:r>
          </w:p>
        </w:tc>
        <w:tc>
          <w:tcPr>
            <w:tcW w:w="748" w:type="dxa"/>
            <w:tcBorders>
              <w:left w:val="single" w:sz="4" w:space="0" w:color="000000"/>
              <w:bottom w:val="single" w:sz="4" w:space="0" w:color="000000"/>
            </w:tcBorders>
            <w:shd w:val="clear" w:color="auto" w:fill="auto"/>
            <w:vAlign w:val="bottom"/>
          </w:tcPr>
          <w:p w14:paraId="00000377" w14:textId="77777777" w:rsidR="005537F9" w:rsidRDefault="000D7614">
            <w:pPr>
              <w:spacing w:after="0"/>
              <w:jc w:val="center"/>
              <w:rPr>
                <w:color w:val="000000"/>
              </w:rPr>
            </w:pPr>
            <w:r>
              <w:rPr>
                <w:color w:val="000000"/>
              </w:rPr>
              <w:t>283</w:t>
            </w:r>
          </w:p>
        </w:tc>
        <w:tc>
          <w:tcPr>
            <w:tcW w:w="916" w:type="dxa"/>
            <w:tcBorders>
              <w:bottom w:val="single" w:sz="4" w:space="0" w:color="000000"/>
            </w:tcBorders>
            <w:shd w:val="clear" w:color="auto" w:fill="auto"/>
            <w:vAlign w:val="bottom"/>
          </w:tcPr>
          <w:p w14:paraId="00000378" w14:textId="77777777" w:rsidR="005537F9" w:rsidRDefault="000D7614">
            <w:pPr>
              <w:spacing w:after="0"/>
              <w:jc w:val="center"/>
              <w:rPr>
                <w:color w:val="000000"/>
              </w:rPr>
            </w:pPr>
            <w:r>
              <w:rPr>
                <w:color w:val="000000"/>
              </w:rPr>
              <w:t>5,674</w:t>
            </w:r>
          </w:p>
        </w:tc>
        <w:tc>
          <w:tcPr>
            <w:tcW w:w="825" w:type="dxa"/>
            <w:tcBorders>
              <w:bottom w:val="single" w:sz="4" w:space="0" w:color="000000"/>
            </w:tcBorders>
            <w:shd w:val="clear" w:color="auto" w:fill="auto"/>
            <w:vAlign w:val="bottom"/>
          </w:tcPr>
          <w:p w14:paraId="00000379" w14:textId="77777777" w:rsidR="005537F9" w:rsidRDefault="000D7614">
            <w:pPr>
              <w:spacing w:after="0"/>
              <w:jc w:val="center"/>
              <w:rPr>
                <w:color w:val="000000"/>
              </w:rPr>
            </w:pPr>
            <w:r>
              <w:rPr>
                <w:color w:val="000000"/>
              </w:rPr>
              <w:t>1,387</w:t>
            </w:r>
          </w:p>
        </w:tc>
        <w:tc>
          <w:tcPr>
            <w:tcW w:w="932" w:type="dxa"/>
            <w:tcBorders>
              <w:bottom w:val="single" w:sz="4" w:space="0" w:color="000000"/>
              <w:right w:val="single" w:sz="4" w:space="0" w:color="000000"/>
            </w:tcBorders>
            <w:shd w:val="clear" w:color="auto" w:fill="auto"/>
            <w:vAlign w:val="bottom"/>
          </w:tcPr>
          <w:p w14:paraId="0000037A" w14:textId="77777777" w:rsidR="005537F9" w:rsidRDefault="000D7614">
            <w:pPr>
              <w:spacing w:after="0"/>
              <w:jc w:val="center"/>
              <w:rPr>
                <w:color w:val="000000"/>
              </w:rPr>
            </w:pPr>
            <w:r>
              <w:rPr>
                <w:color w:val="000000"/>
              </w:rPr>
              <w:t>7,344</w:t>
            </w:r>
          </w:p>
        </w:tc>
        <w:tc>
          <w:tcPr>
            <w:tcW w:w="986" w:type="dxa"/>
            <w:tcBorders>
              <w:left w:val="single" w:sz="4" w:space="0" w:color="000000"/>
              <w:bottom w:val="single" w:sz="4" w:space="0" w:color="000000"/>
            </w:tcBorders>
            <w:shd w:val="clear" w:color="auto" w:fill="auto"/>
            <w:vAlign w:val="bottom"/>
          </w:tcPr>
          <w:p w14:paraId="0000037B" w14:textId="77777777" w:rsidR="005537F9" w:rsidRDefault="000D7614">
            <w:pPr>
              <w:spacing w:after="0"/>
              <w:jc w:val="center"/>
              <w:rPr>
                <w:color w:val="000000"/>
              </w:rPr>
            </w:pPr>
            <w:r>
              <w:rPr>
                <w:color w:val="000000"/>
              </w:rPr>
              <w:t>26,947</w:t>
            </w:r>
          </w:p>
        </w:tc>
      </w:tr>
    </w:tbl>
    <w:p w14:paraId="0000037C" w14:textId="77777777" w:rsidR="005537F9" w:rsidRDefault="000D7614">
      <w:r>
        <w:br w:type="page"/>
      </w:r>
    </w:p>
    <w:p w14:paraId="0000037D" w14:textId="77777777" w:rsidR="005537F9" w:rsidRDefault="000D7614">
      <w:pPr>
        <w:pStyle w:val="Heading5"/>
      </w:pPr>
      <w:r>
        <w:lastRenderedPageBreak/>
        <w:t>Table 2.2. History of Pacific cod catch (t, includes catch from State waters), Federal TAC (does not include State guideline harvest level, GHL), ABC, OFL and State of Alaska GHL (1997-Present) since 1991. Catch for 2025 is current through 2025-12-8 and in</w:t>
      </w:r>
      <w:r>
        <w:t xml:space="preserve">cludes catch from State of Alaska fisheries. See </w:t>
      </w:r>
      <w:proofErr w:type="spellStart"/>
      <w:r>
        <w:t>Hulson</w:t>
      </w:r>
      <w:proofErr w:type="spellEnd"/>
      <w:r>
        <w:t xml:space="preserve"> et al. 2022 (Table 2.2) for catch history prior to 1991.</w:t>
      </w:r>
    </w:p>
    <w:tbl>
      <w:tblPr>
        <w:tblStyle w:val="a9"/>
        <w:tblW w:w="5976" w:type="dxa"/>
        <w:tblLayout w:type="fixed"/>
        <w:tblLook w:val="0400" w:firstRow="0" w:lastRow="0" w:firstColumn="0" w:lastColumn="0" w:noHBand="0" w:noVBand="1"/>
      </w:tblPr>
      <w:tblGrid>
        <w:gridCol w:w="996"/>
        <w:gridCol w:w="996"/>
        <w:gridCol w:w="996"/>
        <w:gridCol w:w="996"/>
        <w:gridCol w:w="996"/>
        <w:gridCol w:w="996"/>
      </w:tblGrid>
      <w:tr w:rsidR="005537F9" w14:paraId="332D88A1" w14:textId="77777777">
        <w:trPr>
          <w:trHeight w:val="265"/>
        </w:trPr>
        <w:tc>
          <w:tcPr>
            <w:tcW w:w="996" w:type="dxa"/>
            <w:tcBorders>
              <w:top w:val="nil"/>
              <w:left w:val="nil"/>
              <w:bottom w:val="single" w:sz="4" w:space="0" w:color="000000"/>
              <w:right w:val="nil"/>
            </w:tcBorders>
            <w:shd w:val="clear" w:color="auto" w:fill="auto"/>
            <w:vAlign w:val="center"/>
          </w:tcPr>
          <w:p w14:paraId="0000037E" w14:textId="77777777" w:rsidR="005537F9" w:rsidRDefault="000D7614">
            <w:pPr>
              <w:spacing w:after="0"/>
              <w:jc w:val="right"/>
              <w:rPr>
                <w:color w:val="000000"/>
                <w:sz w:val="20"/>
                <w:szCs w:val="20"/>
              </w:rPr>
            </w:pPr>
            <w:r>
              <w:rPr>
                <w:color w:val="000000"/>
                <w:sz w:val="20"/>
                <w:szCs w:val="20"/>
              </w:rPr>
              <w:t>Year</w:t>
            </w:r>
          </w:p>
        </w:tc>
        <w:tc>
          <w:tcPr>
            <w:tcW w:w="996" w:type="dxa"/>
            <w:tcBorders>
              <w:top w:val="nil"/>
              <w:left w:val="nil"/>
              <w:bottom w:val="single" w:sz="4" w:space="0" w:color="000000"/>
              <w:right w:val="nil"/>
            </w:tcBorders>
            <w:shd w:val="clear" w:color="auto" w:fill="auto"/>
            <w:vAlign w:val="center"/>
          </w:tcPr>
          <w:p w14:paraId="0000037F" w14:textId="77777777" w:rsidR="005537F9" w:rsidRDefault="000D7614">
            <w:pPr>
              <w:spacing w:after="0"/>
              <w:jc w:val="center"/>
              <w:rPr>
                <w:color w:val="000000"/>
                <w:sz w:val="20"/>
                <w:szCs w:val="20"/>
              </w:rPr>
            </w:pPr>
            <w:r>
              <w:rPr>
                <w:color w:val="000000"/>
                <w:sz w:val="20"/>
                <w:szCs w:val="20"/>
              </w:rPr>
              <w:t>Catch</w:t>
            </w:r>
          </w:p>
        </w:tc>
        <w:tc>
          <w:tcPr>
            <w:tcW w:w="996" w:type="dxa"/>
            <w:tcBorders>
              <w:top w:val="nil"/>
              <w:left w:val="nil"/>
              <w:bottom w:val="single" w:sz="4" w:space="0" w:color="000000"/>
              <w:right w:val="nil"/>
            </w:tcBorders>
            <w:shd w:val="clear" w:color="auto" w:fill="auto"/>
            <w:vAlign w:val="center"/>
          </w:tcPr>
          <w:p w14:paraId="00000380" w14:textId="77777777" w:rsidR="005537F9" w:rsidRDefault="000D7614">
            <w:pPr>
              <w:spacing w:after="0"/>
              <w:jc w:val="center"/>
              <w:rPr>
                <w:color w:val="000000"/>
                <w:sz w:val="20"/>
                <w:szCs w:val="20"/>
              </w:rPr>
            </w:pPr>
            <w:r>
              <w:rPr>
                <w:color w:val="000000"/>
                <w:sz w:val="20"/>
                <w:szCs w:val="20"/>
              </w:rPr>
              <w:t>TAC</w:t>
            </w:r>
          </w:p>
        </w:tc>
        <w:tc>
          <w:tcPr>
            <w:tcW w:w="996" w:type="dxa"/>
            <w:tcBorders>
              <w:top w:val="nil"/>
              <w:left w:val="nil"/>
              <w:bottom w:val="single" w:sz="4" w:space="0" w:color="000000"/>
              <w:right w:val="nil"/>
            </w:tcBorders>
            <w:shd w:val="clear" w:color="auto" w:fill="auto"/>
            <w:vAlign w:val="center"/>
          </w:tcPr>
          <w:p w14:paraId="00000381" w14:textId="77777777" w:rsidR="005537F9" w:rsidRDefault="000D7614">
            <w:pPr>
              <w:spacing w:after="0"/>
              <w:jc w:val="center"/>
              <w:rPr>
                <w:color w:val="000000"/>
                <w:sz w:val="20"/>
                <w:szCs w:val="20"/>
              </w:rPr>
            </w:pPr>
            <w:r>
              <w:rPr>
                <w:color w:val="000000"/>
                <w:sz w:val="20"/>
                <w:szCs w:val="20"/>
              </w:rPr>
              <w:t>ABC</w:t>
            </w:r>
          </w:p>
        </w:tc>
        <w:tc>
          <w:tcPr>
            <w:tcW w:w="996" w:type="dxa"/>
            <w:tcBorders>
              <w:top w:val="nil"/>
              <w:left w:val="nil"/>
              <w:bottom w:val="single" w:sz="4" w:space="0" w:color="000000"/>
              <w:right w:val="nil"/>
            </w:tcBorders>
            <w:shd w:val="clear" w:color="auto" w:fill="auto"/>
            <w:vAlign w:val="center"/>
          </w:tcPr>
          <w:p w14:paraId="00000382" w14:textId="77777777" w:rsidR="005537F9" w:rsidRDefault="000D7614">
            <w:pPr>
              <w:spacing w:after="0"/>
              <w:jc w:val="center"/>
              <w:rPr>
                <w:color w:val="000000"/>
                <w:sz w:val="20"/>
                <w:szCs w:val="20"/>
              </w:rPr>
            </w:pPr>
            <w:r>
              <w:rPr>
                <w:color w:val="000000"/>
                <w:sz w:val="20"/>
                <w:szCs w:val="20"/>
              </w:rPr>
              <w:t>OFL</w:t>
            </w:r>
          </w:p>
        </w:tc>
        <w:tc>
          <w:tcPr>
            <w:tcW w:w="996" w:type="dxa"/>
            <w:tcBorders>
              <w:top w:val="nil"/>
              <w:left w:val="nil"/>
              <w:bottom w:val="single" w:sz="4" w:space="0" w:color="000000"/>
              <w:right w:val="nil"/>
            </w:tcBorders>
            <w:shd w:val="clear" w:color="auto" w:fill="auto"/>
            <w:vAlign w:val="center"/>
          </w:tcPr>
          <w:p w14:paraId="00000383" w14:textId="77777777" w:rsidR="005537F9" w:rsidRDefault="000D7614">
            <w:pPr>
              <w:spacing w:after="0"/>
              <w:jc w:val="center"/>
              <w:rPr>
                <w:color w:val="000000"/>
                <w:sz w:val="20"/>
                <w:szCs w:val="20"/>
              </w:rPr>
            </w:pPr>
            <w:r>
              <w:rPr>
                <w:color w:val="000000"/>
                <w:sz w:val="20"/>
                <w:szCs w:val="20"/>
              </w:rPr>
              <w:t>GHL</w:t>
            </w:r>
          </w:p>
        </w:tc>
      </w:tr>
      <w:tr w:rsidR="005537F9" w14:paraId="74DF6758" w14:textId="77777777">
        <w:trPr>
          <w:trHeight w:val="265"/>
        </w:trPr>
        <w:tc>
          <w:tcPr>
            <w:tcW w:w="996" w:type="dxa"/>
            <w:tcBorders>
              <w:top w:val="single" w:sz="4" w:space="0" w:color="000000"/>
              <w:left w:val="nil"/>
              <w:bottom w:val="nil"/>
              <w:right w:val="nil"/>
            </w:tcBorders>
            <w:shd w:val="clear" w:color="auto" w:fill="auto"/>
            <w:vAlign w:val="center"/>
          </w:tcPr>
          <w:p w14:paraId="00000384" w14:textId="77777777" w:rsidR="005537F9" w:rsidRDefault="000D7614">
            <w:pPr>
              <w:spacing w:after="0"/>
              <w:jc w:val="right"/>
              <w:rPr>
                <w:color w:val="000000"/>
                <w:sz w:val="20"/>
                <w:szCs w:val="20"/>
              </w:rPr>
            </w:pPr>
            <w:r>
              <w:rPr>
                <w:color w:val="000000"/>
                <w:sz w:val="20"/>
                <w:szCs w:val="20"/>
              </w:rPr>
              <w:t>1991</w:t>
            </w:r>
          </w:p>
        </w:tc>
        <w:tc>
          <w:tcPr>
            <w:tcW w:w="996" w:type="dxa"/>
            <w:tcBorders>
              <w:top w:val="single" w:sz="4" w:space="0" w:color="000000"/>
              <w:left w:val="nil"/>
              <w:bottom w:val="nil"/>
              <w:right w:val="nil"/>
            </w:tcBorders>
            <w:shd w:val="clear" w:color="auto" w:fill="auto"/>
            <w:vAlign w:val="center"/>
          </w:tcPr>
          <w:p w14:paraId="00000385" w14:textId="77777777" w:rsidR="005537F9" w:rsidRDefault="000D7614">
            <w:pPr>
              <w:spacing w:after="0"/>
              <w:jc w:val="center"/>
              <w:rPr>
                <w:color w:val="000000"/>
                <w:sz w:val="20"/>
                <w:szCs w:val="20"/>
              </w:rPr>
            </w:pPr>
            <w:r>
              <w:rPr>
                <w:color w:val="000000"/>
                <w:sz w:val="20"/>
                <w:szCs w:val="20"/>
              </w:rPr>
              <w:t>76,301</w:t>
            </w:r>
          </w:p>
        </w:tc>
        <w:tc>
          <w:tcPr>
            <w:tcW w:w="996" w:type="dxa"/>
            <w:tcBorders>
              <w:top w:val="single" w:sz="4" w:space="0" w:color="000000"/>
              <w:left w:val="nil"/>
              <w:bottom w:val="nil"/>
              <w:right w:val="nil"/>
            </w:tcBorders>
            <w:shd w:val="clear" w:color="auto" w:fill="auto"/>
            <w:vAlign w:val="center"/>
          </w:tcPr>
          <w:p w14:paraId="00000386" w14:textId="77777777" w:rsidR="005537F9" w:rsidRDefault="000D7614">
            <w:pPr>
              <w:spacing w:after="0"/>
              <w:jc w:val="center"/>
              <w:rPr>
                <w:color w:val="000000"/>
                <w:sz w:val="20"/>
                <w:szCs w:val="20"/>
              </w:rPr>
            </w:pPr>
            <w:r>
              <w:rPr>
                <w:color w:val="000000"/>
                <w:sz w:val="20"/>
                <w:szCs w:val="20"/>
              </w:rPr>
              <w:t>77,900</w:t>
            </w:r>
          </w:p>
        </w:tc>
        <w:tc>
          <w:tcPr>
            <w:tcW w:w="996" w:type="dxa"/>
            <w:tcBorders>
              <w:top w:val="single" w:sz="4" w:space="0" w:color="000000"/>
              <w:left w:val="nil"/>
              <w:bottom w:val="nil"/>
              <w:right w:val="nil"/>
            </w:tcBorders>
            <w:shd w:val="clear" w:color="auto" w:fill="auto"/>
            <w:vAlign w:val="center"/>
          </w:tcPr>
          <w:p w14:paraId="00000387" w14:textId="77777777" w:rsidR="005537F9" w:rsidRDefault="000D7614">
            <w:pPr>
              <w:spacing w:after="0"/>
              <w:jc w:val="center"/>
              <w:rPr>
                <w:color w:val="000000"/>
                <w:sz w:val="20"/>
                <w:szCs w:val="20"/>
              </w:rPr>
            </w:pPr>
            <w:r>
              <w:rPr>
                <w:color w:val="000000"/>
                <w:sz w:val="20"/>
                <w:szCs w:val="20"/>
              </w:rPr>
              <w:t>77,900</w:t>
            </w:r>
          </w:p>
        </w:tc>
        <w:tc>
          <w:tcPr>
            <w:tcW w:w="996" w:type="dxa"/>
            <w:tcBorders>
              <w:top w:val="single" w:sz="4" w:space="0" w:color="000000"/>
              <w:left w:val="nil"/>
              <w:bottom w:val="nil"/>
              <w:right w:val="nil"/>
            </w:tcBorders>
            <w:shd w:val="clear" w:color="auto" w:fill="auto"/>
            <w:vAlign w:val="center"/>
          </w:tcPr>
          <w:p w14:paraId="00000388" w14:textId="77777777" w:rsidR="005537F9" w:rsidRDefault="000D7614">
            <w:pPr>
              <w:spacing w:after="0"/>
              <w:jc w:val="center"/>
              <w:rPr>
                <w:color w:val="000000"/>
                <w:sz w:val="20"/>
                <w:szCs w:val="20"/>
              </w:rPr>
            </w:pPr>
            <w:r>
              <w:rPr>
                <w:color w:val="000000"/>
                <w:sz w:val="20"/>
                <w:szCs w:val="20"/>
              </w:rPr>
              <w:t>-</w:t>
            </w:r>
          </w:p>
        </w:tc>
        <w:tc>
          <w:tcPr>
            <w:tcW w:w="996" w:type="dxa"/>
            <w:tcBorders>
              <w:top w:val="single" w:sz="4" w:space="0" w:color="000000"/>
              <w:left w:val="nil"/>
              <w:bottom w:val="nil"/>
              <w:right w:val="nil"/>
            </w:tcBorders>
            <w:shd w:val="clear" w:color="auto" w:fill="auto"/>
            <w:vAlign w:val="center"/>
          </w:tcPr>
          <w:p w14:paraId="00000389" w14:textId="77777777" w:rsidR="005537F9" w:rsidRDefault="000D7614">
            <w:pPr>
              <w:spacing w:after="0"/>
              <w:jc w:val="center"/>
              <w:rPr>
                <w:color w:val="000000"/>
                <w:sz w:val="20"/>
                <w:szCs w:val="20"/>
              </w:rPr>
            </w:pPr>
            <w:r>
              <w:rPr>
                <w:color w:val="000000"/>
                <w:sz w:val="20"/>
                <w:szCs w:val="20"/>
              </w:rPr>
              <w:t>-</w:t>
            </w:r>
          </w:p>
        </w:tc>
      </w:tr>
      <w:tr w:rsidR="005537F9" w14:paraId="398C9986" w14:textId="77777777">
        <w:trPr>
          <w:trHeight w:val="265"/>
        </w:trPr>
        <w:tc>
          <w:tcPr>
            <w:tcW w:w="996" w:type="dxa"/>
            <w:tcBorders>
              <w:top w:val="nil"/>
              <w:left w:val="nil"/>
              <w:bottom w:val="nil"/>
              <w:right w:val="nil"/>
            </w:tcBorders>
            <w:shd w:val="clear" w:color="auto" w:fill="auto"/>
            <w:vAlign w:val="center"/>
          </w:tcPr>
          <w:p w14:paraId="0000038A" w14:textId="77777777" w:rsidR="005537F9" w:rsidRDefault="000D7614">
            <w:pPr>
              <w:spacing w:after="0"/>
              <w:jc w:val="right"/>
              <w:rPr>
                <w:color w:val="000000"/>
                <w:sz w:val="20"/>
                <w:szCs w:val="20"/>
              </w:rPr>
            </w:pPr>
            <w:r>
              <w:rPr>
                <w:color w:val="000000"/>
                <w:sz w:val="20"/>
                <w:szCs w:val="20"/>
              </w:rPr>
              <w:t>1992</w:t>
            </w:r>
          </w:p>
        </w:tc>
        <w:tc>
          <w:tcPr>
            <w:tcW w:w="996" w:type="dxa"/>
            <w:tcBorders>
              <w:top w:val="nil"/>
              <w:left w:val="nil"/>
              <w:bottom w:val="nil"/>
              <w:right w:val="nil"/>
            </w:tcBorders>
            <w:shd w:val="clear" w:color="auto" w:fill="auto"/>
            <w:vAlign w:val="center"/>
          </w:tcPr>
          <w:p w14:paraId="0000038B" w14:textId="77777777" w:rsidR="005537F9" w:rsidRDefault="000D7614">
            <w:pPr>
              <w:spacing w:after="0"/>
              <w:jc w:val="center"/>
              <w:rPr>
                <w:color w:val="000000"/>
                <w:sz w:val="20"/>
                <w:szCs w:val="20"/>
              </w:rPr>
            </w:pPr>
            <w:r>
              <w:rPr>
                <w:color w:val="000000"/>
                <w:sz w:val="20"/>
                <w:szCs w:val="20"/>
              </w:rPr>
              <w:t>80,747</w:t>
            </w:r>
          </w:p>
        </w:tc>
        <w:tc>
          <w:tcPr>
            <w:tcW w:w="996" w:type="dxa"/>
            <w:tcBorders>
              <w:top w:val="nil"/>
              <w:left w:val="nil"/>
              <w:bottom w:val="nil"/>
              <w:right w:val="nil"/>
            </w:tcBorders>
            <w:shd w:val="clear" w:color="auto" w:fill="auto"/>
            <w:vAlign w:val="center"/>
          </w:tcPr>
          <w:p w14:paraId="0000038C" w14:textId="77777777" w:rsidR="005537F9" w:rsidRDefault="000D7614">
            <w:pPr>
              <w:spacing w:after="0"/>
              <w:jc w:val="center"/>
              <w:rPr>
                <w:color w:val="000000"/>
                <w:sz w:val="20"/>
                <w:szCs w:val="20"/>
              </w:rPr>
            </w:pPr>
            <w:r>
              <w:rPr>
                <w:color w:val="000000"/>
                <w:sz w:val="20"/>
                <w:szCs w:val="20"/>
              </w:rPr>
              <w:t>63,500</w:t>
            </w:r>
          </w:p>
        </w:tc>
        <w:tc>
          <w:tcPr>
            <w:tcW w:w="996" w:type="dxa"/>
            <w:tcBorders>
              <w:top w:val="nil"/>
              <w:left w:val="nil"/>
              <w:bottom w:val="nil"/>
              <w:right w:val="nil"/>
            </w:tcBorders>
            <w:shd w:val="clear" w:color="auto" w:fill="auto"/>
            <w:vAlign w:val="center"/>
          </w:tcPr>
          <w:p w14:paraId="0000038D" w14:textId="77777777" w:rsidR="005537F9" w:rsidRDefault="000D7614">
            <w:pPr>
              <w:spacing w:after="0"/>
              <w:jc w:val="center"/>
              <w:rPr>
                <w:color w:val="000000"/>
                <w:sz w:val="20"/>
                <w:szCs w:val="20"/>
              </w:rPr>
            </w:pPr>
            <w:r>
              <w:rPr>
                <w:color w:val="000000"/>
                <w:sz w:val="20"/>
                <w:szCs w:val="20"/>
              </w:rPr>
              <w:t>63,500</w:t>
            </w:r>
          </w:p>
        </w:tc>
        <w:tc>
          <w:tcPr>
            <w:tcW w:w="996" w:type="dxa"/>
            <w:tcBorders>
              <w:top w:val="nil"/>
              <w:left w:val="nil"/>
              <w:bottom w:val="nil"/>
              <w:right w:val="nil"/>
            </w:tcBorders>
            <w:shd w:val="clear" w:color="auto" w:fill="auto"/>
            <w:vAlign w:val="center"/>
          </w:tcPr>
          <w:p w14:paraId="0000038E" w14:textId="77777777" w:rsidR="005537F9" w:rsidRDefault="000D7614">
            <w:pPr>
              <w:spacing w:after="0"/>
              <w:jc w:val="center"/>
              <w:rPr>
                <w:color w:val="000000"/>
                <w:sz w:val="20"/>
                <w:szCs w:val="20"/>
              </w:rPr>
            </w:pPr>
            <w:r>
              <w:rPr>
                <w:color w:val="000000"/>
                <w:sz w:val="20"/>
                <w:szCs w:val="20"/>
              </w:rPr>
              <w:t>87,600</w:t>
            </w:r>
          </w:p>
        </w:tc>
        <w:tc>
          <w:tcPr>
            <w:tcW w:w="996" w:type="dxa"/>
            <w:tcBorders>
              <w:top w:val="nil"/>
              <w:left w:val="nil"/>
              <w:bottom w:val="nil"/>
              <w:right w:val="nil"/>
            </w:tcBorders>
            <w:shd w:val="clear" w:color="auto" w:fill="auto"/>
            <w:vAlign w:val="center"/>
          </w:tcPr>
          <w:p w14:paraId="0000038F" w14:textId="77777777" w:rsidR="005537F9" w:rsidRDefault="000D7614">
            <w:pPr>
              <w:spacing w:after="0"/>
              <w:jc w:val="center"/>
              <w:rPr>
                <w:color w:val="000000"/>
                <w:sz w:val="20"/>
                <w:szCs w:val="20"/>
              </w:rPr>
            </w:pPr>
            <w:r>
              <w:rPr>
                <w:color w:val="000000"/>
                <w:sz w:val="20"/>
                <w:szCs w:val="20"/>
              </w:rPr>
              <w:t>-</w:t>
            </w:r>
          </w:p>
        </w:tc>
      </w:tr>
      <w:tr w:rsidR="005537F9" w14:paraId="61EA7B93" w14:textId="77777777">
        <w:trPr>
          <w:trHeight w:val="265"/>
        </w:trPr>
        <w:tc>
          <w:tcPr>
            <w:tcW w:w="996" w:type="dxa"/>
            <w:tcBorders>
              <w:top w:val="nil"/>
              <w:left w:val="nil"/>
              <w:bottom w:val="nil"/>
              <w:right w:val="nil"/>
            </w:tcBorders>
            <w:shd w:val="clear" w:color="auto" w:fill="auto"/>
            <w:vAlign w:val="center"/>
          </w:tcPr>
          <w:p w14:paraId="00000390" w14:textId="77777777" w:rsidR="005537F9" w:rsidRDefault="000D7614">
            <w:pPr>
              <w:spacing w:after="0"/>
              <w:jc w:val="right"/>
              <w:rPr>
                <w:color w:val="000000"/>
                <w:sz w:val="20"/>
                <w:szCs w:val="20"/>
              </w:rPr>
            </w:pPr>
            <w:r>
              <w:rPr>
                <w:color w:val="000000"/>
                <w:sz w:val="20"/>
                <w:szCs w:val="20"/>
              </w:rPr>
              <w:t>1993</w:t>
            </w:r>
          </w:p>
        </w:tc>
        <w:tc>
          <w:tcPr>
            <w:tcW w:w="996" w:type="dxa"/>
            <w:tcBorders>
              <w:top w:val="nil"/>
              <w:left w:val="nil"/>
              <w:bottom w:val="nil"/>
              <w:right w:val="nil"/>
            </w:tcBorders>
            <w:shd w:val="clear" w:color="auto" w:fill="auto"/>
            <w:vAlign w:val="center"/>
          </w:tcPr>
          <w:p w14:paraId="00000391" w14:textId="77777777" w:rsidR="005537F9" w:rsidRDefault="000D7614">
            <w:pPr>
              <w:spacing w:after="0"/>
              <w:jc w:val="center"/>
              <w:rPr>
                <w:color w:val="000000"/>
                <w:sz w:val="20"/>
                <w:szCs w:val="20"/>
              </w:rPr>
            </w:pPr>
            <w:r>
              <w:rPr>
                <w:color w:val="000000"/>
                <w:sz w:val="20"/>
                <w:szCs w:val="20"/>
              </w:rPr>
              <w:t>56,488</w:t>
            </w:r>
          </w:p>
        </w:tc>
        <w:tc>
          <w:tcPr>
            <w:tcW w:w="996" w:type="dxa"/>
            <w:tcBorders>
              <w:top w:val="nil"/>
              <w:left w:val="nil"/>
              <w:bottom w:val="nil"/>
              <w:right w:val="nil"/>
            </w:tcBorders>
            <w:shd w:val="clear" w:color="auto" w:fill="auto"/>
            <w:vAlign w:val="center"/>
          </w:tcPr>
          <w:p w14:paraId="00000392" w14:textId="77777777" w:rsidR="005537F9" w:rsidRDefault="000D7614">
            <w:pPr>
              <w:spacing w:after="0"/>
              <w:jc w:val="center"/>
              <w:rPr>
                <w:color w:val="000000"/>
                <w:sz w:val="20"/>
                <w:szCs w:val="20"/>
              </w:rPr>
            </w:pPr>
            <w:r>
              <w:rPr>
                <w:color w:val="000000"/>
                <w:sz w:val="20"/>
                <w:szCs w:val="20"/>
              </w:rPr>
              <w:t>56,700</w:t>
            </w:r>
          </w:p>
        </w:tc>
        <w:tc>
          <w:tcPr>
            <w:tcW w:w="996" w:type="dxa"/>
            <w:tcBorders>
              <w:top w:val="nil"/>
              <w:left w:val="nil"/>
              <w:bottom w:val="nil"/>
              <w:right w:val="nil"/>
            </w:tcBorders>
            <w:shd w:val="clear" w:color="auto" w:fill="auto"/>
            <w:vAlign w:val="center"/>
          </w:tcPr>
          <w:p w14:paraId="00000393" w14:textId="77777777" w:rsidR="005537F9" w:rsidRDefault="000D7614">
            <w:pPr>
              <w:spacing w:after="0"/>
              <w:jc w:val="center"/>
              <w:rPr>
                <w:color w:val="000000"/>
                <w:sz w:val="20"/>
                <w:szCs w:val="20"/>
              </w:rPr>
            </w:pPr>
            <w:r>
              <w:rPr>
                <w:color w:val="000000"/>
                <w:sz w:val="20"/>
                <w:szCs w:val="20"/>
              </w:rPr>
              <w:t>56,700</w:t>
            </w:r>
          </w:p>
        </w:tc>
        <w:tc>
          <w:tcPr>
            <w:tcW w:w="996" w:type="dxa"/>
            <w:tcBorders>
              <w:top w:val="nil"/>
              <w:left w:val="nil"/>
              <w:bottom w:val="nil"/>
              <w:right w:val="nil"/>
            </w:tcBorders>
            <w:shd w:val="clear" w:color="auto" w:fill="auto"/>
            <w:vAlign w:val="center"/>
          </w:tcPr>
          <w:p w14:paraId="00000394" w14:textId="77777777" w:rsidR="005537F9" w:rsidRDefault="000D7614">
            <w:pPr>
              <w:spacing w:after="0"/>
              <w:jc w:val="center"/>
              <w:rPr>
                <w:color w:val="000000"/>
                <w:sz w:val="20"/>
                <w:szCs w:val="20"/>
              </w:rPr>
            </w:pPr>
            <w:r>
              <w:rPr>
                <w:color w:val="000000"/>
                <w:sz w:val="20"/>
                <w:szCs w:val="20"/>
              </w:rPr>
              <w:t>78,100</w:t>
            </w:r>
          </w:p>
        </w:tc>
        <w:tc>
          <w:tcPr>
            <w:tcW w:w="996" w:type="dxa"/>
            <w:tcBorders>
              <w:top w:val="nil"/>
              <w:left w:val="nil"/>
              <w:bottom w:val="nil"/>
              <w:right w:val="nil"/>
            </w:tcBorders>
            <w:shd w:val="clear" w:color="auto" w:fill="auto"/>
            <w:vAlign w:val="center"/>
          </w:tcPr>
          <w:p w14:paraId="00000395" w14:textId="77777777" w:rsidR="005537F9" w:rsidRDefault="000D7614">
            <w:pPr>
              <w:spacing w:after="0"/>
              <w:jc w:val="center"/>
              <w:rPr>
                <w:color w:val="000000"/>
                <w:sz w:val="20"/>
                <w:szCs w:val="20"/>
              </w:rPr>
            </w:pPr>
            <w:r>
              <w:rPr>
                <w:color w:val="000000"/>
                <w:sz w:val="20"/>
                <w:szCs w:val="20"/>
              </w:rPr>
              <w:t>-</w:t>
            </w:r>
          </w:p>
        </w:tc>
      </w:tr>
      <w:tr w:rsidR="005537F9" w14:paraId="7B93A4B2" w14:textId="77777777">
        <w:trPr>
          <w:trHeight w:val="265"/>
        </w:trPr>
        <w:tc>
          <w:tcPr>
            <w:tcW w:w="996" w:type="dxa"/>
            <w:tcBorders>
              <w:top w:val="nil"/>
              <w:left w:val="nil"/>
              <w:bottom w:val="nil"/>
              <w:right w:val="nil"/>
            </w:tcBorders>
            <w:shd w:val="clear" w:color="auto" w:fill="auto"/>
            <w:vAlign w:val="center"/>
          </w:tcPr>
          <w:p w14:paraId="00000396" w14:textId="77777777" w:rsidR="005537F9" w:rsidRDefault="000D7614">
            <w:pPr>
              <w:spacing w:after="0"/>
              <w:jc w:val="right"/>
              <w:rPr>
                <w:color w:val="000000"/>
                <w:sz w:val="20"/>
                <w:szCs w:val="20"/>
              </w:rPr>
            </w:pPr>
            <w:r>
              <w:rPr>
                <w:color w:val="000000"/>
                <w:sz w:val="20"/>
                <w:szCs w:val="20"/>
              </w:rPr>
              <w:t>1994</w:t>
            </w:r>
          </w:p>
        </w:tc>
        <w:tc>
          <w:tcPr>
            <w:tcW w:w="996" w:type="dxa"/>
            <w:tcBorders>
              <w:top w:val="nil"/>
              <w:left w:val="nil"/>
              <w:bottom w:val="nil"/>
              <w:right w:val="nil"/>
            </w:tcBorders>
            <w:shd w:val="clear" w:color="auto" w:fill="auto"/>
            <w:vAlign w:val="center"/>
          </w:tcPr>
          <w:p w14:paraId="00000397" w14:textId="77777777" w:rsidR="005537F9" w:rsidRDefault="000D7614">
            <w:pPr>
              <w:spacing w:after="0"/>
              <w:jc w:val="center"/>
              <w:rPr>
                <w:color w:val="000000"/>
                <w:sz w:val="20"/>
                <w:szCs w:val="20"/>
              </w:rPr>
            </w:pPr>
            <w:r>
              <w:rPr>
                <w:color w:val="000000"/>
                <w:sz w:val="20"/>
                <w:szCs w:val="20"/>
              </w:rPr>
              <w:t>47,486</w:t>
            </w:r>
          </w:p>
        </w:tc>
        <w:tc>
          <w:tcPr>
            <w:tcW w:w="996" w:type="dxa"/>
            <w:tcBorders>
              <w:top w:val="nil"/>
              <w:left w:val="nil"/>
              <w:bottom w:val="nil"/>
              <w:right w:val="nil"/>
            </w:tcBorders>
            <w:shd w:val="clear" w:color="auto" w:fill="auto"/>
            <w:vAlign w:val="center"/>
          </w:tcPr>
          <w:p w14:paraId="00000398" w14:textId="77777777" w:rsidR="005537F9" w:rsidRDefault="000D7614">
            <w:pPr>
              <w:spacing w:after="0"/>
              <w:jc w:val="center"/>
              <w:rPr>
                <w:color w:val="000000"/>
                <w:sz w:val="20"/>
                <w:szCs w:val="20"/>
              </w:rPr>
            </w:pPr>
            <w:r>
              <w:rPr>
                <w:color w:val="000000"/>
                <w:sz w:val="20"/>
                <w:szCs w:val="20"/>
              </w:rPr>
              <w:t>50,400</w:t>
            </w:r>
          </w:p>
        </w:tc>
        <w:tc>
          <w:tcPr>
            <w:tcW w:w="996" w:type="dxa"/>
            <w:tcBorders>
              <w:top w:val="nil"/>
              <w:left w:val="nil"/>
              <w:bottom w:val="nil"/>
              <w:right w:val="nil"/>
            </w:tcBorders>
            <w:shd w:val="clear" w:color="auto" w:fill="auto"/>
            <w:vAlign w:val="center"/>
          </w:tcPr>
          <w:p w14:paraId="00000399" w14:textId="77777777" w:rsidR="005537F9" w:rsidRDefault="000D7614">
            <w:pPr>
              <w:spacing w:after="0"/>
              <w:jc w:val="center"/>
              <w:rPr>
                <w:color w:val="000000"/>
                <w:sz w:val="20"/>
                <w:szCs w:val="20"/>
              </w:rPr>
            </w:pPr>
            <w:r>
              <w:rPr>
                <w:color w:val="000000"/>
                <w:sz w:val="20"/>
                <w:szCs w:val="20"/>
              </w:rPr>
              <w:t>50,400</w:t>
            </w:r>
          </w:p>
        </w:tc>
        <w:tc>
          <w:tcPr>
            <w:tcW w:w="996" w:type="dxa"/>
            <w:tcBorders>
              <w:top w:val="nil"/>
              <w:left w:val="nil"/>
              <w:bottom w:val="nil"/>
              <w:right w:val="nil"/>
            </w:tcBorders>
            <w:shd w:val="clear" w:color="auto" w:fill="auto"/>
            <w:vAlign w:val="center"/>
          </w:tcPr>
          <w:p w14:paraId="0000039A" w14:textId="77777777" w:rsidR="005537F9" w:rsidRDefault="000D7614">
            <w:pPr>
              <w:spacing w:after="0"/>
              <w:jc w:val="center"/>
              <w:rPr>
                <w:color w:val="000000"/>
                <w:sz w:val="20"/>
                <w:szCs w:val="20"/>
              </w:rPr>
            </w:pPr>
            <w:r>
              <w:rPr>
                <w:color w:val="000000"/>
                <w:sz w:val="20"/>
                <w:szCs w:val="20"/>
              </w:rPr>
              <w:t>71,100</w:t>
            </w:r>
          </w:p>
        </w:tc>
        <w:tc>
          <w:tcPr>
            <w:tcW w:w="996" w:type="dxa"/>
            <w:tcBorders>
              <w:top w:val="nil"/>
              <w:left w:val="nil"/>
              <w:bottom w:val="nil"/>
              <w:right w:val="nil"/>
            </w:tcBorders>
            <w:shd w:val="clear" w:color="auto" w:fill="auto"/>
            <w:vAlign w:val="center"/>
          </w:tcPr>
          <w:p w14:paraId="0000039B" w14:textId="77777777" w:rsidR="005537F9" w:rsidRDefault="000D7614">
            <w:pPr>
              <w:spacing w:after="0"/>
              <w:jc w:val="center"/>
              <w:rPr>
                <w:color w:val="000000"/>
                <w:sz w:val="20"/>
                <w:szCs w:val="20"/>
              </w:rPr>
            </w:pPr>
            <w:r>
              <w:rPr>
                <w:color w:val="000000"/>
                <w:sz w:val="20"/>
                <w:szCs w:val="20"/>
              </w:rPr>
              <w:t>-</w:t>
            </w:r>
          </w:p>
        </w:tc>
      </w:tr>
      <w:tr w:rsidR="005537F9" w14:paraId="6A2228E3" w14:textId="77777777">
        <w:trPr>
          <w:trHeight w:val="265"/>
        </w:trPr>
        <w:tc>
          <w:tcPr>
            <w:tcW w:w="996" w:type="dxa"/>
            <w:tcBorders>
              <w:top w:val="nil"/>
              <w:left w:val="nil"/>
              <w:bottom w:val="nil"/>
              <w:right w:val="nil"/>
            </w:tcBorders>
            <w:shd w:val="clear" w:color="auto" w:fill="auto"/>
            <w:vAlign w:val="center"/>
          </w:tcPr>
          <w:p w14:paraId="0000039C" w14:textId="77777777" w:rsidR="005537F9" w:rsidRDefault="000D7614">
            <w:pPr>
              <w:spacing w:after="0"/>
              <w:jc w:val="right"/>
              <w:rPr>
                <w:color w:val="000000"/>
                <w:sz w:val="20"/>
                <w:szCs w:val="20"/>
              </w:rPr>
            </w:pPr>
            <w:r>
              <w:rPr>
                <w:color w:val="000000"/>
                <w:sz w:val="20"/>
                <w:szCs w:val="20"/>
              </w:rPr>
              <w:t>1995</w:t>
            </w:r>
          </w:p>
        </w:tc>
        <w:tc>
          <w:tcPr>
            <w:tcW w:w="996" w:type="dxa"/>
            <w:tcBorders>
              <w:top w:val="nil"/>
              <w:left w:val="nil"/>
              <w:bottom w:val="nil"/>
              <w:right w:val="nil"/>
            </w:tcBorders>
            <w:shd w:val="clear" w:color="auto" w:fill="auto"/>
            <w:vAlign w:val="center"/>
          </w:tcPr>
          <w:p w14:paraId="0000039D" w14:textId="77777777" w:rsidR="005537F9" w:rsidRDefault="000D7614">
            <w:pPr>
              <w:spacing w:after="0"/>
              <w:jc w:val="center"/>
              <w:rPr>
                <w:color w:val="000000"/>
                <w:sz w:val="20"/>
                <w:szCs w:val="20"/>
              </w:rPr>
            </w:pPr>
            <w:r>
              <w:rPr>
                <w:color w:val="000000"/>
                <w:sz w:val="20"/>
                <w:szCs w:val="20"/>
              </w:rPr>
              <w:t>68,985</w:t>
            </w:r>
          </w:p>
        </w:tc>
        <w:tc>
          <w:tcPr>
            <w:tcW w:w="996" w:type="dxa"/>
            <w:tcBorders>
              <w:top w:val="nil"/>
              <w:left w:val="nil"/>
              <w:bottom w:val="nil"/>
              <w:right w:val="nil"/>
            </w:tcBorders>
            <w:shd w:val="clear" w:color="auto" w:fill="auto"/>
            <w:vAlign w:val="center"/>
          </w:tcPr>
          <w:p w14:paraId="0000039E" w14:textId="77777777" w:rsidR="005537F9" w:rsidRDefault="000D7614">
            <w:pPr>
              <w:spacing w:after="0"/>
              <w:jc w:val="center"/>
              <w:rPr>
                <w:color w:val="000000"/>
                <w:sz w:val="20"/>
                <w:szCs w:val="20"/>
              </w:rPr>
            </w:pPr>
            <w:r>
              <w:rPr>
                <w:color w:val="000000"/>
                <w:sz w:val="20"/>
                <w:szCs w:val="20"/>
              </w:rPr>
              <w:t>69,200</w:t>
            </w:r>
          </w:p>
        </w:tc>
        <w:tc>
          <w:tcPr>
            <w:tcW w:w="996" w:type="dxa"/>
            <w:tcBorders>
              <w:top w:val="nil"/>
              <w:left w:val="nil"/>
              <w:bottom w:val="nil"/>
              <w:right w:val="nil"/>
            </w:tcBorders>
            <w:shd w:val="clear" w:color="auto" w:fill="auto"/>
            <w:vAlign w:val="center"/>
          </w:tcPr>
          <w:p w14:paraId="0000039F" w14:textId="77777777" w:rsidR="005537F9" w:rsidRDefault="000D7614">
            <w:pPr>
              <w:spacing w:after="0"/>
              <w:jc w:val="center"/>
              <w:rPr>
                <w:color w:val="000000"/>
                <w:sz w:val="20"/>
                <w:szCs w:val="20"/>
              </w:rPr>
            </w:pPr>
            <w:r>
              <w:rPr>
                <w:color w:val="000000"/>
                <w:sz w:val="20"/>
                <w:szCs w:val="20"/>
              </w:rPr>
              <w:t>69,200</w:t>
            </w:r>
          </w:p>
        </w:tc>
        <w:tc>
          <w:tcPr>
            <w:tcW w:w="996" w:type="dxa"/>
            <w:tcBorders>
              <w:top w:val="nil"/>
              <w:left w:val="nil"/>
              <w:bottom w:val="nil"/>
              <w:right w:val="nil"/>
            </w:tcBorders>
            <w:shd w:val="clear" w:color="auto" w:fill="auto"/>
            <w:vAlign w:val="center"/>
          </w:tcPr>
          <w:p w14:paraId="000003A0" w14:textId="77777777" w:rsidR="005537F9" w:rsidRDefault="000D7614">
            <w:pPr>
              <w:spacing w:after="0"/>
              <w:jc w:val="center"/>
              <w:rPr>
                <w:color w:val="000000"/>
                <w:sz w:val="20"/>
                <w:szCs w:val="20"/>
              </w:rPr>
            </w:pPr>
            <w:r>
              <w:rPr>
                <w:color w:val="000000"/>
                <w:sz w:val="20"/>
                <w:szCs w:val="20"/>
              </w:rPr>
              <w:t>126,000</w:t>
            </w:r>
          </w:p>
        </w:tc>
        <w:tc>
          <w:tcPr>
            <w:tcW w:w="996" w:type="dxa"/>
            <w:tcBorders>
              <w:top w:val="nil"/>
              <w:left w:val="nil"/>
              <w:bottom w:val="nil"/>
              <w:right w:val="nil"/>
            </w:tcBorders>
            <w:shd w:val="clear" w:color="auto" w:fill="auto"/>
            <w:vAlign w:val="center"/>
          </w:tcPr>
          <w:p w14:paraId="000003A1" w14:textId="77777777" w:rsidR="005537F9" w:rsidRDefault="000D7614">
            <w:pPr>
              <w:spacing w:after="0"/>
              <w:jc w:val="center"/>
              <w:rPr>
                <w:color w:val="000000"/>
                <w:sz w:val="20"/>
                <w:szCs w:val="20"/>
              </w:rPr>
            </w:pPr>
            <w:r>
              <w:rPr>
                <w:color w:val="000000"/>
                <w:sz w:val="20"/>
                <w:szCs w:val="20"/>
              </w:rPr>
              <w:t>-</w:t>
            </w:r>
          </w:p>
        </w:tc>
      </w:tr>
      <w:tr w:rsidR="005537F9" w14:paraId="3B877FC8" w14:textId="77777777">
        <w:trPr>
          <w:trHeight w:val="265"/>
        </w:trPr>
        <w:tc>
          <w:tcPr>
            <w:tcW w:w="996" w:type="dxa"/>
            <w:tcBorders>
              <w:top w:val="nil"/>
              <w:left w:val="nil"/>
              <w:bottom w:val="nil"/>
              <w:right w:val="nil"/>
            </w:tcBorders>
            <w:shd w:val="clear" w:color="auto" w:fill="auto"/>
            <w:vAlign w:val="center"/>
          </w:tcPr>
          <w:p w14:paraId="000003A2" w14:textId="77777777" w:rsidR="005537F9" w:rsidRDefault="000D7614">
            <w:pPr>
              <w:spacing w:after="0"/>
              <w:jc w:val="right"/>
              <w:rPr>
                <w:color w:val="000000"/>
                <w:sz w:val="20"/>
                <w:szCs w:val="20"/>
              </w:rPr>
            </w:pPr>
            <w:r>
              <w:rPr>
                <w:color w:val="000000"/>
                <w:sz w:val="20"/>
                <w:szCs w:val="20"/>
              </w:rPr>
              <w:t>1996</w:t>
            </w:r>
          </w:p>
        </w:tc>
        <w:tc>
          <w:tcPr>
            <w:tcW w:w="996" w:type="dxa"/>
            <w:tcBorders>
              <w:top w:val="nil"/>
              <w:left w:val="nil"/>
              <w:bottom w:val="nil"/>
              <w:right w:val="nil"/>
            </w:tcBorders>
            <w:shd w:val="clear" w:color="auto" w:fill="auto"/>
            <w:vAlign w:val="center"/>
          </w:tcPr>
          <w:p w14:paraId="000003A3" w14:textId="77777777" w:rsidR="005537F9" w:rsidRDefault="000D7614">
            <w:pPr>
              <w:spacing w:after="0"/>
              <w:jc w:val="center"/>
              <w:rPr>
                <w:color w:val="000000"/>
                <w:sz w:val="20"/>
                <w:szCs w:val="20"/>
              </w:rPr>
            </w:pPr>
            <w:r>
              <w:rPr>
                <w:color w:val="000000"/>
                <w:sz w:val="20"/>
                <w:szCs w:val="20"/>
              </w:rPr>
              <w:t>68,279</w:t>
            </w:r>
          </w:p>
        </w:tc>
        <w:tc>
          <w:tcPr>
            <w:tcW w:w="996" w:type="dxa"/>
            <w:tcBorders>
              <w:top w:val="nil"/>
              <w:left w:val="nil"/>
              <w:bottom w:val="nil"/>
              <w:right w:val="nil"/>
            </w:tcBorders>
            <w:shd w:val="clear" w:color="auto" w:fill="auto"/>
            <w:vAlign w:val="center"/>
          </w:tcPr>
          <w:p w14:paraId="000003A4" w14:textId="77777777" w:rsidR="005537F9" w:rsidRDefault="000D7614">
            <w:pPr>
              <w:spacing w:after="0"/>
              <w:jc w:val="center"/>
              <w:rPr>
                <w:color w:val="000000"/>
                <w:sz w:val="20"/>
                <w:szCs w:val="20"/>
              </w:rPr>
            </w:pPr>
            <w:r>
              <w:rPr>
                <w:color w:val="000000"/>
                <w:sz w:val="20"/>
                <w:szCs w:val="20"/>
              </w:rPr>
              <w:t>65,000</w:t>
            </w:r>
          </w:p>
        </w:tc>
        <w:tc>
          <w:tcPr>
            <w:tcW w:w="996" w:type="dxa"/>
            <w:tcBorders>
              <w:top w:val="nil"/>
              <w:left w:val="nil"/>
              <w:bottom w:val="nil"/>
              <w:right w:val="nil"/>
            </w:tcBorders>
            <w:shd w:val="clear" w:color="auto" w:fill="auto"/>
            <w:vAlign w:val="center"/>
          </w:tcPr>
          <w:p w14:paraId="000003A5" w14:textId="77777777" w:rsidR="005537F9" w:rsidRDefault="000D7614">
            <w:pPr>
              <w:spacing w:after="0"/>
              <w:jc w:val="center"/>
              <w:rPr>
                <w:color w:val="000000"/>
                <w:sz w:val="20"/>
                <w:szCs w:val="20"/>
              </w:rPr>
            </w:pPr>
            <w:r>
              <w:rPr>
                <w:color w:val="000000"/>
                <w:sz w:val="20"/>
                <w:szCs w:val="20"/>
              </w:rPr>
              <w:t>65,000</w:t>
            </w:r>
          </w:p>
        </w:tc>
        <w:tc>
          <w:tcPr>
            <w:tcW w:w="996" w:type="dxa"/>
            <w:tcBorders>
              <w:top w:val="nil"/>
              <w:left w:val="nil"/>
              <w:bottom w:val="nil"/>
              <w:right w:val="nil"/>
            </w:tcBorders>
            <w:shd w:val="clear" w:color="auto" w:fill="auto"/>
            <w:vAlign w:val="center"/>
          </w:tcPr>
          <w:p w14:paraId="000003A6" w14:textId="77777777" w:rsidR="005537F9" w:rsidRDefault="000D7614">
            <w:pPr>
              <w:spacing w:after="0"/>
              <w:jc w:val="center"/>
              <w:rPr>
                <w:color w:val="000000"/>
                <w:sz w:val="20"/>
                <w:szCs w:val="20"/>
              </w:rPr>
            </w:pPr>
            <w:r>
              <w:rPr>
                <w:color w:val="000000"/>
                <w:sz w:val="20"/>
                <w:szCs w:val="20"/>
              </w:rPr>
              <w:t>88,000</w:t>
            </w:r>
          </w:p>
        </w:tc>
        <w:tc>
          <w:tcPr>
            <w:tcW w:w="996" w:type="dxa"/>
            <w:tcBorders>
              <w:top w:val="nil"/>
              <w:left w:val="nil"/>
              <w:bottom w:val="nil"/>
              <w:right w:val="nil"/>
            </w:tcBorders>
            <w:shd w:val="clear" w:color="auto" w:fill="auto"/>
            <w:vAlign w:val="center"/>
          </w:tcPr>
          <w:p w14:paraId="000003A7" w14:textId="77777777" w:rsidR="005537F9" w:rsidRDefault="000D7614">
            <w:pPr>
              <w:spacing w:after="0"/>
              <w:jc w:val="center"/>
              <w:rPr>
                <w:color w:val="000000"/>
                <w:sz w:val="20"/>
                <w:szCs w:val="20"/>
              </w:rPr>
            </w:pPr>
            <w:r>
              <w:rPr>
                <w:color w:val="000000"/>
                <w:sz w:val="20"/>
                <w:szCs w:val="20"/>
              </w:rPr>
              <w:t>-</w:t>
            </w:r>
          </w:p>
        </w:tc>
      </w:tr>
      <w:tr w:rsidR="005537F9" w14:paraId="583DE409" w14:textId="77777777">
        <w:trPr>
          <w:trHeight w:val="265"/>
        </w:trPr>
        <w:tc>
          <w:tcPr>
            <w:tcW w:w="996" w:type="dxa"/>
            <w:tcBorders>
              <w:top w:val="nil"/>
              <w:left w:val="nil"/>
              <w:bottom w:val="nil"/>
              <w:right w:val="nil"/>
            </w:tcBorders>
            <w:shd w:val="clear" w:color="auto" w:fill="auto"/>
            <w:vAlign w:val="center"/>
          </w:tcPr>
          <w:p w14:paraId="000003A8" w14:textId="77777777" w:rsidR="005537F9" w:rsidRDefault="000D7614">
            <w:pPr>
              <w:spacing w:after="0"/>
              <w:jc w:val="right"/>
              <w:rPr>
                <w:color w:val="000000"/>
                <w:sz w:val="20"/>
                <w:szCs w:val="20"/>
              </w:rPr>
            </w:pPr>
            <w:r>
              <w:rPr>
                <w:color w:val="000000"/>
                <w:sz w:val="20"/>
                <w:szCs w:val="20"/>
              </w:rPr>
              <w:t>1997</w:t>
            </w:r>
          </w:p>
        </w:tc>
        <w:tc>
          <w:tcPr>
            <w:tcW w:w="996" w:type="dxa"/>
            <w:tcBorders>
              <w:top w:val="nil"/>
              <w:left w:val="nil"/>
              <w:bottom w:val="nil"/>
              <w:right w:val="nil"/>
            </w:tcBorders>
            <w:shd w:val="clear" w:color="auto" w:fill="auto"/>
            <w:vAlign w:val="center"/>
          </w:tcPr>
          <w:p w14:paraId="000003A9" w14:textId="77777777" w:rsidR="005537F9" w:rsidRDefault="000D7614">
            <w:pPr>
              <w:spacing w:after="0"/>
              <w:jc w:val="center"/>
              <w:rPr>
                <w:color w:val="000000"/>
                <w:sz w:val="20"/>
                <w:szCs w:val="20"/>
              </w:rPr>
            </w:pPr>
            <w:r>
              <w:rPr>
                <w:color w:val="000000"/>
                <w:sz w:val="20"/>
                <w:szCs w:val="20"/>
              </w:rPr>
              <w:t>77,170</w:t>
            </w:r>
          </w:p>
        </w:tc>
        <w:tc>
          <w:tcPr>
            <w:tcW w:w="996" w:type="dxa"/>
            <w:tcBorders>
              <w:top w:val="nil"/>
              <w:left w:val="nil"/>
              <w:bottom w:val="nil"/>
              <w:right w:val="nil"/>
            </w:tcBorders>
            <w:shd w:val="clear" w:color="auto" w:fill="auto"/>
            <w:vAlign w:val="center"/>
          </w:tcPr>
          <w:p w14:paraId="000003AA" w14:textId="77777777" w:rsidR="005537F9" w:rsidRDefault="000D7614">
            <w:pPr>
              <w:spacing w:after="0"/>
              <w:jc w:val="center"/>
              <w:rPr>
                <w:color w:val="000000"/>
                <w:sz w:val="20"/>
                <w:szCs w:val="20"/>
              </w:rPr>
            </w:pPr>
            <w:r>
              <w:rPr>
                <w:color w:val="000000"/>
                <w:sz w:val="20"/>
                <w:szCs w:val="20"/>
              </w:rPr>
              <w:t>69,115</w:t>
            </w:r>
          </w:p>
        </w:tc>
        <w:tc>
          <w:tcPr>
            <w:tcW w:w="996" w:type="dxa"/>
            <w:tcBorders>
              <w:top w:val="nil"/>
              <w:left w:val="nil"/>
              <w:bottom w:val="nil"/>
              <w:right w:val="nil"/>
            </w:tcBorders>
            <w:shd w:val="clear" w:color="auto" w:fill="auto"/>
            <w:vAlign w:val="center"/>
          </w:tcPr>
          <w:p w14:paraId="000003AB" w14:textId="77777777" w:rsidR="005537F9" w:rsidRDefault="000D7614">
            <w:pPr>
              <w:spacing w:after="0"/>
              <w:jc w:val="center"/>
              <w:rPr>
                <w:color w:val="000000"/>
                <w:sz w:val="20"/>
                <w:szCs w:val="20"/>
              </w:rPr>
            </w:pPr>
            <w:r>
              <w:rPr>
                <w:color w:val="000000"/>
                <w:sz w:val="20"/>
                <w:szCs w:val="20"/>
              </w:rPr>
              <w:t>81,500</w:t>
            </w:r>
          </w:p>
        </w:tc>
        <w:tc>
          <w:tcPr>
            <w:tcW w:w="996" w:type="dxa"/>
            <w:tcBorders>
              <w:top w:val="nil"/>
              <w:left w:val="nil"/>
              <w:bottom w:val="nil"/>
              <w:right w:val="nil"/>
            </w:tcBorders>
            <w:shd w:val="clear" w:color="auto" w:fill="auto"/>
            <w:vAlign w:val="center"/>
          </w:tcPr>
          <w:p w14:paraId="000003AC" w14:textId="77777777" w:rsidR="005537F9" w:rsidRDefault="000D7614">
            <w:pPr>
              <w:spacing w:after="0"/>
              <w:jc w:val="center"/>
              <w:rPr>
                <w:color w:val="000000"/>
                <w:sz w:val="20"/>
                <w:szCs w:val="20"/>
              </w:rPr>
            </w:pPr>
            <w:r>
              <w:rPr>
                <w:color w:val="000000"/>
                <w:sz w:val="20"/>
                <w:szCs w:val="20"/>
              </w:rPr>
              <w:t>180,000</w:t>
            </w:r>
          </w:p>
        </w:tc>
        <w:tc>
          <w:tcPr>
            <w:tcW w:w="996" w:type="dxa"/>
            <w:tcBorders>
              <w:top w:val="nil"/>
              <w:left w:val="nil"/>
              <w:bottom w:val="nil"/>
              <w:right w:val="nil"/>
            </w:tcBorders>
            <w:shd w:val="clear" w:color="auto" w:fill="auto"/>
            <w:vAlign w:val="center"/>
          </w:tcPr>
          <w:p w14:paraId="000003AD" w14:textId="77777777" w:rsidR="005537F9" w:rsidRDefault="000D7614">
            <w:pPr>
              <w:spacing w:after="0"/>
              <w:jc w:val="center"/>
              <w:rPr>
                <w:color w:val="000000"/>
                <w:sz w:val="20"/>
                <w:szCs w:val="20"/>
              </w:rPr>
            </w:pPr>
            <w:r>
              <w:rPr>
                <w:color w:val="000000"/>
                <w:sz w:val="20"/>
                <w:szCs w:val="20"/>
              </w:rPr>
              <w:t>12,385</w:t>
            </w:r>
          </w:p>
        </w:tc>
      </w:tr>
      <w:tr w:rsidR="005537F9" w14:paraId="596218F1" w14:textId="77777777">
        <w:trPr>
          <w:trHeight w:val="265"/>
        </w:trPr>
        <w:tc>
          <w:tcPr>
            <w:tcW w:w="996" w:type="dxa"/>
            <w:tcBorders>
              <w:top w:val="nil"/>
              <w:left w:val="nil"/>
              <w:bottom w:val="nil"/>
              <w:right w:val="nil"/>
            </w:tcBorders>
            <w:shd w:val="clear" w:color="auto" w:fill="auto"/>
            <w:vAlign w:val="center"/>
          </w:tcPr>
          <w:p w14:paraId="000003AE" w14:textId="77777777" w:rsidR="005537F9" w:rsidRDefault="000D7614">
            <w:pPr>
              <w:spacing w:after="0"/>
              <w:jc w:val="right"/>
              <w:rPr>
                <w:color w:val="000000"/>
                <w:sz w:val="20"/>
                <w:szCs w:val="20"/>
              </w:rPr>
            </w:pPr>
            <w:r>
              <w:rPr>
                <w:color w:val="000000"/>
                <w:sz w:val="20"/>
                <w:szCs w:val="20"/>
              </w:rPr>
              <w:t>1998</w:t>
            </w:r>
          </w:p>
        </w:tc>
        <w:tc>
          <w:tcPr>
            <w:tcW w:w="996" w:type="dxa"/>
            <w:tcBorders>
              <w:top w:val="nil"/>
              <w:left w:val="nil"/>
              <w:bottom w:val="nil"/>
              <w:right w:val="nil"/>
            </w:tcBorders>
            <w:shd w:val="clear" w:color="auto" w:fill="auto"/>
            <w:vAlign w:val="center"/>
          </w:tcPr>
          <w:p w14:paraId="000003AF" w14:textId="77777777" w:rsidR="005537F9" w:rsidRDefault="000D7614">
            <w:pPr>
              <w:spacing w:after="0"/>
              <w:jc w:val="center"/>
              <w:rPr>
                <w:color w:val="000000"/>
                <w:sz w:val="20"/>
                <w:szCs w:val="20"/>
              </w:rPr>
            </w:pPr>
            <w:r>
              <w:rPr>
                <w:color w:val="000000"/>
                <w:sz w:val="20"/>
                <w:szCs w:val="20"/>
              </w:rPr>
              <w:t>72,624</w:t>
            </w:r>
          </w:p>
        </w:tc>
        <w:tc>
          <w:tcPr>
            <w:tcW w:w="996" w:type="dxa"/>
            <w:tcBorders>
              <w:top w:val="nil"/>
              <w:left w:val="nil"/>
              <w:bottom w:val="nil"/>
              <w:right w:val="nil"/>
            </w:tcBorders>
            <w:shd w:val="clear" w:color="auto" w:fill="auto"/>
            <w:vAlign w:val="center"/>
          </w:tcPr>
          <w:p w14:paraId="000003B0" w14:textId="77777777" w:rsidR="005537F9" w:rsidRDefault="000D7614">
            <w:pPr>
              <w:spacing w:after="0"/>
              <w:jc w:val="center"/>
              <w:rPr>
                <w:color w:val="000000"/>
                <w:sz w:val="20"/>
                <w:szCs w:val="20"/>
              </w:rPr>
            </w:pPr>
            <w:r>
              <w:rPr>
                <w:color w:val="000000"/>
                <w:sz w:val="20"/>
                <w:szCs w:val="20"/>
              </w:rPr>
              <w:t>66,060</w:t>
            </w:r>
          </w:p>
        </w:tc>
        <w:tc>
          <w:tcPr>
            <w:tcW w:w="996" w:type="dxa"/>
            <w:tcBorders>
              <w:top w:val="nil"/>
              <w:left w:val="nil"/>
              <w:bottom w:val="nil"/>
              <w:right w:val="nil"/>
            </w:tcBorders>
            <w:shd w:val="clear" w:color="auto" w:fill="auto"/>
            <w:vAlign w:val="center"/>
          </w:tcPr>
          <w:p w14:paraId="000003B1" w14:textId="77777777" w:rsidR="005537F9" w:rsidRDefault="000D7614">
            <w:pPr>
              <w:spacing w:after="0"/>
              <w:jc w:val="center"/>
              <w:rPr>
                <w:color w:val="000000"/>
                <w:sz w:val="20"/>
                <w:szCs w:val="20"/>
              </w:rPr>
            </w:pPr>
            <w:r>
              <w:rPr>
                <w:color w:val="000000"/>
                <w:sz w:val="20"/>
                <w:szCs w:val="20"/>
              </w:rPr>
              <w:t>77,900</w:t>
            </w:r>
          </w:p>
        </w:tc>
        <w:tc>
          <w:tcPr>
            <w:tcW w:w="996" w:type="dxa"/>
            <w:tcBorders>
              <w:top w:val="nil"/>
              <w:left w:val="nil"/>
              <w:bottom w:val="nil"/>
              <w:right w:val="nil"/>
            </w:tcBorders>
            <w:shd w:val="clear" w:color="auto" w:fill="auto"/>
            <w:vAlign w:val="center"/>
          </w:tcPr>
          <w:p w14:paraId="000003B2" w14:textId="77777777" w:rsidR="005537F9" w:rsidRDefault="000D7614">
            <w:pPr>
              <w:spacing w:after="0"/>
              <w:jc w:val="center"/>
              <w:rPr>
                <w:color w:val="000000"/>
                <w:sz w:val="20"/>
                <w:szCs w:val="20"/>
              </w:rPr>
            </w:pPr>
            <w:r>
              <w:rPr>
                <w:color w:val="000000"/>
                <w:sz w:val="20"/>
                <w:szCs w:val="20"/>
              </w:rPr>
              <w:t>141,000</w:t>
            </w:r>
          </w:p>
        </w:tc>
        <w:tc>
          <w:tcPr>
            <w:tcW w:w="996" w:type="dxa"/>
            <w:tcBorders>
              <w:top w:val="nil"/>
              <w:left w:val="nil"/>
              <w:bottom w:val="nil"/>
              <w:right w:val="nil"/>
            </w:tcBorders>
            <w:shd w:val="clear" w:color="auto" w:fill="auto"/>
            <w:vAlign w:val="center"/>
          </w:tcPr>
          <w:p w14:paraId="000003B3" w14:textId="77777777" w:rsidR="005537F9" w:rsidRDefault="000D7614">
            <w:pPr>
              <w:spacing w:after="0"/>
              <w:jc w:val="center"/>
              <w:rPr>
                <w:color w:val="000000"/>
                <w:sz w:val="20"/>
                <w:szCs w:val="20"/>
              </w:rPr>
            </w:pPr>
            <w:r>
              <w:rPr>
                <w:color w:val="000000"/>
                <w:sz w:val="20"/>
                <w:szCs w:val="20"/>
              </w:rPr>
              <w:t>11,840</w:t>
            </w:r>
          </w:p>
        </w:tc>
      </w:tr>
      <w:tr w:rsidR="005537F9" w14:paraId="2363B011" w14:textId="77777777">
        <w:trPr>
          <w:trHeight w:val="265"/>
        </w:trPr>
        <w:tc>
          <w:tcPr>
            <w:tcW w:w="996" w:type="dxa"/>
            <w:tcBorders>
              <w:top w:val="nil"/>
              <w:left w:val="nil"/>
              <w:bottom w:val="nil"/>
              <w:right w:val="nil"/>
            </w:tcBorders>
            <w:shd w:val="clear" w:color="auto" w:fill="auto"/>
            <w:vAlign w:val="center"/>
          </w:tcPr>
          <w:p w14:paraId="000003B4" w14:textId="77777777" w:rsidR="005537F9" w:rsidRDefault="000D7614">
            <w:pPr>
              <w:spacing w:after="0"/>
              <w:jc w:val="right"/>
              <w:rPr>
                <w:color w:val="000000"/>
                <w:sz w:val="20"/>
                <w:szCs w:val="20"/>
              </w:rPr>
            </w:pPr>
            <w:r>
              <w:rPr>
                <w:color w:val="000000"/>
                <w:sz w:val="20"/>
                <w:szCs w:val="20"/>
              </w:rPr>
              <w:t>1999</w:t>
            </w:r>
          </w:p>
        </w:tc>
        <w:tc>
          <w:tcPr>
            <w:tcW w:w="996" w:type="dxa"/>
            <w:tcBorders>
              <w:top w:val="nil"/>
              <w:left w:val="nil"/>
              <w:bottom w:val="nil"/>
              <w:right w:val="nil"/>
            </w:tcBorders>
            <w:shd w:val="clear" w:color="auto" w:fill="auto"/>
            <w:vAlign w:val="center"/>
          </w:tcPr>
          <w:p w14:paraId="000003B5" w14:textId="77777777" w:rsidR="005537F9" w:rsidRDefault="000D7614">
            <w:pPr>
              <w:spacing w:after="0"/>
              <w:jc w:val="center"/>
              <w:rPr>
                <w:color w:val="000000"/>
                <w:sz w:val="20"/>
                <w:szCs w:val="20"/>
              </w:rPr>
            </w:pPr>
            <w:r>
              <w:rPr>
                <w:color w:val="000000"/>
                <w:sz w:val="20"/>
                <w:szCs w:val="20"/>
              </w:rPr>
              <w:t>82,543</w:t>
            </w:r>
          </w:p>
        </w:tc>
        <w:tc>
          <w:tcPr>
            <w:tcW w:w="996" w:type="dxa"/>
            <w:tcBorders>
              <w:top w:val="nil"/>
              <w:left w:val="nil"/>
              <w:bottom w:val="nil"/>
              <w:right w:val="nil"/>
            </w:tcBorders>
            <w:shd w:val="clear" w:color="auto" w:fill="auto"/>
            <w:vAlign w:val="center"/>
          </w:tcPr>
          <w:p w14:paraId="000003B6" w14:textId="77777777" w:rsidR="005537F9" w:rsidRDefault="000D7614">
            <w:pPr>
              <w:spacing w:after="0"/>
              <w:jc w:val="center"/>
              <w:rPr>
                <w:color w:val="000000"/>
                <w:sz w:val="20"/>
                <w:szCs w:val="20"/>
              </w:rPr>
            </w:pPr>
            <w:r>
              <w:rPr>
                <w:color w:val="000000"/>
                <w:sz w:val="20"/>
                <w:szCs w:val="20"/>
              </w:rPr>
              <w:t>67,835</w:t>
            </w:r>
          </w:p>
        </w:tc>
        <w:tc>
          <w:tcPr>
            <w:tcW w:w="996" w:type="dxa"/>
            <w:tcBorders>
              <w:top w:val="nil"/>
              <w:left w:val="nil"/>
              <w:bottom w:val="nil"/>
              <w:right w:val="nil"/>
            </w:tcBorders>
            <w:shd w:val="clear" w:color="auto" w:fill="auto"/>
            <w:vAlign w:val="center"/>
          </w:tcPr>
          <w:p w14:paraId="000003B7" w14:textId="77777777" w:rsidR="005537F9" w:rsidRDefault="000D7614">
            <w:pPr>
              <w:spacing w:after="0"/>
              <w:jc w:val="center"/>
              <w:rPr>
                <w:color w:val="000000"/>
                <w:sz w:val="20"/>
                <w:szCs w:val="20"/>
              </w:rPr>
            </w:pPr>
            <w:r>
              <w:rPr>
                <w:color w:val="000000"/>
                <w:sz w:val="20"/>
                <w:szCs w:val="20"/>
              </w:rPr>
              <w:t>84,400</w:t>
            </w:r>
          </w:p>
        </w:tc>
        <w:tc>
          <w:tcPr>
            <w:tcW w:w="996" w:type="dxa"/>
            <w:tcBorders>
              <w:top w:val="nil"/>
              <w:left w:val="nil"/>
              <w:bottom w:val="nil"/>
              <w:right w:val="nil"/>
            </w:tcBorders>
            <w:shd w:val="clear" w:color="auto" w:fill="auto"/>
            <w:vAlign w:val="center"/>
          </w:tcPr>
          <w:p w14:paraId="000003B8" w14:textId="77777777" w:rsidR="005537F9" w:rsidRDefault="000D7614">
            <w:pPr>
              <w:spacing w:after="0"/>
              <w:jc w:val="center"/>
              <w:rPr>
                <w:color w:val="000000"/>
                <w:sz w:val="20"/>
                <w:szCs w:val="20"/>
              </w:rPr>
            </w:pPr>
            <w:r>
              <w:rPr>
                <w:color w:val="000000"/>
                <w:sz w:val="20"/>
                <w:szCs w:val="20"/>
              </w:rPr>
              <w:t>134,000</w:t>
            </w:r>
          </w:p>
        </w:tc>
        <w:tc>
          <w:tcPr>
            <w:tcW w:w="996" w:type="dxa"/>
            <w:tcBorders>
              <w:top w:val="nil"/>
              <w:left w:val="nil"/>
              <w:bottom w:val="nil"/>
              <w:right w:val="nil"/>
            </w:tcBorders>
            <w:shd w:val="clear" w:color="auto" w:fill="auto"/>
            <w:vAlign w:val="center"/>
          </w:tcPr>
          <w:p w14:paraId="000003B9" w14:textId="77777777" w:rsidR="005537F9" w:rsidRDefault="000D7614">
            <w:pPr>
              <w:spacing w:after="0"/>
              <w:jc w:val="center"/>
              <w:rPr>
                <w:color w:val="000000"/>
                <w:sz w:val="20"/>
                <w:szCs w:val="20"/>
              </w:rPr>
            </w:pPr>
            <w:r>
              <w:rPr>
                <w:color w:val="000000"/>
                <w:sz w:val="20"/>
                <w:szCs w:val="20"/>
              </w:rPr>
              <w:t>16,565</w:t>
            </w:r>
          </w:p>
        </w:tc>
      </w:tr>
      <w:tr w:rsidR="005537F9" w14:paraId="42663FD6" w14:textId="77777777">
        <w:trPr>
          <w:trHeight w:val="265"/>
        </w:trPr>
        <w:tc>
          <w:tcPr>
            <w:tcW w:w="996" w:type="dxa"/>
            <w:tcBorders>
              <w:top w:val="nil"/>
              <w:left w:val="nil"/>
              <w:bottom w:val="nil"/>
              <w:right w:val="nil"/>
            </w:tcBorders>
            <w:shd w:val="clear" w:color="auto" w:fill="auto"/>
            <w:vAlign w:val="center"/>
          </w:tcPr>
          <w:p w14:paraId="000003BA" w14:textId="77777777" w:rsidR="005537F9" w:rsidRDefault="000D7614">
            <w:pPr>
              <w:spacing w:after="0"/>
              <w:jc w:val="right"/>
              <w:rPr>
                <w:color w:val="000000"/>
                <w:sz w:val="20"/>
                <w:szCs w:val="20"/>
              </w:rPr>
            </w:pPr>
            <w:r>
              <w:rPr>
                <w:color w:val="000000"/>
                <w:sz w:val="20"/>
                <w:szCs w:val="20"/>
              </w:rPr>
              <w:t>2000</w:t>
            </w:r>
          </w:p>
        </w:tc>
        <w:tc>
          <w:tcPr>
            <w:tcW w:w="996" w:type="dxa"/>
            <w:tcBorders>
              <w:top w:val="nil"/>
              <w:left w:val="nil"/>
              <w:bottom w:val="nil"/>
              <w:right w:val="nil"/>
            </w:tcBorders>
            <w:shd w:val="clear" w:color="auto" w:fill="auto"/>
            <w:vAlign w:val="center"/>
          </w:tcPr>
          <w:p w14:paraId="000003BB" w14:textId="77777777" w:rsidR="005537F9" w:rsidRDefault="000D7614">
            <w:pPr>
              <w:spacing w:after="0"/>
              <w:jc w:val="center"/>
              <w:rPr>
                <w:color w:val="000000"/>
                <w:sz w:val="20"/>
                <w:szCs w:val="20"/>
              </w:rPr>
            </w:pPr>
            <w:r>
              <w:rPr>
                <w:color w:val="000000"/>
                <w:sz w:val="20"/>
                <w:szCs w:val="20"/>
              </w:rPr>
              <w:t>66,551</w:t>
            </w:r>
          </w:p>
        </w:tc>
        <w:tc>
          <w:tcPr>
            <w:tcW w:w="996" w:type="dxa"/>
            <w:tcBorders>
              <w:top w:val="nil"/>
              <w:left w:val="nil"/>
              <w:bottom w:val="nil"/>
              <w:right w:val="nil"/>
            </w:tcBorders>
            <w:shd w:val="clear" w:color="auto" w:fill="auto"/>
            <w:vAlign w:val="center"/>
          </w:tcPr>
          <w:p w14:paraId="000003BC" w14:textId="77777777" w:rsidR="005537F9" w:rsidRDefault="000D7614">
            <w:pPr>
              <w:spacing w:after="0"/>
              <w:jc w:val="center"/>
              <w:rPr>
                <w:color w:val="000000"/>
                <w:sz w:val="20"/>
                <w:szCs w:val="20"/>
              </w:rPr>
            </w:pPr>
            <w:r>
              <w:rPr>
                <w:color w:val="000000"/>
                <w:sz w:val="20"/>
                <w:szCs w:val="20"/>
              </w:rPr>
              <w:t>59,800</w:t>
            </w:r>
          </w:p>
        </w:tc>
        <w:tc>
          <w:tcPr>
            <w:tcW w:w="996" w:type="dxa"/>
            <w:tcBorders>
              <w:top w:val="nil"/>
              <w:left w:val="nil"/>
              <w:bottom w:val="nil"/>
              <w:right w:val="nil"/>
            </w:tcBorders>
            <w:shd w:val="clear" w:color="auto" w:fill="auto"/>
            <w:vAlign w:val="center"/>
          </w:tcPr>
          <w:p w14:paraId="000003BD" w14:textId="77777777" w:rsidR="005537F9" w:rsidRDefault="000D7614">
            <w:pPr>
              <w:spacing w:after="0"/>
              <w:jc w:val="center"/>
              <w:rPr>
                <w:color w:val="000000"/>
                <w:sz w:val="20"/>
                <w:szCs w:val="20"/>
              </w:rPr>
            </w:pPr>
            <w:r>
              <w:rPr>
                <w:color w:val="000000"/>
                <w:sz w:val="20"/>
                <w:szCs w:val="20"/>
              </w:rPr>
              <w:t>76,400</w:t>
            </w:r>
          </w:p>
        </w:tc>
        <w:tc>
          <w:tcPr>
            <w:tcW w:w="996" w:type="dxa"/>
            <w:tcBorders>
              <w:top w:val="nil"/>
              <w:left w:val="nil"/>
              <w:bottom w:val="nil"/>
              <w:right w:val="nil"/>
            </w:tcBorders>
            <w:shd w:val="clear" w:color="auto" w:fill="auto"/>
            <w:vAlign w:val="center"/>
          </w:tcPr>
          <w:p w14:paraId="000003BE" w14:textId="77777777" w:rsidR="005537F9" w:rsidRDefault="000D7614">
            <w:pPr>
              <w:spacing w:after="0"/>
              <w:jc w:val="center"/>
              <w:rPr>
                <w:color w:val="000000"/>
                <w:sz w:val="20"/>
                <w:szCs w:val="20"/>
              </w:rPr>
            </w:pPr>
            <w:r>
              <w:rPr>
                <w:color w:val="000000"/>
                <w:sz w:val="20"/>
                <w:szCs w:val="20"/>
              </w:rPr>
              <w:t>102,000</w:t>
            </w:r>
          </w:p>
        </w:tc>
        <w:tc>
          <w:tcPr>
            <w:tcW w:w="996" w:type="dxa"/>
            <w:tcBorders>
              <w:top w:val="nil"/>
              <w:left w:val="nil"/>
              <w:bottom w:val="nil"/>
              <w:right w:val="nil"/>
            </w:tcBorders>
            <w:shd w:val="clear" w:color="auto" w:fill="auto"/>
            <w:vAlign w:val="center"/>
          </w:tcPr>
          <w:p w14:paraId="000003BF" w14:textId="77777777" w:rsidR="005537F9" w:rsidRDefault="000D7614">
            <w:pPr>
              <w:spacing w:after="0"/>
              <w:jc w:val="center"/>
              <w:rPr>
                <w:color w:val="000000"/>
                <w:sz w:val="20"/>
                <w:szCs w:val="20"/>
              </w:rPr>
            </w:pPr>
            <w:r>
              <w:rPr>
                <w:color w:val="000000"/>
                <w:sz w:val="20"/>
                <w:szCs w:val="20"/>
              </w:rPr>
              <w:t>17,685</w:t>
            </w:r>
          </w:p>
        </w:tc>
      </w:tr>
      <w:tr w:rsidR="005537F9" w14:paraId="67ABCF67" w14:textId="77777777">
        <w:trPr>
          <w:trHeight w:val="265"/>
        </w:trPr>
        <w:tc>
          <w:tcPr>
            <w:tcW w:w="996" w:type="dxa"/>
            <w:tcBorders>
              <w:top w:val="nil"/>
              <w:left w:val="nil"/>
              <w:bottom w:val="nil"/>
              <w:right w:val="nil"/>
            </w:tcBorders>
            <w:shd w:val="clear" w:color="auto" w:fill="auto"/>
            <w:vAlign w:val="center"/>
          </w:tcPr>
          <w:p w14:paraId="000003C0" w14:textId="77777777" w:rsidR="005537F9" w:rsidRDefault="000D7614">
            <w:pPr>
              <w:spacing w:after="0"/>
              <w:jc w:val="right"/>
              <w:rPr>
                <w:color w:val="000000"/>
                <w:sz w:val="20"/>
                <w:szCs w:val="20"/>
              </w:rPr>
            </w:pPr>
            <w:r>
              <w:rPr>
                <w:color w:val="000000"/>
                <w:sz w:val="20"/>
                <w:szCs w:val="20"/>
              </w:rPr>
              <w:t>2001</w:t>
            </w:r>
          </w:p>
        </w:tc>
        <w:tc>
          <w:tcPr>
            <w:tcW w:w="996" w:type="dxa"/>
            <w:tcBorders>
              <w:top w:val="nil"/>
              <w:left w:val="nil"/>
              <w:bottom w:val="nil"/>
              <w:right w:val="nil"/>
            </w:tcBorders>
            <w:shd w:val="clear" w:color="auto" w:fill="auto"/>
            <w:vAlign w:val="center"/>
          </w:tcPr>
          <w:p w14:paraId="000003C1" w14:textId="77777777" w:rsidR="005537F9" w:rsidRDefault="000D7614">
            <w:pPr>
              <w:spacing w:after="0"/>
              <w:jc w:val="center"/>
              <w:rPr>
                <w:color w:val="000000"/>
                <w:sz w:val="20"/>
                <w:szCs w:val="20"/>
              </w:rPr>
            </w:pPr>
            <w:r>
              <w:rPr>
                <w:color w:val="000000"/>
                <w:sz w:val="20"/>
                <w:szCs w:val="20"/>
              </w:rPr>
              <w:t>51,531</w:t>
            </w:r>
          </w:p>
        </w:tc>
        <w:tc>
          <w:tcPr>
            <w:tcW w:w="996" w:type="dxa"/>
            <w:tcBorders>
              <w:top w:val="nil"/>
              <w:left w:val="nil"/>
              <w:bottom w:val="nil"/>
              <w:right w:val="nil"/>
            </w:tcBorders>
            <w:shd w:val="clear" w:color="auto" w:fill="auto"/>
            <w:vAlign w:val="center"/>
          </w:tcPr>
          <w:p w14:paraId="000003C2" w14:textId="77777777" w:rsidR="005537F9" w:rsidRDefault="000D7614">
            <w:pPr>
              <w:spacing w:after="0"/>
              <w:jc w:val="center"/>
              <w:rPr>
                <w:color w:val="000000"/>
                <w:sz w:val="20"/>
                <w:szCs w:val="20"/>
              </w:rPr>
            </w:pPr>
            <w:r>
              <w:rPr>
                <w:color w:val="000000"/>
                <w:sz w:val="20"/>
                <w:szCs w:val="20"/>
              </w:rPr>
              <w:t>52,110</w:t>
            </w:r>
          </w:p>
        </w:tc>
        <w:tc>
          <w:tcPr>
            <w:tcW w:w="996" w:type="dxa"/>
            <w:tcBorders>
              <w:top w:val="nil"/>
              <w:left w:val="nil"/>
              <w:bottom w:val="nil"/>
              <w:right w:val="nil"/>
            </w:tcBorders>
            <w:shd w:val="clear" w:color="auto" w:fill="auto"/>
            <w:vAlign w:val="center"/>
          </w:tcPr>
          <w:p w14:paraId="000003C3" w14:textId="77777777" w:rsidR="005537F9" w:rsidRDefault="000D7614">
            <w:pPr>
              <w:spacing w:after="0"/>
              <w:jc w:val="center"/>
              <w:rPr>
                <w:color w:val="000000"/>
                <w:sz w:val="20"/>
                <w:szCs w:val="20"/>
              </w:rPr>
            </w:pPr>
            <w:r>
              <w:rPr>
                <w:color w:val="000000"/>
                <w:sz w:val="20"/>
                <w:szCs w:val="20"/>
              </w:rPr>
              <w:t>67,800</w:t>
            </w:r>
          </w:p>
        </w:tc>
        <w:tc>
          <w:tcPr>
            <w:tcW w:w="996" w:type="dxa"/>
            <w:tcBorders>
              <w:top w:val="nil"/>
              <w:left w:val="nil"/>
              <w:bottom w:val="nil"/>
              <w:right w:val="nil"/>
            </w:tcBorders>
            <w:shd w:val="clear" w:color="auto" w:fill="auto"/>
            <w:vAlign w:val="center"/>
          </w:tcPr>
          <w:p w14:paraId="000003C4" w14:textId="77777777" w:rsidR="005537F9" w:rsidRDefault="000D7614">
            <w:pPr>
              <w:spacing w:after="0"/>
              <w:jc w:val="center"/>
              <w:rPr>
                <w:color w:val="000000"/>
                <w:sz w:val="20"/>
                <w:szCs w:val="20"/>
              </w:rPr>
            </w:pPr>
            <w:r>
              <w:rPr>
                <w:color w:val="000000"/>
                <w:sz w:val="20"/>
                <w:szCs w:val="20"/>
              </w:rPr>
              <w:t>91,200</w:t>
            </w:r>
          </w:p>
        </w:tc>
        <w:tc>
          <w:tcPr>
            <w:tcW w:w="996" w:type="dxa"/>
            <w:tcBorders>
              <w:top w:val="nil"/>
              <w:left w:val="nil"/>
              <w:bottom w:val="nil"/>
              <w:right w:val="nil"/>
            </w:tcBorders>
            <w:shd w:val="clear" w:color="auto" w:fill="auto"/>
            <w:vAlign w:val="center"/>
          </w:tcPr>
          <w:p w14:paraId="000003C5" w14:textId="77777777" w:rsidR="005537F9" w:rsidRDefault="000D7614">
            <w:pPr>
              <w:spacing w:after="0"/>
              <w:jc w:val="center"/>
              <w:rPr>
                <w:color w:val="000000"/>
                <w:sz w:val="20"/>
                <w:szCs w:val="20"/>
              </w:rPr>
            </w:pPr>
            <w:r>
              <w:rPr>
                <w:color w:val="000000"/>
                <w:sz w:val="20"/>
                <w:szCs w:val="20"/>
              </w:rPr>
              <w:t>15,690</w:t>
            </w:r>
          </w:p>
        </w:tc>
      </w:tr>
      <w:tr w:rsidR="005537F9" w14:paraId="45409A61" w14:textId="77777777">
        <w:trPr>
          <w:trHeight w:val="265"/>
        </w:trPr>
        <w:tc>
          <w:tcPr>
            <w:tcW w:w="996" w:type="dxa"/>
            <w:tcBorders>
              <w:top w:val="nil"/>
              <w:left w:val="nil"/>
              <w:bottom w:val="nil"/>
              <w:right w:val="nil"/>
            </w:tcBorders>
            <w:shd w:val="clear" w:color="auto" w:fill="auto"/>
            <w:vAlign w:val="center"/>
          </w:tcPr>
          <w:p w14:paraId="000003C6" w14:textId="77777777" w:rsidR="005537F9" w:rsidRDefault="000D7614">
            <w:pPr>
              <w:spacing w:after="0"/>
              <w:jc w:val="right"/>
              <w:rPr>
                <w:color w:val="000000"/>
                <w:sz w:val="20"/>
                <w:szCs w:val="20"/>
              </w:rPr>
            </w:pPr>
            <w:r>
              <w:rPr>
                <w:color w:val="000000"/>
                <w:sz w:val="20"/>
                <w:szCs w:val="20"/>
              </w:rPr>
              <w:t>2002</w:t>
            </w:r>
          </w:p>
        </w:tc>
        <w:tc>
          <w:tcPr>
            <w:tcW w:w="996" w:type="dxa"/>
            <w:tcBorders>
              <w:top w:val="nil"/>
              <w:left w:val="nil"/>
              <w:bottom w:val="nil"/>
              <w:right w:val="nil"/>
            </w:tcBorders>
            <w:shd w:val="clear" w:color="auto" w:fill="auto"/>
            <w:vAlign w:val="center"/>
          </w:tcPr>
          <w:p w14:paraId="000003C7" w14:textId="77777777" w:rsidR="005537F9" w:rsidRDefault="000D7614">
            <w:pPr>
              <w:spacing w:after="0"/>
              <w:jc w:val="center"/>
              <w:rPr>
                <w:color w:val="000000"/>
                <w:sz w:val="20"/>
                <w:szCs w:val="20"/>
              </w:rPr>
            </w:pPr>
            <w:r>
              <w:rPr>
                <w:color w:val="000000"/>
                <w:sz w:val="20"/>
                <w:szCs w:val="20"/>
              </w:rPr>
              <w:t>54,638</w:t>
            </w:r>
          </w:p>
        </w:tc>
        <w:tc>
          <w:tcPr>
            <w:tcW w:w="996" w:type="dxa"/>
            <w:tcBorders>
              <w:top w:val="nil"/>
              <w:left w:val="nil"/>
              <w:bottom w:val="nil"/>
              <w:right w:val="nil"/>
            </w:tcBorders>
            <w:shd w:val="clear" w:color="auto" w:fill="auto"/>
            <w:vAlign w:val="center"/>
          </w:tcPr>
          <w:p w14:paraId="000003C8" w14:textId="77777777" w:rsidR="005537F9" w:rsidRDefault="000D7614">
            <w:pPr>
              <w:spacing w:after="0"/>
              <w:jc w:val="center"/>
              <w:rPr>
                <w:color w:val="000000"/>
                <w:sz w:val="20"/>
                <w:szCs w:val="20"/>
              </w:rPr>
            </w:pPr>
            <w:r>
              <w:rPr>
                <w:color w:val="000000"/>
                <w:sz w:val="20"/>
                <w:szCs w:val="20"/>
              </w:rPr>
              <w:t>44,230</w:t>
            </w:r>
          </w:p>
        </w:tc>
        <w:tc>
          <w:tcPr>
            <w:tcW w:w="996" w:type="dxa"/>
            <w:tcBorders>
              <w:top w:val="nil"/>
              <w:left w:val="nil"/>
              <w:bottom w:val="nil"/>
              <w:right w:val="nil"/>
            </w:tcBorders>
            <w:shd w:val="clear" w:color="auto" w:fill="auto"/>
            <w:vAlign w:val="center"/>
          </w:tcPr>
          <w:p w14:paraId="000003C9" w14:textId="77777777" w:rsidR="005537F9" w:rsidRDefault="000D7614">
            <w:pPr>
              <w:spacing w:after="0"/>
              <w:jc w:val="center"/>
              <w:rPr>
                <w:color w:val="000000"/>
                <w:sz w:val="20"/>
                <w:szCs w:val="20"/>
              </w:rPr>
            </w:pPr>
            <w:r>
              <w:rPr>
                <w:color w:val="000000"/>
                <w:sz w:val="20"/>
                <w:szCs w:val="20"/>
              </w:rPr>
              <w:t>57,600</w:t>
            </w:r>
          </w:p>
        </w:tc>
        <w:tc>
          <w:tcPr>
            <w:tcW w:w="996" w:type="dxa"/>
            <w:tcBorders>
              <w:top w:val="nil"/>
              <w:left w:val="nil"/>
              <w:bottom w:val="nil"/>
              <w:right w:val="nil"/>
            </w:tcBorders>
            <w:shd w:val="clear" w:color="auto" w:fill="auto"/>
            <w:vAlign w:val="center"/>
          </w:tcPr>
          <w:p w14:paraId="000003CA" w14:textId="77777777" w:rsidR="005537F9" w:rsidRDefault="000D7614">
            <w:pPr>
              <w:spacing w:after="0"/>
              <w:jc w:val="center"/>
              <w:rPr>
                <w:color w:val="000000"/>
                <w:sz w:val="20"/>
                <w:szCs w:val="20"/>
              </w:rPr>
            </w:pPr>
            <w:r>
              <w:rPr>
                <w:color w:val="000000"/>
                <w:sz w:val="20"/>
                <w:szCs w:val="20"/>
              </w:rPr>
              <w:t>77,100</w:t>
            </w:r>
          </w:p>
        </w:tc>
        <w:tc>
          <w:tcPr>
            <w:tcW w:w="996" w:type="dxa"/>
            <w:tcBorders>
              <w:top w:val="nil"/>
              <w:left w:val="nil"/>
              <w:bottom w:val="nil"/>
              <w:right w:val="nil"/>
            </w:tcBorders>
            <w:shd w:val="clear" w:color="auto" w:fill="auto"/>
            <w:vAlign w:val="center"/>
          </w:tcPr>
          <w:p w14:paraId="000003CB" w14:textId="77777777" w:rsidR="005537F9" w:rsidRDefault="000D7614">
            <w:pPr>
              <w:spacing w:after="0"/>
              <w:jc w:val="center"/>
              <w:rPr>
                <w:color w:val="000000"/>
                <w:sz w:val="20"/>
                <w:szCs w:val="20"/>
              </w:rPr>
            </w:pPr>
            <w:r>
              <w:rPr>
                <w:color w:val="000000"/>
                <w:sz w:val="20"/>
                <w:szCs w:val="20"/>
              </w:rPr>
              <w:t>13,370</w:t>
            </w:r>
          </w:p>
        </w:tc>
      </w:tr>
      <w:tr w:rsidR="005537F9" w14:paraId="5A6F4DA8" w14:textId="77777777">
        <w:trPr>
          <w:trHeight w:val="265"/>
        </w:trPr>
        <w:tc>
          <w:tcPr>
            <w:tcW w:w="996" w:type="dxa"/>
            <w:tcBorders>
              <w:top w:val="nil"/>
              <w:left w:val="nil"/>
              <w:bottom w:val="nil"/>
              <w:right w:val="nil"/>
            </w:tcBorders>
            <w:shd w:val="clear" w:color="auto" w:fill="auto"/>
            <w:vAlign w:val="center"/>
          </w:tcPr>
          <w:p w14:paraId="000003CC" w14:textId="77777777" w:rsidR="005537F9" w:rsidRDefault="000D7614">
            <w:pPr>
              <w:spacing w:after="0"/>
              <w:jc w:val="right"/>
              <w:rPr>
                <w:color w:val="000000"/>
                <w:sz w:val="20"/>
                <w:szCs w:val="20"/>
              </w:rPr>
            </w:pPr>
            <w:r>
              <w:rPr>
                <w:color w:val="000000"/>
                <w:sz w:val="20"/>
                <w:szCs w:val="20"/>
              </w:rPr>
              <w:t>2003</w:t>
            </w:r>
          </w:p>
        </w:tc>
        <w:tc>
          <w:tcPr>
            <w:tcW w:w="996" w:type="dxa"/>
            <w:tcBorders>
              <w:top w:val="nil"/>
              <w:left w:val="nil"/>
              <w:bottom w:val="nil"/>
              <w:right w:val="nil"/>
            </w:tcBorders>
            <w:shd w:val="clear" w:color="auto" w:fill="auto"/>
            <w:vAlign w:val="center"/>
          </w:tcPr>
          <w:p w14:paraId="000003CD" w14:textId="77777777" w:rsidR="005537F9" w:rsidRDefault="000D7614">
            <w:pPr>
              <w:spacing w:after="0"/>
              <w:jc w:val="center"/>
              <w:rPr>
                <w:color w:val="000000"/>
                <w:sz w:val="20"/>
                <w:szCs w:val="20"/>
              </w:rPr>
            </w:pPr>
            <w:r>
              <w:rPr>
                <w:color w:val="000000"/>
                <w:sz w:val="20"/>
                <w:szCs w:val="20"/>
              </w:rPr>
              <w:t>52,582</w:t>
            </w:r>
          </w:p>
        </w:tc>
        <w:tc>
          <w:tcPr>
            <w:tcW w:w="996" w:type="dxa"/>
            <w:tcBorders>
              <w:top w:val="nil"/>
              <w:left w:val="nil"/>
              <w:bottom w:val="nil"/>
              <w:right w:val="nil"/>
            </w:tcBorders>
            <w:shd w:val="clear" w:color="auto" w:fill="auto"/>
            <w:vAlign w:val="center"/>
          </w:tcPr>
          <w:p w14:paraId="000003CE" w14:textId="77777777" w:rsidR="005537F9" w:rsidRDefault="000D7614">
            <w:pPr>
              <w:spacing w:after="0"/>
              <w:jc w:val="center"/>
              <w:rPr>
                <w:color w:val="000000"/>
                <w:sz w:val="20"/>
                <w:szCs w:val="20"/>
              </w:rPr>
            </w:pPr>
            <w:r>
              <w:rPr>
                <w:color w:val="000000"/>
                <w:sz w:val="20"/>
                <w:szCs w:val="20"/>
              </w:rPr>
              <w:t>40,540</w:t>
            </w:r>
          </w:p>
        </w:tc>
        <w:tc>
          <w:tcPr>
            <w:tcW w:w="996" w:type="dxa"/>
            <w:tcBorders>
              <w:top w:val="nil"/>
              <w:left w:val="nil"/>
              <w:bottom w:val="nil"/>
              <w:right w:val="nil"/>
            </w:tcBorders>
            <w:shd w:val="clear" w:color="auto" w:fill="auto"/>
            <w:vAlign w:val="center"/>
          </w:tcPr>
          <w:p w14:paraId="000003CF" w14:textId="77777777" w:rsidR="005537F9" w:rsidRDefault="000D7614">
            <w:pPr>
              <w:spacing w:after="0"/>
              <w:jc w:val="center"/>
              <w:rPr>
                <w:color w:val="000000"/>
                <w:sz w:val="20"/>
                <w:szCs w:val="20"/>
              </w:rPr>
            </w:pPr>
            <w:r>
              <w:rPr>
                <w:color w:val="000000"/>
                <w:sz w:val="20"/>
                <w:szCs w:val="20"/>
              </w:rPr>
              <w:t>52,800</w:t>
            </w:r>
          </w:p>
        </w:tc>
        <w:tc>
          <w:tcPr>
            <w:tcW w:w="996" w:type="dxa"/>
            <w:tcBorders>
              <w:top w:val="nil"/>
              <w:left w:val="nil"/>
              <w:bottom w:val="nil"/>
              <w:right w:val="nil"/>
            </w:tcBorders>
            <w:shd w:val="clear" w:color="auto" w:fill="auto"/>
            <w:vAlign w:val="center"/>
          </w:tcPr>
          <w:p w14:paraId="000003D0" w14:textId="77777777" w:rsidR="005537F9" w:rsidRDefault="000D7614">
            <w:pPr>
              <w:spacing w:after="0"/>
              <w:jc w:val="center"/>
              <w:rPr>
                <w:color w:val="000000"/>
                <w:sz w:val="20"/>
                <w:szCs w:val="20"/>
              </w:rPr>
            </w:pPr>
            <w:r>
              <w:rPr>
                <w:color w:val="000000"/>
                <w:sz w:val="20"/>
                <w:szCs w:val="20"/>
              </w:rPr>
              <w:t>70,100</w:t>
            </w:r>
          </w:p>
        </w:tc>
        <w:tc>
          <w:tcPr>
            <w:tcW w:w="996" w:type="dxa"/>
            <w:tcBorders>
              <w:top w:val="nil"/>
              <w:left w:val="nil"/>
              <w:bottom w:val="nil"/>
              <w:right w:val="nil"/>
            </w:tcBorders>
            <w:shd w:val="clear" w:color="auto" w:fill="auto"/>
            <w:vAlign w:val="center"/>
          </w:tcPr>
          <w:p w14:paraId="000003D1" w14:textId="77777777" w:rsidR="005537F9" w:rsidRDefault="000D7614">
            <w:pPr>
              <w:spacing w:after="0"/>
              <w:jc w:val="center"/>
              <w:rPr>
                <w:color w:val="000000"/>
                <w:sz w:val="20"/>
                <w:szCs w:val="20"/>
              </w:rPr>
            </w:pPr>
            <w:r>
              <w:rPr>
                <w:color w:val="000000"/>
                <w:sz w:val="20"/>
                <w:szCs w:val="20"/>
              </w:rPr>
              <w:t>12,260</w:t>
            </w:r>
          </w:p>
        </w:tc>
      </w:tr>
      <w:tr w:rsidR="005537F9" w14:paraId="7B031EBD" w14:textId="77777777">
        <w:trPr>
          <w:trHeight w:val="265"/>
        </w:trPr>
        <w:tc>
          <w:tcPr>
            <w:tcW w:w="996" w:type="dxa"/>
            <w:tcBorders>
              <w:top w:val="nil"/>
              <w:left w:val="nil"/>
              <w:bottom w:val="nil"/>
              <w:right w:val="nil"/>
            </w:tcBorders>
            <w:shd w:val="clear" w:color="auto" w:fill="auto"/>
            <w:vAlign w:val="center"/>
          </w:tcPr>
          <w:p w14:paraId="000003D2" w14:textId="77777777" w:rsidR="005537F9" w:rsidRDefault="000D7614">
            <w:pPr>
              <w:spacing w:after="0"/>
              <w:jc w:val="right"/>
              <w:rPr>
                <w:color w:val="000000"/>
                <w:sz w:val="20"/>
                <w:szCs w:val="20"/>
              </w:rPr>
            </w:pPr>
            <w:r>
              <w:rPr>
                <w:color w:val="000000"/>
                <w:sz w:val="20"/>
                <w:szCs w:val="20"/>
              </w:rPr>
              <w:t>2004</w:t>
            </w:r>
          </w:p>
        </w:tc>
        <w:tc>
          <w:tcPr>
            <w:tcW w:w="996" w:type="dxa"/>
            <w:tcBorders>
              <w:top w:val="nil"/>
              <w:left w:val="nil"/>
              <w:bottom w:val="nil"/>
              <w:right w:val="nil"/>
            </w:tcBorders>
            <w:shd w:val="clear" w:color="auto" w:fill="auto"/>
            <w:vAlign w:val="center"/>
          </w:tcPr>
          <w:p w14:paraId="000003D3" w14:textId="77777777" w:rsidR="005537F9" w:rsidRDefault="000D7614">
            <w:pPr>
              <w:spacing w:after="0"/>
              <w:jc w:val="center"/>
              <w:rPr>
                <w:color w:val="000000"/>
                <w:sz w:val="20"/>
                <w:szCs w:val="20"/>
              </w:rPr>
            </w:pPr>
            <w:r>
              <w:rPr>
                <w:color w:val="000000"/>
                <w:sz w:val="20"/>
                <w:szCs w:val="20"/>
              </w:rPr>
              <w:t>56,623</w:t>
            </w:r>
          </w:p>
        </w:tc>
        <w:tc>
          <w:tcPr>
            <w:tcW w:w="996" w:type="dxa"/>
            <w:tcBorders>
              <w:top w:val="nil"/>
              <w:left w:val="nil"/>
              <w:bottom w:val="nil"/>
              <w:right w:val="nil"/>
            </w:tcBorders>
            <w:shd w:val="clear" w:color="auto" w:fill="auto"/>
            <w:vAlign w:val="center"/>
          </w:tcPr>
          <w:p w14:paraId="000003D4" w14:textId="77777777" w:rsidR="005537F9" w:rsidRDefault="000D7614">
            <w:pPr>
              <w:spacing w:after="0"/>
              <w:jc w:val="center"/>
              <w:rPr>
                <w:color w:val="000000"/>
                <w:sz w:val="20"/>
                <w:szCs w:val="20"/>
              </w:rPr>
            </w:pPr>
            <w:r>
              <w:rPr>
                <w:color w:val="000000"/>
                <w:sz w:val="20"/>
                <w:szCs w:val="20"/>
              </w:rPr>
              <w:t>48,033</w:t>
            </w:r>
          </w:p>
        </w:tc>
        <w:tc>
          <w:tcPr>
            <w:tcW w:w="996" w:type="dxa"/>
            <w:tcBorders>
              <w:top w:val="nil"/>
              <w:left w:val="nil"/>
              <w:bottom w:val="nil"/>
              <w:right w:val="nil"/>
            </w:tcBorders>
            <w:shd w:val="clear" w:color="auto" w:fill="auto"/>
            <w:vAlign w:val="center"/>
          </w:tcPr>
          <w:p w14:paraId="000003D5" w14:textId="77777777" w:rsidR="005537F9" w:rsidRDefault="000D7614">
            <w:pPr>
              <w:spacing w:after="0"/>
              <w:jc w:val="center"/>
              <w:rPr>
                <w:color w:val="000000"/>
                <w:sz w:val="20"/>
                <w:szCs w:val="20"/>
              </w:rPr>
            </w:pPr>
            <w:r>
              <w:rPr>
                <w:color w:val="000000"/>
                <w:sz w:val="20"/>
                <w:szCs w:val="20"/>
              </w:rPr>
              <w:t>62,810</w:t>
            </w:r>
          </w:p>
        </w:tc>
        <w:tc>
          <w:tcPr>
            <w:tcW w:w="996" w:type="dxa"/>
            <w:tcBorders>
              <w:top w:val="nil"/>
              <w:left w:val="nil"/>
              <w:bottom w:val="nil"/>
              <w:right w:val="nil"/>
            </w:tcBorders>
            <w:shd w:val="clear" w:color="auto" w:fill="auto"/>
            <w:vAlign w:val="center"/>
          </w:tcPr>
          <w:p w14:paraId="000003D6" w14:textId="77777777" w:rsidR="005537F9" w:rsidRDefault="000D7614">
            <w:pPr>
              <w:spacing w:after="0"/>
              <w:jc w:val="center"/>
              <w:rPr>
                <w:color w:val="000000"/>
                <w:sz w:val="20"/>
                <w:szCs w:val="20"/>
              </w:rPr>
            </w:pPr>
            <w:r>
              <w:rPr>
                <w:color w:val="000000"/>
                <w:sz w:val="20"/>
                <w:szCs w:val="20"/>
              </w:rPr>
              <w:t>102,000</w:t>
            </w:r>
          </w:p>
        </w:tc>
        <w:tc>
          <w:tcPr>
            <w:tcW w:w="996" w:type="dxa"/>
            <w:tcBorders>
              <w:top w:val="nil"/>
              <w:left w:val="nil"/>
              <w:bottom w:val="nil"/>
              <w:right w:val="nil"/>
            </w:tcBorders>
            <w:shd w:val="clear" w:color="auto" w:fill="auto"/>
            <w:vAlign w:val="center"/>
          </w:tcPr>
          <w:p w14:paraId="000003D7" w14:textId="77777777" w:rsidR="005537F9" w:rsidRDefault="000D7614">
            <w:pPr>
              <w:spacing w:after="0"/>
              <w:jc w:val="center"/>
              <w:rPr>
                <w:color w:val="000000"/>
                <w:sz w:val="20"/>
                <w:szCs w:val="20"/>
              </w:rPr>
            </w:pPr>
            <w:r>
              <w:rPr>
                <w:color w:val="000000"/>
                <w:sz w:val="20"/>
                <w:szCs w:val="20"/>
              </w:rPr>
              <w:t>14,777</w:t>
            </w:r>
          </w:p>
        </w:tc>
      </w:tr>
      <w:tr w:rsidR="005537F9" w14:paraId="41BF2A67" w14:textId="77777777">
        <w:trPr>
          <w:trHeight w:val="265"/>
        </w:trPr>
        <w:tc>
          <w:tcPr>
            <w:tcW w:w="996" w:type="dxa"/>
            <w:tcBorders>
              <w:top w:val="nil"/>
              <w:left w:val="nil"/>
              <w:bottom w:val="nil"/>
              <w:right w:val="nil"/>
            </w:tcBorders>
            <w:shd w:val="clear" w:color="auto" w:fill="auto"/>
            <w:vAlign w:val="center"/>
          </w:tcPr>
          <w:p w14:paraId="000003D8" w14:textId="77777777" w:rsidR="005537F9" w:rsidRDefault="000D7614">
            <w:pPr>
              <w:spacing w:after="0"/>
              <w:jc w:val="right"/>
              <w:rPr>
                <w:color w:val="000000"/>
                <w:sz w:val="20"/>
                <w:szCs w:val="20"/>
              </w:rPr>
            </w:pPr>
            <w:r>
              <w:rPr>
                <w:color w:val="000000"/>
                <w:sz w:val="20"/>
                <w:szCs w:val="20"/>
              </w:rPr>
              <w:t>2005</w:t>
            </w:r>
          </w:p>
        </w:tc>
        <w:tc>
          <w:tcPr>
            <w:tcW w:w="996" w:type="dxa"/>
            <w:tcBorders>
              <w:top w:val="nil"/>
              <w:left w:val="nil"/>
              <w:bottom w:val="nil"/>
              <w:right w:val="nil"/>
            </w:tcBorders>
            <w:shd w:val="clear" w:color="auto" w:fill="auto"/>
            <w:vAlign w:val="center"/>
          </w:tcPr>
          <w:p w14:paraId="000003D9" w14:textId="77777777" w:rsidR="005537F9" w:rsidRDefault="000D7614">
            <w:pPr>
              <w:spacing w:after="0"/>
              <w:jc w:val="center"/>
              <w:rPr>
                <w:color w:val="000000"/>
                <w:sz w:val="20"/>
                <w:szCs w:val="20"/>
              </w:rPr>
            </w:pPr>
            <w:r>
              <w:rPr>
                <w:color w:val="000000"/>
                <w:sz w:val="20"/>
                <w:szCs w:val="20"/>
              </w:rPr>
              <w:t>47,585</w:t>
            </w:r>
          </w:p>
        </w:tc>
        <w:tc>
          <w:tcPr>
            <w:tcW w:w="996" w:type="dxa"/>
            <w:tcBorders>
              <w:top w:val="nil"/>
              <w:left w:val="nil"/>
              <w:bottom w:val="nil"/>
              <w:right w:val="nil"/>
            </w:tcBorders>
            <w:shd w:val="clear" w:color="auto" w:fill="auto"/>
            <w:vAlign w:val="center"/>
          </w:tcPr>
          <w:p w14:paraId="000003DA" w14:textId="77777777" w:rsidR="005537F9" w:rsidRDefault="000D7614">
            <w:pPr>
              <w:spacing w:after="0"/>
              <w:jc w:val="center"/>
              <w:rPr>
                <w:color w:val="000000"/>
                <w:sz w:val="20"/>
                <w:szCs w:val="20"/>
              </w:rPr>
            </w:pPr>
            <w:r>
              <w:rPr>
                <w:color w:val="000000"/>
                <w:sz w:val="20"/>
                <w:szCs w:val="20"/>
              </w:rPr>
              <w:t>44,433</w:t>
            </w:r>
          </w:p>
        </w:tc>
        <w:tc>
          <w:tcPr>
            <w:tcW w:w="996" w:type="dxa"/>
            <w:tcBorders>
              <w:top w:val="nil"/>
              <w:left w:val="nil"/>
              <w:bottom w:val="nil"/>
              <w:right w:val="nil"/>
            </w:tcBorders>
            <w:shd w:val="clear" w:color="auto" w:fill="auto"/>
            <w:vAlign w:val="center"/>
          </w:tcPr>
          <w:p w14:paraId="000003DB" w14:textId="77777777" w:rsidR="005537F9" w:rsidRDefault="000D7614">
            <w:pPr>
              <w:spacing w:after="0"/>
              <w:jc w:val="center"/>
              <w:rPr>
                <w:color w:val="000000"/>
                <w:sz w:val="20"/>
                <w:szCs w:val="20"/>
              </w:rPr>
            </w:pPr>
            <w:r>
              <w:rPr>
                <w:color w:val="000000"/>
                <w:sz w:val="20"/>
                <w:szCs w:val="20"/>
              </w:rPr>
              <w:t>58,100</w:t>
            </w:r>
          </w:p>
        </w:tc>
        <w:tc>
          <w:tcPr>
            <w:tcW w:w="996" w:type="dxa"/>
            <w:tcBorders>
              <w:top w:val="nil"/>
              <w:left w:val="nil"/>
              <w:bottom w:val="nil"/>
              <w:right w:val="nil"/>
            </w:tcBorders>
            <w:shd w:val="clear" w:color="auto" w:fill="auto"/>
            <w:vAlign w:val="center"/>
          </w:tcPr>
          <w:p w14:paraId="000003DC" w14:textId="77777777" w:rsidR="005537F9" w:rsidRDefault="000D7614">
            <w:pPr>
              <w:spacing w:after="0"/>
              <w:jc w:val="center"/>
              <w:rPr>
                <w:color w:val="000000"/>
                <w:sz w:val="20"/>
                <w:szCs w:val="20"/>
              </w:rPr>
            </w:pPr>
            <w:r>
              <w:rPr>
                <w:color w:val="000000"/>
                <w:sz w:val="20"/>
                <w:szCs w:val="20"/>
              </w:rPr>
              <w:t>86,200</w:t>
            </w:r>
          </w:p>
        </w:tc>
        <w:tc>
          <w:tcPr>
            <w:tcW w:w="996" w:type="dxa"/>
            <w:tcBorders>
              <w:top w:val="nil"/>
              <w:left w:val="nil"/>
              <w:bottom w:val="nil"/>
              <w:right w:val="nil"/>
            </w:tcBorders>
            <w:shd w:val="clear" w:color="auto" w:fill="auto"/>
            <w:vAlign w:val="center"/>
          </w:tcPr>
          <w:p w14:paraId="000003DD" w14:textId="77777777" w:rsidR="005537F9" w:rsidRDefault="000D7614">
            <w:pPr>
              <w:spacing w:after="0"/>
              <w:jc w:val="center"/>
              <w:rPr>
                <w:color w:val="000000"/>
                <w:sz w:val="20"/>
                <w:szCs w:val="20"/>
              </w:rPr>
            </w:pPr>
            <w:r>
              <w:rPr>
                <w:color w:val="000000"/>
                <w:sz w:val="20"/>
                <w:szCs w:val="20"/>
              </w:rPr>
              <w:t>13,667</w:t>
            </w:r>
          </w:p>
        </w:tc>
      </w:tr>
      <w:tr w:rsidR="005537F9" w14:paraId="5DCA8111" w14:textId="77777777">
        <w:trPr>
          <w:trHeight w:val="265"/>
        </w:trPr>
        <w:tc>
          <w:tcPr>
            <w:tcW w:w="996" w:type="dxa"/>
            <w:tcBorders>
              <w:top w:val="nil"/>
              <w:left w:val="nil"/>
              <w:bottom w:val="nil"/>
              <w:right w:val="nil"/>
            </w:tcBorders>
            <w:shd w:val="clear" w:color="auto" w:fill="auto"/>
            <w:vAlign w:val="center"/>
          </w:tcPr>
          <w:p w14:paraId="000003DE" w14:textId="77777777" w:rsidR="005537F9" w:rsidRDefault="000D7614">
            <w:pPr>
              <w:spacing w:after="0"/>
              <w:jc w:val="right"/>
              <w:rPr>
                <w:color w:val="000000"/>
                <w:sz w:val="20"/>
                <w:szCs w:val="20"/>
              </w:rPr>
            </w:pPr>
            <w:r>
              <w:rPr>
                <w:color w:val="000000"/>
                <w:sz w:val="20"/>
                <w:szCs w:val="20"/>
              </w:rPr>
              <w:t>2006</w:t>
            </w:r>
          </w:p>
        </w:tc>
        <w:tc>
          <w:tcPr>
            <w:tcW w:w="996" w:type="dxa"/>
            <w:tcBorders>
              <w:top w:val="nil"/>
              <w:left w:val="nil"/>
              <w:bottom w:val="nil"/>
              <w:right w:val="nil"/>
            </w:tcBorders>
            <w:shd w:val="clear" w:color="auto" w:fill="auto"/>
            <w:vAlign w:val="center"/>
          </w:tcPr>
          <w:p w14:paraId="000003DF" w14:textId="77777777" w:rsidR="005537F9" w:rsidRDefault="000D7614">
            <w:pPr>
              <w:spacing w:after="0"/>
              <w:jc w:val="center"/>
              <w:rPr>
                <w:color w:val="000000"/>
                <w:sz w:val="20"/>
                <w:szCs w:val="20"/>
              </w:rPr>
            </w:pPr>
            <w:r>
              <w:rPr>
                <w:color w:val="000000"/>
                <w:sz w:val="20"/>
                <w:szCs w:val="20"/>
              </w:rPr>
              <w:t>47,897</w:t>
            </w:r>
          </w:p>
        </w:tc>
        <w:tc>
          <w:tcPr>
            <w:tcW w:w="996" w:type="dxa"/>
            <w:tcBorders>
              <w:top w:val="nil"/>
              <w:left w:val="nil"/>
              <w:bottom w:val="nil"/>
              <w:right w:val="nil"/>
            </w:tcBorders>
            <w:shd w:val="clear" w:color="auto" w:fill="auto"/>
            <w:vAlign w:val="center"/>
          </w:tcPr>
          <w:p w14:paraId="000003E0" w14:textId="77777777" w:rsidR="005537F9" w:rsidRDefault="000D7614">
            <w:pPr>
              <w:spacing w:after="0"/>
              <w:jc w:val="center"/>
              <w:rPr>
                <w:color w:val="000000"/>
                <w:sz w:val="20"/>
                <w:szCs w:val="20"/>
              </w:rPr>
            </w:pPr>
            <w:r>
              <w:rPr>
                <w:color w:val="000000"/>
                <w:sz w:val="20"/>
                <w:szCs w:val="20"/>
              </w:rPr>
              <w:t>52,264</w:t>
            </w:r>
          </w:p>
        </w:tc>
        <w:tc>
          <w:tcPr>
            <w:tcW w:w="996" w:type="dxa"/>
            <w:tcBorders>
              <w:top w:val="nil"/>
              <w:left w:val="nil"/>
              <w:bottom w:val="nil"/>
              <w:right w:val="nil"/>
            </w:tcBorders>
            <w:shd w:val="clear" w:color="auto" w:fill="auto"/>
            <w:vAlign w:val="center"/>
          </w:tcPr>
          <w:p w14:paraId="000003E1" w14:textId="77777777" w:rsidR="005537F9" w:rsidRDefault="000D7614">
            <w:pPr>
              <w:spacing w:after="0"/>
              <w:jc w:val="center"/>
              <w:rPr>
                <w:color w:val="000000"/>
                <w:sz w:val="20"/>
                <w:szCs w:val="20"/>
              </w:rPr>
            </w:pPr>
            <w:r>
              <w:rPr>
                <w:color w:val="000000"/>
                <w:sz w:val="20"/>
                <w:szCs w:val="20"/>
              </w:rPr>
              <w:t>68,859</w:t>
            </w:r>
          </w:p>
        </w:tc>
        <w:tc>
          <w:tcPr>
            <w:tcW w:w="996" w:type="dxa"/>
            <w:tcBorders>
              <w:top w:val="nil"/>
              <w:left w:val="nil"/>
              <w:bottom w:val="nil"/>
              <w:right w:val="nil"/>
            </w:tcBorders>
            <w:shd w:val="clear" w:color="auto" w:fill="auto"/>
            <w:vAlign w:val="center"/>
          </w:tcPr>
          <w:p w14:paraId="000003E2" w14:textId="77777777" w:rsidR="005537F9" w:rsidRDefault="000D7614">
            <w:pPr>
              <w:spacing w:after="0"/>
              <w:jc w:val="center"/>
              <w:rPr>
                <w:color w:val="000000"/>
                <w:sz w:val="20"/>
                <w:szCs w:val="20"/>
              </w:rPr>
            </w:pPr>
            <w:r>
              <w:rPr>
                <w:color w:val="000000"/>
                <w:sz w:val="20"/>
                <w:szCs w:val="20"/>
              </w:rPr>
              <w:t>95,500</w:t>
            </w:r>
          </w:p>
        </w:tc>
        <w:tc>
          <w:tcPr>
            <w:tcW w:w="996" w:type="dxa"/>
            <w:tcBorders>
              <w:top w:val="nil"/>
              <w:left w:val="nil"/>
              <w:bottom w:val="nil"/>
              <w:right w:val="nil"/>
            </w:tcBorders>
            <w:shd w:val="clear" w:color="auto" w:fill="auto"/>
            <w:vAlign w:val="center"/>
          </w:tcPr>
          <w:p w14:paraId="000003E3" w14:textId="77777777" w:rsidR="005537F9" w:rsidRDefault="000D7614">
            <w:pPr>
              <w:spacing w:after="0"/>
              <w:jc w:val="center"/>
              <w:rPr>
                <w:color w:val="000000"/>
                <w:sz w:val="20"/>
                <w:szCs w:val="20"/>
              </w:rPr>
            </w:pPr>
            <w:r>
              <w:rPr>
                <w:color w:val="000000"/>
                <w:sz w:val="20"/>
                <w:szCs w:val="20"/>
              </w:rPr>
              <w:t>16,595</w:t>
            </w:r>
          </w:p>
        </w:tc>
      </w:tr>
      <w:tr w:rsidR="005537F9" w14:paraId="3CC6463D" w14:textId="77777777">
        <w:trPr>
          <w:trHeight w:val="265"/>
        </w:trPr>
        <w:tc>
          <w:tcPr>
            <w:tcW w:w="996" w:type="dxa"/>
            <w:tcBorders>
              <w:top w:val="nil"/>
              <w:left w:val="nil"/>
              <w:bottom w:val="nil"/>
              <w:right w:val="nil"/>
            </w:tcBorders>
            <w:shd w:val="clear" w:color="auto" w:fill="auto"/>
            <w:vAlign w:val="center"/>
          </w:tcPr>
          <w:p w14:paraId="000003E4" w14:textId="77777777" w:rsidR="005537F9" w:rsidRDefault="000D7614">
            <w:pPr>
              <w:spacing w:after="0"/>
              <w:jc w:val="right"/>
              <w:rPr>
                <w:color w:val="000000"/>
                <w:sz w:val="20"/>
                <w:szCs w:val="20"/>
              </w:rPr>
            </w:pPr>
            <w:r>
              <w:rPr>
                <w:color w:val="000000"/>
                <w:sz w:val="20"/>
                <w:szCs w:val="20"/>
              </w:rPr>
              <w:t>2007</w:t>
            </w:r>
          </w:p>
        </w:tc>
        <w:tc>
          <w:tcPr>
            <w:tcW w:w="996" w:type="dxa"/>
            <w:tcBorders>
              <w:top w:val="nil"/>
              <w:left w:val="nil"/>
              <w:bottom w:val="nil"/>
              <w:right w:val="nil"/>
            </w:tcBorders>
            <w:shd w:val="clear" w:color="auto" w:fill="auto"/>
            <w:vAlign w:val="center"/>
          </w:tcPr>
          <w:p w14:paraId="000003E5" w14:textId="77777777" w:rsidR="005537F9" w:rsidRDefault="000D7614">
            <w:pPr>
              <w:spacing w:after="0"/>
              <w:jc w:val="center"/>
              <w:rPr>
                <w:color w:val="000000"/>
                <w:sz w:val="20"/>
                <w:szCs w:val="20"/>
              </w:rPr>
            </w:pPr>
            <w:r>
              <w:rPr>
                <w:color w:val="000000"/>
                <w:sz w:val="20"/>
                <w:szCs w:val="20"/>
              </w:rPr>
              <w:t>52,261</w:t>
            </w:r>
          </w:p>
        </w:tc>
        <w:tc>
          <w:tcPr>
            <w:tcW w:w="996" w:type="dxa"/>
            <w:tcBorders>
              <w:top w:val="nil"/>
              <w:left w:val="nil"/>
              <w:bottom w:val="nil"/>
              <w:right w:val="nil"/>
            </w:tcBorders>
            <w:shd w:val="clear" w:color="auto" w:fill="auto"/>
            <w:vAlign w:val="center"/>
          </w:tcPr>
          <w:p w14:paraId="000003E6" w14:textId="77777777" w:rsidR="005537F9" w:rsidRDefault="000D7614">
            <w:pPr>
              <w:spacing w:after="0"/>
              <w:jc w:val="center"/>
              <w:rPr>
                <w:color w:val="000000"/>
                <w:sz w:val="20"/>
                <w:szCs w:val="20"/>
              </w:rPr>
            </w:pPr>
            <w:r>
              <w:rPr>
                <w:color w:val="000000"/>
                <w:sz w:val="20"/>
                <w:szCs w:val="20"/>
              </w:rPr>
              <w:t>52,264</w:t>
            </w:r>
          </w:p>
        </w:tc>
        <w:tc>
          <w:tcPr>
            <w:tcW w:w="996" w:type="dxa"/>
            <w:tcBorders>
              <w:top w:val="nil"/>
              <w:left w:val="nil"/>
              <w:bottom w:val="nil"/>
              <w:right w:val="nil"/>
            </w:tcBorders>
            <w:shd w:val="clear" w:color="auto" w:fill="auto"/>
            <w:vAlign w:val="center"/>
          </w:tcPr>
          <w:p w14:paraId="000003E7" w14:textId="77777777" w:rsidR="005537F9" w:rsidRDefault="000D7614">
            <w:pPr>
              <w:spacing w:after="0"/>
              <w:jc w:val="center"/>
              <w:rPr>
                <w:color w:val="000000"/>
                <w:sz w:val="20"/>
                <w:szCs w:val="20"/>
              </w:rPr>
            </w:pPr>
            <w:r>
              <w:rPr>
                <w:color w:val="000000"/>
                <w:sz w:val="20"/>
                <w:szCs w:val="20"/>
              </w:rPr>
              <w:t>68,859</w:t>
            </w:r>
          </w:p>
        </w:tc>
        <w:tc>
          <w:tcPr>
            <w:tcW w:w="996" w:type="dxa"/>
            <w:tcBorders>
              <w:top w:val="nil"/>
              <w:left w:val="nil"/>
              <w:bottom w:val="nil"/>
              <w:right w:val="nil"/>
            </w:tcBorders>
            <w:shd w:val="clear" w:color="auto" w:fill="auto"/>
            <w:vAlign w:val="center"/>
          </w:tcPr>
          <w:p w14:paraId="000003E8" w14:textId="77777777" w:rsidR="005537F9" w:rsidRDefault="000D7614">
            <w:pPr>
              <w:spacing w:after="0"/>
              <w:jc w:val="center"/>
              <w:rPr>
                <w:color w:val="000000"/>
                <w:sz w:val="20"/>
                <w:szCs w:val="20"/>
              </w:rPr>
            </w:pPr>
            <w:r>
              <w:rPr>
                <w:color w:val="000000"/>
                <w:sz w:val="20"/>
                <w:szCs w:val="20"/>
              </w:rPr>
              <w:t>97,600</w:t>
            </w:r>
          </w:p>
        </w:tc>
        <w:tc>
          <w:tcPr>
            <w:tcW w:w="996" w:type="dxa"/>
            <w:tcBorders>
              <w:top w:val="nil"/>
              <w:left w:val="nil"/>
              <w:bottom w:val="nil"/>
              <w:right w:val="nil"/>
            </w:tcBorders>
            <w:shd w:val="clear" w:color="auto" w:fill="auto"/>
            <w:vAlign w:val="center"/>
          </w:tcPr>
          <w:p w14:paraId="000003E9" w14:textId="77777777" w:rsidR="005537F9" w:rsidRDefault="000D7614">
            <w:pPr>
              <w:spacing w:after="0"/>
              <w:jc w:val="center"/>
              <w:rPr>
                <w:color w:val="000000"/>
                <w:sz w:val="20"/>
                <w:szCs w:val="20"/>
              </w:rPr>
            </w:pPr>
            <w:r>
              <w:rPr>
                <w:color w:val="000000"/>
                <w:sz w:val="20"/>
                <w:szCs w:val="20"/>
              </w:rPr>
              <w:t>16,595</w:t>
            </w:r>
          </w:p>
        </w:tc>
      </w:tr>
      <w:tr w:rsidR="005537F9" w14:paraId="1D815C91" w14:textId="77777777">
        <w:trPr>
          <w:trHeight w:val="265"/>
        </w:trPr>
        <w:tc>
          <w:tcPr>
            <w:tcW w:w="996" w:type="dxa"/>
            <w:tcBorders>
              <w:top w:val="nil"/>
              <w:left w:val="nil"/>
              <w:bottom w:val="nil"/>
              <w:right w:val="nil"/>
            </w:tcBorders>
            <w:shd w:val="clear" w:color="auto" w:fill="auto"/>
            <w:vAlign w:val="center"/>
          </w:tcPr>
          <w:p w14:paraId="000003EA" w14:textId="77777777" w:rsidR="005537F9" w:rsidRDefault="000D7614">
            <w:pPr>
              <w:spacing w:after="0"/>
              <w:jc w:val="right"/>
              <w:rPr>
                <w:color w:val="000000"/>
                <w:sz w:val="20"/>
                <w:szCs w:val="20"/>
              </w:rPr>
            </w:pPr>
            <w:r>
              <w:rPr>
                <w:color w:val="000000"/>
                <w:sz w:val="20"/>
                <w:szCs w:val="20"/>
              </w:rPr>
              <w:t>2008</w:t>
            </w:r>
          </w:p>
        </w:tc>
        <w:tc>
          <w:tcPr>
            <w:tcW w:w="996" w:type="dxa"/>
            <w:tcBorders>
              <w:top w:val="nil"/>
              <w:left w:val="nil"/>
              <w:bottom w:val="nil"/>
              <w:right w:val="nil"/>
            </w:tcBorders>
            <w:shd w:val="clear" w:color="auto" w:fill="auto"/>
            <w:vAlign w:val="center"/>
          </w:tcPr>
          <w:p w14:paraId="000003EB" w14:textId="77777777" w:rsidR="005537F9" w:rsidRDefault="000D7614">
            <w:pPr>
              <w:spacing w:after="0"/>
              <w:jc w:val="center"/>
              <w:rPr>
                <w:color w:val="000000"/>
                <w:sz w:val="20"/>
                <w:szCs w:val="20"/>
              </w:rPr>
            </w:pPr>
            <w:r>
              <w:rPr>
                <w:color w:val="000000"/>
                <w:sz w:val="20"/>
                <w:szCs w:val="20"/>
              </w:rPr>
              <w:t>59,014</w:t>
            </w:r>
          </w:p>
        </w:tc>
        <w:tc>
          <w:tcPr>
            <w:tcW w:w="996" w:type="dxa"/>
            <w:tcBorders>
              <w:top w:val="nil"/>
              <w:left w:val="nil"/>
              <w:bottom w:val="nil"/>
              <w:right w:val="nil"/>
            </w:tcBorders>
            <w:shd w:val="clear" w:color="auto" w:fill="auto"/>
            <w:vAlign w:val="center"/>
          </w:tcPr>
          <w:p w14:paraId="000003EC" w14:textId="77777777" w:rsidR="005537F9" w:rsidRDefault="000D7614">
            <w:pPr>
              <w:spacing w:after="0"/>
              <w:jc w:val="center"/>
              <w:rPr>
                <w:color w:val="000000"/>
                <w:sz w:val="20"/>
                <w:szCs w:val="20"/>
              </w:rPr>
            </w:pPr>
            <w:r>
              <w:rPr>
                <w:color w:val="000000"/>
                <w:sz w:val="20"/>
                <w:szCs w:val="20"/>
              </w:rPr>
              <w:t>50,269</w:t>
            </w:r>
          </w:p>
        </w:tc>
        <w:tc>
          <w:tcPr>
            <w:tcW w:w="996" w:type="dxa"/>
            <w:tcBorders>
              <w:top w:val="nil"/>
              <w:left w:val="nil"/>
              <w:bottom w:val="nil"/>
              <w:right w:val="nil"/>
            </w:tcBorders>
            <w:shd w:val="clear" w:color="auto" w:fill="auto"/>
            <w:vAlign w:val="center"/>
          </w:tcPr>
          <w:p w14:paraId="000003ED" w14:textId="77777777" w:rsidR="005537F9" w:rsidRDefault="000D7614">
            <w:pPr>
              <w:spacing w:after="0"/>
              <w:jc w:val="center"/>
              <w:rPr>
                <w:color w:val="000000"/>
                <w:sz w:val="20"/>
                <w:szCs w:val="20"/>
              </w:rPr>
            </w:pPr>
            <w:r>
              <w:rPr>
                <w:color w:val="000000"/>
                <w:sz w:val="20"/>
                <w:szCs w:val="20"/>
              </w:rPr>
              <w:t>66,493</w:t>
            </w:r>
          </w:p>
        </w:tc>
        <w:tc>
          <w:tcPr>
            <w:tcW w:w="996" w:type="dxa"/>
            <w:tcBorders>
              <w:top w:val="nil"/>
              <w:left w:val="nil"/>
              <w:bottom w:val="nil"/>
              <w:right w:val="nil"/>
            </w:tcBorders>
            <w:shd w:val="clear" w:color="auto" w:fill="auto"/>
            <w:vAlign w:val="center"/>
          </w:tcPr>
          <w:p w14:paraId="000003EE" w14:textId="77777777" w:rsidR="005537F9" w:rsidRDefault="000D7614">
            <w:pPr>
              <w:spacing w:after="0"/>
              <w:jc w:val="center"/>
              <w:rPr>
                <w:color w:val="000000"/>
                <w:sz w:val="20"/>
                <w:szCs w:val="20"/>
              </w:rPr>
            </w:pPr>
            <w:r>
              <w:rPr>
                <w:color w:val="000000"/>
                <w:sz w:val="20"/>
                <w:szCs w:val="20"/>
              </w:rPr>
              <w:t>88,660</w:t>
            </w:r>
          </w:p>
        </w:tc>
        <w:tc>
          <w:tcPr>
            <w:tcW w:w="996" w:type="dxa"/>
            <w:tcBorders>
              <w:top w:val="nil"/>
              <w:left w:val="nil"/>
              <w:bottom w:val="nil"/>
              <w:right w:val="nil"/>
            </w:tcBorders>
            <w:shd w:val="clear" w:color="auto" w:fill="auto"/>
            <w:vAlign w:val="center"/>
          </w:tcPr>
          <w:p w14:paraId="000003EF" w14:textId="77777777" w:rsidR="005537F9" w:rsidRDefault="000D7614">
            <w:pPr>
              <w:spacing w:after="0"/>
              <w:jc w:val="center"/>
              <w:rPr>
                <w:color w:val="000000"/>
                <w:sz w:val="20"/>
                <w:szCs w:val="20"/>
              </w:rPr>
            </w:pPr>
            <w:r>
              <w:rPr>
                <w:color w:val="000000"/>
                <w:sz w:val="20"/>
                <w:szCs w:val="20"/>
              </w:rPr>
              <w:t>16,224</w:t>
            </w:r>
          </w:p>
        </w:tc>
      </w:tr>
      <w:tr w:rsidR="005537F9" w14:paraId="06C8E851" w14:textId="77777777">
        <w:trPr>
          <w:trHeight w:val="265"/>
        </w:trPr>
        <w:tc>
          <w:tcPr>
            <w:tcW w:w="996" w:type="dxa"/>
            <w:tcBorders>
              <w:top w:val="nil"/>
              <w:left w:val="nil"/>
              <w:bottom w:val="nil"/>
              <w:right w:val="nil"/>
            </w:tcBorders>
            <w:shd w:val="clear" w:color="auto" w:fill="auto"/>
            <w:vAlign w:val="center"/>
          </w:tcPr>
          <w:p w14:paraId="000003F0" w14:textId="77777777" w:rsidR="005537F9" w:rsidRDefault="000D7614">
            <w:pPr>
              <w:spacing w:after="0"/>
              <w:jc w:val="right"/>
              <w:rPr>
                <w:color w:val="000000"/>
                <w:sz w:val="20"/>
                <w:szCs w:val="20"/>
              </w:rPr>
            </w:pPr>
            <w:r>
              <w:rPr>
                <w:color w:val="000000"/>
                <w:sz w:val="20"/>
                <w:szCs w:val="20"/>
              </w:rPr>
              <w:t>2009</w:t>
            </w:r>
          </w:p>
        </w:tc>
        <w:tc>
          <w:tcPr>
            <w:tcW w:w="996" w:type="dxa"/>
            <w:tcBorders>
              <w:top w:val="nil"/>
              <w:left w:val="nil"/>
              <w:bottom w:val="nil"/>
              <w:right w:val="nil"/>
            </w:tcBorders>
            <w:shd w:val="clear" w:color="auto" w:fill="auto"/>
            <w:vAlign w:val="center"/>
          </w:tcPr>
          <w:p w14:paraId="000003F1" w14:textId="77777777" w:rsidR="005537F9" w:rsidRDefault="000D7614">
            <w:pPr>
              <w:spacing w:after="0"/>
              <w:jc w:val="center"/>
              <w:rPr>
                <w:color w:val="000000"/>
                <w:sz w:val="20"/>
                <w:szCs w:val="20"/>
              </w:rPr>
            </w:pPr>
            <w:r>
              <w:rPr>
                <w:color w:val="000000"/>
                <w:sz w:val="20"/>
                <w:szCs w:val="20"/>
              </w:rPr>
              <w:t>53,196</w:t>
            </w:r>
          </w:p>
        </w:tc>
        <w:tc>
          <w:tcPr>
            <w:tcW w:w="996" w:type="dxa"/>
            <w:tcBorders>
              <w:top w:val="nil"/>
              <w:left w:val="nil"/>
              <w:bottom w:val="nil"/>
              <w:right w:val="nil"/>
            </w:tcBorders>
            <w:shd w:val="clear" w:color="auto" w:fill="auto"/>
            <w:vAlign w:val="center"/>
          </w:tcPr>
          <w:p w14:paraId="000003F2" w14:textId="77777777" w:rsidR="005537F9" w:rsidRDefault="000D7614">
            <w:pPr>
              <w:spacing w:after="0"/>
              <w:jc w:val="center"/>
              <w:rPr>
                <w:color w:val="000000"/>
                <w:sz w:val="20"/>
                <w:szCs w:val="20"/>
              </w:rPr>
            </w:pPr>
            <w:r>
              <w:rPr>
                <w:color w:val="000000"/>
                <w:sz w:val="20"/>
                <w:szCs w:val="20"/>
              </w:rPr>
              <w:t>41,807</w:t>
            </w:r>
          </w:p>
        </w:tc>
        <w:tc>
          <w:tcPr>
            <w:tcW w:w="996" w:type="dxa"/>
            <w:tcBorders>
              <w:top w:val="nil"/>
              <w:left w:val="nil"/>
              <w:bottom w:val="nil"/>
              <w:right w:val="nil"/>
            </w:tcBorders>
            <w:shd w:val="clear" w:color="auto" w:fill="auto"/>
            <w:vAlign w:val="center"/>
          </w:tcPr>
          <w:p w14:paraId="000003F3" w14:textId="77777777" w:rsidR="005537F9" w:rsidRDefault="000D7614">
            <w:pPr>
              <w:spacing w:after="0"/>
              <w:jc w:val="center"/>
              <w:rPr>
                <w:color w:val="000000"/>
                <w:sz w:val="20"/>
                <w:szCs w:val="20"/>
              </w:rPr>
            </w:pPr>
            <w:r>
              <w:rPr>
                <w:color w:val="000000"/>
                <w:sz w:val="20"/>
                <w:szCs w:val="20"/>
              </w:rPr>
              <w:t>55,300</w:t>
            </w:r>
          </w:p>
        </w:tc>
        <w:tc>
          <w:tcPr>
            <w:tcW w:w="996" w:type="dxa"/>
            <w:tcBorders>
              <w:top w:val="nil"/>
              <w:left w:val="nil"/>
              <w:bottom w:val="nil"/>
              <w:right w:val="nil"/>
            </w:tcBorders>
            <w:shd w:val="clear" w:color="auto" w:fill="auto"/>
            <w:vAlign w:val="center"/>
          </w:tcPr>
          <w:p w14:paraId="000003F4" w14:textId="77777777" w:rsidR="005537F9" w:rsidRDefault="000D7614">
            <w:pPr>
              <w:spacing w:after="0"/>
              <w:jc w:val="center"/>
              <w:rPr>
                <w:color w:val="000000"/>
                <w:sz w:val="20"/>
                <w:szCs w:val="20"/>
              </w:rPr>
            </w:pPr>
            <w:r>
              <w:rPr>
                <w:color w:val="000000"/>
                <w:sz w:val="20"/>
                <w:szCs w:val="20"/>
              </w:rPr>
              <w:t>66,600</w:t>
            </w:r>
          </w:p>
        </w:tc>
        <w:tc>
          <w:tcPr>
            <w:tcW w:w="996" w:type="dxa"/>
            <w:tcBorders>
              <w:top w:val="nil"/>
              <w:left w:val="nil"/>
              <w:bottom w:val="nil"/>
              <w:right w:val="nil"/>
            </w:tcBorders>
            <w:shd w:val="clear" w:color="auto" w:fill="auto"/>
            <w:vAlign w:val="center"/>
          </w:tcPr>
          <w:p w14:paraId="000003F5" w14:textId="77777777" w:rsidR="005537F9" w:rsidRDefault="000D7614">
            <w:pPr>
              <w:spacing w:after="0"/>
              <w:jc w:val="center"/>
              <w:rPr>
                <w:color w:val="000000"/>
                <w:sz w:val="20"/>
                <w:szCs w:val="20"/>
              </w:rPr>
            </w:pPr>
            <w:r>
              <w:rPr>
                <w:color w:val="000000"/>
                <w:sz w:val="20"/>
                <w:szCs w:val="20"/>
              </w:rPr>
              <w:t>13,493</w:t>
            </w:r>
          </w:p>
        </w:tc>
      </w:tr>
      <w:tr w:rsidR="005537F9" w14:paraId="64852365" w14:textId="77777777">
        <w:trPr>
          <w:trHeight w:val="265"/>
        </w:trPr>
        <w:tc>
          <w:tcPr>
            <w:tcW w:w="996" w:type="dxa"/>
            <w:tcBorders>
              <w:top w:val="nil"/>
              <w:left w:val="nil"/>
              <w:bottom w:val="nil"/>
              <w:right w:val="nil"/>
            </w:tcBorders>
            <w:shd w:val="clear" w:color="auto" w:fill="auto"/>
            <w:vAlign w:val="center"/>
          </w:tcPr>
          <w:p w14:paraId="000003F6" w14:textId="77777777" w:rsidR="005537F9" w:rsidRDefault="000D7614">
            <w:pPr>
              <w:spacing w:after="0"/>
              <w:jc w:val="right"/>
              <w:rPr>
                <w:color w:val="000000"/>
                <w:sz w:val="20"/>
                <w:szCs w:val="20"/>
              </w:rPr>
            </w:pPr>
            <w:r>
              <w:rPr>
                <w:color w:val="000000"/>
                <w:sz w:val="20"/>
                <w:szCs w:val="20"/>
              </w:rPr>
              <w:t>2010</w:t>
            </w:r>
          </w:p>
        </w:tc>
        <w:tc>
          <w:tcPr>
            <w:tcW w:w="996" w:type="dxa"/>
            <w:tcBorders>
              <w:top w:val="nil"/>
              <w:left w:val="nil"/>
              <w:bottom w:val="nil"/>
              <w:right w:val="nil"/>
            </w:tcBorders>
            <w:shd w:val="clear" w:color="auto" w:fill="auto"/>
            <w:vAlign w:val="center"/>
          </w:tcPr>
          <w:p w14:paraId="000003F7" w14:textId="77777777" w:rsidR="005537F9" w:rsidRDefault="000D7614">
            <w:pPr>
              <w:spacing w:after="0"/>
              <w:jc w:val="center"/>
              <w:rPr>
                <w:color w:val="000000"/>
                <w:sz w:val="20"/>
                <w:szCs w:val="20"/>
              </w:rPr>
            </w:pPr>
            <w:r>
              <w:rPr>
                <w:color w:val="000000"/>
                <w:sz w:val="20"/>
                <w:szCs w:val="20"/>
              </w:rPr>
              <w:t>78,593</w:t>
            </w:r>
          </w:p>
        </w:tc>
        <w:tc>
          <w:tcPr>
            <w:tcW w:w="996" w:type="dxa"/>
            <w:tcBorders>
              <w:top w:val="nil"/>
              <w:left w:val="nil"/>
              <w:bottom w:val="nil"/>
              <w:right w:val="nil"/>
            </w:tcBorders>
            <w:shd w:val="clear" w:color="auto" w:fill="auto"/>
            <w:vAlign w:val="center"/>
          </w:tcPr>
          <w:p w14:paraId="000003F8" w14:textId="77777777" w:rsidR="005537F9" w:rsidRDefault="000D7614">
            <w:pPr>
              <w:spacing w:after="0"/>
              <w:jc w:val="center"/>
              <w:rPr>
                <w:color w:val="000000"/>
                <w:sz w:val="20"/>
                <w:szCs w:val="20"/>
              </w:rPr>
            </w:pPr>
            <w:r>
              <w:rPr>
                <w:color w:val="000000"/>
                <w:sz w:val="20"/>
                <w:szCs w:val="20"/>
              </w:rPr>
              <w:t>59,563</w:t>
            </w:r>
          </w:p>
        </w:tc>
        <w:tc>
          <w:tcPr>
            <w:tcW w:w="996" w:type="dxa"/>
            <w:tcBorders>
              <w:top w:val="nil"/>
              <w:left w:val="nil"/>
              <w:bottom w:val="nil"/>
              <w:right w:val="nil"/>
            </w:tcBorders>
            <w:shd w:val="clear" w:color="auto" w:fill="auto"/>
            <w:vAlign w:val="center"/>
          </w:tcPr>
          <w:p w14:paraId="000003F9" w14:textId="77777777" w:rsidR="005537F9" w:rsidRDefault="000D7614">
            <w:pPr>
              <w:spacing w:after="0"/>
              <w:jc w:val="center"/>
              <w:rPr>
                <w:color w:val="000000"/>
                <w:sz w:val="20"/>
                <w:szCs w:val="20"/>
              </w:rPr>
            </w:pPr>
            <w:r>
              <w:rPr>
                <w:color w:val="000000"/>
                <w:sz w:val="20"/>
                <w:szCs w:val="20"/>
              </w:rPr>
              <w:t>79,100</w:t>
            </w:r>
          </w:p>
        </w:tc>
        <w:tc>
          <w:tcPr>
            <w:tcW w:w="996" w:type="dxa"/>
            <w:tcBorders>
              <w:top w:val="nil"/>
              <w:left w:val="nil"/>
              <w:bottom w:val="nil"/>
              <w:right w:val="nil"/>
            </w:tcBorders>
            <w:shd w:val="clear" w:color="auto" w:fill="auto"/>
            <w:vAlign w:val="center"/>
          </w:tcPr>
          <w:p w14:paraId="000003FA" w14:textId="77777777" w:rsidR="005537F9" w:rsidRDefault="000D7614">
            <w:pPr>
              <w:spacing w:after="0"/>
              <w:jc w:val="center"/>
              <w:rPr>
                <w:color w:val="000000"/>
                <w:sz w:val="20"/>
                <w:szCs w:val="20"/>
              </w:rPr>
            </w:pPr>
            <w:r>
              <w:rPr>
                <w:color w:val="000000"/>
                <w:sz w:val="20"/>
                <w:szCs w:val="20"/>
              </w:rPr>
              <w:t>94,100</w:t>
            </w:r>
          </w:p>
        </w:tc>
        <w:tc>
          <w:tcPr>
            <w:tcW w:w="996" w:type="dxa"/>
            <w:tcBorders>
              <w:top w:val="nil"/>
              <w:left w:val="nil"/>
              <w:bottom w:val="nil"/>
              <w:right w:val="nil"/>
            </w:tcBorders>
            <w:shd w:val="clear" w:color="auto" w:fill="auto"/>
            <w:vAlign w:val="center"/>
          </w:tcPr>
          <w:p w14:paraId="000003FB" w14:textId="77777777" w:rsidR="005537F9" w:rsidRDefault="000D7614">
            <w:pPr>
              <w:spacing w:after="0"/>
              <w:jc w:val="center"/>
              <w:rPr>
                <w:color w:val="000000"/>
                <w:sz w:val="20"/>
                <w:szCs w:val="20"/>
              </w:rPr>
            </w:pPr>
            <w:r>
              <w:rPr>
                <w:color w:val="000000"/>
                <w:sz w:val="20"/>
                <w:szCs w:val="20"/>
              </w:rPr>
              <w:t>19,537</w:t>
            </w:r>
          </w:p>
        </w:tc>
      </w:tr>
      <w:tr w:rsidR="005537F9" w14:paraId="62ABCDD4" w14:textId="77777777">
        <w:trPr>
          <w:trHeight w:val="265"/>
        </w:trPr>
        <w:tc>
          <w:tcPr>
            <w:tcW w:w="996" w:type="dxa"/>
            <w:tcBorders>
              <w:top w:val="nil"/>
              <w:left w:val="nil"/>
              <w:bottom w:val="nil"/>
              <w:right w:val="nil"/>
            </w:tcBorders>
            <w:shd w:val="clear" w:color="auto" w:fill="auto"/>
            <w:vAlign w:val="center"/>
          </w:tcPr>
          <w:p w14:paraId="000003FC" w14:textId="77777777" w:rsidR="005537F9" w:rsidRDefault="000D7614">
            <w:pPr>
              <w:spacing w:after="0"/>
              <w:jc w:val="right"/>
              <w:rPr>
                <w:color w:val="000000"/>
                <w:sz w:val="20"/>
                <w:szCs w:val="20"/>
              </w:rPr>
            </w:pPr>
            <w:r>
              <w:rPr>
                <w:color w:val="000000"/>
                <w:sz w:val="20"/>
                <w:szCs w:val="20"/>
              </w:rPr>
              <w:t>2011</w:t>
            </w:r>
          </w:p>
        </w:tc>
        <w:tc>
          <w:tcPr>
            <w:tcW w:w="996" w:type="dxa"/>
            <w:tcBorders>
              <w:top w:val="nil"/>
              <w:left w:val="nil"/>
              <w:bottom w:val="nil"/>
              <w:right w:val="nil"/>
            </w:tcBorders>
            <w:shd w:val="clear" w:color="auto" w:fill="auto"/>
            <w:vAlign w:val="center"/>
          </w:tcPr>
          <w:p w14:paraId="000003FD" w14:textId="77777777" w:rsidR="005537F9" w:rsidRDefault="000D7614">
            <w:pPr>
              <w:spacing w:after="0"/>
              <w:jc w:val="center"/>
              <w:rPr>
                <w:color w:val="000000"/>
                <w:sz w:val="20"/>
                <w:szCs w:val="20"/>
              </w:rPr>
            </w:pPr>
            <w:r>
              <w:rPr>
                <w:color w:val="000000"/>
                <w:sz w:val="20"/>
                <w:szCs w:val="20"/>
              </w:rPr>
              <w:t>85,368</w:t>
            </w:r>
          </w:p>
        </w:tc>
        <w:tc>
          <w:tcPr>
            <w:tcW w:w="996" w:type="dxa"/>
            <w:tcBorders>
              <w:top w:val="nil"/>
              <w:left w:val="nil"/>
              <w:bottom w:val="nil"/>
              <w:right w:val="nil"/>
            </w:tcBorders>
            <w:shd w:val="clear" w:color="auto" w:fill="auto"/>
            <w:vAlign w:val="center"/>
          </w:tcPr>
          <w:p w14:paraId="000003FE" w14:textId="77777777" w:rsidR="005537F9" w:rsidRDefault="000D7614">
            <w:pPr>
              <w:spacing w:after="0"/>
              <w:jc w:val="center"/>
              <w:rPr>
                <w:color w:val="000000"/>
                <w:sz w:val="20"/>
                <w:szCs w:val="20"/>
              </w:rPr>
            </w:pPr>
            <w:r>
              <w:rPr>
                <w:color w:val="000000"/>
                <w:sz w:val="20"/>
                <w:szCs w:val="20"/>
              </w:rPr>
              <w:t>65,100</w:t>
            </w:r>
          </w:p>
        </w:tc>
        <w:tc>
          <w:tcPr>
            <w:tcW w:w="996" w:type="dxa"/>
            <w:tcBorders>
              <w:top w:val="nil"/>
              <w:left w:val="nil"/>
              <w:bottom w:val="nil"/>
              <w:right w:val="nil"/>
            </w:tcBorders>
            <w:shd w:val="clear" w:color="auto" w:fill="auto"/>
            <w:vAlign w:val="center"/>
          </w:tcPr>
          <w:p w14:paraId="000003FF" w14:textId="77777777" w:rsidR="005537F9" w:rsidRDefault="000D7614">
            <w:pPr>
              <w:spacing w:after="0"/>
              <w:jc w:val="center"/>
              <w:rPr>
                <w:color w:val="000000"/>
                <w:sz w:val="20"/>
                <w:szCs w:val="20"/>
              </w:rPr>
            </w:pPr>
            <w:r>
              <w:rPr>
                <w:color w:val="000000"/>
                <w:sz w:val="20"/>
                <w:szCs w:val="20"/>
              </w:rPr>
              <w:t>86,800</w:t>
            </w:r>
          </w:p>
        </w:tc>
        <w:tc>
          <w:tcPr>
            <w:tcW w:w="996" w:type="dxa"/>
            <w:tcBorders>
              <w:top w:val="nil"/>
              <w:left w:val="nil"/>
              <w:bottom w:val="nil"/>
              <w:right w:val="nil"/>
            </w:tcBorders>
            <w:shd w:val="clear" w:color="auto" w:fill="auto"/>
            <w:vAlign w:val="center"/>
          </w:tcPr>
          <w:p w14:paraId="00000400" w14:textId="77777777" w:rsidR="005537F9" w:rsidRDefault="000D7614">
            <w:pPr>
              <w:spacing w:after="0"/>
              <w:jc w:val="center"/>
              <w:rPr>
                <w:color w:val="000000"/>
                <w:sz w:val="20"/>
                <w:szCs w:val="20"/>
              </w:rPr>
            </w:pPr>
            <w:r>
              <w:rPr>
                <w:color w:val="000000"/>
                <w:sz w:val="20"/>
                <w:szCs w:val="20"/>
              </w:rPr>
              <w:t>102,600</w:t>
            </w:r>
          </w:p>
        </w:tc>
        <w:tc>
          <w:tcPr>
            <w:tcW w:w="996" w:type="dxa"/>
            <w:tcBorders>
              <w:top w:val="nil"/>
              <w:left w:val="nil"/>
              <w:bottom w:val="nil"/>
              <w:right w:val="nil"/>
            </w:tcBorders>
            <w:shd w:val="clear" w:color="auto" w:fill="auto"/>
            <w:vAlign w:val="center"/>
          </w:tcPr>
          <w:p w14:paraId="00000401" w14:textId="77777777" w:rsidR="005537F9" w:rsidRDefault="000D7614">
            <w:pPr>
              <w:spacing w:after="0"/>
              <w:jc w:val="center"/>
              <w:rPr>
                <w:color w:val="000000"/>
                <w:sz w:val="20"/>
                <w:szCs w:val="20"/>
              </w:rPr>
            </w:pPr>
            <w:r>
              <w:rPr>
                <w:color w:val="000000"/>
                <w:sz w:val="20"/>
                <w:szCs w:val="20"/>
              </w:rPr>
              <w:t>21,700</w:t>
            </w:r>
          </w:p>
        </w:tc>
      </w:tr>
      <w:tr w:rsidR="005537F9" w14:paraId="74042CAF" w14:textId="77777777">
        <w:trPr>
          <w:trHeight w:val="265"/>
        </w:trPr>
        <w:tc>
          <w:tcPr>
            <w:tcW w:w="996" w:type="dxa"/>
            <w:tcBorders>
              <w:top w:val="nil"/>
              <w:left w:val="nil"/>
              <w:bottom w:val="nil"/>
              <w:right w:val="nil"/>
            </w:tcBorders>
            <w:shd w:val="clear" w:color="auto" w:fill="auto"/>
            <w:vAlign w:val="center"/>
          </w:tcPr>
          <w:p w14:paraId="00000402" w14:textId="77777777" w:rsidR="005537F9" w:rsidRDefault="000D7614">
            <w:pPr>
              <w:spacing w:after="0"/>
              <w:jc w:val="right"/>
              <w:rPr>
                <w:color w:val="000000"/>
                <w:sz w:val="20"/>
                <w:szCs w:val="20"/>
              </w:rPr>
            </w:pPr>
            <w:r>
              <w:rPr>
                <w:color w:val="000000"/>
                <w:sz w:val="20"/>
                <w:szCs w:val="20"/>
              </w:rPr>
              <w:t>2012</w:t>
            </w:r>
          </w:p>
        </w:tc>
        <w:tc>
          <w:tcPr>
            <w:tcW w:w="996" w:type="dxa"/>
            <w:tcBorders>
              <w:top w:val="nil"/>
              <w:left w:val="nil"/>
              <w:bottom w:val="nil"/>
              <w:right w:val="nil"/>
            </w:tcBorders>
            <w:shd w:val="clear" w:color="auto" w:fill="auto"/>
            <w:vAlign w:val="center"/>
          </w:tcPr>
          <w:p w14:paraId="00000403" w14:textId="77777777" w:rsidR="005537F9" w:rsidRDefault="000D7614">
            <w:pPr>
              <w:spacing w:after="0"/>
              <w:jc w:val="center"/>
              <w:rPr>
                <w:color w:val="000000"/>
                <w:sz w:val="20"/>
                <w:szCs w:val="20"/>
              </w:rPr>
            </w:pPr>
            <w:r>
              <w:rPr>
                <w:color w:val="000000"/>
                <w:sz w:val="20"/>
                <w:szCs w:val="20"/>
              </w:rPr>
              <w:t>77,930</w:t>
            </w:r>
          </w:p>
        </w:tc>
        <w:tc>
          <w:tcPr>
            <w:tcW w:w="996" w:type="dxa"/>
            <w:tcBorders>
              <w:top w:val="nil"/>
              <w:left w:val="nil"/>
              <w:bottom w:val="nil"/>
              <w:right w:val="nil"/>
            </w:tcBorders>
            <w:shd w:val="clear" w:color="auto" w:fill="auto"/>
            <w:vAlign w:val="center"/>
          </w:tcPr>
          <w:p w14:paraId="00000404" w14:textId="77777777" w:rsidR="005537F9" w:rsidRDefault="000D7614">
            <w:pPr>
              <w:spacing w:after="0"/>
              <w:jc w:val="center"/>
              <w:rPr>
                <w:color w:val="000000"/>
                <w:sz w:val="20"/>
                <w:szCs w:val="20"/>
              </w:rPr>
            </w:pPr>
            <w:r>
              <w:rPr>
                <w:color w:val="000000"/>
                <w:sz w:val="20"/>
                <w:szCs w:val="20"/>
              </w:rPr>
              <w:t>65,700</w:t>
            </w:r>
          </w:p>
        </w:tc>
        <w:tc>
          <w:tcPr>
            <w:tcW w:w="996" w:type="dxa"/>
            <w:tcBorders>
              <w:top w:val="nil"/>
              <w:left w:val="nil"/>
              <w:bottom w:val="nil"/>
              <w:right w:val="nil"/>
            </w:tcBorders>
            <w:shd w:val="clear" w:color="auto" w:fill="auto"/>
            <w:vAlign w:val="center"/>
          </w:tcPr>
          <w:p w14:paraId="00000405" w14:textId="77777777" w:rsidR="005537F9" w:rsidRDefault="000D7614">
            <w:pPr>
              <w:spacing w:after="0"/>
              <w:jc w:val="center"/>
              <w:rPr>
                <w:color w:val="000000"/>
                <w:sz w:val="20"/>
                <w:szCs w:val="20"/>
              </w:rPr>
            </w:pPr>
            <w:r>
              <w:rPr>
                <w:color w:val="000000"/>
                <w:sz w:val="20"/>
                <w:szCs w:val="20"/>
              </w:rPr>
              <w:t>87,600</w:t>
            </w:r>
          </w:p>
        </w:tc>
        <w:tc>
          <w:tcPr>
            <w:tcW w:w="996" w:type="dxa"/>
            <w:tcBorders>
              <w:top w:val="nil"/>
              <w:left w:val="nil"/>
              <w:bottom w:val="nil"/>
              <w:right w:val="nil"/>
            </w:tcBorders>
            <w:shd w:val="clear" w:color="auto" w:fill="auto"/>
            <w:vAlign w:val="center"/>
          </w:tcPr>
          <w:p w14:paraId="00000406" w14:textId="77777777" w:rsidR="005537F9" w:rsidRDefault="000D7614">
            <w:pPr>
              <w:spacing w:after="0"/>
              <w:jc w:val="center"/>
              <w:rPr>
                <w:color w:val="000000"/>
                <w:sz w:val="20"/>
                <w:szCs w:val="20"/>
              </w:rPr>
            </w:pPr>
            <w:r>
              <w:rPr>
                <w:color w:val="000000"/>
                <w:sz w:val="20"/>
                <w:szCs w:val="20"/>
              </w:rPr>
              <w:t>104,000</w:t>
            </w:r>
          </w:p>
        </w:tc>
        <w:tc>
          <w:tcPr>
            <w:tcW w:w="996" w:type="dxa"/>
            <w:tcBorders>
              <w:top w:val="nil"/>
              <w:left w:val="nil"/>
              <w:bottom w:val="nil"/>
              <w:right w:val="nil"/>
            </w:tcBorders>
            <w:shd w:val="clear" w:color="auto" w:fill="auto"/>
            <w:vAlign w:val="center"/>
          </w:tcPr>
          <w:p w14:paraId="00000407" w14:textId="77777777" w:rsidR="005537F9" w:rsidRDefault="000D7614">
            <w:pPr>
              <w:spacing w:after="0"/>
              <w:jc w:val="center"/>
              <w:rPr>
                <w:color w:val="000000"/>
                <w:sz w:val="20"/>
                <w:szCs w:val="20"/>
              </w:rPr>
            </w:pPr>
            <w:r>
              <w:rPr>
                <w:color w:val="000000"/>
                <w:sz w:val="20"/>
                <w:szCs w:val="20"/>
              </w:rPr>
              <w:t>21,900</w:t>
            </w:r>
          </w:p>
        </w:tc>
      </w:tr>
      <w:tr w:rsidR="005537F9" w14:paraId="5F331A47" w14:textId="77777777">
        <w:trPr>
          <w:trHeight w:val="265"/>
        </w:trPr>
        <w:tc>
          <w:tcPr>
            <w:tcW w:w="996" w:type="dxa"/>
            <w:tcBorders>
              <w:top w:val="nil"/>
              <w:left w:val="nil"/>
              <w:bottom w:val="nil"/>
              <w:right w:val="nil"/>
            </w:tcBorders>
            <w:shd w:val="clear" w:color="auto" w:fill="auto"/>
            <w:vAlign w:val="center"/>
          </w:tcPr>
          <w:p w14:paraId="00000408" w14:textId="77777777" w:rsidR="005537F9" w:rsidRDefault="000D7614">
            <w:pPr>
              <w:spacing w:after="0"/>
              <w:jc w:val="right"/>
              <w:rPr>
                <w:color w:val="000000"/>
                <w:sz w:val="20"/>
                <w:szCs w:val="20"/>
              </w:rPr>
            </w:pPr>
            <w:r>
              <w:rPr>
                <w:color w:val="000000"/>
                <w:sz w:val="20"/>
                <w:szCs w:val="20"/>
              </w:rPr>
              <w:t>2013</w:t>
            </w:r>
          </w:p>
        </w:tc>
        <w:tc>
          <w:tcPr>
            <w:tcW w:w="996" w:type="dxa"/>
            <w:tcBorders>
              <w:top w:val="nil"/>
              <w:left w:val="nil"/>
              <w:bottom w:val="nil"/>
              <w:right w:val="nil"/>
            </w:tcBorders>
            <w:shd w:val="clear" w:color="auto" w:fill="auto"/>
            <w:vAlign w:val="center"/>
          </w:tcPr>
          <w:p w14:paraId="00000409" w14:textId="77777777" w:rsidR="005537F9" w:rsidRDefault="000D7614">
            <w:pPr>
              <w:spacing w:after="0"/>
              <w:jc w:val="center"/>
              <w:rPr>
                <w:color w:val="000000"/>
                <w:sz w:val="20"/>
                <w:szCs w:val="20"/>
              </w:rPr>
            </w:pPr>
            <w:r>
              <w:rPr>
                <w:color w:val="000000"/>
                <w:sz w:val="20"/>
                <w:szCs w:val="20"/>
              </w:rPr>
              <w:t>68,576</w:t>
            </w:r>
          </w:p>
        </w:tc>
        <w:tc>
          <w:tcPr>
            <w:tcW w:w="996" w:type="dxa"/>
            <w:tcBorders>
              <w:top w:val="nil"/>
              <w:left w:val="nil"/>
              <w:bottom w:val="nil"/>
              <w:right w:val="nil"/>
            </w:tcBorders>
            <w:shd w:val="clear" w:color="auto" w:fill="auto"/>
            <w:vAlign w:val="center"/>
          </w:tcPr>
          <w:p w14:paraId="0000040A" w14:textId="77777777" w:rsidR="005537F9" w:rsidRDefault="000D7614">
            <w:pPr>
              <w:spacing w:after="0"/>
              <w:jc w:val="center"/>
              <w:rPr>
                <w:color w:val="000000"/>
                <w:sz w:val="20"/>
                <w:szCs w:val="20"/>
              </w:rPr>
            </w:pPr>
            <w:r>
              <w:rPr>
                <w:color w:val="000000"/>
                <w:sz w:val="20"/>
                <w:szCs w:val="20"/>
              </w:rPr>
              <w:t>60,600</w:t>
            </w:r>
          </w:p>
        </w:tc>
        <w:tc>
          <w:tcPr>
            <w:tcW w:w="996" w:type="dxa"/>
            <w:tcBorders>
              <w:top w:val="nil"/>
              <w:left w:val="nil"/>
              <w:bottom w:val="nil"/>
              <w:right w:val="nil"/>
            </w:tcBorders>
            <w:shd w:val="clear" w:color="auto" w:fill="auto"/>
            <w:vAlign w:val="center"/>
          </w:tcPr>
          <w:p w14:paraId="0000040B" w14:textId="77777777" w:rsidR="005537F9" w:rsidRDefault="000D7614">
            <w:pPr>
              <w:spacing w:after="0"/>
              <w:jc w:val="center"/>
              <w:rPr>
                <w:color w:val="000000"/>
                <w:sz w:val="20"/>
                <w:szCs w:val="20"/>
              </w:rPr>
            </w:pPr>
            <w:r>
              <w:rPr>
                <w:color w:val="000000"/>
                <w:sz w:val="20"/>
                <w:szCs w:val="20"/>
              </w:rPr>
              <w:t>80,800</w:t>
            </w:r>
          </w:p>
        </w:tc>
        <w:tc>
          <w:tcPr>
            <w:tcW w:w="996" w:type="dxa"/>
            <w:tcBorders>
              <w:top w:val="nil"/>
              <w:left w:val="nil"/>
              <w:bottom w:val="nil"/>
              <w:right w:val="nil"/>
            </w:tcBorders>
            <w:shd w:val="clear" w:color="auto" w:fill="auto"/>
            <w:vAlign w:val="center"/>
          </w:tcPr>
          <w:p w14:paraId="0000040C" w14:textId="77777777" w:rsidR="005537F9" w:rsidRDefault="000D7614">
            <w:pPr>
              <w:spacing w:after="0"/>
              <w:jc w:val="center"/>
              <w:rPr>
                <w:color w:val="000000"/>
                <w:sz w:val="20"/>
                <w:szCs w:val="20"/>
              </w:rPr>
            </w:pPr>
            <w:r>
              <w:rPr>
                <w:color w:val="000000"/>
                <w:sz w:val="20"/>
                <w:szCs w:val="20"/>
              </w:rPr>
              <w:t>97,200</w:t>
            </w:r>
          </w:p>
        </w:tc>
        <w:tc>
          <w:tcPr>
            <w:tcW w:w="996" w:type="dxa"/>
            <w:tcBorders>
              <w:top w:val="nil"/>
              <w:left w:val="nil"/>
              <w:bottom w:val="nil"/>
              <w:right w:val="nil"/>
            </w:tcBorders>
            <w:shd w:val="clear" w:color="auto" w:fill="auto"/>
            <w:vAlign w:val="center"/>
          </w:tcPr>
          <w:p w14:paraId="0000040D" w14:textId="77777777" w:rsidR="005537F9" w:rsidRDefault="000D7614">
            <w:pPr>
              <w:spacing w:after="0"/>
              <w:jc w:val="center"/>
              <w:rPr>
                <w:color w:val="000000"/>
                <w:sz w:val="20"/>
                <w:szCs w:val="20"/>
              </w:rPr>
            </w:pPr>
            <w:r>
              <w:rPr>
                <w:color w:val="000000"/>
                <w:sz w:val="20"/>
                <w:szCs w:val="20"/>
              </w:rPr>
              <w:t>20,200</w:t>
            </w:r>
          </w:p>
        </w:tc>
      </w:tr>
      <w:tr w:rsidR="005537F9" w14:paraId="4683F46D" w14:textId="77777777">
        <w:trPr>
          <w:trHeight w:val="265"/>
        </w:trPr>
        <w:tc>
          <w:tcPr>
            <w:tcW w:w="996" w:type="dxa"/>
            <w:tcBorders>
              <w:top w:val="nil"/>
              <w:left w:val="nil"/>
              <w:bottom w:val="nil"/>
              <w:right w:val="nil"/>
            </w:tcBorders>
            <w:shd w:val="clear" w:color="auto" w:fill="auto"/>
            <w:vAlign w:val="center"/>
          </w:tcPr>
          <w:p w14:paraId="0000040E" w14:textId="77777777" w:rsidR="005537F9" w:rsidRDefault="000D7614">
            <w:pPr>
              <w:spacing w:after="0"/>
              <w:jc w:val="right"/>
              <w:rPr>
                <w:color w:val="000000"/>
                <w:sz w:val="20"/>
                <w:szCs w:val="20"/>
              </w:rPr>
            </w:pPr>
            <w:r>
              <w:rPr>
                <w:color w:val="000000"/>
                <w:sz w:val="20"/>
                <w:szCs w:val="20"/>
              </w:rPr>
              <w:t>2014</w:t>
            </w:r>
          </w:p>
        </w:tc>
        <w:tc>
          <w:tcPr>
            <w:tcW w:w="996" w:type="dxa"/>
            <w:tcBorders>
              <w:top w:val="nil"/>
              <w:left w:val="nil"/>
              <w:bottom w:val="nil"/>
              <w:right w:val="nil"/>
            </w:tcBorders>
            <w:shd w:val="clear" w:color="auto" w:fill="auto"/>
            <w:vAlign w:val="center"/>
          </w:tcPr>
          <w:p w14:paraId="0000040F" w14:textId="77777777" w:rsidR="005537F9" w:rsidRDefault="000D7614">
            <w:pPr>
              <w:spacing w:after="0"/>
              <w:jc w:val="center"/>
              <w:rPr>
                <w:color w:val="000000"/>
                <w:sz w:val="20"/>
                <w:szCs w:val="20"/>
              </w:rPr>
            </w:pPr>
            <w:r>
              <w:rPr>
                <w:color w:val="000000"/>
                <w:sz w:val="20"/>
                <w:szCs w:val="20"/>
              </w:rPr>
              <w:t>84,945</w:t>
            </w:r>
          </w:p>
        </w:tc>
        <w:tc>
          <w:tcPr>
            <w:tcW w:w="996" w:type="dxa"/>
            <w:tcBorders>
              <w:top w:val="nil"/>
              <w:left w:val="nil"/>
              <w:bottom w:val="nil"/>
              <w:right w:val="nil"/>
            </w:tcBorders>
            <w:shd w:val="clear" w:color="auto" w:fill="auto"/>
            <w:vAlign w:val="center"/>
          </w:tcPr>
          <w:p w14:paraId="00000410" w14:textId="77777777" w:rsidR="005537F9" w:rsidRDefault="000D7614">
            <w:pPr>
              <w:spacing w:after="0"/>
              <w:jc w:val="center"/>
              <w:rPr>
                <w:color w:val="000000"/>
                <w:sz w:val="20"/>
                <w:szCs w:val="20"/>
              </w:rPr>
            </w:pPr>
            <w:r>
              <w:rPr>
                <w:color w:val="000000"/>
                <w:sz w:val="20"/>
                <w:szCs w:val="20"/>
              </w:rPr>
              <w:t>64,738</w:t>
            </w:r>
          </w:p>
        </w:tc>
        <w:tc>
          <w:tcPr>
            <w:tcW w:w="996" w:type="dxa"/>
            <w:tcBorders>
              <w:top w:val="nil"/>
              <w:left w:val="nil"/>
              <w:bottom w:val="nil"/>
              <w:right w:val="nil"/>
            </w:tcBorders>
            <w:shd w:val="clear" w:color="auto" w:fill="auto"/>
            <w:vAlign w:val="center"/>
          </w:tcPr>
          <w:p w14:paraId="00000411" w14:textId="77777777" w:rsidR="005537F9" w:rsidRDefault="000D7614">
            <w:pPr>
              <w:spacing w:after="0"/>
              <w:jc w:val="center"/>
              <w:rPr>
                <w:color w:val="000000"/>
                <w:sz w:val="20"/>
                <w:szCs w:val="20"/>
              </w:rPr>
            </w:pPr>
            <w:r>
              <w:rPr>
                <w:color w:val="000000"/>
                <w:sz w:val="20"/>
                <w:szCs w:val="20"/>
              </w:rPr>
              <w:t>88,500</w:t>
            </w:r>
          </w:p>
        </w:tc>
        <w:tc>
          <w:tcPr>
            <w:tcW w:w="996" w:type="dxa"/>
            <w:tcBorders>
              <w:top w:val="nil"/>
              <w:left w:val="nil"/>
              <w:bottom w:val="nil"/>
              <w:right w:val="nil"/>
            </w:tcBorders>
            <w:shd w:val="clear" w:color="auto" w:fill="auto"/>
            <w:vAlign w:val="center"/>
          </w:tcPr>
          <w:p w14:paraId="00000412" w14:textId="77777777" w:rsidR="005537F9" w:rsidRDefault="000D7614">
            <w:pPr>
              <w:spacing w:after="0"/>
              <w:jc w:val="center"/>
              <w:rPr>
                <w:color w:val="000000"/>
                <w:sz w:val="20"/>
                <w:szCs w:val="20"/>
              </w:rPr>
            </w:pPr>
            <w:r>
              <w:rPr>
                <w:color w:val="000000"/>
                <w:sz w:val="20"/>
                <w:szCs w:val="20"/>
              </w:rPr>
              <w:t>107,300</w:t>
            </w:r>
          </w:p>
        </w:tc>
        <w:tc>
          <w:tcPr>
            <w:tcW w:w="996" w:type="dxa"/>
            <w:tcBorders>
              <w:top w:val="nil"/>
              <w:left w:val="nil"/>
              <w:bottom w:val="nil"/>
              <w:right w:val="nil"/>
            </w:tcBorders>
            <w:shd w:val="clear" w:color="auto" w:fill="auto"/>
            <w:vAlign w:val="center"/>
          </w:tcPr>
          <w:p w14:paraId="00000413" w14:textId="77777777" w:rsidR="005537F9" w:rsidRDefault="000D7614">
            <w:pPr>
              <w:spacing w:after="0"/>
              <w:jc w:val="center"/>
              <w:rPr>
                <w:color w:val="000000"/>
                <w:sz w:val="20"/>
                <w:szCs w:val="20"/>
              </w:rPr>
            </w:pPr>
            <w:r>
              <w:rPr>
                <w:color w:val="000000"/>
                <w:sz w:val="20"/>
                <w:szCs w:val="20"/>
              </w:rPr>
              <w:t>23,762</w:t>
            </w:r>
          </w:p>
        </w:tc>
      </w:tr>
      <w:tr w:rsidR="005537F9" w14:paraId="4F44E33F" w14:textId="77777777">
        <w:trPr>
          <w:trHeight w:val="265"/>
        </w:trPr>
        <w:tc>
          <w:tcPr>
            <w:tcW w:w="996" w:type="dxa"/>
            <w:tcBorders>
              <w:top w:val="nil"/>
              <w:left w:val="nil"/>
              <w:bottom w:val="nil"/>
              <w:right w:val="nil"/>
            </w:tcBorders>
            <w:shd w:val="clear" w:color="auto" w:fill="auto"/>
            <w:vAlign w:val="center"/>
          </w:tcPr>
          <w:p w14:paraId="00000414" w14:textId="77777777" w:rsidR="005537F9" w:rsidRDefault="000D7614">
            <w:pPr>
              <w:spacing w:after="0"/>
              <w:jc w:val="right"/>
              <w:rPr>
                <w:color w:val="000000"/>
                <w:sz w:val="20"/>
                <w:szCs w:val="20"/>
              </w:rPr>
            </w:pPr>
            <w:r>
              <w:rPr>
                <w:color w:val="000000"/>
                <w:sz w:val="20"/>
                <w:szCs w:val="20"/>
              </w:rPr>
              <w:t>2015</w:t>
            </w:r>
          </w:p>
        </w:tc>
        <w:tc>
          <w:tcPr>
            <w:tcW w:w="996" w:type="dxa"/>
            <w:tcBorders>
              <w:top w:val="nil"/>
              <w:left w:val="nil"/>
              <w:bottom w:val="nil"/>
              <w:right w:val="nil"/>
            </w:tcBorders>
            <w:shd w:val="clear" w:color="auto" w:fill="auto"/>
            <w:vAlign w:val="center"/>
          </w:tcPr>
          <w:p w14:paraId="00000415" w14:textId="77777777" w:rsidR="005537F9" w:rsidRDefault="000D7614">
            <w:pPr>
              <w:spacing w:after="0"/>
              <w:jc w:val="center"/>
              <w:rPr>
                <w:color w:val="000000"/>
                <w:sz w:val="20"/>
                <w:szCs w:val="20"/>
              </w:rPr>
            </w:pPr>
            <w:r>
              <w:rPr>
                <w:color w:val="000000"/>
                <w:sz w:val="20"/>
                <w:szCs w:val="20"/>
              </w:rPr>
              <w:t>79,480</w:t>
            </w:r>
          </w:p>
        </w:tc>
        <w:tc>
          <w:tcPr>
            <w:tcW w:w="996" w:type="dxa"/>
            <w:tcBorders>
              <w:top w:val="nil"/>
              <w:left w:val="nil"/>
              <w:bottom w:val="nil"/>
              <w:right w:val="nil"/>
            </w:tcBorders>
            <w:shd w:val="clear" w:color="auto" w:fill="auto"/>
            <w:vAlign w:val="center"/>
          </w:tcPr>
          <w:p w14:paraId="00000416" w14:textId="77777777" w:rsidR="005537F9" w:rsidRDefault="000D7614">
            <w:pPr>
              <w:spacing w:after="0"/>
              <w:jc w:val="center"/>
              <w:rPr>
                <w:color w:val="000000"/>
                <w:sz w:val="20"/>
                <w:szCs w:val="20"/>
              </w:rPr>
            </w:pPr>
            <w:r>
              <w:rPr>
                <w:color w:val="000000"/>
                <w:sz w:val="20"/>
                <w:szCs w:val="20"/>
              </w:rPr>
              <w:t>75,202</w:t>
            </w:r>
          </w:p>
        </w:tc>
        <w:tc>
          <w:tcPr>
            <w:tcW w:w="996" w:type="dxa"/>
            <w:tcBorders>
              <w:top w:val="nil"/>
              <w:left w:val="nil"/>
              <w:bottom w:val="nil"/>
              <w:right w:val="nil"/>
            </w:tcBorders>
            <w:shd w:val="clear" w:color="auto" w:fill="auto"/>
            <w:vAlign w:val="center"/>
          </w:tcPr>
          <w:p w14:paraId="00000417" w14:textId="77777777" w:rsidR="005537F9" w:rsidRDefault="000D7614">
            <w:pPr>
              <w:spacing w:after="0"/>
              <w:jc w:val="center"/>
              <w:rPr>
                <w:color w:val="000000"/>
                <w:sz w:val="20"/>
                <w:szCs w:val="20"/>
              </w:rPr>
            </w:pPr>
            <w:r>
              <w:rPr>
                <w:color w:val="000000"/>
                <w:sz w:val="20"/>
                <w:szCs w:val="20"/>
              </w:rPr>
              <w:t>102,850</w:t>
            </w:r>
          </w:p>
        </w:tc>
        <w:tc>
          <w:tcPr>
            <w:tcW w:w="996" w:type="dxa"/>
            <w:tcBorders>
              <w:top w:val="nil"/>
              <w:left w:val="nil"/>
              <w:bottom w:val="nil"/>
              <w:right w:val="nil"/>
            </w:tcBorders>
            <w:shd w:val="clear" w:color="auto" w:fill="auto"/>
            <w:vAlign w:val="center"/>
          </w:tcPr>
          <w:p w14:paraId="00000418" w14:textId="77777777" w:rsidR="005537F9" w:rsidRDefault="000D7614">
            <w:pPr>
              <w:spacing w:after="0"/>
              <w:jc w:val="center"/>
              <w:rPr>
                <w:color w:val="000000"/>
                <w:sz w:val="20"/>
                <w:szCs w:val="20"/>
              </w:rPr>
            </w:pPr>
            <w:r>
              <w:rPr>
                <w:color w:val="000000"/>
                <w:sz w:val="20"/>
                <w:szCs w:val="20"/>
              </w:rPr>
              <w:t>140,300</w:t>
            </w:r>
          </w:p>
        </w:tc>
        <w:tc>
          <w:tcPr>
            <w:tcW w:w="996" w:type="dxa"/>
            <w:tcBorders>
              <w:top w:val="nil"/>
              <w:left w:val="nil"/>
              <w:bottom w:val="nil"/>
              <w:right w:val="nil"/>
            </w:tcBorders>
            <w:shd w:val="clear" w:color="auto" w:fill="auto"/>
            <w:vAlign w:val="center"/>
          </w:tcPr>
          <w:p w14:paraId="00000419" w14:textId="77777777" w:rsidR="005537F9" w:rsidRDefault="000D7614">
            <w:pPr>
              <w:spacing w:after="0"/>
              <w:jc w:val="center"/>
              <w:rPr>
                <w:color w:val="000000"/>
                <w:sz w:val="20"/>
                <w:szCs w:val="20"/>
              </w:rPr>
            </w:pPr>
            <w:r>
              <w:rPr>
                <w:color w:val="000000"/>
                <w:sz w:val="20"/>
                <w:szCs w:val="20"/>
              </w:rPr>
              <w:t>27,648</w:t>
            </w:r>
          </w:p>
        </w:tc>
      </w:tr>
      <w:tr w:rsidR="005537F9" w14:paraId="20CEC613" w14:textId="77777777">
        <w:trPr>
          <w:trHeight w:val="265"/>
        </w:trPr>
        <w:tc>
          <w:tcPr>
            <w:tcW w:w="996" w:type="dxa"/>
            <w:tcBorders>
              <w:top w:val="nil"/>
              <w:left w:val="nil"/>
              <w:bottom w:val="nil"/>
              <w:right w:val="nil"/>
            </w:tcBorders>
            <w:shd w:val="clear" w:color="auto" w:fill="auto"/>
            <w:vAlign w:val="center"/>
          </w:tcPr>
          <w:p w14:paraId="0000041A" w14:textId="77777777" w:rsidR="005537F9" w:rsidRDefault="000D7614">
            <w:pPr>
              <w:spacing w:after="0"/>
              <w:jc w:val="right"/>
              <w:rPr>
                <w:color w:val="000000"/>
                <w:sz w:val="20"/>
                <w:szCs w:val="20"/>
              </w:rPr>
            </w:pPr>
            <w:r>
              <w:rPr>
                <w:color w:val="000000"/>
                <w:sz w:val="20"/>
                <w:szCs w:val="20"/>
              </w:rPr>
              <w:t>2016</w:t>
            </w:r>
          </w:p>
        </w:tc>
        <w:tc>
          <w:tcPr>
            <w:tcW w:w="996" w:type="dxa"/>
            <w:tcBorders>
              <w:top w:val="nil"/>
              <w:left w:val="nil"/>
              <w:bottom w:val="nil"/>
              <w:right w:val="nil"/>
            </w:tcBorders>
            <w:shd w:val="clear" w:color="auto" w:fill="auto"/>
            <w:vAlign w:val="center"/>
          </w:tcPr>
          <w:p w14:paraId="0000041B" w14:textId="77777777" w:rsidR="005537F9" w:rsidRDefault="000D7614">
            <w:pPr>
              <w:spacing w:after="0"/>
              <w:jc w:val="center"/>
              <w:rPr>
                <w:color w:val="000000"/>
                <w:sz w:val="20"/>
                <w:szCs w:val="20"/>
              </w:rPr>
            </w:pPr>
            <w:r>
              <w:rPr>
                <w:color w:val="000000"/>
                <w:sz w:val="20"/>
                <w:szCs w:val="20"/>
              </w:rPr>
              <w:t>64,054</w:t>
            </w:r>
          </w:p>
        </w:tc>
        <w:tc>
          <w:tcPr>
            <w:tcW w:w="996" w:type="dxa"/>
            <w:tcBorders>
              <w:top w:val="nil"/>
              <w:left w:val="nil"/>
              <w:bottom w:val="nil"/>
              <w:right w:val="nil"/>
            </w:tcBorders>
            <w:shd w:val="clear" w:color="auto" w:fill="auto"/>
            <w:vAlign w:val="center"/>
          </w:tcPr>
          <w:p w14:paraId="0000041C" w14:textId="77777777" w:rsidR="005537F9" w:rsidRDefault="000D7614">
            <w:pPr>
              <w:spacing w:after="0"/>
              <w:jc w:val="center"/>
              <w:rPr>
                <w:color w:val="000000"/>
                <w:sz w:val="20"/>
                <w:szCs w:val="20"/>
              </w:rPr>
            </w:pPr>
            <w:r>
              <w:rPr>
                <w:color w:val="000000"/>
                <w:sz w:val="20"/>
                <w:szCs w:val="20"/>
              </w:rPr>
              <w:t>71,925</w:t>
            </w:r>
          </w:p>
        </w:tc>
        <w:tc>
          <w:tcPr>
            <w:tcW w:w="996" w:type="dxa"/>
            <w:tcBorders>
              <w:top w:val="nil"/>
              <w:left w:val="nil"/>
              <w:bottom w:val="nil"/>
              <w:right w:val="nil"/>
            </w:tcBorders>
            <w:shd w:val="clear" w:color="auto" w:fill="auto"/>
            <w:vAlign w:val="center"/>
          </w:tcPr>
          <w:p w14:paraId="0000041D" w14:textId="77777777" w:rsidR="005537F9" w:rsidRDefault="000D7614">
            <w:pPr>
              <w:spacing w:after="0"/>
              <w:jc w:val="center"/>
              <w:rPr>
                <w:color w:val="000000"/>
                <w:sz w:val="20"/>
                <w:szCs w:val="20"/>
              </w:rPr>
            </w:pPr>
            <w:r>
              <w:rPr>
                <w:color w:val="000000"/>
                <w:sz w:val="20"/>
                <w:szCs w:val="20"/>
              </w:rPr>
              <w:t>98,600</w:t>
            </w:r>
          </w:p>
        </w:tc>
        <w:tc>
          <w:tcPr>
            <w:tcW w:w="996" w:type="dxa"/>
            <w:tcBorders>
              <w:top w:val="nil"/>
              <w:left w:val="nil"/>
              <w:bottom w:val="nil"/>
              <w:right w:val="nil"/>
            </w:tcBorders>
            <w:shd w:val="clear" w:color="auto" w:fill="auto"/>
            <w:vAlign w:val="center"/>
          </w:tcPr>
          <w:p w14:paraId="0000041E" w14:textId="77777777" w:rsidR="005537F9" w:rsidRDefault="000D7614">
            <w:pPr>
              <w:spacing w:after="0"/>
              <w:jc w:val="center"/>
              <w:rPr>
                <w:color w:val="000000"/>
                <w:sz w:val="20"/>
                <w:szCs w:val="20"/>
              </w:rPr>
            </w:pPr>
            <w:r>
              <w:rPr>
                <w:color w:val="000000"/>
                <w:sz w:val="20"/>
                <w:szCs w:val="20"/>
              </w:rPr>
              <w:t>116,700</w:t>
            </w:r>
          </w:p>
        </w:tc>
        <w:tc>
          <w:tcPr>
            <w:tcW w:w="996" w:type="dxa"/>
            <w:tcBorders>
              <w:top w:val="nil"/>
              <w:left w:val="nil"/>
              <w:bottom w:val="nil"/>
              <w:right w:val="nil"/>
            </w:tcBorders>
            <w:shd w:val="clear" w:color="auto" w:fill="auto"/>
            <w:vAlign w:val="center"/>
          </w:tcPr>
          <w:p w14:paraId="0000041F" w14:textId="77777777" w:rsidR="005537F9" w:rsidRDefault="000D7614">
            <w:pPr>
              <w:spacing w:after="0"/>
              <w:jc w:val="center"/>
              <w:rPr>
                <w:color w:val="000000"/>
                <w:sz w:val="20"/>
                <w:szCs w:val="20"/>
              </w:rPr>
            </w:pPr>
            <w:r>
              <w:rPr>
                <w:color w:val="000000"/>
                <w:sz w:val="20"/>
                <w:szCs w:val="20"/>
              </w:rPr>
              <w:t>26,675</w:t>
            </w:r>
          </w:p>
        </w:tc>
      </w:tr>
      <w:tr w:rsidR="005537F9" w14:paraId="379186BE" w14:textId="77777777">
        <w:trPr>
          <w:trHeight w:val="265"/>
        </w:trPr>
        <w:tc>
          <w:tcPr>
            <w:tcW w:w="996" w:type="dxa"/>
            <w:tcBorders>
              <w:top w:val="nil"/>
              <w:left w:val="nil"/>
              <w:bottom w:val="nil"/>
              <w:right w:val="nil"/>
            </w:tcBorders>
            <w:shd w:val="clear" w:color="auto" w:fill="auto"/>
            <w:vAlign w:val="center"/>
          </w:tcPr>
          <w:p w14:paraId="00000420" w14:textId="77777777" w:rsidR="005537F9" w:rsidRDefault="000D7614">
            <w:pPr>
              <w:spacing w:after="0"/>
              <w:jc w:val="right"/>
              <w:rPr>
                <w:color w:val="000000"/>
                <w:sz w:val="20"/>
                <w:szCs w:val="20"/>
              </w:rPr>
            </w:pPr>
            <w:r>
              <w:rPr>
                <w:color w:val="000000"/>
                <w:sz w:val="20"/>
                <w:szCs w:val="20"/>
              </w:rPr>
              <w:t>2017</w:t>
            </w:r>
          </w:p>
        </w:tc>
        <w:tc>
          <w:tcPr>
            <w:tcW w:w="996" w:type="dxa"/>
            <w:tcBorders>
              <w:top w:val="nil"/>
              <w:left w:val="nil"/>
              <w:bottom w:val="nil"/>
              <w:right w:val="nil"/>
            </w:tcBorders>
            <w:shd w:val="clear" w:color="auto" w:fill="auto"/>
            <w:vAlign w:val="center"/>
          </w:tcPr>
          <w:p w14:paraId="00000421" w14:textId="77777777" w:rsidR="005537F9" w:rsidRDefault="000D7614">
            <w:pPr>
              <w:spacing w:after="0"/>
              <w:jc w:val="center"/>
              <w:rPr>
                <w:color w:val="000000"/>
                <w:sz w:val="20"/>
                <w:szCs w:val="20"/>
              </w:rPr>
            </w:pPr>
            <w:r>
              <w:rPr>
                <w:color w:val="000000"/>
                <w:sz w:val="20"/>
                <w:szCs w:val="20"/>
              </w:rPr>
              <w:t>48,727</w:t>
            </w:r>
          </w:p>
        </w:tc>
        <w:tc>
          <w:tcPr>
            <w:tcW w:w="996" w:type="dxa"/>
            <w:tcBorders>
              <w:top w:val="nil"/>
              <w:left w:val="nil"/>
              <w:bottom w:val="nil"/>
              <w:right w:val="nil"/>
            </w:tcBorders>
            <w:shd w:val="clear" w:color="auto" w:fill="auto"/>
            <w:vAlign w:val="center"/>
          </w:tcPr>
          <w:p w14:paraId="00000422" w14:textId="77777777" w:rsidR="005537F9" w:rsidRDefault="000D7614">
            <w:pPr>
              <w:spacing w:after="0"/>
              <w:jc w:val="center"/>
              <w:rPr>
                <w:color w:val="000000"/>
                <w:sz w:val="20"/>
                <w:szCs w:val="20"/>
              </w:rPr>
            </w:pPr>
            <w:r>
              <w:rPr>
                <w:color w:val="000000"/>
                <w:sz w:val="20"/>
                <w:szCs w:val="20"/>
              </w:rPr>
              <w:t>64,442</w:t>
            </w:r>
          </w:p>
        </w:tc>
        <w:tc>
          <w:tcPr>
            <w:tcW w:w="996" w:type="dxa"/>
            <w:tcBorders>
              <w:top w:val="nil"/>
              <w:left w:val="nil"/>
              <w:bottom w:val="nil"/>
              <w:right w:val="nil"/>
            </w:tcBorders>
            <w:shd w:val="clear" w:color="auto" w:fill="auto"/>
            <w:vAlign w:val="center"/>
          </w:tcPr>
          <w:p w14:paraId="00000423" w14:textId="77777777" w:rsidR="005537F9" w:rsidRDefault="000D7614">
            <w:pPr>
              <w:spacing w:after="0"/>
              <w:jc w:val="center"/>
              <w:rPr>
                <w:color w:val="000000"/>
                <w:sz w:val="20"/>
                <w:szCs w:val="20"/>
              </w:rPr>
            </w:pPr>
            <w:r>
              <w:rPr>
                <w:color w:val="000000"/>
                <w:sz w:val="20"/>
                <w:szCs w:val="20"/>
              </w:rPr>
              <w:t>88,342</w:t>
            </w:r>
          </w:p>
        </w:tc>
        <w:tc>
          <w:tcPr>
            <w:tcW w:w="996" w:type="dxa"/>
            <w:tcBorders>
              <w:top w:val="nil"/>
              <w:left w:val="nil"/>
              <w:bottom w:val="nil"/>
              <w:right w:val="nil"/>
            </w:tcBorders>
            <w:shd w:val="clear" w:color="auto" w:fill="auto"/>
            <w:vAlign w:val="center"/>
          </w:tcPr>
          <w:p w14:paraId="00000424" w14:textId="77777777" w:rsidR="005537F9" w:rsidRDefault="000D7614">
            <w:pPr>
              <w:spacing w:after="0"/>
              <w:jc w:val="center"/>
              <w:rPr>
                <w:color w:val="000000"/>
                <w:sz w:val="20"/>
                <w:szCs w:val="20"/>
              </w:rPr>
            </w:pPr>
            <w:r>
              <w:rPr>
                <w:color w:val="000000"/>
                <w:sz w:val="20"/>
                <w:szCs w:val="20"/>
              </w:rPr>
              <w:t>105,378</w:t>
            </w:r>
          </w:p>
        </w:tc>
        <w:tc>
          <w:tcPr>
            <w:tcW w:w="996" w:type="dxa"/>
            <w:tcBorders>
              <w:top w:val="nil"/>
              <w:left w:val="nil"/>
              <w:bottom w:val="nil"/>
              <w:right w:val="nil"/>
            </w:tcBorders>
            <w:shd w:val="clear" w:color="auto" w:fill="auto"/>
            <w:vAlign w:val="center"/>
          </w:tcPr>
          <w:p w14:paraId="00000425" w14:textId="77777777" w:rsidR="005537F9" w:rsidRDefault="000D7614">
            <w:pPr>
              <w:spacing w:after="0"/>
              <w:jc w:val="center"/>
              <w:rPr>
                <w:color w:val="000000"/>
                <w:sz w:val="20"/>
                <w:szCs w:val="20"/>
              </w:rPr>
            </w:pPr>
            <w:r>
              <w:rPr>
                <w:color w:val="000000"/>
                <w:sz w:val="20"/>
                <w:szCs w:val="20"/>
              </w:rPr>
              <w:t>23,900</w:t>
            </w:r>
          </w:p>
        </w:tc>
      </w:tr>
      <w:tr w:rsidR="005537F9" w14:paraId="64EAF792" w14:textId="77777777">
        <w:trPr>
          <w:trHeight w:val="265"/>
        </w:trPr>
        <w:tc>
          <w:tcPr>
            <w:tcW w:w="996" w:type="dxa"/>
            <w:tcBorders>
              <w:top w:val="nil"/>
              <w:left w:val="nil"/>
              <w:bottom w:val="nil"/>
              <w:right w:val="nil"/>
            </w:tcBorders>
            <w:shd w:val="clear" w:color="auto" w:fill="auto"/>
            <w:vAlign w:val="center"/>
          </w:tcPr>
          <w:p w14:paraId="00000426" w14:textId="77777777" w:rsidR="005537F9" w:rsidRDefault="000D7614">
            <w:pPr>
              <w:spacing w:after="0"/>
              <w:jc w:val="right"/>
              <w:rPr>
                <w:color w:val="000000"/>
                <w:sz w:val="20"/>
                <w:szCs w:val="20"/>
              </w:rPr>
            </w:pPr>
            <w:r>
              <w:rPr>
                <w:color w:val="000000"/>
                <w:sz w:val="20"/>
                <w:szCs w:val="20"/>
              </w:rPr>
              <w:t>2018</w:t>
            </w:r>
          </w:p>
        </w:tc>
        <w:tc>
          <w:tcPr>
            <w:tcW w:w="996" w:type="dxa"/>
            <w:tcBorders>
              <w:top w:val="nil"/>
              <w:left w:val="nil"/>
              <w:bottom w:val="nil"/>
              <w:right w:val="nil"/>
            </w:tcBorders>
            <w:shd w:val="clear" w:color="auto" w:fill="auto"/>
            <w:vAlign w:val="center"/>
          </w:tcPr>
          <w:p w14:paraId="00000427" w14:textId="77777777" w:rsidR="005537F9" w:rsidRDefault="000D7614">
            <w:pPr>
              <w:spacing w:after="0"/>
              <w:jc w:val="center"/>
              <w:rPr>
                <w:color w:val="000000"/>
                <w:sz w:val="20"/>
                <w:szCs w:val="20"/>
              </w:rPr>
            </w:pPr>
            <w:r>
              <w:rPr>
                <w:color w:val="000000"/>
                <w:sz w:val="20"/>
                <w:szCs w:val="20"/>
              </w:rPr>
              <w:t>15,150</w:t>
            </w:r>
          </w:p>
        </w:tc>
        <w:tc>
          <w:tcPr>
            <w:tcW w:w="996" w:type="dxa"/>
            <w:tcBorders>
              <w:top w:val="nil"/>
              <w:left w:val="nil"/>
              <w:bottom w:val="nil"/>
              <w:right w:val="nil"/>
            </w:tcBorders>
            <w:shd w:val="clear" w:color="auto" w:fill="auto"/>
            <w:vAlign w:val="center"/>
          </w:tcPr>
          <w:p w14:paraId="00000428" w14:textId="77777777" w:rsidR="005537F9" w:rsidRDefault="000D7614">
            <w:pPr>
              <w:spacing w:after="0"/>
              <w:jc w:val="center"/>
              <w:rPr>
                <w:color w:val="000000"/>
                <w:sz w:val="20"/>
                <w:szCs w:val="20"/>
              </w:rPr>
            </w:pPr>
            <w:r>
              <w:rPr>
                <w:color w:val="000000"/>
                <w:sz w:val="20"/>
                <w:szCs w:val="20"/>
              </w:rPr>
              <w:t>13,096</w:t>
            </w:r>
          </w:p>
        </w:tc>
        <w:tc>
          <w:tcPr>
            <w:tcW w:w="996" w:type="dxa"/>
            <w:tcBorders>
              <w:top w:val="nil"/>
              <w:left w:val="nil"/>
              <w:bottom w:val="nil"/>
              <w:right w:val="nil"/>
            </w:tcBorders>
            <w:shd w:val="clear" w:color="auto" w:fill="auto"/>
            <w:vAlign w:val="center"/>
          </w:tcPr>
          <w:p w14:paraId="00000429" w14:textId="77777777" w:rsidR="005537F9" w:rsidRDefault="000D7614">
            <w:pPr>
              <w:spacing w:after="0"/>
              <w:jc w:val="center"/>
              <w:rPr>
                <w:color w:val="000000"/>
                <w:sz w:val="20"/>
                <w:szCs w:val="20"/>
              </w:rPr>
            </w:pPr>
            <w:r>
              <w:rPr>
                <w:color w:val="000000"/>
                <w:sz w:val="20"/>
                <w:szCs w:val="20"/>
              </w:rPr>
              <w:t>18,000</w:t>
            </w:r>
          </w:p>
        </w:tc>
        <w:tc>
          <w:tcPr>
            <w:tcW w:w="996" w:type="dxa"/>
            <w:tcBorders>
              <w:top w:val="nil"/>
              <w:left w:val="nil"/>
              <w:bottom w:val="nil"/>
              <w:right w:val="nil"/>
            </w:tcBorders>
            <w:shd w:val="clear" w:color="auto" w:fill="auto"/>
            <w:vAlign w:val="center"/>
          </w:tcPr>
          <w:p w14:paraId="0000042A" w14:textId="77777777" w:rsidR="005537F9" w:rsidRDefault="000D7614">
            <w:pPr>
              <w:spacing w:after="0"/>
              <w:jc w:val="center"/>
              <w:rPr>
                <w:color w:val="000000"/>
                <w:sz w:val="20"/>
                <w:szCs w:val="20"/>
              </w:rPr>
            </w:pPr>
            <w:r>
              <w:rPr>
                <w:color w:val="000000"/>
                <w:sz w:val="20"/>
                <w:szCs w:val="20"/>
              </w:rPr>
              <w:t>23,565</w:t>
            </w:r>
          </w:p>
        </w:tc>
        <w:tc>
          <w:tcPr>
            <w:tcW w:w="996" w:type="dxa"/>
            <w:tcBorders>
              <w:top w:val="nil"/>
              <w:left w:val="nil"/>
              <w:bottom w:val="nil"/>
              <w:right w:val="nil"/>
            </w:tcBorders>
            <w:shd w:val="clear" w:color="auto" w:fill="auto"/>
            <w:vAlign w:val="center"/>
          </w:tcPr>
          <w:p w14:paraId="0000042B" w14:textId="77777777" w:rsidR="005537F9" w:rsidRDefault="000D7614">
            <w:pPr>
              <w:spacing w:after="0"/>
              <w:jc w:val="center"/>
              <w:rPr>
                <w:color w:val="000000"/>
                <w:sz w:val="20"/>
                <w:szCs w:val="20"/>
              </w:rPr>
            </w:pPr>
            <w:r>
              <w:rPr>
                <w:color w:val="000000"/>
                <w:sz w:val="20"/>
                <w:szCs w:val="20"/>
              </w:rPr>
              <w:t>4,904</w:t>
            </w:r>
          </w:p>
        </w:tc>
      </w:tr>
      <w:tr w:rsidR="005537F9" w14:paraId="25287FFF" w14:textId="77777777">
        <w:trPr>
          <w:trHeight w:val="265"/>
        </w:trPr>
        <w:tc>
          <w:tcPr>
            <w:tcW w:w="996" w:type="dxa"/>
            <w:tcBorders>
              <w:top w:val="nil"/>
              <w:left w:val="nil"/>
              <w:bottom w:val="nil"/>
              <w:right w:val="nil"/>
            </w:tcBorders>
            <w:shd w:val="clear" w:color="auto" w:fill="auto"/>
            <w:vAlign w:val="center"/>
          </w:tcPr>
          <w:p w14:paraId="0000042C" w14:textId="77777777" w:rsidR="005537F9" w:rsidRDefault="000D7614">
            <w:pPr>
              <w:spacing w:after="0"/>
              <w:jc w:val="right"/>
              <w:rPr>
                <w:color w:val="000000"/>
                <w:sz w:val="20"/>
                <w:szCs w:val="20"/>
              </w:rPr>
            </w:pPr>
            <w:r>
              <w:rPr>
                <w:color w:val="000000"/>
                <w:sz w:val="20"/>
                <w:szCs w:val="20"/>
              </w:rPr>
              <w:t>2019</w:t>
            </w:r>
          </w:p>
        </w:tc>
        <w:tc>
          <w:tcPr>
            <w:tcW w:w="996" w:type="dxa"/>
            <w:tcBorders>
              <w:top w:val="nil"/>
              <w:left w:val="nil"/>
              <w:bottom w:val="nil"/>
              <w:right w:val="nil"/>
            </w:tcBorders>
            <w:shd w:val="clear" w:color="auto" w:fill="auto"/>
            <w:vAlign w:val="center"/>
          </w:tcPr>
          <w:p w14:paraId="0000042D" w14:textId="77777777" w:rsidR="005537F9" w:rsidRDefault="000D7614">
            <w:pPr>
              <w:spacing w:after="0"/>
              <w:jc w:val="center"/>
              <w:rPr>
                <w:color w:val="000000"/>
                <w:sz w:val="20"/>
                <w:szCs w:val="20"/>
              </w:rPr>
            </w:pPr>
            <w:r>
              <w:rPr>
                <w:color w:val="000000"/>
                <w:sz w:val="20"/>
                <w:szCs w:val="20"/>
              </w:rPr>
              <w:t>15,715</w:t>
            </w:r>
          </w:p>
        </w:tc>
        <w:tc>
          <w:tcPr>
            <w:tcW w:w="996" w:type="dxa"/>
            <w:tcBorders>
              <w:top w:val="nil"/>
              <w:left w:val="nil"/>
              <w:bottom w:val="nil"/>
              <w:right w:val="nil"/>
            </w:tcBorders>
            <w:shd w:val="clear" w:color="auto" w:fill="auto"/>
            <w:vAlign w:val="center"/>
          </w:tcPr>
          <w:p w14:paraId="0000042E" w14:textId="77777777" w:rsidR="005537F9" w:rsidRDefault="000D7614">
            <w:pPr>
              <w:spacing w:after="0"/>
              <w:jc w:val="center"/>
              <w:rPr>
                <w:color w:val="000000"/>
                <w:sz w:val="20"/>
                <w:szCs w:val="20"/>
              </w:rPr>
            </w:pPr>
            <w:r>
              <w:rPr>
                <w:color w:val="000000"/>
                <w:sz w:val="20"/>
                <w:szCs w:val="20"/>
              </w:rPr>
              <w:t>12,368</w:t>
            </w:r>
          </w:p>
        </w:tc>
        <w:tc>
          <w:tcPr>
            <w:tcW w:w="996" w:type="dxa"/>
            <w:tcBorders>
              <w:top w:val="nil"/>
              <w:left w:val="nil"/>
              <w:bottom w:val="nil"/>
              <w:right w:val="nil"/>
            </w:tcBorders>
            <w:shd w:val="clear" w:color="auto" w:fill="auto"/>
            <w:vAlign w:val="center"/>
          </w:tcPr>
          <w:p w14:paraId="0000042F" w14:textId="77777777" w:rsidR="005537F9" w:rsidRDefault="000D7614">
            <w:pPr>
              <w:spacing w:after="0"/>
              <w:jc w:val="center"/>
              <w:rPr>
                <w:color w:val="000000"/>
                <w:sz w:val="20"/>
                <w:szCs w:val="20"/>
              </w:rPr>
            </w:pPr>
            <w:r>
              <w:rPr>
                <w:color w:val="000000"/>
                <w:sz w:val="20"/>
                <w:szCs w:val="20"/>
              </w:rPr>
              <w:t>17,000</w:t>
            </w:r>
          </w:p>
        </w:tc>
        <w:tc>
          <w:tcPr>
            <w:tcW w:w="996" w:type="dxa"/>
            <w:tcBorders>
              <w:top w:val="nil"/>
              <w:left w:val="nil"/>
              <w:bottom w:val="nil"/>
              <w:right w:val="nil"/>
            </w:tcBorders>
            <w:shd w:val="clear" w:color="auto" w:fill="auto"/>
            <w:vAlign w:val="center"/>
          </w:tcPr>
          <w:p w14:paraId="00000430" w14:textId="77777777" w:rsidR="005537F9" w:rsidRDefault="000D7614">
            <w:pPr>
              <w:spacing w:after="0"/>
              <w:jc w:val="center"/>
              <w:rPr>
                <w:color w:val="000000"/>
                <w:sz w:val="20"/>
                <w:szCs w:val="20"/>
              </w:rPr>
            </w:pPr>
            <w:r>
              <w:rPr>
                <w:color w:val="000000"/>
                <w:sz w:val="20"/>
                <w:szCs w:val="20"/>
              </w:rPr>
              <w:t>23,669</w:t>
            </w:r>
          </w:p>
        </w:tc>
        <w:tc>
          <w:tcPr>
            <w:tcW w:w="996" w:type="dxa"/>
            <w:tcBorders>
              <w:top w:val="nil"/>
              <w:left w:val="nil"/>
              <w:bottom w:val="nil"/>
              <w:right w:val="nil"/>
            </w:tcBorders>
            <w:shd w:val="clear" w:color="auto" w:fill="auto"/>
            <w:vAlign w:val="center"/>
          </w:tcPr>
          <w:p w14:paraId="00000431" w14:textId="77777777" w:rsidR="005537F9" w:rsidRDefault="000D7614">
            <w:pPr>
              <w:spacing w:after="0"/>
              <w:jc w:val="center"/>
              <w:rPr>
                <w:color w:val="000000"/>
                <w:sz w:val="20"/>
                <w:szCs w:val="20"/>
              </w:rPr>
            </w:pPr>
            <w:r>
              <w:rPr>
                <w:color w:val="000000"/>
                <w:sz w:val="20"/>
                <w:szCs w:val="20"/>
              </w:rPr>
              <w:t>4,632</w:t>
            </w:r>
          </w:p>
        </w:tc>
      </w:tr>
      <w:tr w:rsidR="005537F9" w14:paraId="1DC318F4" w14:textId="77777777">
        <w:trPr>
          <w:trHeight w:val="265"/>
        </w:trPr>
        <w:tc>
          <w:tcPr>
            <w:tcW w:w="996" w:type="dxa"/>
            <w:tcBorders>
              <w:top w:val="nil"/>
              <w:left w:val="nil"/>
              <w:bottom w:val="nil"/>
              <w:right w:val="nil"/>
            </w:tcBorders>
            <w:shd w:val="clear" w:color="auto" w:fill="auto"/>
            <w:vAlign w:val="center"/>
          </w:tcPr>
          <w:p w14:paraId="00000432" w14:textId="77777777" w:rsidR="005537F9" w:rsidRDefault="000D7614">
            <w:pPr>
              <w:spacing w:after="0"/>
              <w:jc w:val="right"/>
              <w:rPr>
                <w:color w:val="000000"/>
                <w:sz w:val="20"/>
                <w:szCs w:val="20"/>
              </w:rPr>
            </w:pPr>
            <w:r>
              <w:rPr>
                <w:color w:val="000000"/>
                <w:sz w:val="20"/>
                <w:szCs w:val="20"/>
              </w:rPr>
              <w:t>2020</w:t>
            </w:r>
          </w:p>
        </w:tc>
        <w:tc>
          <w:tcPr>
            <w:tcW w:w="996" w:type="dxa"/>
            <w:tcBorders>
              <w:top w:val="nil"/>
              <w:left w:val="nil"/>
              <w:bottom w:val="nil"/>
              <w:right w:val="nil"/>
            </w:tcBorders>
            <w:shd w:val="clear" w:color="auto" w:fill="auto"/>
            <w:vAlign w:val="center"/>
          </w:tcPr>
          <w:p w14:paraId="00000433" w14:textId="77777777" w:rsidR="005537F9" w:rsidRDefault="000D7614">
            <w:pPr>
              <w:spacing w:after="0"/>
              <w:jc w:val="center"/>
              <w:rPr>
                <w:color w:val="000000"/>
                <w:sz w:val="20"/>
                <w:szCs w:val="20"/>
              </w:rPr>
            </w:pPr>
            <w:r>
              <w:rPr>
                <w:color w:val="000000"/>
                <w:sz w:val="20"/>
                <w:szCs w:val="20"/>
              </w:rPr>
              <w:t>6,842</w:t>
            </w:r>
          </w:p>
        </w:tc>
        <w:tc>
          <w:tcPr>
            <w:tcW w:w="996" w:type="dxa"/>
            <w:tcBorders>
              <w:top w:val="nil"/>
              <w:left w:val="nil"/>
              <w:bottom w:val="nil"/>
              <w:right w:val="nil"/>
            </w:tcBorders>
            <w:shd w:val="clear" w:color="auto" w:fill="auto"/>
            <w:vAlign w:val="center"/>
          </w:tcPr>
          <w:p w14:paraId="00000434" w14:textId="77777777" w:rsidR="005537F9" w:rsidRDefault="000D7614">
            <w:pPr>
              <w:spacing w:after="0"/>
              <w:jc w:val="center"/>
              <w:rPr>
                <w:color w:val="000000"/>
                <w:sz w:val="20"/>
                <w:szCs w:val="20"/>
              </w:rPr>
            </w:pPr>
            <w:r>
              <w:rPr>
                <w:color w:val="000000"/>
                <w:sz w:val="20"/>
                <w:szCs w:val="20"/>
              </w:rPr>
              <w:t>6,431</w:t>
            </w:r>
          </w:p>
        </w:tc>
        <w:tc>
          <w:tcPr>
            <w:tcW w:w="996" w:type="dxa"/>
            <w:tcBorders>
              <w:top w:val="nil"/>
              <w:left w:val="nil"/>
              <w:bottom w:val="nil"/>
              <w:right w:val="nil"/>
            </w:tcBorders>
            <w:shd w:val="clear" w:color="auto" w:fill="auto"/>
            <w:vAlign w:val="center"/>
          </w:tcPr>
          <w:p w14:paraId="00000435" w14:textId="77777777" w:rsidR="005537F9" w:rsidRDefault="000D7614">
            <w:pPr>
              <w:spacing w:after="0"/>
              <w:jc w:val="center"/>
              <w:rPr>
                <w:color w:val="000000"/>
                <w:sz w:val="20"/>
                <w:szCs w:val="20"/>
              </w:rPr>
            </w:pPr>
            <w:r>
              <w:rPr>
                <w:color w:val="000000"/>
                <w:sz w:val="20"/>
                <w:szCs w:val="20"/>
              </w:rPr>
              <w:t>14,621</w:t>
            </w:r>
          </w:p>
        </w:tc>
        <w:tc>
          <w:tcPr>
            <w:tcW w:w="996" w:type="dxa"/>
            <w:tcBorders>
              <w:top w:val="nil"/>
              <w:left w:val="nil"/>
              <w:bottom w:val="nil"/>
              <w:right w:val="nil"/>
            </w:tcBorders>
            <w:shd w:val="clear" w:color="auto" w:fill="auto"/>
            <w:vAlign w:val="center"/>
          </w:tcPr>
          <w:p w14:paraId="00000436" w14:textId="77777777" w:rsidR="005537F9" w:rsidRDefault="000D7614">
            <w:pPr>
              <w:spacing w:after="0"/>
              <w:jc w:val="center"/>
              <w:rPr>
                <w:color w:val="000000"/>
                <w:sz w:val="20"/>
                <w:szCs w:val="20"/>
              </w:rPr>
            </w:pPr>
            <w:r>
              <w:rPr>
                <w:color w:val="000000"/>
                <w:sz w:val="20"/>
                <w:szCs w:val="20"/>
              </w:rPr>
              <w:t>17,794</w:t>
            </w:r>
          </w:p>
        </w:tc>
        <w:tc>
          <w:tcPr>
            <w:tcW w:w="996" w:type="dxa"/>
            <w:tcBorders>
              <w:top w:val="nil"/>
              <w:left w:val="nil"/>
              <w:bottom w:val="nil"/>
              <w:right w:val="nil"/>
            </w:tcBorders>
            <w:shd w:val="clear" w:color="auto" w:fill="auto"/>
            <w:vAlign w:val="center"/>
          </w:tcPr>
          <w:p w14:paraId="00000437" w14:textId="77777777" w:rsidR="005537F9" w:rsidRDefault="000D7614">
            <w:pPr>
              <w:spacing w:after="0"/>
              <w:jc w:val="center"/>
              <w:rPr>
                <w:color w:val="000000"/>
                <w:sz w:val="20"/>
                <w:szCs w:val="20"/>
              </w:rPr>
            </w:pPr>
            <w:r>
              <w:rPr>
                <w:color w:val="000000"/>
                <w:sz w:val="20"/>
                <w:szCs w:val="20"/>
              </w:rPr>
              <w:t>2,537</w:t>
            </w:r>
          </w:p>
        </w:tc>
      </w:tr>
      <w:tr w:rsidR="005537F9" w14:paraId="60A10EC6" w14:textId="77777777">
        <w:trPr>
          <w:trHeight w:val="265"/>
        </w:trPr>
        <w:tc>
          <w:tcPr>
            <w:tcW w:w="996" w:type="dxa"/>
            <w:tcBorders>
              <w:top w:val="nil"/>
              <w:left w:val="nil"/>
              <w:bottom w:val="nil"/>
              <w:right w:val="nil"/>
            </w:tcBorders>
            <w:shd w:val="clear" w:color="auto" w:fill="auto"/>
            <w:vAlign w:val="center"/>
          </w:tcPr>
          <w:p w14:paraId="00000438" w14:textId="77777777" w:rsidR="005537F9" w:rsidRDefault="000D7614">
            <w:pPr>
              <w:spacing w:after="0"/>
              <w:jc w:val="right"/>
              <w:rPr>
                <w:color w:val="000000"/>
                <w:sz w:val="20"/>
                <w:szCs w:val="20"/>
              </w:rPr>
            </w:pPr>
            <w:r>
              <w:rPr>
                <w:color w:val="000000"/>
                <w:sz w:val="20"/>
                <w:szCs w:val="20"/>
              </w:rPr>
              <w:t>2021</w:t>
            </w:r>
          </w:p>
        </w:tc>
        <w:tc>
          <w:tcPr>
            <w:tcW w:w="996" w:type="dxa"/>
            <w:tcBorders>
              <w:top w:val="nil"/>
              <w:left w:val="nil"/>
              <w:bottom w:val="nil"/>
              <w:right w:val="nil"/>
            </w:tcBorders>
            <w:shd w:val="clear" w:color="auto" w:fill="auto"/>
            <w:vAlign w:val="center"/>
          </w:tcPr>
          <w:p w14:paraId="00000439" w14:textId="77777777" w:rsidR="005537F9" w:rsidRDefault="000D7614">
            <w:pPr>
              <w:spacing w:after="0"/>
              <w:jc w:val="center"/>
              <w:rPr>
                <w:color w:val="000000"/>
                <w:sz w:val="20"/>
                <w:szCs w:val="20"/>
              </w:rPr>
            </w:pPr>
            <w:r>
              <w:rPr>
                <w:color w:val="000000"/>
                <w:sz w:val="20"/>
                <w:szCs w:val="20"/>
              </w:rPr>
              <w:t>19,172</w:t>
            </w:r>
          </w:p>
        </w:tc>
        <w:tc>
          <w:tcPr>
            <w:tcW w:w="996" w:type="dxa"/>
            <w:tcBorders>
              <w:top w:val="nil"/>
              <w:left w:val="nil"/>
              <w:bottom w:val="nil"/>
              <w:right w:val="nil"/>
            </w:tcBorders>
            <w:shd w:val="clear" w:color="auto" w:fill="auto"/>
            <w:vAlign w:val="center"/>
          </w:tcPr>
          <w:p w14:paraId="0000043A" w14:textId="77777777" w:rsidR="005537F9" w:rsidRDefault="000D7614">
            <w:pPr>
              <w:spacing w:after="0"/>
              <w:jc w:val="center"/>
              <w:rPr>
                <w:color w:val="000000"/>
                <w:sz w:val="20"/>
                <w:szCs w:val="20"/>
              </w:rPr>
            </w:pPr>
            <w:r>
              <w:rPr>
                <w:color w:val="000000"/>
                <w:sz w:val="20"/>
                <w:szCs w:val="20"/>
              </w:rPr>
              <w:t>17,321</w:t>
            </w:r>
          </w:p>
        </w:tc>
        <w:tc>
          <w:tcPr>
            <w:tcW w:w="996" w:type="dxa"/>
            <w:tcBorders>
              <w:top w:val="nil"/>
              <w:left w:val="nil"/>
              <w:bottom w:val="nil"/>
              <w:right w:val="nil"/>
            </w:tcBorders>
            <w:shd w:val="clear" w:color="auto" w:fill="auto"/>
            <w:vAlign w:val="center"/>
          </w:tcPr>
          <w:p w14:paraId="0000043B" w14:textId="77777777" w:rsidR="005537F9" w:rsidRDefault="000D7614">
            <w:pPr>
              <w:spacing w:after="0"/>
              <w:jc w:val="center"/>
              <w:rPr>
                <w:color w:val="000000"/>
                <w:sz w:val="20"/>
                <w:szCs w:val="20"/>
              </w:rPr>
            </w:pPr>
            <w:r>
              <w:rPr>
                <w:color w:val="000000"/>
                <w:sz w:val="20"/>
                <w:szCs w:val="20"/>
              </w:rPr>
              <w:t>23,627</w:t>
            </w:r>
          </w:p>
        </w:tc>
        <w:tc>
          <w:tcPr>
            <w:tcW w:w="996" w:type="dxa"/>
            <w:tcBorders>
              <w:top w:val="nil"/>
              <w:left w:val="nil"/>
              <w:bottom w:val="nil"/>
              <w:right w:val="nil"/>
            </w:tcBorders>
            <w:shd w:val="clear" w:color="auto" w:fill="auto"/>
            <w:vAlign w:val="center"/>
          </w:tcPr>
          <w:p w14:paraId="0000043C" w14:textId="77777777" w:rsidR="005537F9" w:rsidRDefault="000D7614">
            <w:pPr>
              <w:spacing w:after="0"/>
              <w:jc w:val="center"/>
              <w:rPr>
                <w:color w:val="000000"/>
                <w:sz w:val="20"/>
                <w:szCs w:val="20"/>
              </w:rPr>
            </w:pPr>
            <w:r>
              <w:rPr>
                <w:color w:val="000000"/>
                <w:sz w:val="20"/>
                <w:szCs w:val="20"/>
              </w:rPr>
              <w:t>28,977</w:t>
            </w:r>
          </w:p>
        </w:tc>
        <w:tc>
          <w:tcPr>
            <w:tcW w:w="996" w:type="dxa"/>
            <w:tcBorders>
              <w:top w:val="nil"/>
              <w:left w:val="nil"/>
              <w:bottom w:val="nil"/>
              <w:right w:val="nil"/>
            </w:tcBorders>
            <w:shd w:val="clear" w:color="auto" w:fill="auto"/>
            <w:vAlign w:val="center"/>
          </w:tcPr>
          <w:p w14:paraId="0000043D" w14:textId="77777777" w:rsidR="005537F9" w:rsidRDefault="000D7614">
            <w:pPr>
              <w:spacing w:after="0"/>
              <w:jc w:val="center"/>
              <w:rPr>
                <w:color w:val="000000"/>
                <w:sz w:val="20"/>
                <w:szCs w:val="20"/>
              </w:rPr>
            </w:pPr>
            <w:r>
              <w:rPr>
                <w:color w:val="000000"/>
                <w:sz w:val="20"/>
                <w:szCs w:val="20"/>
              </w:rPr>
              <w:t>6,306</w:t>
            </w:r>
          </w:p>
        </w:tc>
      </w:tr>
      <w:tr w:rsidR="005537F9" w14:paraId="1DC09C5F" w14:textId="77777777">
        <w:trPr>
          <w:trHeight w:val="265"/>
        </w:trPr>
        <w:tc>
          <w:tcPr>
            <w:tcW w:w="996" w:type="dxa"/>
            <w:tcBorders>
              <w:top w:val="nil"/>
              <w:left w:val="nil"/>
              <w:bottom w:val="nil"/>
              <w:right w:val="nil"/>
            </w:tcBorders>
            <w:shd w:val="clear" w:color="auto" w:fill="auto"/>
            <w:vAlign w:val="bottom"/>
          </w:tcPr>
          <w:p w14:paraId="0000043E" w14:textId="77777777" w:rsidR="005537F9" w:rsidRDefault="000D7614">
            <w:pPr>
              <w:spacing w:after="0"/>
              <w:jc w:val="right"/>
              <w:rPr>
                <w:color w:val="000000"/>
                <w:sz w:val="20"/>
                <w:szCs w:val="20"/>
              </w:rPr>
            </w:pPr>
            <w:r>
              <w:rPr>
                <w:color w:val="000000"/>
                <w:sz w:val="20"/>
                <w:szCs w:val="20"/>
              </w:rPr>
              <w:t>2022</w:t>
            </w:r>
          </w:p>
        </w:tc>
        <w:tc>
          <w:tcPr>
            <w:tcW w:w="996" w:type="dxa"/>
            <w:tcBorders>
              <w:top w:val="nil"/>
              <w:left w:val="nil"/>
              <w:bottom w:val="nil"/>
              <w:right w:val="nil"/>
            </w:tcBorders>
            <w:shd w:val="clear" w:color="auto" w:fill="auto"/>
            <w:vAlign w:val="bottom"/>
          </w:tcPr>
          <w:p w14:paraId="0000043F" w14:textId="77777777" w:rsidR="005537F9" w:rsidRDefault="000D7614">
            <w:pPr>
              <w:spacing w:after="0"/>
              <w:jc w:val="center"/>
              <w:rPr>
                <w:color w:val="000000"/>
                <w:sz w:val="20"/>
                <w:szCs w:val="20"/>
              </w:rPr>
            </w:pPr>
            <w:r>
              <w:rPr>
                <w:color w:val="000000"/>
                <w:sz w:val="20"/>
                <w:szCs w:val="20"/>
              </w:rPr>
              <w:t>25,906</w:t>
            </w:r>
          </w:p>
        </w:tc>
        <w:tc>
          <w:tcPr>
            <w:tcW w:w="996" w:type="dxa"/>
            <w:tcBorders>
              <w:top w:val="nil"/>
              <w:left w:val="nil"/>
              <w:bottom w:val="nil"/>
              <w:right w:val="nil"/>
            </w:tcBorders>
            <w:shd w:val="clear" w:color="auto" w:fill="auto"/>
            <w:vAlign w:val="bottom"/>
          </w:tcPr>
          <w:p w14:paraId="00000440" w14:textId="77777777" w:rsidR="005537F9" w:rsidRDefault="000D7614">
            <w:pPr>
              <w:spacing w:after="0"/>
              <w:jc w:val="center"/>
              <w:rPr>
                <w:color w:val="000000"/>
                <w:sz w:val="20"/>
                <w:szCs w:val="20"/>
              </w:rPr>
            </w:pPr>
            <w:r>
              <w:rPr>
                <w:color w:val="000000"/>
                <w:sz w:val="20"/>
                <w:szCs w:val="20"/>
              </w:rPr>
              <w:t>24,111</w:t>
            </w:r>
          </w:p>
        </w:tc>
        <w:tc>
          <w:tcPr>
            <w:tcW w:w="996" w:type="dxa"/>
            <w:tcBorders>
              <w:top w:val="nil"/>
              <w:left w:val="nil"/>
              <w:bottom w:val="nil"/>
              <w:right w:val="nil"/>
            </w:tcBorders>
            <w:shd w:val="clear" w:color="auto" w:fill="auto"/>
            <w:vAlign w:val="bottom"/>
          </w:tcPr>
          <w:p w14:paraId="00000441" w14:textId="77777777" w:rsidR="005537F9" w:rsidRDefault="000D7614">
            <w:pPr>
              <w:spacing w:after="0"/>
              <w:jc w:val="center"/>
              <w:rPr>
                <w:color w:val="000000"/>
                <w:sz w:val="20"/>
                <w:szCs w:val="20"/>
              </w:rPr>
            </w:pPr>
            <w:r>
              <w:rPr>
                <w:color w:val="000000"/>
                <w:sz w:val="20"/>
                <w:szCs w:val="20"/>
              </w:rPr>
              <w:t>32,811</w:t>
            </w:r>
          </w:p>
        </w:tc>
        <w:tc>
          <w:tcPr>
            <w:tcW w:w="996" w:type="dxa"/>
            <w:tcBorders>
              <w:top w:val="nil"/>
              <w:left w:val="nil"/>
              <w:bottom w:val="nil"/>
              <w:right w:val="nil"/>
            </w:tcBorders>
            <w:shd w:val="clear" w:color="auto" w:fill="auto"/>
            <w:vAlign w:val="bottom"/>
          </w:tcPr>
          <w:p w14:paraId="00000442" w14:textId="77777777" w:rsidR="005537F9" w:rsidRDefault="000D7614">
            <w:pPr>
              <w:spacing w:after="0"/>
              <w:jc w:val="center"/>
              <w:rPr>
                <w:color w:val="000000"/>
                <w:sz w:val="20"/>
                <w:szCs w:val="20"/>
              </w:rPr>
            </w:pPr>
            <w:r>
              <w:rPr>
                <w:color w:val="000000"/>
                <w:sz w:val="20"/>
                <w:szCs w:val="20"/>
              </w:rPr>
              <w:t>39,555</w:t>
            </w:r>
          </w:p>
        </w:tc>
        <w:tc>
          <w:tcPr>
            <w:tcW w:w="996" w:type="dxa"/>
            <w:tcBorders>
              <w:top w:val="nil"/>
              <w:left w:val="nil"/>
              <w:bottom w:val="nil"/>
              <w:right w:val="nil"/>
            </w:tcBorders>
            <w:shd w:val="clear" w:color="auto" w:fill="auto"/>
            <w:vAlign w:val="bottom"/>
          </w:tcPr>
          <w:p w14:paraId="00000443" w14:textId="77777777" w:rsidR="005537F9" w:rsidRDefault="000D7614">
            <w:pPr>
              <w:spacing w:after="0"/>
              <w:jc w:val="center"/>
              <w:rPr>
                <w:color w:val="000000"/>
                <w:sz w:val="20"/>
                <w:szCs w:val="20"/>
              </w:rPr>
            </w:pPr>
            <w:r>
              <w:rPr>
                <w:color w:val="000000"/>
                <w:sz w:val="20"/>
                <w:szCs w:val="20"/>
              </w:rPr>
              <w:t>8,700</w:t>
            </w:r>
          </w:p>
        </w:tc>
      </w:tr>
      <w:tr w:rsidR="005537F9" w14:paraId="013BA535" w14:textId="77777777">
        <w:trPr>
          <w:trHeight w:val="265"/>
        </w:trPr>
        <w:tc>
          <w:tcPr>
            <w:tcW w:w="996" w:type="dxa"/>
            <w:tcBorders>
              <w:top w:val="nil"/>
              <w:left w:val="nil"/>
              <w:right w:val="nil"/>
            </w:tcBorders>
            <w:shd w:val="clear" w:color="auto" w:fill="auto"/>
            <w:vAlign w:val="bottom"/>
          </w:tcPr>
          <w:p w14:paraId="00000444" w14:textId="77777777" w:rsidR="005537F9" w:rsidRDefault="000D7614">
            <w:pPr>
              <w:spacing w:after="0"/>
              <w:jc w:val="right"/>
              <w:rPr>
                <w:color w:val="000000"/>
                <w:sz w:val="20"/>
                <w:szCs w:val="20"/>
              </w:rPr>
            </w:pPr>
            <w:r>
              <w:rPr>
                <w:color w:val="000000"/>
                <w:sz w:val="20"/>
                <w:szCs w:val="20"/>
              </w:rPr>
              <w:t>2023</w:t>
            </w:r>
          </w:p>
        </w:tc>
        <w:tc>
          <w:tcPr>
            <w:tcW w:w="996" w:type="dxa"/>
            <w:tcBorders>
              <w:top w:val="nil"/>
              <w:left w:val="nil"/>
              <w:right w:val="nil"/>
            </w:tcBorders>
            <w:shd w:val="clear" w:color="auto" w:fill="auto"/>
            <w:vAlign w:val="bottom"/>
          </w:tcPr>
          <w:p w14:paraId="00000445" w14:textId="77777777" w:rsidR="005537F9" w:rsidRDefault="000D7614">
            <w:pPr>
              <w:spacing w:after="0"/>
              <w:jc w:val="center"/>
              <w:rPr>
                <w:color w:val="000000"/>
                <w:sz w:val="20"/>
                <w:szCs w:val="20"/>
              </w:rPr>
            </w:pPr>
            <w:r>
              <w:rPr>
                <w:color w:val="000000"/>
                <w:sz w:val="20"/>
                <w:szCs w:val="20"/>
              </w:rPr>
              <w:t>21,727</w:t>
            </w:r>
          </w:p>
        </w:tc>
        <w:tc>
          <w:tcPr>
            <w:tcW w:w="996" w:type="dxa"/>
            <w:tcBorders>
              <w:top w:val="nil"/>
              <w:left w:val="nil"/>
              <w:right w:val="nil"/>
            </w:tcBorders>
            <w:shd w:val="clear" w:color="auto" w:fill="auto"/>
            <w:vAlign w:val="bottom"/>
          </w:tcPr>
          <w:p w14:paraId="00000446" w14:textId="77777777" w:rsidR="005537F9" w:rsidRDefault="000D7614">
            <w:pPr>
              <w:spacing w:after="0"/>
              <w:jc w:val="center"/>
              <w:rPr>
                <w:color w:val="000000"/>
                <w:sz w:val="20"/>
                <w:szCs w:val="20"/>
              </w:rPr>
            </w:pPr>
            <w:r>
              <w:rPr>
                <w:color w:val="000000"/>
                <w:sz w:val="20"/>
                <w:szCs w:val="20"/>
              </w:rPr>
              <w:t>18,103</w:t>
            </w:r>
          </w:p>
        </w:tc>
        <w:tc>
          <w:tcPr>
            <w:tcW w:w="996" w:type="dxa"/>
            <w:tcBorders>
              <w:top w:val="nil"/>
              <w:left w:val="nil"/>
              <w:right w:val="nil"/>
            </w:tcBorders>
            <w:shd w:val="clear" w:color="auto" w:fill="auto"/>
            <w:vAlign w:val="bottom"/>
          </w:tcPr>
          <w:p w14:paraId="00000447" w14:textId="77777777" w:rsidR="005537F9" w:rsidRDefault="000D7614">
            <w:pPr>
              <w:spacing w:after="0"/>
              <w:jc w:val="center"/>
              <w:rPr>
                <w:color w:val="000000"/>
                <w:sz w:val="20"/>
                <w:szCs w:val="20"/>
              </w:rPr>
            </w:pPr>
            <w:r>
              <w:rPr>
                <w:color w:val="000000"/>
                <w:sz w:val="20"/>
                <w:szCs w:val="20"/>
              </w:rPr>
              <w:t>24,634</w:t>
            </w:r>
          </w:p>
        </w:tc>
        <w:tc>
          <w:tcPr>
            <w:tcW w:w="996" w:type="dxa"/>
            <w:tcBorders>
              <w:top w:val="nil"/>
              <w:left w:val="nil"/>
              <w:right w:val="nil"/>
            </w:tcBorders>
            <w:shd w:val="clear" w:color="auto" w:fill="auto"/>
            <w:vAlign w:val="bottom"/>
          </w:tcPr>
          <w:p w14:paraId="00000448" w14:textId="77777777" w:rsidR="005537F9" w:rsidRDefault="000D7614">
            <w:pPr>
              <w:spacing w:after="0"/>
              <w:jc w:val="center"/>
              <w:rPr>
                <w:color w:val="000000"/>
                <w:sz w:val="20"/>
                <w:szCs w:val="20"/>
              </w:rPr>
            </w:pPr>
            <w:r>
              <w:rPr>
                <w:color w:val="000000"/>
                <w:sz w:val="20"/>
                <w:szCs w:val="20"/>
              </w:rPr>
              <w:t>29,737</w:t>
            </w:r>
          </w:p>
        </w:tc>
        <w:tc>
          <w:tcPr>
            <w:tcW w:w="996" w:type="dxa"/>
            <w:tcBorders>
              <w:top w:val="nil"/>
              <w:left w:val="nil"/>
              <w:right w:val="nil"/>
            </w:tcBorders>
            <w:shd w:val="clear" w:color="auto" w:fill="auto"/>
            <w:vAlign w:val="bottom"/>
          </w:tcPr>
          <w:p w14:paraId="00000449" w14:textId="77777777" w:rsidR="005537F9" w:rsidRDefault="000D7614">
            <w:pPr>
              <w:spacing w:after="0"/>
              <w:jc w:val="center"/>
              <w:rPr>
                <w:color w:val="000000"/>
                <w:sz w:val="20"/>
                <w:szCs w:val="20"/>
              </w:rPr>
            </w:pPr>
            <w:r>
              <w:rPr>
                <w:color w:val="000000"/>
                <w:sz w:val="20"/>
                <w:szCs w:val="20"/>
              </w:rPr>
              <w:t>6,531</w:t>
            </w:r>
          </w:p>
        </w:tc>
      </w:tr>
      <w:tr w:rsidR="005537F9" w14:paraId="683D9AAC" w14:textId="77777777">
        <w:trPr>
          <w:trHeight w:val="265"/>
        </w:trPr>
        <w:tc>
          <w:tcPr>
            <w:tcW w:w="996" w:type="dxa"/>
            <w:tcBorders>
              <w:top w:val="nil"/>
              <w:left w:val="nil"/>
              <w:right w:val="nil"/>
            </w:tcBorders>
            <w:shd w:val="clear" w:color="auto" w:fill="auto"/>
            <w:vAlign w:val="bottom"/>
          </w:tcPr>
          <w:p w14:paraId="0000044A" w14:textId="77777777" w:rsidR="005537F9" w:rsidRDefault="000D7614">
            <w:pPr>
              <w:spacing w:after="0"/>
              <w:jc w:val="right"/>
              <w:rPr>
                <w:color w:val="000000"/>
                <w:sz w:val="20"/>
                <w:szCs w:val="20"/>
              </w:rPr>
            </w:pPr>
            <w:r>
              <w:rPr>
                <w:color w:val="000000"/>
                <w:sz w:val="20"/>
                <w:szCs w:val="20"/>
              </w:rPr>
              <w:t>2024</w:t>
            </w:r>
          </w:p>
        </w:tc>
        <w:tc>
          <w:tcPr>
            <w:tcW w:w="996" w:type="dxa"/>
            <w:tcBorders>
              <w:top w:val="nil"/>
              <w:left w:val="nil"/>
              <w:right w:val="nil"/>
            </w:tcBorders>
            <w:shd w:val="clear" w:color="auto" w:fill="auto"/>
            <w:vAlign w:val="bottom"/>
          </w:tcPr>
          <w:p w14:paraId="0000044B" w14:textId="77777777" w:rsidR="005537F9" w:rsidRDefault="000D7614">
            <w:pPr>
              <w:spacing w:after="0"/>
              <w:jc w:val="center"/>
              <w:rPr>
                <w:color w:val="000000"/>
                <w:sz w:val="20"/>
                <w:szCs w:val="20"/>
              </w:rPr>
            </w:pPr>
            <w:r>
              <w:rPr>
                <w:color w:val="000000"/>
                <w:sz w:val="20"/>
                <w:szCs w:val="20"/>
              </w:rPr>
              <w:t>25,898</w:t>
            </w:r>
          </w:p>
        </w:tc>
        <w:tc>
          <w:tcPr>
            <w:tcW w:w="996" w:type="dxa"/>
            <w:tcBorders>
              <w:top w:val="nil"/>
              <w:left w:val="nil"/>
              <w:right w:val="nil"/>
            </w:tcBorders>
            <w:shd w:val="clear" w:color="auto" w:fill="auto"/>
            <w:vAlign w:val="bottom"/>
          </w:tcPr>
          <w:p w14:paraId="0000044C" w14:textId="77777777" w:rsidR="005537F9" w:rsidRDefault="000D7614">
            <w:pPr>
              <w:spacing w:after="0"/>
              <w:jc w:val="center"/>
              <w:rPr>
                <w:color w:val="000000"/>
                <w:sz w:val="20"/>
                <w:szCs w:val="20"/>
              </w:rPr>
            </w:pPr>
            <w:r>
              <w:rPr>
                <w:color w:val="000000"/>
                <w:sz w:val="20"/>
                <w:szCs w:val="20"/>
              </w:rPr>
              <w:t>23,766</w:t>
            </w:r>
          </w:p>
        </w:tc>
        <w:tc>
          <w:tcPr>
            <w:tcW w:w="996" w:type="dxa"/>
            <w:tcBorders>
              <w:top w:val="nil"/>
              <w:left w:val="nil"/>
              <w:right w:val="nil"/>
            </w:tcBorders>
            <w:shd w:val="clear" w:color="auto" w:fill="auto"/>
            <w:vAlign w:val="bottom"/>
          </w:tcPr>
          <w:p w14:paraId="0000044D" w14:textId="77777777" w:rsidR="005537F9" w:rsidRDefault="000D7614">
            <w:pPr>
              <w:spacing w:after="0"/>
              <w:jc w:val="center"/>
              <w:rPr>
                <w:color w:val="000000"/>
                <w:sz w:val="20"/>
                <w:szCs w:val="20"/>
              </w:rPr>
            </w:pPr>
            <w:r>
              <w:rPr>
                <w:color w:val="000000"/>
                <w:sz w:val="20"/>
                <w:szCs w:val="20"/>
              </w:rPr>
              <w:t>32,272</w:t>
            </w:r>
          </w:p>
        </w:tc>
        <w:tc>
          <w:tcPr>
            <w:tcW w:w="996" w:type="dxa"/>
            <w:tcBorders>
              <w:top w:val="nil"/>
              <w:left w:val="nil"/>
              <w:right w:val="nil"/>
            </w:tcBorders>
            <w:shd w:val="clear" w:color="auto" w:fill="auto"/>
            <w:vAlign w:val="bottom"/>
          </w:tcPr>
          <w:p w14:paraId="0000044E" w14:textId="77777777" w:rsidR="005537F9" w:rsidRDefault="000D7614">
            <w:pPr>
              <w:spacing w:after="0"/>
              <w:jc w:val="center"/>
              <w:rPr>
                <w:color w:val="000000"/>
                <w:sz w:val="20"/>
                <w:szCs w:val="20"/>
              </w:rPr>
            </w:pPr>
            <w:r>
              <w:rPr>
                <w:color w:val="000000"/>
                <w:sz w:val="20"/>
                <w:szCs w:val="20"/>
              </w:rPr>
              <w:t>38,712</w:t>
            </w:r>
          </w:p>
        </w:tc>
        <w:tc>
          <w:tcPr>
            <w:tcW w:w="996" w:type="dxa"/>
            <w:tcBorders>
              <w:top w:val="nil"/>
              <w:left w:val="nil"/>
              <w:right w:val="nil"/>
            </w:tcBorders>
            <w:shd w:val="clear" w:color="auto" w:fill="auto"/>
            <w:vAlign w:val="bottom"/>
          </w:tcPr>
          <w:p w14:paraId="0000044F" w14:textId="77777777" w:rsidR="005537F9" w:rsidRDefault="000D7614">
            <w:pPr>
              <w:spacing w:after="0"/>
              <w:jc w:val="center"/>
              <w:rPr>
                <w:color w:val="000000"/>
                <w:sz w:val="20"/>
                <w:szCs w:val="20"/>
              </w:rPr>
            </w:pPr>
            <w:r>
              <w:rPr>
                <w:color w:val="000000"/>
                <w:sz w:val="20"/>
                <w:szCs w:val="20"/>
              </w:rPr>
              <w:t>8,506</w:t>
            </w:r>
          </w:p>
        </w:tc>
      </w:tr>
      <w:tr w:rsidR="005537F9" w14:paraId="1E63B013" w14:textId="77777777">
        <w:trPr>
          <w:trHeight w:val="265"/>
        </w:trPr>
        <w:tc>
          <w:tcPr>
            <w:tcW w:w="996" w:type="dxa"/>
            <w:tcBorders>
              <w:left w:val="nil"/>
              <w:bottom w:val="single" w:sz="4" w:space="0" w:color="000000"/>
              <w:right w:val="nil"/>
            </w:tcBorders>
            <w:shd w:val="clear" w:color="auto" w:fill="auto"/>
            <w:vAlign w:val="bottom"/>
          </w:tcPr>
          <w:p w14:paraId="00000450" w14:textId="77777777" w:rsidR="005537F9" w:rsidRDefault="000D7614">
            <w:pPr>
              <w:spacing w:after="0"/>
              <w:jc w:val="right"/>
              <w:rPr>
                <w:color w:val="000000"/>
                <w:sz w:val="20"/>
                <w:szCs w:val="20"/>
              </w:rPr>
            </w:pPr>
            <w:r>
              <w:rPr>
                <w:color w:val="000000"/>
                <w:sz w:val="20"/>
                <w:szCs w:val="20"/>
              </w:rPr>
              <w:t>2025</w:t>
            </w:r>
          </w:p>
        </w:tc>
        <w:tc>
          <w:tcPr>
            <w:tcW w:w="996" w:type="dxa"/>
            <w:tcBorders>
              <w:left w:val="nil"/>
              <w:bottom w:val="single" w:sz="4" w:space="0" w:color="000000"/>
              <w:right w:val="nil"/>
            </w:tcBorders>
            <w:shd w:val="clear" w:color="auto" w:fill="auto"/>
            <w:vAlign w:val="bottom"/>
          </w:tcPr>
          <w:p w14:paraId="00000451" w14:textId="77777777" w:rsidR="005537F9" w:rsidRDefault="000D7614">
            <w:pPr>
              <w:spacing w:after="0"/>
              <w:jc w:val="center"/>
              <w:rPr>
                <w:color w:val="000000"/>
                <w:sz w:val="20"/>
                <w:szCs w:val="20"/>
              </w:rPr>
            </w:pPr>
            <w:r>
              <w:rPr>
                <w:color w:val="000000"/>
                <w:sz w:val="20"/>
                <w:szCs w:val="20"/>
              </w:rPr>
              <w:t>26,947</w:t>
            </w:r>
          </w:p>
        </w:tc>
        <w:tc>
          <w:tcPr>
            <w:tcW w:w="996" w:type="dxa"/>
            <w:tcBorders>
              <w:left w:val="nil"/>
              <w:bottom w:val="single" w:sz="4" w:space="0" w:color="000000"/>
              <w:right w:val="nil"/>
            </w:tcBorders>
            <w:shd w:val="clear" w:color="auto" w:fill="auto"/>
            <w:vAlign w:val="bottom"/>
          </w:tcPr>
          <w:p w14:paraId="00000452" w14:textId="77777777" w:rsidR="005537F9" w:rsidRDefault="000D7614">
            <w:pPr>
              <w:spacing w:after="0"/>
              <w:jc w:val="center"/>
              <w:rPr>
                <w:color w:val="000000"/>
                <w:sz w:val="20"/>
                <w:szCs w:val="20"/>
              </w:rPr>
            </w:pPr>
            <w:r>
              <w:rPr>
                <w:color w:val="000000"/>
                <w:sz w:val="20"/>
                <w:szCs w:val="20"/>
              </w:rPr>
              <w:t>23,670</w:t>
            </w:r>
          </w:p>
        </w:tc>
        <w:tc>
          <w:tcPr>
            <w:tcW w:w="996" w:type="dxa"/>
            <w:tcBorders>
              <w:left w:val="nil"/>
              <w:bottom w:val="single" w:sz="4" w:space="0" w:color="000000"/>
              <w:right w:val="nil"/>
            </w:tcBorders>
            <w:shd w:val="clear" w:color="auto" w:fill="auto"/>
            <w:vAlign w:val="bottom"/>
          </w:tcPr>
          <w:p w14:paraId="00000453" w14:textId="77777777" w:rsidR="005537F9" w:rsidRDefault="000D7614">
            <w:pPr>
              <w:spacing w:after="0"/>
              <w:jc w:val="center"/>
              <w:rPr>
                <w:color w:val="000000"/>
                <w:sz w:val="20"/>
                <w:szCs w:val="20"/>
              </w:rPr>
            </w:pPr>
            <w:r>
              <w:rPr>
                <w:color w:val="000000"/>
                <w:sz w:val="20"/>
                <w:szCs w:val="20"/>
              </w:rPr>
              <w:t>32,141</w:t>
            </w:r>
          </w:p>
        </w:tc>
        <w:tc>
          <w:tcPr>
            <w:tcW w:w="996" w:type="dxa"/>
            <w:tcBorders>
              <w:left w:val="nil"/>
              <w:bottom w:val="single" w:sz="4" w:space="0" w:color="000000"/>
              <w:right w:val="nil"/>
            </w:tcBorders>
            <w:shd w:val="clear" w:color="auto" w:fill="auto"/>
            <w:vAlign w:val="bottom"/>
          </w:tcPr>
          <w:p w14:paraId="00000454" w14:textId="77777777" w:rsidR="005537F9" w:rsidRDefault="000D7614">
            <w:pPr>
              <w:spacing w:after="0"/>
              <w:jc w:val="center"/>
              <w:rPr>
                <w:color w:val="000000"/>
                <w:sz w:val="20"/>
                <w:szCs w:val="20"/>
              </w:rPr>
            </w:pPr>
            <w:r>
              <w:rPr>
                <w:color w:val="000000"/>
                <w:sz w:val="20"/>
                <w:szCs w:val="20"/>
              </w:rPr>
              <w:t>38,688</w:t>
            </w:r>
          </w:p>
        </w:tc>
        <w:tc>
          <w:tcPr>
            <w:tcW w:w="996" w:type="dxa"/>
            <w:tcBorders>
              <w:left w:val="nil"/>
              <w:bottom w:val="single" w:sz="4" w:space="0" w:color="000000"/>
              <w:right w:val="nil"/>
            </w:tcBorders>
            <w:shd w:val="clear" w:color="auto" w:fill="auto"/>
            <w:vAlign w:val="bottom"/>
          </w:tcPr>
          <w:p w14:paraId="00000455" w14:textId="77777777" w:rsidR="005537F9" w:rsidRDefault="000D7614">
            <w:pPr>
              <w:spacing w:after="0"/>
              <w:jc w:val="center"/>
              <w:rPr>
                <w:color w:val="000000"/>
                <w:sz w:val="20"/>
                <w:szCs w:val="20"/>
              </w:rPr>
            </w:pPr>
            <w:r>
              <w:rPr>
                <w:color w:val="000000"/>
                <w:sz w:val="20"/>
                <w:szCs w:val="20"/>
              </w:rPr>
              <w:t>8,471</w:t>
            </w:r>
          </w:p>
        </w:tc>
      </w:tr>
    </w:tbl>
    <w:p w14:paraId="00000456" w14:textId="77777777" w:rsidR="005537F9" w:rsidRDefault="000D7614">
      <w:pPr>
        <w:spacing w:line="259" w:lineRule="auto"/>
        <w:rPr>
          <w:highlight w:val="yellow"/>
        </w:rPr>
      </w:pPr>
      <w:r>
        <w:br w:type="page"/>
      </w:r>
    </w:p>
    <w:p w14:paraId="00000457" w14:textId="77777777" w:rsidR="005537F9" w:rsidRDefault="000D7614">
      <w:pPr>
        <w:pStyle w:val="Heading5"/>
      </w:pPr>
      <w:r>
        <w:lastRenderedPageBreak/>
        <w:t xml:space="preserve">Table 2.3. History of GOA Pacific cod allocations by regulatory area (in percent) for 1991-2025, and proposed for 2026 (in parentheses). See </w:t>
      </w:r>
      <w:proofErr w:type="spellStart"/>
      <w:r>
        <w:t>Barbeaux</w:t>
      </w:r>
      <w:proofErr w:type="spellEnd"/>
      <w:r>
        <w:t xml:space="preserve"> </w:t>
      </w:r>
      <w:r>
        <w:rPr>
          <w:i/>
          <w:iCs/>
        </w:rPr>
        <w:t>et al.</w:t>
      </w:r>
      <w:r>
        <w:t xml:space="preserve"> (2018) for 1977-1990.</w:t>
      </w:r>
    </w:p>
    <w:tbl>
      <w:tblPr>
        <w:tblStyle w:val="aa"/>
        <w:tblW w:w="6519" w:type="dxa"/>
        <w:tblLayout w:type="fixed"/>
        <w:tblLook w:val="0400" w:firstRow="0" w:lastRow="0" w:firstColumn="0" w:lastColumn="0" w:noHBand="0" w:noVBand="1"/>
      </w:tblPr>
      <w:tblGrid>
        <w:gridCol w:w="1620"/>
        <w:gridCol w:w="1659"/>
        <w:gridCol w:w="1620"/>
        <w:gridCol w:w="1620"/>
      </w:tblGrid>
      <w:tr w:rsidR="005537F9" w14:paraId="716683F1" w14:textId="77777777">
        <w:trPr>
          <w:trHeight w:val="235"/>
        </w:trPr>
        <w:tc>
          <w:tcPr>
            <w:tcW w:w="1620" w:type="dxa"/>
            <w:tcBorders>
              <w:top w:val="nil"/>
              <w:left w:val="nil"/>
              <w:bottom w:val="single" w:sz="4" w:space="0" w:color="000000"/>
              <w:right w:val="nil"/>
            </w:tcBorders>
            <w:shd w:val="clear" w:color="auto" w:fill="auto"/>
            <w:vAlign w:val="center"/>
          </w:tcPr>
          <w:p w14:paraId="00000458" w14:textId="77777777" w:rsidR="005537F9" w:rsidRDefault="000D7614">
            <w:pPr>
              <w:spacing w:after="0"/>
              <w:jc w:val="center"/>
              <w:rPr>
                <w:color w:val="000000"/>
              </w:rPr>
            </w:pPr>
            <w:r>
              <w:rPr>
                <w:color w:val="000000"/>
              </w:rPr>
              <w:t>Year(s)</w:t>
            </w:r>
          </w:p>
        </w:tc>
        <w:tc>
          <w:tcPr>
            <w:tcW w:w="1659" w:type="dxa"/>
            <w:tcBorders>
              <w:top w:val="nil"/>
              <w:left w:val="nil"/>
              <w:bottom w:val="single" w:sz="4" w:space="0" w:color="000000"/>
              <w:right w:val="nil"/>
            </w:tcBorders>
            <w:shd w:val="clear" w:color="auto" w:fill="auto"/>
            <w:vAlign w:val="center"/>
          </w:tcPr>
          <w:p w14:paraId="00000459" w14:textId="77777777" w:rsidR="005537F9" w:rsidRDefault="000D7614">
            <w:pPr>
              <w:spacing w:after="0"/>
              <w:jc w:val="center"/>
              <w:rPr>
                <w:color w:val="000000"/>
              </w:rPr>
            </w:pPr>
            <w:r>
              <w:rPr>
                <w:color w:val="000000"/>
              </w:rPr>
              <w:t>Western</w:t>
            </w:r>
          </w:p>
        </w:tc>
        <w:tc>
          <w:tcPr>
            <w:tcW w:w="1620" w:type="dxa"/>
            <w:tcBorders>
              <w:top w:val="nil"/>
              <w:left w:val="nil"/>
              <w:bottom w:val="single" w:sz="4" w:space="0" w:color="000000"/>
              <w:right w:val="nil"/>
            </w:tcBorders>
            <w:shd w:val="clear" w:color="auto" w:fill="auto"/>
            <w:vAlign w:val="center"/>
          </w:tcPr>
          <w:p w14:paraId="0000045A" w14:textId="77777777" w:rsidR="005537F9" w:rsidRDefault="000D7614">
            <w:pPr>
              <w:spacing w:after="0"/>
              <w:jc w:val="center"/>
              <w:rPr>
                <w:color w:val="000000"/>
              </w:rPr>
            </w:pPr>
            <w:r>
              <w:rPr>
                <w:color w:val="000000"/>
              </w:rPr>
              <w:t>Central</w:t>
            </w:r>
          </w:p>
        </w:tc>
        <w:tc>
          <w:tcPr>
            <w:tcW w:w="1620" w:type="dxa"/>
            <w:tcBorders>
              <w:top w:val="nil"/>
              <w:left w:val="nil"/>
              <w:bottom w:val="single" w:sz="4" w:space="0" w:color="000000"/>
              <w:right w:val="nil"/>
            </w:tcBorders>
            <w:shd w:val="clear" w:color="auto" w:fill="auto"/>
            <w:vAlign w:val="center"/>
          </w:tcPr>
          <w:p w14:paraId="0000045B" w14:textId="77777777" w:rsidR="005537F9" w:rsidRDefault="000D7614">
            <w:pPr>
              <w:spacing w:after="0"/>
              <w:jc w:val="center"/>
              <w:rPr>
                <w:color w:val="000000"/>
              </w:rPr>
            </w:pPr>
            <w:r>
              <w:rPr>
                <w:color w:val="000000"/>
              </w:rPr>
              <w:t>Eastern</w:t>
            </w:r>
          </w:p>
        </w:tc>
      </w:tr>
      <w:tr w:rsidR="005537F9" w14:paraId="04E0B9DA" w14:textId="77777777">
        <w:trPr>
          <w:trHeight w:val="235"/>
        </w:trPr>
        <w:tc>
          <w:tcPr>
            <w:tcW w:w="1620" w:type="dxa"/>
            <w:tcBorders>
              <w:top w:val="single" w:sz="4" w:space="0" w:color="000000"/>
              <w:left w:val="nil"/>
              <w:bottom w:val="nil"/>
              <w:right w:val="nil"/>
            </w:tcBorders>
            <w:shd w:val="clear" w:color="auto" w:fill="auto"/>
            <w:vAlign w:val="center"/>
          </w:tcPr>
          <w:p w14:paraId="0000045C" w14:textId="77777777" w:rsidR="005537F9" w:rsidRDefault="000D7614">
            <w:pPr>
              <w:spacing w:after="0"/>
              <w:jc w:val="center"/>
              <w:rPr>
                <w:color w:val="000000"/>
              </w:rPr>
            </w:pPr>
            <w:r>
              <w:rPr>
                <w:color w:val="000000"/>
              </w:rPr>
              <w:t>1991</w:t>
            </w:r>
          </w:p>
        </w:tc>
        <w:tc>
          <w:tcPr>
            <w:tcW w:w="1659" w:type="dxa"/>
            <w:tcBorders>
              <w:top w:val="single" w:sz="4" w:space="0" w:color="000000"/>
              <w:left w:val="nil"/>
              <w:bottom w:val="nil"/>
              <w:right w:val="nil"/>
            </w:tcBorders>
            <w:shd w:val="clear" w:color="auto" w:fill="auto"/>
            <w:vAlign w:val="center"/>
          </w:tcPr>
          <w:p w14:paraId="0000045D" w14:textId="77777777" w:rsidR="005537F9" w:rsidRDefault="000D7614">
            <w:pPr>
              <w:spacing w:after="0"/>
              <w:jc w:val="center"/>
              <w:rPr>
                <w:color w:val="000000"/>
              </w:rPr>
            </w:pPr>
            <w:r>
              <w:rPr>
                <w:color w:val="000000"/>
              </w:rPr>
              <w:t>33</w:t>
            </w:r>
          </w:p>
        </w:tc>
        <w:tc>
          <w:tcPr>
            <w:tcW w:w="1620" w:type="dxa"/>
            <w:tcBorders>
              <w:top w:val="single" w:sz="4" w:space="0" w:color="000000"/>
              <w:left w:val="nil"/>
              <w:bottom w:val="nil"/>
              <w:right w:val="nil"/>
            </w:tcBorders>
            <w:shd w:val="clear" w:color="auto" w:fill="auto"/>
            <w:vAlign w:val="center"/>
          </w:tcPr>
          <w:p w14:paraId="0000045E" w14:textId="77777777" w:rsidR="005537F9" w:rsidRDefault="000D7614">
            <w:pPr>
              <w:spacing w:after="0"/>
              <w:jc w:val="center"/>
              <w:rPr>
                <w:color w:val="000000"/>
              </w:rPr>
            </w:pPr>
            <w:r>
              <w:rPr>
                <w:color w:val="000000"/>
              </w:rPr>
              <w:t>62</w:t>
            </w:r>
          </w:p>
        </w:tc>
        <w:tc>
          <w:tcPr>
            <w:tcW w:w="1620" w:type="dxa"/>
            <w:tcBorders>
              <w:top w:val="single" w:sz="4" w:space="0" w:color="000000"/>
              <w:left w:val="nil"/>
              <w:bottom w:val="nil"/>
              <w:right w:val="nil"/>
            </w:tcBorders>
            <w:shd w:val="clear" w:color="auto" w:fill="auto"/>
            <w:vAlign w:val="center"/>
          </w:tcPr>
          <w:p w14:paraId="0000045F" w14:textId="77777777" w:rsidR="005537F9" w:rsidRDefault="000D7614">
            <w:pPr>
              <w:spacing w:after="0"/>
              <w:jc w:val="center"/>
              <w:rPr>
                <w:color w:val="000000"/>
              </w:rPr>
            </w:pPr>
            <w:r>
              <w:rPr>
                <w:color w:val="000000"/>
              </w:rPr>
              <w:t>5</w:t>
            </w:r>
          </w:p>
        </w:tc>
      </w:tr>
      <w:tr w:rsidR="005537F9" w14:paraId="3C469911" w14:textId="77777777">
        <w:trPr>
          <w:trHeight w:val="235"/>
        </w:trPr>
        <w:tc>
          <w:tcPr>
            <w:tcW w:w="1620" w:type="dxa"/>
            <w:tcBorders>
              <w:top w:val="nil"/>
              <w:left w:val="nil"/>
              <w:bottom w:val="nil"/>
              <w:right w:val="nil"/>
            </w:tcBorders>
            <w:shd w:val="clear" w:color="auto" w:fill="auto"/>
            <w:vAlign w:val="center"/>
          </w:tcPr>
          <w:p w14:paraId="00000460" w14:textId="77777777" w:rsidR="005537F9" w:rsidRDefault="000D7614">
            <w:pPr>
              <w:spacing w:after="0"/>
              <w:jc w:val="center"/>
              <w:rPr>
                <w:color w:val="000000"/>
              </w:rPr>
            </w:pPr>
            <w:r>
              <w:rPr>
                <w:color w:val="000000"/>
              </w:rPr>
              <w:t>1992</w:t>
            </w:r>
          </w:p>
        </w:tc>
        <w:tc>
          <w:tcPr>
            <w:tcW w:w="1659" w:type="dxa"/>
            <w:tcBorders>
              <w:top w:val="nil"/>
              <w:left w:val="nil"/>
              <w:bottom w:val="nil"/>
              <w:right w:val="nil"/>
            </w:tcBorders>
            <w:shd w:val="clear" w:color="auto" w:fill="auto"/>
            <w:vAlign w:val="center"/>
          </w:tcPr>
          <w:p w14:paraId="00000461" w14:textId="77777777" w:rsidR="005537F9" w:rsidRDefault="000D7614">
            <w:pPr>
              <w:spacing w:after="0"/>
              <w:jc w:val="center"/>
              <w:rPr>
                <w:color w:val="000000"/>
              </w:rPr>
            </w:pPr>
            <w:r>
              <w:rPr>
                <w:color w:val="000000"/>
              </w:rPr>
              <w:t>37</w:t>
            </w:r>
          </w:p>
        </w:tc>
        <w:tc>
          <w:tcPr>
            <w:tcW w:w="1620" w:type="dxa"/>
            <w:tcBorders>
              <w:top w:val="nil"/>
              <w:left w:val="nil"/>
              <w:bottom w:val="nil"/>
              <w:right w:val="nil"/>
            </w:tcBorders>
            <w:shd w:val="clear" w:color="auto" w:fill="auto"/>
            <w:vAlign w:val="center"/>
          </w:tcPr>
          <w:p w14:paraId="00000462" w14:textId="77777777" w:rsidR="005537F9" w:rsidRDefault="000D7614">
            <w:pPr>
              <w:spacing w:after="0"/>
              <w:jc w:val="center"/>
              <w:rPr>
                <w:color w:val="000000"/>
              </w:rPr>
            </w:pPr>
            <w:r>
              <w:rPr>
                <w:color w:val="000000"/>
              </w:rPr>
              <w:t>61</w:t>
            </w:r>
          </w:p>
        </w:tc>
        <w:tc>
          <w:tcPr>
            <w:tcW w:w="1620" w:type="dxa"/>
            <w:tcBorders>
              <w:top w:val="nil"/>
              <w:left w:val="nil"/>
              <w:bottom w:val="nil"/>
              <w:right w:val="nil"/>
            </w:tcBorders>
            <w:shd w:val="clear" w:color="auto" w:fill="auto"/>
            <w:vAlign w:val="center"/>
          </w:tcPr>
          <w:p w14:paraId="00000463" w14:textId="77777777" w:rsidR="005537F9" w:rsidRDefault="000D7614">
            <w:pPr>
              <w:spacing w:after="0"/>
              <w:jc w:val="center"/>
              <w:rPr>
                <w:color w:val="000000"/>
              </w:rPr>
            </w:pPr>
            <w:r>
              <w:rPr>
                <w:color w:val="000000"/>
              </w:rPr>
              <w:t>2</w:t>
            </w:r>
          </w:p>
        </w:tc>
      </w:tr>
      <w:tr w:rsidR="005537F9" w14:paraId="7B6AF5D7" w14:textId="77777777">
        <w:trPr>
          <w:trHeight w:val="235"/>
        </w:trPr>
        <w:tc>
          <w:tcPr>
            <w:tcW w:w="1620" w:type="dxa"/>
            <w:tcBorders>
              <w:top w:val="nil"/>
              <w:left w:val="nil"/>
              <w:bottom w:val="nil"/>
              <w:right w:val="nil"/>
            </w:tcBorders>
            <w:shd w:val="clear" w:color="auto" w:fill="auto"/>
            <w:vAlign w:val="center"/>
          </w:tcPr>
          <w:p w14:paraId="00000464" w14:textId="77777777" w:rsidR="005537F9" w:rsidRDefault="000D7614">
            <w:pPr>
              <w:spacing w:after="0"/>
              <w:jc w:val="center"/>
              <w:rPr>
                <w:color w:val="000000"/>
              </w:rPr>
            </w:pPr>
            <w:r>
              <w:rPr>
                <w:color w:val="000000"/>
              </w:rPr>
              <w:t>1993-1994</w:t>
            </w:r>
          </w:p>
        </w:tc>
        <w:tc>
          <w:tcPr>
            <w:tcW w:w="1659" w:type="dxa"/>
            <w:tcBorders>
              <w:top w:val="nil"/>
              <w:left w:val="nil"/>
              <w:bottom w:val="nil"/>
              <w:right w:val="nil"/>
            </w:tcBorders>
            <w:shd w:val="clear" w:color="auto" w:fill="auto"/>
            <w:vAlign w:val="center"/>
          </w:tcPr>
          <w:p w14:paraId="00000465" w14:textId="77777777" w:rsidR="005537F9" w:rsidRDefault="000D7614">
            <w:pPr>
              <w:spacing w:after="0"/>
              <w:jc w:val="center"/>
              <w:rPr>
                <w:color w:val="000000"/>
              </w:rPr>
            </w:pPr>
            <w:r>
              <w:rPr>
                <w:color w:val="000000"/>
              </w:rPr>
              <w:t>33</w:t>
            </w:r>
          </w:p>
        </w:tc>
        <w:tc>
          <w:tcPr>
            <w:tcW w:w="1620" w:type="dxa"/>
            <w:tcBorders>
              <w:top w:val="nil"/>
              <w:left w:val="nil"/>
              <w:bottom w:val="nil"/>
              <w:right w:val="nil"/>
            </w:tcBorders>
            <w:shd w:val="clear" w:color="auto" w:fill="auto"/>
            <w:vAlign w:val="center"/>
          </w:tcPr>
          <w:p w14:paraId="00000466" w14:textId="77777777" w:rsidR="005537F9" w:rsidRDefault="000D7614">
            <w:pPr>
              <w:spacing w:after="0"/>
              <w:jc w:val="center"/>
              <w:rPr>
                <w:color w:val="000000"/>
              </w:rPr>
            </w:pPr>
            <w:r>
              <w:rPr>
                <w:color w:val="000000"/>
              </w:rPr>
              <w:t>62</w:t>
            </w:r>
          </w:p>
        </w:tc>
        <w:tc>
          <w:tcPr>
            <w:tcW w:w="1620" w:type="dxa"/>
            <w:tcBorders>
              <w:top w:val="nil"/>
              <w:left w:val="nil"/>
              <w:bottom w:val="nil"/>
              <w:right w:val="nil"/>
            </w:tcBorders>
            <w:shd w:val="clear" w:color="auto" w:fill="auto"/>
            <w:vAlign w:val="center"/>
          </w:tcPr>
          <w:p w14:paraId="00000467" w14:textId="77777777" w:rsidR="005537F9" w:rsidRDefault="000D7614">
            <w:pPr>
              <w:spacing w:after="0"/>
              <w:jc w:val="center"/>
              <w:rPr>
                <w:color w:val="000000"/>
              </w:rPr>
            </w:pPr>
            <w:r>
              <w:rPr>
                <w:color w:val="000000"/>
              </w:rPr>
              <w:t>5</w:t>
            </w:r>
          </w:p>
        </w:tc>
      </w:tr>
      <w:tr w:rsidR="005537F9" w14:paraId="5166430C" w14:textId="77777777">
        <w:trPr>
          <w:trHeight w:val="235"/>
        </w:trPr>
        <w:tc>
          <w:tcPr>
            <w:tcW w:w="1620" w:type="dxa"/>
            <w:tcBorders>
              <w:top w:val="nil"/>
              <w:left w:val="nil"/>
              <w:bottom w:val="nil"/>
              <w:right w:val="nil"/>
            </w:tcBorders>
            <w:shd w:val="clear" w:color="auto" w:fill="auto"/>
            <w:vAlign w:val="center"/>
          </w:tcPr>
          <w:p w14:paraId="00000468" w14:textId="77777777" w:rsidR="005537F9" w:rsidRDefault="000D7614">
            <w:pPr>
              <w:spacing w:after="0"/>
              <w:jc w:val="center"/>
              <w:rPr>
                <w:color w:val="000000"/>
              </w:rPr>
            </w:pPr>
            <w:r>
              <w:rPr>
                <w:color w:val="000000"/>
              </w:rPr>
              <w:t>1995-1996</w:t>
            </w:r>
          </w:p>
        </w:tc>
        <w:tc>
          <w:tcPr>
            <w:tcW w:w="1659" w:type="dxa"/>
            <w:tcBorders>
              <w:top w:val="nil"/>
              <w:left w:val="nil"/>
              <w:bottom w:val="nil"/>
              <w:right w:val="nil"/>
            </w:tcBorders>
            <w:shd w:val="clear" w:color="auto" w:fill="auto"/>
            <w:vAlign w:val="center"/>
          </w:tcPr>
          <w:p w14:paraId="00000469" w14:textId="77777777" w:rsidR="005537F9" w:rsidRDefault="000D7614">
            <w:pPr>
              <w:spacing w:after="0"/>
              <w:jc w:val="center"/>
              <w:rPr>
                <w:color w:val="000000"/>
              </w:rPr>
            </w:pPr>
            <w:r>
              <w:rPr>
                <w:color w:val="000000"/>
              </w:rPr>
              <w:t>29</w:t>
            </w:r>
          </w:p>
        </w:tc>
        <w:tc>
          <w:tcPr>
            <w:tcW w:w="1620" w:type="dxa"/>
            <w:tcBorders>
              <w:top w:val="nil"/>
              <w:left w:val="nil"/>
              <w:bottom w:val="nil"/>
              <w:right w:val="nil"/>
            </w:tcBorders>
            <w:shd w:val="clear" w:color="auto" w:fill="auto"/>
            <w:vAlign w:val="center"/>
          </w:tcPr>
          <w:p w14:paraId="0000046A" w14:textId="77777777" w:rsidR="005537F9" w:rsidRDefault="000D7614">
            <w:pPr>
              <w:spacing w:after="0"/>
              <w:jc w:val="center"/>
              <w:rPr>
                <w:color w:val="000000"/>
              </w:rPr>
            </w:pPr>
            <w:r>
              <w:rPr>
                <w:color w:val="000000"/>
              </w:rPr>
              <w:t>66</w:t>
            </w:r>
          </w:p>
        </w:tc>
        <w:tc>
          <w:tcPr>
            <w:tcW w:w="1620" w:type="dxa"/>
            <w:tcBorders>
              <w:top w:val="nil"/>
              <w:left w:val="nil"/>
              <w:bottom w:val="nil"/>
              <w:right w:val="nil"/>
            </w:tcBorders>
            <w:shd w:val="clear" w:color="auto" w:fill="auto"/>
            <w:vAlign w:val="center"/>
          </w:tcPr>
          <w:p w14:paraId="0000046B" w14:textId="77777777" w:rsidR="005537F9" w:rsidRDefault="000D7614">
            <w:pPr>
              <w:spacing w:after="0"/>
              <w:jc w:val="center"/>
              <w:rPr>
                <w:color w:val="000000"/>
              </w:rPr>
            </w:pPr>
            <w:r>
              <w:rPr>
                <w:color w:val="000000"/>
              </w:rPr>
              <w:t>5</w:t>
            </w:r>
          </w:p>
        </w:tc>
      </w:tr>
      <w:tr w:rsidR="005537F9" w14:paraId="5B270CA2" w14:textId="77777777">
        <w:trPr>
          <w:trHeight w:val="235"/>
        </w:trPr>
        <w:tc>
          <w:tcPr>
            <w:tcW w:w="1620" w:type="dxa"/>
            <w:tcBorders>
              <w:top w:val="nil"/>
              <w:left w:val="nil"/>
              <w:bottom w:val="nil"/>
              <w:right w:val="nil"/>
            </w:tcBorders>
            <w:shd w:val="clear" w:color="auto" w:fill="auto"/>
            <w:vAlign w:val="center"/>
          </w:tcPr>
          <w:p w14:paraId="0000046C" w14:textId="77777777" w:rsidR="005537F9" w:rsidRDefault="000D7614">
            <w:pPr>
              <w:spacing w:after="0"/>
              <w:jc w:val="center"/>
              <w:rPr>
                <w:color w:val="000000"/>
              </w:rPr>
            </w:pPr>
            <w:r>
              <w:rPr>
                <w:color w:val="000000"/>
              </w:rPr>
              <w:t>1997-1999</w:t>
            </w:r>
          </w:p>
        </w:tc>
        <w:tc>
          <w:tcPr>
            <w:tcW w:w="1659" w:type="dxa"/>
            <w:tcBorders>
              <w:top w:val="nil"/>
              <w:left w:val="nil"/>
              <w:bottom w:val="nil"/>
              <w:right w:val="nil"/>
            </w:tcBorders>
            <w:shd w:val="clear" w:color="auto" w:fill="auto"/>
            <w:vAlign w:val="center"/>
          </w:tcPr>
          <w:p w14:paraId="0000046D" w14:textId="77777777" w:rsidR="005537F9" w:rsidRDefault="000D7614">
            <w:pPr>
              <w:spacing w:after="0"/>
              <w:jc w:val="center"/>
              <w:rPr>
                <w:color w:val="000000"/>
              </w:rPr>
            </w:pPr>
            <w:r>
              <w:rPr>
                <w:color w:val="000000"/>
              </w:rPr>
              <w:t>35</w:t>
            </w:r>
          </w:p>
        </w:tc>
        <w:tc>
          <w:tcPr>
            <w:tcW w:w="1620" w:type="dxa"/>
            <w:tcBorders>
              <w:top w:val="nil"/>
              <w:left w:val="nil"/>
              <w:bottom w:val="nil"/>
              <w:right w:val="nil"/>
            </w:tcBorders>
            <w:shd w:val="clear" w:color="auto" w:fill="auto"/>
            <w:vAlign w:val="center"/>
          </w:tcPr>
          <w:p w14:paraId="0000046E" w14:textId="77777777" w:rsidR="005537F9" w:rsidRDefault="000D7614">
            <w:pPr>
              <w:spacing w:after="0"/>
              <w:jc w:val="center"/>
              <w:rPr>
                <w:color w:val="000000"/>
              </w:rPr>
            </w:pPr>
            <w:r>
              <w:rPr>
                <w:color w:val="000000"/>
              </w:rPr>
              <w:t>63</w:t>
            </w:r>
          </w:p>
        </w:tc>
        <w:tc>
          <w:tcPr>
            <w:tcW w:w="1620" w:type="dxa"/>
            <w:tcBorders>
              <w:top w:val="nil"/>
              <w:left w:val="nil"/>
              <w:bottom w:val="nil"/>
              <w:right w:val="nil"/>
            </w:tcBorders>
            <w:shd w:val="clear" w:color="auto" w:fill="auto"/>
            <w:vAlign w:val="center"/>
          </w:tcPr>
          <w:p w14:paraId="0000046F" w14:textId="77777777" w:rsidR="005537F9" w:rsidRDefault="000D7614">
            <w:pPr>
              <w:spacing w:after="0"/>
              <w:jc w:val="center"/>
              <w:rPr>
                <w:color w:val="000000"/>
              </w:rPr>
            </w:pPr>
            <w:r>
              <w:rPr>
                <w:color w:val="000000"/>
              </w:rPr>
              <w:t>2</w:t>
            </w:r>
          </w:p>
        </w:tc>
      </w:tr>
      <w:tr w:rsidR="005537F9" w14:paraId="041C8490" w14:textId="77777777">
        <w:trPr>
          <w:trHeight w:val="235"/>
        </w:trPr>
        <w:tc>
          <w:tcPr>
            <w:tcW w:w="1620" w:type="dxa"/>
            <w:tcBorders>
              <w:top w:val="nil"/>
              <w:left w:val="nil"/>
              <w:bottom w:val="nil"/>
              <w:right w:val="nil"/>
            </w:tcBorders>
            <w:shd w:val="clear" w:color="auto" w:fill="auto"/>
            <w:vAlign w:val="center"/>
          </w:tcPr>
          <w:p w14:paraId="00000470" w14:textId="77777777" w:rsidR="005537F9" w:rsidRDefault="000D7614">
            <w:pPr>
              <w:spacing w:after="0"/>
              <w:jc w:val="center"/>
              <w:rPr>
                <w:color w:val="000000"/>
              </w:rPr>
            </w:pPr>
            <w:r>
              <w:rPr>
                <w:color w:val="000000"/>
              </w:rPr>
              <w:t>2000-2001</w:t>
            </w:r>
          </w:p>
        </w:tc>
        <w:tc>
          <w:tcPr>
            <w:tcW w:w="1659" w:type="dxa"/>
            <w:tcBorders>
              <w:top w:val="nil"/>
              <w:left w:val="nil"/>
              <w:bottom w:val="nil"/>
              <w:right w:val="nil"/>
            </w:tcBorders>
            <w:shd w:val="clear" w:color="auto" w:fill="auto"/>
            <w:vAlign w:val="center"/>
          </w:tcPr>
          <w:p w14:paraId="00000471" w14:textId="77777777" w:rsidR="005537F9" w:rsidRDefault="000D7614">
            <w:pPr>
              <w:spacing w:after="0"/>
              <w:jc w:val="center"/>
              <w:rPr>
                <w:color w:val="000000"/>
              </w:rPr>
            </w:pPr>
            <w:r>
              <w:rPr>
                <w:color w:val="000000"/>
              </w:rPr>
              <w:t>36</w:t>
            </w:r>
          </w:p>
        </w:tc>
        <w:tc>
          <w:tcPr>
            <w:tcW w:w="1620" w:type="dxa"/>
            <w:tcBorders>
              <w:top w:val="nil"/>
              <w:left w:val="nil"/>
              <w:bottom w:val="nil"/>
              <w:right w:val="nil"/>
            </w:tcBorders>
            <w:shd w:val="clear" w:color="auto" w:fill="auto"/>
            <w:vAlign w:val="center"/>
          </w:tcPr>
          <w:p w14:paraId="00000472" w14:textId="77777777" w:rsidR="005537F9" w:rsidRDefault="000D7614">
            <w:pPr>
              <w:spacing w:after="0"/>
              <w:jc w:val="center"/>
              <w:rPr>
                <w:color w:val="000000"/>
              </w:rPr>
            </w:pPr>
            <w:r>
              <w:rPr>
                <w:color w:val="000000"/>
              </w:rPr>
              <w:t>57</w:t>
            </w:r>
          </w:p>
        </w:tc>
        <w:tc>
          <w:tcPr>
            <w:tcW w:w="1620" w:type="dxa"/>
            <w:tcBorders>
              <w:top w:val="nil"/>
              <w:left w:val="nil"/>
              <w:bottom w:val="nil"/>
              <w:right w:val="nil"/>
            </w:tcBorders>
            <w:shd w:val="clear" w:color="auto" w:fill="auto"/>
            <w:vAlign w:val="center"/>
          </w:tcPr>
          <w:p w14:paraId="00000473" w14:textId="77777777" w:rsidR="005537F9" w:rsidRDefault="000D7614">
            <w:pPr>
              <w:spacing w:after="0"/>
              <w:jc w:val="center"/>
              <w:rPr>
                <w:color w:val="000000"/>
              </w:rPr>
            </w:pPr>
            <w:r>
              <w:rPr>
                <w:color w:val="000000"/>
              </w:rPr>
              <w:t>7</w:t>
            </w:r>
          </w:p>
        </w:tc>
      </w:tr>
      <w:tr w:rsidR="005537F9" w14:paraId="55163664" w14:textId="77777777">
        <w:trPr>
          <w:trHeight w:val="235"/>
        </w:trPr>
        <w:tc>
          <w:tcPr>
            <w:tcW w:w="1620" w:type="dxa"/>
            <w:tcBorders>
              <w:top w:val="nil"/>
              <w:left w:val="nil"/>
              <w:bottom w:val="nil"/>
              <w:right w:val="nil"/>
            </w:tcBorders>
            <w:shd w:val="clear" w:color="auto" w:fill="auto"/>
            <w:vAlign w:val="center"/>
          </w:tcPr>
          <w:p w14:paraId="00000474" w14:textId="77777777" w:rsidR="005537F9" w:rsidRDefault="000D7614">
            <w:pPr>
              <w:spacing w:after="0"/>
              <w:jc w:val="center"/>
              <w:rPr>
                <w:color w:val="000000"/>
              </w:rPr>
            </w:pPr>
            <w:r>
              <w:rPr>
                <w:color w:val="000000"/>
              </w:rPr>
              <w:t>2002</w:t>
            </w:r>
          </w:p>
        </w:tc>
        <w:tc>
          <w:tcPr>
            <w:tcW w:w="1659" w:type="dxa"/>
            <w:tcBorders>
              <w:top w:val="nil"/>
              <w:left w:val="nil"/>
              <w:bottom w:val="nil"/>
              <w:right w:val="nil"/>
            </w:tcBorders>
            <w:shd w:val="clear" w:color="auto" w:fill="auto"/>
            <w:vAlign w:val="center"/>
          </w:tcPr>
          <w:p w14:paraId="00000475"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76" w14:textId="77777777" w:rsidR="005537F9" w:rsidRDefault="000D7614">
            <w:pPr>
              <w:spacing w:after="0"/>
              <w:jc w:val="center"/>
              <w:rPr>
                <w:color w:val="000000"/>
              </w:rPr>
            </w:pPr>
            <w:r>
              <w:rPr>
                <w:color w:val="000000"/>
              </w:rPr>
              <w:t>55</w:t>
            </w:r>
          </w:p>
        </w:tc>
        <w:tc>
          <w:tcPr>
            <w:tcW w:w="1620" w:type="dxa"/>
            <w:tcBorders>
              <w:top w:val="nil"/>
              <w:left w:val="nil"/>
              <w:bottom w:val="nil"/>
              <w:right w:val="nil"/>
            </w:tcBorders>
            <w:shd w:val="clear" w:color="auto" w:fill="auto"/>
            <w:vAlign w:val="center"/>
          </w:tcPr>
          <w:p w14:paraId="00000477" w14:textId="77777777" w:rsidR="005537F9" w:rsidRDefault="000D7614">
            <w:pPr>
              <w:spacing w:after="0"/>
              <w:jc w:val="center"/>
              <w:rPr>
                <w:color w:val="000000"/>
              </w:rPr>
            </w:pPr>
            <w:r>
              <w:rPr>
                <w:color w:val="000000"/>
              </w:rPr>
              <w:t>6</w:t>
            </w:r>
          </w:p>
        </w:tc>
      </w:tr>
      <w:tr w:rsidR="005537F9" w14:paraId="50318F5E" w14:textId="77777777">
        <w:trPr>
          <w:trHeight w:val="235"/>
        </w:trPr>
        <w:tc>
          <w:tcPr>
            <w:tcW w:w="1620" w:type="dxa"/>
            <w:tcBorders>
              <w:top w:val="nil"/>
              <w:left w:val="nil"/>
              <w:bottom w:val="nil"/>
              <w:right w:val="nil"/>
            </w:tcBorders>
            <w:shd w:val="clear" w:color="auto" w:fill="auto"/>
            <w:vAlign w:val="center"/>
          </w:tcPr>
          <w:p w14:paraId="00000478" w14:textId="77777777" w:rsidR="005537F9" w:rsidRDefault="000D7614">
            <w:pPr>
              <w:spacing w:after="0"/>
              <w:jc w:val="center"/>
              <w:rPr>
                <w:color w:val="000000"/>
              </w:rPr>
            </w:pPr>
            <w:r>
              <w:rPr>
                <w:color w:val="000000"/>
              </w:rPr>
              <w:t>2002</w:t>
            </w:r>
          </w:p>
        </w:tc>
        <w:tc>
          <w:tcPr>
            <w:tcW w:w="1659" w:type="dxa"/>
            <w:tcBorders>
              <w:top w:val="nil"/>
              <w:left w:val="nil"/>
              <w:bottom w:val="nil"/>
              <w:right w:val="nil"/>
            </w:tcBorders>
            <w:shd w:val="clear" w:color="auto" w:fill="auto"/>
            <w:vAlign w:val="center"/>
          </w:tcPr>
          <w:p w14:paraId="00000479" w14:textId="77777777" w:rsidR="005537F9" w:rsidRDefault="000D7614">
            <w:pPr>
              <w:spacing w:after="0"/>
              <w:jc w:val="center"/>
              <w:rPr>
                <w:color w:val="000000"/>
              </w:rPr>
            </w:pPr>
            <w:r>
              <w:rPr>
                <w:color w:val="000000"/>
              </w:rPr>
              <w:t>38</w:t>
            </w:r>
          </w:p>
        </w:tc>
        <w:tc>
          <w:tcPr>
            <w:tcW w:w="1620" w:type="dxa"/>
            <w:tcBorders>
              <w:top w:val="nil"/>
              <w:left w:val="nil"/>
              <w:bottom w:val="nil"/>
              <w:right w:val="nil"/>
            </w:tcBorders>
            <w:shd w:val="clear" w:color="auto" w:fill="auto"/>
            <w:vAlign w:val="center"/>
          </w:tcPr>
          <w:p w14:paraId="0000047A" w14:textId="77777777" w:rsidR="005537F9" w:rsidRDefault="000D7614">
            <w:pPr>
              <w:spacing w:after="0"/>
              <w:jc w:val="center"/>
              <w:rPr>
                <w:color w:val="000000"/>
              </w:rPr>
            </w:pPr>
            <w:r>
              <w:rPr>
                <w:color w:val="000000"/>
              </w:rPr>
              <w:t>56</w:t>
            </w:r>
          </w:p>
        </w:tc>
        <w:tc>
          <w:tcPr>
            <w:tcW w:w="1620" w:type="dxa"/>
            <w:tcBorders>
              <w:top w:val="nil"/>
              <w:left w:val="nil"/>
              <w:bottom w:val="nil"/>
              <w:right w:val="nil"/>
            </w:tcBorders>
            <w:shd w:val="clear" w:color="auto" w:fill="auto"/>
            <w:vAlign w:val="center"/>
          </w:tcPr>
          <w:p w14:paraId="0000047B" w14:textId="77777777" w:rsidR="005537F9" w:rsidRDefault="000D7614">
            <w:pPr>
              <w:spacing w:after="0"/>
              <w:jc w:val="center"/>
              <w:rPr>
                <w:color w:val="000000"/>
              </w:rPr>
            </w:pPr>
            <w:r>
              <w:rPr>
                <w:color w:val="000000"/>
              </w:rPr>
              <w:t>6</w:t>
            </w:r>
          </w:p>
        </w:tc>
      </w:tr>
      <w:tr w:rsidR="005537F9" w14:paraId="1855D85A" w14:textId="77777777">
        <w:trPr>
          <w:trHeight w:val="235"/>
        </w:trPr>
        <w:tc>
          <w:tcPr>
            <w:tcW w:w="1620" w:type="dxa"/>
            <w:tcBorders>
              <w:top w:val="nil"/>
              <w:left w:val="nil"/>
              <w:bottom w:val="nil"/>
              <w:right w:val="nil"/>
            </w:tcBorders>
            <w:shd w:val="clear" w:color="auto" w:fill="auto"/>
            <w:vAlign w:val="center"/>
          </w:tcPr>
          <w:p w14:paraId="0000047C" w14:textId="77777777" w:rsidR="005537F9" w:rsidRDefault="000D7614">
            <w:pPr>
              <w:spacing w:after="0"/>
              <w:jc w:val="center"/>
              <w:rPr>
                <w:color w:val="000000"/>
              </w:rPr>
            </w:pPr>
            <w:r>
              <w:rPr>
                <w:color w:val="000000"/>
              </w:rPr>
              <w:t>2003</w:t>
            </w:r>
          </w:p>
        </w:tc>
        <w:tc>
          <w:tcPr>
            <w:tcW w:w="1659" w:type="dxa"/>
            <w:tcBorders>
              <w:top w:val="nil"/>
              <w:left w:val="nil"/>
              <w:bottom w:val="nil"/>
              <w:right w:val="nil"/>
            </w:tcBorders>
            <w:shd w:val="clear" w:color="auto" w:fill="auto"/>
            <w:vAlign w:val="center"/>
          </w:tcPr>
          <w:p w14:paraId="0000047D"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7E" w14:textId="77777777" w:rsidR="005537F9" w:rsidRDefault="000D7614">
            <w:pPr>
              <w:spacing w:after="0"/>
              <w:jc w:val="center"/>
              <w:rPr>
                <w:color w:val="000000"/>
              </w:rPr>
            </w:pPr>
            <w:r>
              <w:rPr>
                <w:color w:val="000000"/>
              </w:rPr>
              <w:t>55</w:t>
            </w:r>
          </w:p>
        </w:tc>
        <w:tc>
          <w:tcPr>
            <w:tcW w:w="1620" w:type="dxa"/>
            <w:tcBorders>
              <w:top w:val="nil"/>
              <w:left w:val="nil"/>
              <w:bottom w:val="nil"/>
              <w:right w:val="nil"/>
            </w:tcBorders>
            <w:shd w:val="clear" w:color="auto" w:fill="auto"/>
            <w:vAlign w:val="center"/>
          </w:tcPr>
          <w:p w14:paraId="0000047F" w14:textId="77777777" w:rsidR="005537F9" w:rsidRDefault="000D7614">
            <w:pPr>
              <w:spacing w:after="0"/>
              <w:jc w:val="center"/>
              <w:rPr>
                <w:color w:val="000000"/>
              </w:rPr>
            </w:pPr>
            <w:r>
              <w:rPr>
                <w:color w:val="000000"/>
              </w:rPr>
              <w:t>6</w:t>
            </w:r>
          </w:p>
        </w:tc>
      </w:tr>
      <w:tr w:rsidR="005537F9" w14:paraId="3059A7F3" w14:textId="77777777">
        <w:trPr>
          <w:trHeight w:val="235"/>
        </w:trPr>
        <w:tc>
          <w:tcPr>
            <w:tcW w:w="1620" w:type="dxa"/>
            <w:tcBorders>
              <w:top w:val="nil"/>
              <w:left w:val="nil"/>
              <w:bottom w:val="nil"/>
              <w:right w:val="nil"/>
            </w:tcBorders>
            <w:shd w:val="clear" w:color="auto" w:fill="auto"/>
            <w:vAlign w:val="center"/>
          </w:tcPr>
          <w:p w14:paraId="00000480" w14:textId="77777777" w:rsidR="005537F9" w:rsidRDefault="000D7614">
            <w:pPr>
              <w:spacing w:after="0"/>
              <w:jc w:val="center"/>
              <w:rPr>
                <w:color w:val="000000"/>
              </w:rPr>
            </w:pPr>
            <w:r>
              <w:rPr>
                <w:color w:val="000000"/>
              </w:rPr>
              <w:t>2003</w:t>
            </w:r>
          </w:p>
        </w:tc>
        <w:tc>
          <w:tcPr>
            <w:tcW w:w="1659" w:type="dxa"/>
            <w:tcBorders>
              <w:top w:val="nil"/>
              <w:left w:val="nil"/>
              <w:bottom w:val="nil"/>
              <w:right w:val="nil"/>
            </w:tcBorders>
            <w:shd w:val="clear" w:color="auto" w:fill="auto"/>
            <w:vAlign w:val="center"/>
          </w:tcPr>
          <w:p w14:paraId="00000481" w14:textId="77777777" w:rsidR="005537F9" w:rsidRDefault="000D7614">
            <w:pPr>
              <w:spacing w:after="0"/>
              <w:jc w:val="center"/>
              <w:rPr>
                <w:color w:val="000000"/>
              </w:rPr>
            </w:pPr>
            <w:r>
              <w:rPr>
                <w:color w:val="000000"/>
              </w:rPr>
              <w:t>38</w:t>
            </w:r>
          </w:p>
        </w:tc>
        <w:tc>
          <w:tcPr>
            <w:tcW w:w="1620" w:type="dxa"/>
            <w:tcBorders>
              <w:top w:val="nil"/>
              <w:left w:val="nil"/>
              <w:bottom w:val="nil"/>
              <w:right w:val="nil"/>
            </w:tcBorders>
            <w:shd w:val="clear" w:color="auto" w:fill="auto"/>
            <w:vAlign w:val="center"/>
          </w:tcPr>
          <w:p w14:paraId="00000482" w14:textId="77777777" w:rsidR="005537F9" w:rsidRDefault="000D7614">
            <w:pPr>
              <w:spacing w:after="0"/>
              <w:jc w:val="center"/>
              <w:rPr>
                <w:color w:val="000000"/>
              </w:rPr>
            </w:pPr>
            <w:r>
              <w:rPr>
                <w:color w:val="000000"/>
              </w:rPr>
              <w:t>56</w:t>
            </w:r>
          </w:p>
        </w:tc>
        <w:tc>
          <w:tcPr>
            <w:tcW w:w="1620" w:type="dxa"/>
            <w:tcBorders>
              <w:top w:val="nil"/>
              <w:left w:val="nil"/>
              <w:bottom w:val="nil"/>
              <w:right w:val="nil"/>
            </w:tcBorders>
            <w:shd w:val="clear" w:color="auto" w:fill="auto"/>
            <w:vAlign w:val="center"/>
          </w:tcPr>
          <w:p w14:paraId="00000483" w14:textId="77777777" w:rsidR="005537F9" w:rsidRDefault="000D7614">
            <w:pPr>
              <w:spacing w:after="0"/>
              <w:jc w:val="center"/>
              <w:rPr>
                <w:color w:val="000000"/>
              </w:rPr>
            </w:pPr>
            <w:r>
              <w:rPr>
                <w:color w:val="000000"/>
              </w:rPr>
              <w:t>6</w:t>
            </w:r>
          </w:p>
        </w:tc>
      </w:tr>
      <w:tr w:rsidR="005537F9" w14:paraId="7A8CD20A" w14:textId="77777777">
        <w:trPr>
          <w:trHeight w:val="235"/>
        </w:trPr>
        <w:tc>
          <w:tcPr>
            <w:tcW w:w="1620" w:type="dxa"/>
            <w:tcBorders>
              <w:top w:val="nil"/>
              <w:left w:val="nil"/>
              <w:bottom w:val="nil"/>
              <w:right w:val="nil"/>
            </w:tcBorders>
            <w:shd w:val="clear" w:color="auto" w:fill="auto"/>
            <w:vAlign w:val="center"/>
          </w:tcPr>
          <w:p w14:paraId="00000484" w14:textId="77777777" w:rsidR="005537F9" w:rsidRDefault="000D7614">
            <w:pPr>
              <w:spacing w:after="0"/>
              <w:jc w:val="center"/>
              <w:rPr>
                <w:color w:val="000000"/>
              </w:rPr>
            </w:pPr>
            <w:r>
              <w:rPr>
                <w:color w:val="000000"/>
              </w:rPr>
              <w:t>2004</w:t>
            </w:r>
          </w:p>
        </w:tc>
        <w:tc>
          <w:tcPr>
            <w:tcW w:w="1659" w:type="dxa"/>
            <w:tcBorders>
              <w:top w:val="nil"/>
              <w:left w:val="nil"/>
              <w:bottom w:val="nil"/>
              <w:right w:val="nil"/>
            </w:tcBorders>
            <w:shd w:val="clear" w:color="auto" w:fill="auto"/>
            <w:vAlign w:val="center"/>
          </w:tcPr>
          <w:p w14:paraId="00000485" w14:textId="77777777" w:rsidR="005537F9" w:rsidRDefault="000D7614">
            <w:pPr>
              <w:spacing w:after="0"/>
              <w:jc w:val="center"/>
              <w:rPr>
                <w:color w:val="000000"/>
              </w:rPr>
            </w:pPr>
            <w:r>
              <w:rPr>
                <w:color w:val="000000"/>
              </w:rPr>
              <w:t>36</w:t>
            </w:r>
          </w:p>
        </w:tc>
        <w:tc>
          <w:tcPr>
            <w:tcW w:w="1620" w:type="dxa"/>
            <w:tcBorders>
              <w:top w:val="nil"/>
              <w:left w:val="nil"/>
              <w:bottom w:val="nil"/>
              <w:right w:val="nil"/>
            </w:tcBorders>
            <w:shd w:val="clear" w:color="auto" w:fill="auto"/>
            <w:vAlign w:val="center"/>
          </w:tcPr>
          <w:p w14:paraId="00000486" w14:textId="77777777" w:rsidR="005537F9" w:rsidRDefault="000D7614">
            <w:pPr>
              <w:spacing w:after="0"/>
              <w:jc w:val="center"/>
              <w:rPr>
                <w:color w:val="000000"/>
              </w:rPr>
            </w:pPr>
            <w:r>
              <w:rPr>
                <w:color w:val="000000"/>
              </w:rPr>
              <w:t>57</w:t>
            </w:r>
          </w:p>
        </w:tc>
        <w:tc>
          <w:tcPr>
            <w:tcW w:w="1620" w:type="dxa"/>
            <w:tcBorders>
              <w:top w:val="nil"/>
              <w:left w:val="nil"/>
              <w:bottom w:val="nil"/>
              <w:right w:val="nil"/>
            </w:tcBorders>
            <w:shd w:val="clear" w:color="auto" w:fill="auto"/>
            <w:vAlign w:val="center"/>
          </w:tcPr>
          <w:p w14:paraId="00000487" w14:textId="77777777" w:rsidR="005537F9" w:rsidRDefault="000D7614">
            <w:pPr>
              <w:spacing w:after="0"/>
              <w:jc w:val="center"/>
              <w:rPr>
                <w:color w:val="000000"/>
              </w:rPr>
            </w:pPr>
            <w:r>
              <w:rPr>
                <w:color w:val="000000"/>
              </w:rPr>
              <w:t>7</w:t>
            </w:r>
          </w:p>
        </w:tc>
      </w:tr>
      <w:tr w:rsidR="005537F9" w14:paraId="0762D5C1" w14:textId="77777777">
        <w:trPr>
          <w:trHeight w:val="235"/>
        </w:trPr>
        <w:tc>
          <w:tcPr>
            <w:tcW w:w="1620" w:type="dxa"/>
            <w:tcBorders>
              <w:top w:val="nil"/>
              <w:left w:val="nil"/>
              <w:bottom w:val="nil"/>
              <w:right w:val="nil"/>
            </w:tcBorders>
            <w:shd w:val="clear" w:color="auto" w:fill="auto"/>
            <w:vAlign w:val="center"/>
          </w:tcPr>
          <w:p w14:paraId="00000488" w14:textId="77777777" w:rsidR="005537F9" w:rsidRDefault="000D7614">
            <w:pPr>
              <w:spacing w:after="0"/>
              <w:jc w:val="center"/>
              <w:rPr>
                <w:color w:val="000000"/>
              </w:rPr>
            </w:pPr>
            <w:r>
              <w:rPr>
                <w:color w:val="000000"/>
              </w:rPr>
              <w:t>2004</w:t>
            </w:r>
          </w:p>
        </w:tc>
        <w:tc>
          <w:tcPr>
            <w:tcW w:w="1659" w:type="dxa"/>
            <w:tcBorders>
              <w:top w:val="nil"/>
              <w:left w:val="nil"/>
              <w:bottom w:val="nil"/>
              <w:right w:val="nil"/>
            </w:tcBorders>
            <w:shd w:val="clear" w:color="auto" w:fill="auto"/>
            <w:vAlign w:val="center"/>
          </w:tcPr>
          <w:p w14:paraId="00000489" w14:textId="77777777" w:rsidR="005537F9" w:rsidRDefault="000D7614">
            <w:pPr>
              <w:spacing w:after="0"/>
              <w:jc w:val="center"/>
              <w:rPr>
                <w:color w:val="000000"/>
              </w:rPr>
            </w:pPr>
            <w:r>
              <w:rPr>
                <w:color w:val="000000"/>
              </w:rPr>
              <w:t>35.3</w:t>
            </w:r>
          </w:p>
        </w:tc>
        <w:tc>
          <w:tcPr>
            <w:tcW w:w="1620" w:type="dxa"/>
            <w:tcBorders>
              <w:top w:val="nil"/>
              <w:left w:val="nil"/>
              <w:bottom w:val="nil"/>
              <w:right w:val="nil"/>
            </w:tcBorders>
            <w:shd w:val="clear" w:color="auto" w:fill="auto"/>
            <w:vAlign w:val="center"/>
          </w:tcPr>
          <w:p w14:paraId="0000048A" w14:textId="77777777" w:rsidR="005537F9" w:rsidRDefault="000D7614">
            <w:pPr>
              <w:spacing w:after="0"/>
              <w:jc w:val="center"/>
              <w:rPr>
                <w:color w:val="000000"/>
              </w:rPr>
            </w:pPr>
            <w:r>
              <w:rPr>
                <w:color w:val="000000"/>
              </w:rPr>
              <w:t>56.5</w:t>
            </w:r>
          </w:p>
        </w:tc>
        <w:tc>
          <w:tcPr>
            <w:tcW w:w="1620" w:type="dxa"/>
            <w:tcBorders>
              <w:top w:val="nil"/>
              <w:left w:val="nil"/>
              <w:bottom w:val="nil"/>
              <w:right w:val="nil"/>
            </w:tcBorders>
            <w:shd w:val="clear" w:color="auto" w:fill="auto"/>
            <w:vAlign w:val="center"/>
          </w:tcPr>
          <w:p w14:paraId="0000048B" w14:textId="77777777" w:rsidR="005537F9" w:rsidRDefault="000D7614">
            <w:pPr>
              <w:spacing w:after="0"/>
              <w:jc w:val="center"/>
              <w:rPr>
                <w:color w:val="000000"/>
              </w:rPr>
            </w:pPr>
            <w:r>
              <w:rPr>
                <w:color w:val="000000"/>
              </w:rPr>
              <w:t>8.2</w:t>
            </w:r>
          </w:p>
        </w:tc>
      </w:tr>
      <w:tr w:rsidR="005537F9" w14:paraId="75AEF400" w14:textId="77777777">
        <w:trPr>
          <w:trHeight w:val="235"/>
        </w:trPr>
        <w:tc>
          <w:tcPr>
            <w:tcW w:w="1620" w:type="dxa"/>
            <w:tcBorders>
              <w:top w:val="nil"/>
              <w:left w:val="nil"/>
              <w:bottom w:val="nil"/>
              <w:right w:val="nil"/>
            </w:tcBorders>
            <w:shd w:val="clear" w:color="auto" w:fill="auto"/>
            <w:vAlign w:val="center"/>
          </w:tcPr>
          <w:p w14:paraId="0000048C" w14:textId="77777777" w:rsidR="005537F9" w:rsidRDefault="000D7614">
            <w:pPr>
              <w:spacing w:after="0"/>
              <w:jc w:val="center"/>
              <w:rPr>
                <w:color w:val="000000"/>
              </w:rPr>
            </w:pPr>
            <w:r>
              <w:rPr>
                <w:color w:val="000000"/>
              </w:rPr>
              <w:t>2005</w:t>
            </w:r>
          </w:p>
        </w:tc>
        <w:tc>
          <w:tcPr>
            <w:tcW w:w="1659" w:type="dxa"/>
            <w:tcBorders>
              <w:top w:val="nil"/>
              <w:left w:val="nil"/>
              <w:bottom w:val="nil"/>
              <w:right w:val="nil"/>
            </w:tcBorders>
            <w:shd w:val="clear" w:color="auto" w:fill="auto"/>
            <w:vAlign w:val="center"/>
          </w:tcPr>
          <w:p w14:paraId="0000048D" w14:textId="77777777" w:rsidR="005537F9" w:rsidRDefault="000D7614">
            <w:pPr>
              <w:spacing w:after="0"/>
              <w:jc w:val="center"/>
              <w:rPr>
                <w:color w:val="000000"/>
              </w:rPr>
            </w:pPr>
            <w:r>
              <w:rPr>
                <w:color w:val="000000"/>
              </w:rPr>
              <w:t>36</w:t>
            </w:r>
          </w:p>
        </w:tc>
        <w:tc>
          <w:tcPr>
            <w:tcW w:w="1620" w:type="dxa"/>
            <w:tcBorders>
              <w:top w:val="nil"/>
              <w:left w:val="nil"/>
              <w:bottom w:val="nil"/>
              <w:right w:val="nil"/>
            </w:tcBorders>
            <w:shd w:val="clear" w:color="auto" w:fill="auto"/>
            <w:vAlign w:val="center"/>
          </w:tcPr>
          <w:p w14:paraId="0000048E" w14:textId="77777777" w:rsidR="005537F9" w:rsidRDefault="000D7614">
            <w:pPr>
              <w:spacing w:after="0"/>
              <w:jc w:val="center"/>
              <w:rPr>
                <w:color w:val="000000"/>
              </w:rPr>
            </w:pPr>
            <w:r>
              <w:rPr>
                <w:color w:val="000000"/>
              </w:rPr>
              <w:t>57</w:t>
            </w:r>
          </w:p>
        </w:tc>
        <w:tc>
          <w:tcPr>
            <w:tcW w:w="1620" w:type="dxa"/>
            <w:tcBorders>
              <w:top w:val="nil"/>
              <w:left w:val="nil"/>
              <w:bottom w:val="nil"/>
              <w:right w:val="nil"/>
            </w:tcBorders>
            <w:shd w:val="clear" w:color="auto" w:fill="auto"/>
            <w:vAlign w:val="center"/>
          </w:tcPr>
          <w:p w14:paraId="0000048F" w14:textId="77777777" w:rsidR="005537F9" w:rsidRDefault="000D7614">
            <w:pPr>
              <w:spacing w:after="0"/>
              <w:jc w:val="center"/>
              <w:rPr>
                <w:color w:val="000000"/>
              </w:rPr>
            </w:pPr>
            <w:r>
              <w:rPr>
                <w:color w:val="000000"/>
              </w:rPr>
              <w:t>7</w:t>
            </w:r>
          </w:p>
        </w:tc>
      </w:tr>
      <w:tr w:rsidR="005537F9" w14:paraId="53D38841" w14:textId="77777777">
        <w:trPr>
          <w:trHeight w:val="235"/>
        </w:trPr>
        <w:tc>
          <w:tcPr>
            <w:tcW w:w="1620" w:type="dxa"/>
            <w:tcBorders>
              <w:top w:val="nil"/>
              <w:left w:val="nil"/>
              <w:bottom w:val="nil"/>
              <w:right w:val="nil"/>
            </w:tcBorders>
            <w:shd w:val="clear" w:color="auto" w:fill="auto"/>
            <w:vAlign w:val="center"/>
          </w:tcPr>
          <w:p w14:paraId="00000490" w14:textId="77777777" w:rsidR="005537F9" w:rsidRDefault="000D7614">
            <w:pPr>
              <w:spacing w:after="0"/>
              <w:jc w:val="center"/>
              <w:rPr>
                <w:color w:val="000000"/>
              </w:rPr>
            </w:pPr>
            <w:r>
              <w:rPr>
                <w:color w:val="000000"/>
              </w:rPr>
              <w:t>2005</w:t>
            </w:r>
          </w:p>
        </w:tc>
        <w:tc>
          <w:tcPr>
            <w:tcW w:w="1659" w:type="dxa"/>
            <w:tcBorders>
              <w:top w:val="nil"/>
              <w:left w:val="nil"/>
              <w:bottom w:val="nil"/>
              <w:right w:val="nil"/>
            </w:tcBorders>
            <w:shd w:val="clear" w:color="auto" w:fill="auto"/>
            <w:vAlign w:val="center"/>
          </w:tcPr>
          <w:p w14:paraId="00000491" w14:textId="77777777" w:rsidR="005537F9" w:rsidRDefault="000D7614">
            <w:pPr>
              <w:spacing w:after="0"/>
              <w:jc w:val="center"/>
              <w:rPr>
                <w:color w:val="000000"/>
              </w:rPr>
            </w:pPr>
            <w:r>
              <w:rPr>
                <w:color w:val="000000"/>
              </w:rPr>
              <w:t>35.3</w:t>
            </w:r>
          </w:p>
        </w:tc>
        <w:tc>
          <w:tcPr>
            <w:tcW w:w="1620" w:type="dxa"/>
            <w:tcBorders>
              <w:top w:val="nil"/>
              <w:left w:val="nil"/>
              <w:bottom w:val="nil"/>
              <w:right w:val="nil"/>
            </w:tcBorders>
            <w:shd w:val="clear" w:color="auto" w:fill="auto"/>
            <w:vAlign w:val="center"/>
          </w:tcPr>
          <w:p w14:paraId="00000492" w14:textId="77777777" w:rsidR="005537F9" w:rsidRDefault="000D7614">
            <w:pPr>
              <w:spacing w:after="0"/>
              <w:jc w:val="center"/>
              <w:rPr>
                <w:color w:val="000000"/>
              </w:rPr>
            </w:pPr>
            <w:r>
              <w:rPr>
                <w:color w:val="000000"/>
              </w:rPr>
              <w:t>56.5</w:t>
            </w:r>
          </w:p>
        </w:tc>
        <w:tc>
          <w:tcPr>
            <w:tcW w:w="1620" w:type="dxa"/>
            <w:tcBorders>
              <w:top w:val="nil"/>
              <w:left w:val="nil"/>
              <w:bottom w:val="nil"/>
              <w:right w:val="nil"/>
            </w:tcBorders>
            <w:shd w:val="clear" w:color="auto" w:fill="auto"/>
            <w:vAlign w:val="center"/>
          </w:tcPr>
          <w:p w14:paraId="00000493" w14:textId="77777777" w:rsidR="005537F9" w:rsidRDefault="000D7614">
            <w:pPr>
              <w:spacing w:after="0"/>
              <w:jc w:val="center"/>
              <w:rPr>
                <w:color w:val="000000"/>
              </w:rPr>
            </w:pPr>
            <w:r>
              <w:rPr>
                <w:color w:val="000000"/>
              </w:rPr>
              <w:t>8.2</w:t>
            </w:r>
          </w:p>
        </w:tc>
      </w:tr>
      <w:tr w:rsidR="005537F9" w14:paraId="751F00F3" w14:textId="77777777">
        <w:trPr>
          <w:trHeight w:val="235"/>
        </w:trPr>
        <w:tc>
          <w:tcPr>
            <w:tcW w:w="1620" w:type="dxa"/>
            <w:tcBorders>
              <w:top w:val="nil"/>
              <w:left w:val="nil"/>
              <w:bottom w:val="nil"/>
              <w:right w:val="nil"/>
            </w:tcBorders>
            <w:shd w:val="clear" w:color="auto" w:fill="auto"/>
            <w:vAlign w:val="center"/>
          </w:tcPr>
          <w:p w14:paraId="00000494" w14:textId="77777777" w:rsidR="005537F9" w:rsidRDefault="000D7614">
            <w:pPr>
              <w:spacing w:after="0"/>
              <w:jc w:val="center"/>
              <w:rPr>
                <w:color w:val="000000"/>
              </w:rPr>
            </w:pPr>
            <w:r>
              <w:rPr>
                <w:color w:val="000000"/>
              </w:rPr>
              <w:t>2006</w:t>
            </w:r>
          </w:p>
        </w:tc>
        <w:tc>
          <w:tcPr>
            <w:tcW w:w="1659" w:type="dxa"/>
            <w:tcBorders>
              <w:top w:val="nil"/>
              <w:left w:val="nil"/>
              <w:bottom w:val="nil"/>
              <w:right w:val="nil"/>
            </w:tcBorders>
            <w:shd w:val="clear" w:color="auto" w:fill="auto"/>
            <w:vAlign w:val="center"/>
          </w:tcPr>
          <w:p w14:paraId="00000495"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96" w14:textId="77777777" w:rsidR="005537F9" w:rsidRDefault="000D7614">
            <w:pPr>
              <w:spacing w:after="0"/>
              <w:jc w:val="center"/>
              <w:rPr>
                <w:color w:val="000000"/>
              </w:rPr>
            </w:pPr>
            <w:r>
              <w:rPr>
                <w:color w:val="000000"/>
              </w:rPr>
              <w:t>55</w:t>
            </w:r>
          </w:p>
        </w:tc>
        <w:tc>
          <w:tcPr>
            <w:tcW w:w="1620" w:type="dxa"/>
            <w:tcBorders>
              <w:top w:val="nil"/>
              <w:left w:val="nil"/>
              <w:bottom w:val="nil"/>
              <w:right w:val="nil"/>
            </w:tcBorders>
            <w:shd w:val="clear" w:color="auto" w:fill="auto"/>
            <w:vAlign w:val="center"/>
          </w:tcPr>
          <w:p w14:paraId="00000497" w14:textId="77777777" w:rsidR="005537F9" w:rsidRDefault="000D7614">
            <w:pPr>
              <w:spacing w:after="0"/>
              <w:jc w:val="center"/>
              <w:rPr>
                <w:color w:val="000000"/>
              </w:rPr>
            </w:pPr>
            <w:r>
              <w:rPr>
                <w:color w:val="000000"/>
              </w:rPr>
              <w:t>6</w:t>
            </w:r>
          </w:p>
        </w:tc>
      </w:tr>
      <w:tr w:rsidR="005537F9" w14:paraId="4174543A" w14:textId="77777777">
        <w:trPr>
          <w:trHeight w:val="235"/>
        </w:trPr>
        <w:tc>
          <w:tcPr>
            <w:tcW w:w="1620" w:type="dxa"/>
            <w:tcBorders>
              <w:top w:val="nil"/>
              <w:left w:val="nil"/>
              <w:bottom w:val="nil"/>
              <w:right w:val="nil"/>
            </w:tcBorders>
            <w:shd w:val="clear" w:color="auto" w:fill="auto"/>
            <w:vAlign w:val="center"/>
          </w:tcPr>
          <w:p w14:paraId="00000498" w14:textId="77777777" w:rsidR="005537F9" w:rsidRDefault="000D7614">
            <w:pPr>
              <w:spacing w:after="0"/>
              <w:jc w:val="center"/>
              <w:rPr>
                <w:color w:val="000000"/>
              </w:rPr>
            </w:pPr>
            <w:r>
              <w:rPr>
                <w:color w:val="000000"/>
              </w:rPr>
              <w:t>2006</w:t>
            </w:r>
          </w:p>
        </w:tc>
        <w:tc>
          <w:tcPr>
            <w:tcW w:w="1659" w:type="dxa"/>
            <w:tcBorders>
              <w:top w:val="nil"/>
              <w:left w:val="nil"/>
              <w:bottom w:val="nil"/>
              <w:right w:val="nil"/>
            </w:tcBorders>
            <w:shd w:val="clear" w:color="auto" w:fill="auto"/>
            <w:vAlign w:val="center"/>
          </w:tcPr>
          <w:p w14:paraId="00000499" w14:textId="77777777" w:rsidR="005537F9" w:rsidRDefault="000D7614">
            <w:pPr>
              <w:spacing w:after="0"/>
              <w:jc w:val="center"/>
              <w:rPr>
                <w:color w:val="000000"/>
              </w:rPr>
            </w:pPr>
            <w:r>
              <w:rPr>
                <w:color w:val="000000"/>
              </w:rPr>
              <w:t>38.54</w:t>
            </w:r>
          </w:p>
        </w:tc>
        <w:tc>
          <w:tcPr>
            <w:tcW w:w="1620" w:type="dxa"/>
            <w:tcBorders>
              <w:top w:val="nil"/>
              <w:left w:val="nil"/>
              <w:bottom w:val="nil"/>
              <w:right w:val="nil"/>
            </w:tcBorders>
            <w:shd w:val="clear" w:color="auto" w:fill="auto"/>
            <w:vAlign w:val="center"/>
          </w:tcPr>
          <w:p w14:paraId="0000049A" w14:textId="77777777" w:rsidR="005537F9" w:rsidRDefault="000D7614">
            <w:pPr>
              <w:spacing w:after="0"/>
              <w:jc w:val="center"/>
              <w:rPr>
                <w:color w:val="000000"/>
              </w:rPr>
            </w:pPr>
            <w:r>
              <w:rPr>
                <w:color w:val="000000"/>
              </w:rPr>
              <w:t>54.35</w:t>
            </w:r>
          </w:p>
        </w:tc>
        <w:tc>
          <w:tcPr>
            <w:tcW w:w="1620" w:type="dxa"/>
            <w:tcBorders>
              <w:top w:val="nil"/>
              <w:left w:val="nil"/>
              <w:bottom w:val="nil"/>
              <w:right w:val="nil"/>
            </w:tcBorders>
            <w:shd w:val="clear" w:color="auto" w:fill="auto"/>
            <w:vAlign w:val="center"/>
          </w:tcPr>
          <w:p w14:paraId="0000049B" w14:textId="77777777" w:rsidR="005537F9" w:rsidRDefault="000D7614">
            <w:pPr>
              <w:spacing w:after="0"/>
              <w:jc w:val="center"/>
              <w:rPr>
                <w:color w:val="000000"/>
              </w:rPr>
            </w:pPr>
            <w:r>
              <w:rPr>
                <w:color w:val="000000"/>
              </w:rPr>
              <w:t>7.11</w:t>
            </w:r>
          </w:p>
        </w:tc>
      </w:tr>
      <w:tr w:rsidR="005537F9" w14:paraId="26D008EB" w14:textId="77777777">
        <w:trPr>
          <w:trHeight w:val="235"/>
        </w:trPr>
        <w:tc>
          <w:tcPr>
            <w:tcW w:w="1620" w:type="dxa"/>
            <w:tcBorders>
              <w:top w:val="nil"/>
              <w:left w:val="nil"/>
              <w:bottom w:val="nil"/>
              <w:right w:val="nil"/>
            </w:tcBorders>
            <w:shd w:val="clear" w:color="auto" w:fill="auto"/>
            <w:vAlign w:val="center"/>
          </w:tcPr>
          <w:p w14:paraId="0000049C" w14:textId="77777777" w:rsidR="005537F9" w:rsidRDefault="000D7614">
            <w:pPr>
              <w:spacing w:after="0"/>
              <w:jc w:val="center"/>
              <w:rPr>
                <w:color w:val="000000"/>
              </w:rPr>
            </w:pPr>
            <w:r>
              <w:rPr>
                <w:color w:val="000000"/>
              </w:rPr>
              <w:t>2007</w:t>
            </w:r>
          </w:p>
        </w:tc>
        <w:tc>
          <w:tcPr>
            <w:tcW w:w="1659" w:type="dxa"/>
            <w:tcBorders>
              <w:top w:val="nil"/>
              <w:left w:val="nil"/>
              <w:bottom w:val="nil"/>
              <w:right w:val="nil"/>
            </w:tcBorders>
            <w:shd w:val="clear" w:color="auto" w:fill="auto"/>
            <w:vAlign w:val="center"/>
          </w:tcPr>
          <w:p w14:paraId="0000049D"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9E" w14:textId="77777777" w:rsidR="005537F9" w:rsidRDefault="000D7614">
            <w:pPr>
              <w:spacing w:after="0"/>
              <w:jc w:val="center"/>
              <w:rPr>
                <w:color w:val="000000"/>
              </w:rPr>
            </w:pPr>
            <w:r>
              <w:rPr>
                <w:color w:val="000000"/>
              </w:rPr>
              <w:t>55</w:t>
            </w:r>
          </w:p>
        </w:tc>
        <w:tc>
          <w:tcPr>
            <w:tcW w:w="1620" w:type="dxa"/>
            <w:tcBorders>
              <w:top w:val="nil"/>
              <w:left w:val="nil"/>
              <w:bottom w:val="nil"/>
              <w:right w:val="nil"/>
            </w:tcBorders>
            <w:shd w:val="clear" w:color="auto" w:fill="auto"/>
            <w:vAlign w:val="center"/>
          </w:tcPr>
          <w:p w14:paraId="0000049F" w14:textId="77777777" w:rsidR="005537F9" w:rsidRDefault="000D7614">
            <w:pPr>
              <w:spacing w:after="0"/>
              <w:jc w:val="center"/>
              <w:rPr>
                <w:color w:val="000000"/>
              </w:rPr>
            </w:pPr>
            <w:r>
              <w:rPr>
                <w:color w:val="000000"/>
              </w:rPr>
              <w:t>6</w:t>
            </w:r>
          </w:p>
        </w:tc>
      </w:tr>
      <w:tr w:rsidR="005537F9" w14:paraId="15F2DCAA" w14:textId="77777777">
        <w:trPr>
          <w:trHeight w:val="235"/>
        </w:trPr>
        <w:tc>
          <w:tcPr>
            <w:tcW w:w="1620" w:type="dxa"/>
            <w:tcBorders>
              <w:top w:val="nil"/>
              <w:left w:val="nil"/>
              <w:bottom w:val="nil"/>
              <w:right w:val="nil"/>
            </w:tcBorders>
            <w:shd w:val="clear" w:color="auto" w:fill="auto"/>
            <w:vAlign w:val="center"/>
          </w:tcPr>
          <w:p w14:paraId="000004A0" w14:textId="77777777" w:rsidR="005537F9" w:rsidRDefault="000D7614">
            <w:pPr>
              <w:spacing w:after="0"/>
              <w:jc w:val="center"/>
              <w:rPr>
                <w:color w:val="000000"/>
              </w:rPr>
            </w:pPr>
            <w:r>
              <w:rPr>
                <w:color w:val="000000"/>
              </w:rPr>
              <w:t>2007</w:t>
            </w:r>
          </w:p>
        </w:tc>
        <w:tc>
          <w:tcPr>
            <w:tcW w:w="1659" w:type="dxa"/>
            <w:tcBorders>
              <w:top w:val="nil"/>
              <w:left w:val="nil"/>
              <w:bottom w:val="nil"/>
              <w:right w:val="nil"/>
            </w:tcBorders>
            <w:shd w:val="clear" w:color="auto" w:fill="auto"/>
            <w:vAlign w:val="center"/>
          </w:tcPr>
          <w:p w14:paraId="000004A1" w14:textId="77777777" w:rsidR="005537F9" w:rsidRDefault="000D7614">
            <w:pPr>
              <w:spacing w:after="0"/>
              <w:jc w:val="center"/>
              <w:rPr>
                <w:color w:val="000000"/>
              </w:rPr>
            </w:pPr>
            <w:r>
              <w:rPr>
                <w:color w:val="000000"/>
              </w:rPr>
              <w:t>38.54</w:t>
            </w:r>
          </w:p>
        </w:tc>
        <w:tc>
          <w:tcPr>
            <w:tcW w:w="1620" w:type="dxa"/>
            <w:tcBorders>
              <w:top w:val="nil"/>
              <w:left w:val="nil"/>
              <w:bottom w:val="nil"/>
              <w:right w:val="nil"/>
            </w:tcBorders>
            <w:shd w:val="clear" w:color="auto" w:fill="auto"/>
            <w:vAlign w:val="center"/>
          </w:tcPr>
          <w:p w14:paraId="000004A2" w14:textId="77777777" w:rsidR="005537F9" w:rsidRDefault="000D7614">
            <w:pPr>
              <w:spacing w:after="0"/>
              <w:jc w:val="center"/>
              <w:rPr>
                <w:color w:val="000000"/>
              </w:rPr>
            </w:pPr>
            <w:r>
              <w:rPr>
                <w:color w:val="000000"/>
              </w:rPr>
              <w:t>54.35</w:t>
            </w:r>
          </w:p>
        </w:tc>
        <w:tc>
          <w:tcPr>
            <w:tcW w:w="1620" w:type="dxa"/>
            <w:tcBorders>
              <w:top w:val="nil"/>
              <w:left w:val="nil"/>
              <w:bottom w:val="nil"/>
              <w:right w:val="nil"/>
            </w:tcBorders>
            <w:shd w:val="clear" w:color="auto" w:fill="auto"/>
            <w:vAlign w:val="center"/>
          </w:tcPr>
          <w:p w14:paraId="000004A3" w14:textId="77777777" w:rsidR="005537F9" w:rsidRDefault="000D7614">
            <w:pPr>
              <w:spacing w:after="0"/>
              <w:jc w:val="center"/>
              <w:rPr>
                <w:color w:val="000000"/>
              </w:rPr>
            </w:pPr>
            <w:r>
              <w:rPr>
                <w:color w:val="000000"/>
              </w:rPr>
              <w:t>7.11</w:t>
            </w:r>
          </w:p>
        </w:tc>
      </w:tr>
      <w:tr w:rsidR="005537F9" w14:paraId="21082F90" w14:textId="77777777">
        <w:trPr>
          <w:trHeight w:val="235"/>
        </w:trPr>
        <w:tc>
          <w:tcPr>
            <w:tcW w:w="1620" w:type="dxa"/>
            <w:tcBorders>
              <w:top w:val="nil"/>
              <w:left w:val="nil"/>
              <w:bottom w:val="nil"/>
              <w:right w:val="nil"/>
            </w:tcBorders>
            <w:shd w:val="clear" w:color="auto" w:fill="auto"/>
            <w:vAlign w:val="center"/>
          </w:tcPr>
          <w:p w14:paraId="000004A4" w14:textId="77777777" w:rsidR="005537F9" w:rsidRDefault="000D7614">
            <w:pPr>
              <w:spacing w:after="0"/>
              <w:jc w:val="center"/>
              <w:rPr>
                <w:color w:val="000000"/>
              </w:rPr>
            </w:pPr>
            <w:r>
              <w:rPr>
                <w:color w:val="000000"/>
              </w:rPr>
              <w:t>2008</w:t>
            </w:r>
          </w:p>
        </w:tc>
        <w:tc>
          <w:tcPr>
            <w:tcW w:w="1659" w:type="dxa"/>
            <w:tcBorders>
              <w:top w:val="nil"/>
              <w:left w:val="nil"/>
              <w:bottom w:val="nil"/>
              <w:right w:val="nil"/>
            </w:tcBorders>
            <w:shd w:val="clear" w:color="auto" w:fill="auto"/>
            <w:vAlign w:val="center"/>
          </w:tcPr>
          <w:p w14:paraId="000004A5"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A6" w14:textId="77777777" w:rsidR="005537F9" w:rsidRDefault="000D7614">
            <w:pPr>
              <w:spacing w:after="0"/>
              <w:jc w:val="center"/>
              <w:rPr>
                <w:color w:val="000000"/>
              </w:rPr>
            </w:pPr>
            <w:r>
              <w:rPr>
                <w:color w:val="000000"/>
              </w:rPr>
              <w:t>57</w:t>
            </w:r>
          </w:p>
        </w:tc>
        <w:tc>
          <w:tcPr>
            <w:tcW w:w="1620" w:type="dxa"/>
            <w:tcBorders>
              <w:top w:val="nil"/>
              <w:left w:val="nil"/>
              <w:bottom w:val="nil"/>
              <w:right w:val="nil"/>
            </w:tcBorders>
            <w:shd w:val="clear" w:color="auto" w:fill="auto"/>
            <w:vAlign w:val="center"/>
          </w:tcPr>
          <w:p w14:paraId="000004A7" w14:textId="77777777" w:rsidR="005537F9" w:rsidRDefault="000D7614">
            <w:pPr>
              <w:spacing w:after="0"/>
              <w:jc w:val="center"/>
              <w:rPr>
                <w:color w:val="000000"/>
              </w:rPr>
            </w:pPr>
            <w:r>
              <w:rPr>
                <w:color w:val="000000"/>
              </w:rPr>
              <w:t>4</w:t>
            </w:r>
          </w:p>
        </w:tc>
      </w:tr>
      <w:tr w:rsidR="005537F9" w14:paraId="52157DEE" w14:textId="77777777">
        <w:trPr>
          <w:trHeight w:val="235"/>
        </w:trPr>
        <w:tc>
          <w:tcPr>
            <w:tcW w:w="1620" w:type="dxa"/>
            <w:tcBorders>
              <w:top w:val="nil"/>
              <w:left w:val="nil"/>
              <w:bottom w:val="nil"/>
              <w:right w:val="nil"/>
            </w:tcBorders>
            <w:shd w:val="clear" w:color="auto" w:fill="auto"/>
            <w:vAlign w:val="center"/>
          </w:tcPr>
          <w:p w14:paraId="000004A8" w14:textId="77777777" w:rsidR="005537F9" w:rsidRDefault="000D7614">
            <w:pPr>
              <w:spacing w:after="0"/>
              <w:jc w:val="center"/>
              <w:rPr>
                <w:color w:val="000000"/>
              </w:rPr>
            </w:pPr>
            <w:r>
              <w:rPr>
                <w:color w:val="000000"/>
              </w:rPr>
              <w:t>2008</w:t>
            </w:r>
          </w:p>
        </w:tc>
        <w:tc>
          <w:tcPr>
            <w:tcW w:w="1659" w:type="dxa"/>
            <w:tcBorders>
              <w:top w:val="nil"/>
              <w:left w:val="nil"/>
              <w:bottom w:val="nil"/>
              <w:right w:val="nil"/>
            </w:tcBorders>
            <w:shd w:val="clear" w:color="auto" w:fill="auto"/>
            <w:vAlign w:val="center"/>
          </w:tcPr>
          <w:p w14:paraId="000004A9" w14:textId="77777777" w:rsidR="005537F9" w:rsidRDefault="000D7614">
            <w:pPr>
              <w:spacing w:after="0"/>
              <w:jc w:val="center"/>
              <w:rPr>
                <w:color w:val="000000"/>
              </w:rPr>
            </w:pPr>
            <w:r>
              <w:rPr>
                <w:color w:val="000000"/>
              </w:rPr>
              <w:t>38.69</w:t>
            </w:r>
          </w:p>
        </w:tc>
        <w:tc>
          <w:tcPr>
            <w:tcW w:w="1620" w:type="dxa"/>
            <w:tcBorders>
              <w:top w:val="nil"/>
              <w:left w:val="nil"/>
              <w:bottom w:val="nil"/>
              <w:right w:val="nil"/>
            </w:tcBorders>
            <w:shd w:val="clear" w:color="auto" w:fill="auto"/>
            <w:vAlign w:val="center"/>
          </w:tcPr>
          <w:p w14:paraId="000004AA" w14:textId="77777777" w:rsidR="005537F9" w:rsidRDefault="000D7614">
            <w:pPr>
              <w:spacing w:after="0"/>
              <w:jc w:val="center"/>
              <w:rPr>
                <w:color w:val="000000"/>
              </w:rPr>
            </w:pPr>
            <w:r>
              <w:rPr>
                <w:color w:val="000000"/>
              </w:rPr>
              <w:t>56.55</w:t>
            </w:r>
          </w:p>
        </w:tc>
        <w:tc>
          <w:tcPr>
            <w:tcW w:w="1620" w:type="dxa"/>
            <w:tcBorders>
              <w:top w:val="nil"/>
              <w:left w:val="nil"/>
              <w:bottom w:val="nil"/>
              <w:right w:val="nil"/>
            </w:tcBorders>
            <w:shd w:val="clear" w:color="auto" w:fill="auto"/>
            <w:vAlign w:val="center"/>
          </w:tcPr>
          <w:p w14:paraId="000004AB" w14:textId="77777777" w:rsidR="005537F9" w:rsidRDefault="000D7614">
            <w:pPr>
              <w:spacing w:after="0"/>
              <w:jc w:val="center"/>
              <w:rPr>
                <w:color w:val="000000"/>
              </w:rPr>
            </w:pPr>
            <w:r>
              <w:rPr>
                <w:color w:val="000000"/>
              </w:rPr>
              <w:t>4.76</w:t>
            </w:r>
          </w:p>
        </w:tc>
      </w:tr>
      <w:tr w:rsidR="005537F9" w14:paraId="1D8CEC67" w14:textId="77777777">
        <w:trPr>
          <w:trHeight w:val="235"/>
        </w:trPr>
        <w:tc>
          <w:tcPr>
            <w:tcW w:w="1620" w:type="dxa"/>
            <w:tcBorders>
              <w:top w:val="nil"/>
              <w:left w:val="nil"/>
              <w:bottom w:val="nil"/>
              <w:right w:val="nil"/>
            </w:tcBorders>
            <w:shd w:val="clear" w:color="auto" w:fill="auto"/>
            <w:vAlign w:val="center"/>
          </w:tcPr>
          <w:p w14:paraId="000004AC" w14:textId="77777777" w:rsidR="005537F9" w:rsidRDefault="000D7614">
            <w:pPr>
              <w:spacing w:after="0"/>
              <w:jc w:val="center"/>
              <w:rPr>
                <w:color w:val="000000"/>
              </w:rPr>
            </w:pPr>
            <w:r>
              <w:rPr>
                <w:color w:val="000000"/>
              </w:rPr>
              <w:t>2009</w:t>
            </w:r>
          </w:p>
        </w:tc>
        <w:tc>
          <w:tcPr>
            <w:tcW w:w="1659" w:type="dxa"/>
            <w:tcBorders>
              <w:top w:val="nil"/>
              <w:left w:val="nil"/>
              <w:bottom w:val="nil"/>
              <w:right w:val="nil"/>
            </w:tcBorders>
            <w:shd w:val="clear" w:color="auto" w:fill="auto"/>
            <w:vAlign w:val="center"/>
          </w:tcPr>
          <w:p w14:paraId="000004AD" w14:textId="77777777" w:rsidR="005537F9" w:rsidRDefault="000D7614">
            <w:pPr>
              <w:spacing w:after="0"/>
              <w:jc w:val="center"/>
              <w:rPr>
                <w:color w:val="000000"/>
              </w:rPr>
            </w:pPr>
            <w:r>
              <w:rPr>
                <w:color w:val="000000"/>
              </w:rPr>
              <w:t>39</w:t>
            </w:r>
          </w:p>
        </w:tc>
        <w:tc>
          <w:tcPr>
            <w:tcW w:w="1620" w:type="dxa"/>
            <w:tcBorders>
              <w:top w:val="nil"/>
              <w:left w:val="nil"/>
              <w:bottom w:val="nil"/>
              <w:right w:val="nil"/>
            </w:tcBorders>
            <w:shd w:val="clear" w:color="auto" w:fill="auto"/>
            <w:vAlign w:val="center"/>
          </w:tcPr>
          <w:p w14:paraId="000004AE" w14:textId="77777777" w:rsidR="005537F9" w:rsidRDefault="000D7614">
            <w:pPr>
              <w:spacing w:after="0"/>
              <w:jc w:val="center"/>
              <w:rPr>
                <w:color w:val="000000"/>
              </w:rPr>
            </w:pPr>
            <w:r>
              <w:rPr>
                <w:color w:val="000000"/>
              </w:rPr>
              <w:t>57</w:t>
            </w:r>
          </w:p>
        </w:tc>
        <w:tc>
          <w:tcPr>
            <w:tcW w:w="1620" w:type="dxa"/>
            <w:tcBorders>
              <w:top w:val="nil"/>
              <w:left w:val="nil"/>
              <w:bottom w:val="nil"/>
              <w:right w:val="nil"/>
            </w:tcBorders>
            <w:shd w:val="clear" w:color="auto" w:fill="auto"/>
            <w:vAlign w:val="center"/>
          </w:tcPr>
          <w:p w14:paraId="000004AF" w14:textId="77777777" w:rsidR="005537F9" w:rsidRDefault="000D7614">
            <w:pPr>
              <w:spacing w:after="0"/>
              <w:jc w:val="center"/>
              <w:rPr>
                <w:color w:val="000000"/>
              </w:rPr>
            </w:pPr>
            <w:r>
              <w:rPr>
                <w:color w:val="000000"/>
              </w:rPr>
              <w:t>4</w:t>
            </w:r>
          </w:p>
        </w:tc>
      </w:tr>
      <w:tr w:rsidR="005537F9" w14:paraId="4255F632" w14:textId="77777777">
        <w:trPr>
          <w:trHeight w:val="235"/>
        </w:trPr>
        <w:tc>
          <w:tcPr>
            <w:tcW w:w="1620" w:type="dxa"/>
            <w:tcBorders>
              <w:top w:val="nil"/>
              <w:left w:val="nil"/>
              <w:bottom w:val="nil"/>
              <w:right w:val="nil"/>
            </w:tcBorders>
            <w:shd w:val="clear" w:color="auto" w:fill="auto"/>
            <w:vAlign w:val="center"/>
          </w:tcPr>
          <w:p w14:paraId="000004B0" w14:textId="77777777" w:rsidR="005537F9" w:rsidRDefault="000D7614">
            <w:pPr>
              <w:spacing w:after="0"/>
              <w:jc w:val="center"/>
              <w:rPr>
                <w:color w:val="000000"/>
              </w:rPr>
            </w:pPr>
            <w:r>
              <w:rPr>
                <w:color w:val="000000"/>
              </w:rPr>
              <w:t>2009</w:t>
            </w:r>
          </w:p>
        </w:tc>
        <w:tc>
          <w:tcPr>
            <w:tcW w:w="1659" w:type="dxa"/>
            <w:tcBorders>
              <w:top w:val="nil"/>
              <w:left w:val="nil"/>
              <w:bottom w:val="nil"/>
              <w:right w:val="nil"/>
            </w:tcBorders>
            <w:shd w:val="clear" w:color="auto" w:fill="auto"/>
            <w:vAlign w:val="center"/>
          </w:tcPr>
          <w:p w14:paraId="000004B1" w14:textId="77777777" w:rsidR="005537F9" w:rsidRDefault="000D7614">
            <w:pPr>
              <w:spacing w:after="0"/>
              <w:jc w:val="center"/>
              <w:rPr>
                <w:color w:val="000000"/>
              </w:rPr>
            </w:pPr>
            <w:r>
              <w:rPr>
                <w:color w:val="000000"/>
              </w:rPr>
              <w:t>38.69</w:t>
            </w:r>
          </w:p>
        </w:tc>
        <w:tc>
          <w:tcPr>
            <w:tcW w:w="1620" w:type="dxa"/>
            <w:tcBorders>
              <w:top w:val="nil"/>
              <w:left w:val="nil"/>
              <w:bottom w:val="nil"/>
              <w:right w:val="nil"/>
            </w:tcBorders>
            <w:shd w:val="clear" w:color="auto" w:fill="auto"/>
            <w:vAlign w:val="center"/>
          </w:tcPr>
          <w:p w14:paraId="000004B2" w14:textId="77777777" w:rsidR="005537F9" w:rsidRDefault="000D7614">
            <w:pPr>
              <w:spacing w:after="0"/>
              <w:jc w:val="center"/>
              <w:rPr>
                <w:color w:val="000000"/>
              </w:rPr>
            </w:pPr>
            <w:r>
              <w:rPr>
                <w:color w:val="000000"/>
              </w:rPr>
              <w:t>56.55</w:t>
            </w:r>
          </w:p>
        </w:tc>
        <w:tc>
          <w:tcPr>
            <w:tcW w:w="1620" w:type="dxa"/>
            <w:tcBorders>
              <w:top w:val="nil"/>
              <w:left w:val="nil"/>
              <w:bottom w:val="nil"/>
              <w:right w:val="nil"/>
            </w:tcBorders>
            <w:shd w:val="clear" w:color="auto" w:fill="auto"/>
            <w:vAlign w:val="center"/>
          </w:tcPr>
          <w:p w14:paraId="000004B3" w14:textId="77777777" w:rsidR="005537F9" w:rsidRDefault="000D7614">
            <w:pPr>
              <w:spacing w:after="0"/>
              <w:jc w:val="center"/>
              <w:rPr>
                <w:color w:val="000000"/>
              </w:rPr>
            </w:pPr>
            <w:r>
              <w:rPr>
                <w:color w:val="000000"/>
              </w:rPr>
              <w:t>4.76</w:t>
            </w:r>
          </w:p>
        </w:tc>
      </w:tr>
      <w:tr w:rsidR="005537F9" w14:paraId="76D2C0A4" w14:textId="77777777">
        <w:trPr>
          <w:trHeight w:val="235"/>
        </w:trPr>
        <w:tc>
          <w:tcPr>
            <w:tcW w:w="1620" w:type="dxa"/>
            <w:tcBorders>
              <w:top w:val="nil"/>
              <w:left w:val="nil"/>
              <w:bottom w:val="nil"/>
              <w:right w:val="nil"/>
            </w:tcBorders>
            <w:shd w:val="clear" w:color="auto" w:fill="auto"/>
            <w:vAlign w:val="center"/>
          </w:tcPr>
          <w:p w14:paraId="000004B4" w14:textId="77777777" w:rsidR="005537F9" w:rsidRDefault="000D7614">
            <w:pPr>
              <w:spacing w:after="0"/>
              <w:jc w:val="center"/>
              <w:rPr>
                <w:color w:val="000000"/>
              </w:rPr>
            </w:pPr>
            <w:r>
              <w:rPr>
                <w:color w:val="000000"/>
              </w:rPr>
              <w:t>2010</w:t>
            </w:r>
          </w:p>
        </w:tc>
        <w:tc>
          <w:tcPr>
            <w:tcW w:w="1659" w:type="dxa"/>
            <w:tcBorders>
              <w:top w:val="nil"/>
              <w:left w:val="nil"/>
              <w:bottom w:val="nil"/>
              <w:right w:val="nil"/>
            </w:tcBorders>
            <w:shd w:val="clear" w:color="auto" w:fill="auto"/>
            <w:vAlign w:val="center"/>
          </w:tcPr>
          <w:p w14:paraId="000004B5" w14:textId="77777777" w:rsidR="005537F9" w:rsidRDefault="000D7614">
            <w:pPr>
              <w:spacing w:after="0"/>
              <w:jc w:val="center"/>
              <w:rPr>
                <w:color w:val="000000"/>
              </w:rPr>
            </w:pPr>
            <w:r>
              <w:rPr>
                <w:color w:val="000000"/>
              </w:rPr>
              <w:t>35</w:t>
            </w:r>
          </w:p>
        </w:tc>
        <w:tc>
          <w:tcPr>
            <w:tcW w:w="1620" w:type="dxa"/>
            <w:tcBorders>
              <w:top w:val="nil"/>
              <w:left w:val="nil"/>
              <w:bottom w:val="nil"/>
              <w:right w:val="nil"/>
            </w:tcBorders>
            <w:shd w:val="clear" w:color="auto" w:fill="auto"/>
            <w:vAlign w:val="center"/>
          </w:tcPr>
          <w:p w14:paraId="000004B6" w14:textId="77777777" w:rsidR="005537F9" w:rsidRDefault="000D7614">
            <w:pPr>
              <w:spacing w:after="0"/>
              <w:jc w:val="center"/>
              <w:rPr>
                <w:color w:val="000000"/>
              </w:rPr>
            </w:pPr>
            <w:r>
              <w:rPr>
                <w:color w:val="000000"/>
              </w:rPr>
              <w:t>62</w:t>
            </w:r>
          </w:p>
        </w:tc>
        <w:tc>
          <w:tcPr>
            <w:tcW w:w="1620" w:type="dxa"/>
            <w:tcBorders>
              <w:top w:val="nil"/>
              <w:left w:val="nil"/>
              <w:bottom w:val="nil"/>
              <w:right w:val="nil"/>
            </w:tcBorders>
            <w:shd w:val="clear" w:color="auto" w:fill="auto"/>
            <w:vAlign w:val="center"/>
          </w:tcPr>
          <w:p w14:paraId="000004B7" w14:textId="77777777" w:rsidR="005537F9" w:rsidRDefault="000D7614">
            <w:pPr>
              <w:spacing w:after="0"/>
              <w:jc w:val="center"/>
              <w:rPr>
                <w:color w:val="000000"/>
              </w:rPr>
            </w:pPr>
            <w:r>
              <w:rPr>
                <w:color w:val="000000"/>
              </w:rPr>
              <w:t>3</w:t>
            </w:r>
          </w:p>
        </w:tc>
      </w:tr>
      <w:tr w:rsidR="005537F9" w14:paraId="0E3543AD" w14:textId="77777777">
        <w:trPr>
          <w:trHeight w:val="235"/>
        </w:trPr>
        <w:tc>
          <w:tcPr>
            <w:tcW w:w="1620" w:type="dxa"/>
            <w:tcBorders>
              <w:top w:val="nil"/>
              <w:left w:val="nil"/>
              <w:bottom w:val="nil"/>
              <w:right w:val="nil"/>
            </w:tcBorders>
            <w:shd w:val="clear" w:color="auto" w:fill="auto"/>
            <w:vAlign w:val="center"/>
          </w:tcPr>
          <w:p w14:paraId="000004B8" w14:textId="77777777" w:rsidR="005537F9" w:rsidRDefault="000D7614">
            <w:pPr>
              <w:spacing w:after="0"/>
              <w:jc w:val="center"/>
              <w:rPr>
                <w:color w:val="000000"/>
              </w:rPr>
            </w:pPr>
            <w:r>
              <w:rPr>
                <w:color w:val="000000"/>
              </w:rPr>
              <w:t>2010</w:t>
            </w:r>
          </w:p>
        </w:tc>
        <w:tc>
          <w:tcPr>
            <w:tcW w:w="1659" w:type="dxa"/>
            <w:tcBorders>
              <w:top w:val="nil"/>
              <w:left w:val="nil"/>
              <w:bottom w:val="nil"/>
              <w:right w:val="nil"/>
            </w:tcBorders>
            <w:shd w:val="clear" w:color="auto" w:fill="auto"/>
            <w:vAlign w:val="center"/>
          </w:tcPr>
          <w:p w14:paraId="000004B9" w14:textId="77777777" w:rsidR="005537F9" w:rsidRDefault="000D7614">
            <w:pPr>
              <w:spacing w:after="0"/>
              <w:jc w:val="center"/>
              <w:rPr>
                <w:color w:val="000000"/>
              </w:rPr>
            </w:pPr>
            <w:r>
              <w:rPr>
                <w:color w:val="000000"/>
              </w:rPr>
              <w:t>34.86</w:t>
            </w:r>
          </w:p>
        </w:tc>
        <w:tc>
          <w:tcPr>
            <w:tcW w:w="1620" w:type="dxa"/>
            <w:tcBorders>
              <w:top w:val="nil"/>
              <w:left w:val="nil"/>
              <w:bottom w:val="nil"/>
              <w:right w:val="nil"/>
            </w:tcBorders>
            <w:shd w:val="clear" w:color="auto" w:fill="auto"/>
            <w:vAlign w:val="center"/>
          </w:tcPr>
          <w:p w14:paraId="000004BA" w14:textId="77777777" w:rsidR="005537F9" w:rsidRDefault="000D7614">
            <w:pPr>
              <w:spacing w:after="0"/>
              <w:jc w:val="center"/>
              <w:rPr>
                <w:color w:val="000000"/>
              </w:rPr>
            </w:pPr>
            <w:r>
              <w:rPr>
                <w:color w:val="000000"/>
              </w:rPr>
              <w:t>61.75</w:t>
            </w:r>
          </w:p>
        </w:tc>
        <w:tc>
          <w:tcPr>
            <w:tcW w:w="1620" w:type="dxa"/>
            <w:tcBorders>
              <w:top w:val="nil"/>
              <w:left w:val="nil"/>
              <w:bottom w:val="nil"/>
              <w:right w:val="nil"/>
            </w:tcBorders>
            <w:shd w:val="clear" w:color="auto" w:fill="auto"/>
            <w:vAlign w:val="center"/>
          </w:tcPr>
          <w:p w14:paraId="000004BB" w14:textId="77777777" w:rsidR="005537F9" w:rsidRDefault="000D7614">
            <w:pPr>
              <w:spacing w:after="0"/>
              <w:jc w:val="center"/>
              <w:rPr>
                <w:color w:val="000000"/>
              </w:rPr>
            </w:pPr>
            <w:r>
              <w:rPr>
                <w:color w:val="000000"/>
              </w:rPr>
              <w:t>3.39</w:t>
            </w:r>
          </w:p>
        </w:tc>
      </w:tr>
      <w:tr w:rsidR="005537F9" w14:paraId="2C71ED22" w14:textId="77777777">
        <w:trPr>
          <w:trHeight w:val="235"/>
        </w:trPr>
        <w:tc>
          <w:tcPr>
            <w:tcW w:w="1620" w:type="dxa"/>
            <w:tcBorders>
              <w:top w:val="nil"/>
              <w:left w:val="nil"/>
              <w:bottom w:val="nil"/>
              <w:right w:val="nil"/>
            </w:tcBorders>
            <w:shd w:val="clear" w:color="auto" w:fill="auto"/>
            <w:vAlign w:val="center"/>
          </w:tcPr>
          <w:p w14:paraId="000004BC" w14:textId="77777777" w:rsidR="005537F9" w:rsidRDefault="000D7614">
            <w:pPr>
              <w:spacing w:after="0"/>
              <w:jc w:val="center"/>
              <w:rPr>
                <w:color w:val="000000"/>
              </w:rPr>
            </w:pPr>
            <w:r>
              <w:rPr>
                <w:color w:val="000000"/>
              </w:rPr>
              <w:t>2011</w:t>
            </w:r>
          </w:p>
        </w:tc>
        <w:tc>
          <w:tcPr>
            <w:tcW w:w="1659" w:type="dxa"/>
            <w:tcBorders>
              <w:top w:val="nil"/>
              <w:left w:val="nil"/>
              <w:bottom w:val="nil"/>
              <w:right w:val="nil"/>
            </w:tcBorders>
            <w:shd w:val="clear" w:color="auto" w:fill="auto"/>
            <w:vAlign w:val="center"/>
          </w:tcPr>
          <w:p w14:paraId="000004BD" w14:textId="77777777" w:rsidR="005537F9" w:rsidRDefault="000D7614">
            <w:pPr>
              <w:spacing w:after="0"/>
              <w:jc w:val="center"/>
              <w:rPr>
                <w:color w:val="000000"/>
              </w:rPr>
            </w:pPr>
            <w:r>
              <w:rPr>
                <w:color w:val="000000"/>
              </w:rPr>
              <w:t>35</w:t>
            </w:r>
          </w:p>
        </w:tc>
        <w:tc>
          <w:tcPr>
            <w:tcW w:w="1620" w:type="dxa"/>
            <w:tcBorders>
              <w:top w:val="nil"/>
              <w:left w:val="nil"/>
              <w:bottom w:val="nil"/>
              <w:right w:val="nil"/>
            </w:tcBorders>
            <w:shd w:val="clear" w:color="auto" w:fill="auto"/>
            <w:vAlign w:val="center"/>
          </w:tcPr>
          <w:p w14:paraId="000004BE" w14:textId="77777777" w:rsidR="005537F9" w:rsidRDefault="000D7614">
            <w:pPr>
              <w:spacing w:after="0"/>
              <w:jc w:val="center"/>
              <w:rPr>
                <w:color w:val="000000"/>
              </w:rPr>
            </w:pPr>
            <w:r>
              <w:rPr>
                <w:color w:val="000000"/>
              </w:rPr>
              <w:t>62</w:t>
            </w:r>
          </w:p>
        </w:tc>
        <w:tc>
          <w:tcPr>
            <w:tcW w:w="1620" w:type="dxa"/>
            <w:tcBorders>
              <w:top w:val="nil"/>
              <w:left w:val="nil"/>
              <w:bottom w:val="nil"/>
              <w:right w:val="nil"/>
            </w:tcBorders>
            <w:shd w:val="clear" w:color="auto" w:fill="auto"/>
            <w:vAlign w:val="center"/>
          </w:tcPr>
          <w:p w14:paraId="000004BF" w14:textId="77777777" w:rsidR="005537F9" w:rsidRDefault="000D7614">
            <w:pPr>
              <w:spacing w:after="0"/>
              <w:jc w:val="center"/>
              <w:rPr>
                <w:color w:val="000000"/>
              </w:rPr>
            </w:pPr>
            <w:r>
              <w:rPr>
                <w:color w:val="000000"/>
              </w:rPr>
              <w:t>3</w:t>
            </w:r>
          </w:p>
        </w:tc>
      </w:tr>
      <w:tr w:rsidR="005537F9" w14:paraId="29A30E6A" w14:textId="77777777">
        <w:trPr>
          <w:trHeight w:val="235"/>
        </w:trPr>
        <w:tc>
          <w:tcPr>
            <w:tcW w:w="1620" w:type="dxa"/>
            <w:tcBorders>
              <w:top w:val="nil"/>
              <w:left w:val="nil"/>
              <w:bottom w:val="nil"/>
              <w:right w:val="nil"/>
            </w:tcBorders>
            <w:shd w:val="clear" w:color="auto" w:fill="auto"/>
            <w:vAlign w:val="center"/>
          </w:tcPr>
          <w:p w14:paraId="000004C0" w14:textId="77777777" w:rsidR="005537F9" w:rsidRDefault="000D7614">
            <w:pPr>
              <w:spacing w:after="0"/>
              <w:jc w:val="center"/>
              <w:rPr>
                <w:color w:val="000000"/>
              </w:rPr>
            </w:pPr>
            <w:r>
              <w:rPr>
                <w:color w:val="000000"/>
              </w:rPr>
              <w:t>2011</w:t>
            </w:r>
          </w:p>
        </w:tc>
        <w:tc>
          <w:tcPr>
            <w:tcW w:w="1659" w:type="dxa"/>
            <w:tcBorders>
              <w:top w:val="nil"/>
              <w:left w:val="nil"/>
              <w:bottom w:val="nil"/>
              <w:right w:val="nil"/>
            </w:tcBorders>
            <w:shd w:val="clear" w:color="auto" w:fill="auto"/>
            <w:vAlign w:val="center"/>
          </w:tcPr>
          <w:p w14:paraId="000004C1" w14:textId="77777777" w:rsidR="005537F9" w:rsidRDefault="000D7614">
            <w:pPr>
              <w:spacing w:after="0"/>
              <w:jc w:val="center"/>
              <w:rPr>
                <w:color w:val="000000"/>
              </w:rPr>
            </w:pPr>
            <w:r>
              <w:rPr>
                <w:color w:val="000000"/>
              </w:rPr>
              <w:t>35</w:t>
            </w:r>
          </w:p>
        </w:tc>
        <w:tc>
          <w:tcPr>
            <w:tcW w:w="1620" w:type="dxa"/>
            <w:tcBorders>
              <w:top w:val="nil"/>
              <w:left w:val="nil"/>
              <w:bottom w:val="nil"/>
              <w:right w:val="nil"/>
            </w:tcBorders>
            <w:shd w:val="clear" w:color="auto" w:fill="auto"/>
            <w:vAlign w:val="center"/>
          </w:tcPr>
          <w:p w14:paraId="000004C2" w14:textId="77777777" w:rsidR="005537F9" w:rsidRDefault="000D7614">
            <w:pPr>
              <w:spacing w:after="0"/>
              <w:jc w:val="center"/>
              <w:rPr>
                <w:color w:val="000000"/>
              </w:rPr>
            </w:pPr>
            <w:r>
              <w:rPr>
                <w:color w:val="000000"/>
              </w:rPr>
              <w:t>62</w:t>
            </w:r>
          </w:p>
        </w:tc>
        <w:tc>
          <w:tcPr>
            <w:tcW w:w="1620" w:type="dxa"/>
            <w:tcBorders>
              <w:top w:val="nil"/>
              <w:left w:val="nil"/>
              <w:bottom w:val="nil"/>
              <w:right w:val="nil"/>
            </w:tcBorders>
            <w:shd w:val="clear" w:color="auto" w:fill="auto"/>
            <w:vAlign w:val="center"/>
          </w:tcPr>
          <w:p w14:paraId="000004C3" w14:textId="77777777" w:rsidR="005537F9" w:rsidRDefault="000D7614">
            <w:pPr>
              <w:spacing w:after="0"/>
              <w:jc w:val="center"/>
              <w:rPr>
                <w:color w:val="000000"/>
              </w:rPr>
            </w:pPr>
            <w:r>
              <w:rPr>
                <w:color w:val="000000"/>
              </w:rPr>
              <w:t>3</w:t>
            </w:r>
          </w:p>
        </w:tc>
      </w:tr>
      <w:tr w:rsidR="005537F9" w14:paraId="6F6CC2E9" w14:textId="77777777">
        <w:trPr>
          <w:trHeight w:val="235"/>
        </w:trPr>
        <w:tc>
          <w:tcPr>
            <w:tcW w:w="1620" w:type="dxa"/>
            <w:tcBorders>
              <w:top w:val="nil"/>
              <w:left w:val="nil"/>
              <w:bottom w:val="nil"/>
              <w:right w:val="nil"/>
            </w:tcBorders>
            <w:shd w:val="clear" w:color="auto" w:fill="auto"/>
            <w:vAlign w:val="center"/>
          </w:tcPr>
          <w:p w14:paraId="000004C4" w14:textId="77777777" w:rsidR="005537F9" w:rsidRDefault="000D7614">
            <w:pPr>
              <w:spacing w:after="0"/>
              <w:jc w:val="center"/>
              <w:rPr>
                <w:color w:val="000000"/>
              </w:rPr>
            </w:pPr>
            <w:r>
              <w:rPr>
                <w:color w:val="000000"/>
              </w:rPr>
              <w:t>2012</w:t>
            </w:r>
          </w:p>
        </w:tc>
        <w:tc>
          <w:tcPr>
            <w:tcW w:w="1659" w:type="dxa"/>
            <w:tcBorders>
              <w:top w:val="nil"/>
              <w:left w:val="nil"/>
              <w:bottom w:val="nil"/>
              <w:right w:val="nil"/>
            </w:tcBorders>
            <w:shd w:val="clear" w:color="auto" w:fill="auto"/>
            <w:vAlign w:val="center"/>
          </w:tcPr>
          <w:p w14:paraId="000004C5" w14:textId="77777777" w:rsidR="005537F9" w:rsidRDefault="000D7614">
            <w:pPr>
              <w:spacing w:after="0"/>
              <w:jc w:val="center"/>
              <w:rPr>
                <w:color w:val="000000"/>
              </w:rPr>
            </w:pPr>
            <w:r>
              <w:rPr>
                <w:color w:val="000000"/>
              </w:rPr>
              <w:t>35</w:t>
            </w:r>
          </w:p>
        </w:tc>
        <w:tc>
          <w:tcPr>
            <w:tcW w:w="1620" w:type="dxa"/>
            <w:tcBorders>
              <w:top w:val="nil"/>
              <w:left w:val="nil"/>
              <w:bottom w:val="nil"/>
              <w:right w:val="nil"/>
            </w:tcBorders>
            <w:shd w:val="clear" w:color="auto" w:fill="auto"/>
            <w:vAlign w:val="center"/>
          </w:tcPr>
          <w:p w14:paraId="000004C6" w14:textId="77777777" w:rsidR="005537F9" w:rsidRDefault="000D7614">
            <w:pPr>
              <w:spacing w:after="0"/>
              <w:jc w:val="center"/>
              <w:rPr>
                <w:color w:val="000000"/>
              </w:rPr>
            </w:pPr>
            <w:r>
              <w:rPr>
                <w:color w:val="000000"/>
              </w:rPr>
              <w:t>62</w:t>
            </w:r>
          </w:p>
        </w:tc>
        <w:tc>
          <w:tcPr>
            <w:tcW w:w="1620" w:type="dxa"/>
            <w:tcBorders>
              <w:top w:val="nil"/>
              <w:left w:val="nil"/>
              <w:bottom w:val="nil"/>
              <w:right w:val="nil"/>
            </w:tcBorders>
            <w:shd w:val="clear" w:color="auto" w:fill="auto"/>
            <w:vAlign w:val="center"/>
          </w:tcPr>
          <w:p w14:paraId="000004C7" w14:textId="77777777" w:rsidR="005537F9" w:rsidRDefault="000D7614">
            <w:pPr>
              <w:spacing w:after="0"/>
              <w:jc w:val="center"/>
              <w:rPr>
                <w:color w:val="000000"/>
              </w:rPr>
            </w:pPr>
            <w:r>
              <w:rPr>
                <w:color w:val="000000"/>
              </w:rPr>
              <w:t>3</w:t>
            </w:r>
          </w:p>
        </w:tc>
      </w:tr>
      <w:tr w:rsidR="005537F9" w14:paraId="3A7E4CA5" w14:textId="77777777">
        <w:trPr>
          <w:trHeight w:val="235"/>
        </w:trPr>
        <w:tc>
          <w:tcPr>
            <w:tcW w:w="1620" w:type="dxa"/>
            <w:tcBorders>
              <w:top w:val="nil"/>
              <w:left w:val="nil"/>
              <w:bottom w:val="nil"/>
              <w:right w:val="nil"/>
            </w:tcBorders>
            <w:shd w:val="clear" w:color="auto" w:fill="auto"/>
            <w:vAlign w:val="center"/>
          </w:tcPr>
          <w:p w14:paraId="000004C8" w14:textId="77777777" w:rsidR="005537F9" w:rsidRDefault="000D7614">
            <w:pPr>
              <w:spacing w:after="0"/>
              <w:jc w:val="center"/>
              <w:rPr>
                <w:color w:val="000000"/>
              </w:rPr>
            </w:pPr>
            <w:r>
              <w:rPr>
                <w:color w:val="000000"/>
              </w:rPr>
              <w:t>2012</w:t>
            </w:r>
          </w:p>
        </w:tc>
        <w:tc>
          <w:tcPr>
            <w:tcW w:w="1659" w:type="dxa"/>
            <w:tcBorders>
              <w:top w:val="nil"/>
              <w:left w:val="nil"/>
              <w:bottom w:val="nil"/>
              <w:right w:val="nil"/>
            </w:tcBorders>
            <w:shd w:val="clear" w:color="auto" w:fill="auto"/>
            <w:vAlign w:val="center"/>
          </w:tcPr>
          <w:p w14:paraId="000004C9" w14:textId="77777777" w:rsidR="005537F9" w:rsidRDefault="000D7614">
            <w:pPr>
              <w:spacing w:after="0"/>
              <w:jc w:val="center"/>
              <w:rPr>
                <w:color w:val="000000"/>
              </w:rPr>
            </w:pPr>
            <w:r>
              <w:rPr>
                <w:color w:val="000000"/>
              </w:rPr>
              <w:t>32</w:t>
            </w:r>
          </w:p>
        </w:tc>
        <w:tc>
          <w:tcPr>
            <w:tcW w:w="1620" w:type="dxa"/>
            <w:tcBorders>
              <w:top w:val="nil"/>
              <w:left w:val="nil"/>
              <w:bottom w:val="nil"/>
              <w:right w:val="nil"/>
            </w:tcBorders>
            <w:shd w:val="clear" w:color="auto" w:fill="auto"/>
            <w:vAlign w:val="center"/>
          </w:tcPr>
          <w:p w14:paraId="000004CA" w14:textId="77777777" w:rsidR="005537F9" w:rsidRDefault="000D7614">
            <w:pPr>
              <w:spacing w:after="0"/>
              <w:jc w:val="center"/>
              <w:rPr>
                <w:color w:val="000000"/>
              </w:rPr>
            </w:pPr>
            <w:r>
              <w:rPr>
                <w:color w:val="000000"/>
              </w:rPr>
              <w:t>65</w:t>
            </w:r>
          </w:p>
        </w:tc>
        <w:tc>
          <w:tcPr>
            <w:tcW w:w="1620" w:type="dxa"/>
            <w:tcBorders>
              <w:top w:val="nil"/>
              <w:left w:val="nil"/>
              <w:bottom w:val="nil"/>
              <w:right w:val="nil"/>
            </w:tcBorders>
            <w:shd w:val="clear" w:color="auto" w:fill="auto"/>
            <w:vAlign w:val="center"/>
          </w:tcPr>
          <w:p w14:paraId="000004CB" w14:textId="77777777" w:rsidR="005537F9" w:rsidRDefault="000D7614">
            <w:pPr>
              <w:spacing w:after="0"/>
              <w:jc w:val="center"/>
              <w:rPr>
                <w:color w:val="000000"/>
              </w:rPr>
            </w:pPr>
            <w:r>
              <w:rPr>
                <w:color w:val="000000"/>
              </w:rPr>
              <w:t>3</w:t>
            </w:r>
          </w:p>
        </w:tc>
      </w:tr>
      <w:tr w:rsidR="005537F9" w14:paraId="1A4F3447" w14:textId="77777777">
        <w:trPr>
          <w:trHeight w:val="235"/>
        </w:trPr>
        <w:tc>
          <w:tcPr>
            <w:tcW w:w="1620" w:type="dxa"/>
            <w:tcBorders>
              <w:top w:val="nil"/>
              <w:left w:val="nil"/>
              <w:bottom w:val="nil"/>
              <w:right w:val="nil"/>
            </w:tcBorders>
            <w:shd w:val="clear" w:color="auto" w:fill="auto"/>
            <w:vAlign w:val="center"/>
          </w:tcPr>
          <w:p w14:paraId="000004CC" w14:textId="77777777" w:rsidR="005537F9" w:rsidRDefault="000D7614">
            <w:pPr>
              <w:spacing w:after="0"/>
              <w:jc w:val="center"/>
              <w:rPr>
                <w:color w:val="000000"/>
              </w:rPr>
            </w:pPr>
            <w:r>
              <w:rPr>
                <w:color w:val="000000"/>
              </w:rPr>
              <w:t>2013</w:t>
            </w:r>
          </w:p>
        </w:tc>
        <w:tc>
          <w:tcPr>
            <w:tcW w:w="1659" w:type="dxa"/>
            <w:tcBorders>
              <w:top w:val="nil"/>
              <w:left w:val="nil"/>
              <w:bottom w:val="nil"/>
              <w:right w:val="nil"/>
            </w:tcBorders>
            <w:shd w:val="clear" w:color="auto" w:fill="auto"/>
            <w:vAlign w:val="center"/>
          </w:tcPr>
          <w:p w14:paraId="000004CD" w14:textId="77777777" w:rsidR="005537F9" w:rsidRDefault="000D7614">
            <w:pPr>
              <w:spacing w:after="0"/>
              <w:jc w:val="center"/>
              <w:rPr>
                <w:color w:val="000000"/>
              </w:rPr>
            </w:pPr>
            <w:r>
              <w:rPr>
                <w:color w:val="000000"/>
              </w:rPr>
              <w:t>38</w:t>
            </w:r>
          </w:p>
        </w:tc>
        <w:tc>
          <w:tcPr>
            <w:tcW w:w="1620" w:type="dxa"/>
            <w:tcBorders>
              <w:top w:val="nil"/>
              <w:left w:val="nil"/>
              <w:bottom w:val="nil"/>
              <w:right w:val="nil"/>
            </w:tcBorders>
            <w:shd w:val="clear" w:color="auto" w:fill="auto"/>
            <w:vAlign w:val="center"/>
          </w:tcPr>
          <w:p w14:paraId="000004CE" w14:textId="77777777" w:rsidR="005537F9" w:rsidRDefault="000D7614">
            <w:pPr>
              <w:spacing w:after="0"/>
              <w:jc w:val="center"/>
              <w:rPr>
                <w:color w:val="000000"/>
              </w:rPr>
            </w:pPr>
            <w:r>
              <w:rPr>
                <w:color w:val="000000"/>
              </w:rPr>
              <w:t>60</w:t>
            </w:r>
          </w:p>
        </w:tc>
        <w:tc>
          <w:tcPr>
            <w:tcW w:w="1620" w:type="dxa"/>
            <w:tcBorders>
              <w:top w:val="nil"/>
              <w:left w:val="nil"/>
              <w:bottom w:val="nil"/>
              <w:right w:val="nil"/>
            </w:tcBorders>
            <w:shd w:val="clear" w:color="auto" w:fill="auto"/>
            <w:vAlign w:val="center"/>
          </w:tcPr>
          <w:p w14:paraId="000004CF" w14:textId="77777777" w:rsidR="005537F9" w:rsidRDefault="000D7614">
            <w:pPr>
              <w:spacing w:after="0"/>
              <w:jc w:val="center"/>
              <w:rPr>
                <w:color w:val="000000"/>
              </w:rPr>
            </w:pPr>
            <w:r>
              <w:rPr>
                <w:color w:val="000000"/>
              </w:rPr>
              <w:t>3</w:t>
            </w:r>
          </w:p>
        </w:tc>
      </w:tr>
      <w:tr w:rsidR="005537F9" w14:paraId="6B955591" w14:textId="77777777">
        <w:trPr>
          <w:trHeight w:val="235"/>
        </w:trPr>
        <w:tc>
          <w:tcPr>
            <w:tcW w:w="1620" w:type="dxa"/>
            <w:tcBorders>
              <w:top w:val="nil"/>
              <w:left w:val="nil"/>
              <w:bottom w:val="nil"/>
              <w:right w:val="nil"/>
            </w:tcBorders>
            <w:shd w:val="clear" w:color="auto" w:fill="auto"/>
            <w:vAlign w:val="center"/>
          </w:tcPr>
          <w:p w14:paraId="000004D0" w14:textId="77777777" w:rsidR="005537F9" w:rsidRDefault="000D7614">
            <w:pPr>
              <w:spacing w:after="0"/>
              <w:jc w:val="center"/>
              <w:rPr>
                <w:color w:val="000000"/>
              </w:rPr>
            </w:pPr>
            <w:r>
              <w:rPr>
                <w:color w:val="000000"/>
              </w:rPr>
              <w:t>2014</w:t>
            </w:r>
          </w:p>
        </w:tc>
        <w:tc>
          <w:tcPr>
            <w:tcW w:w="1659" w:type="dxa"/>
            <w:tcBorders>
              <w:top w:val="nil"/>
              <w:left w:val="nil"/>
              <w:bottom w:val="nil"/>
              <w:right w:val="nil"/>
            </w:tcBorders>
            <w:shd w:val="clear" w:color="auto" w:fill="auto"/>
            <w:vAlign w:val="center"/>
          </w:tcPr>
          <w:p w14:paraId="000004D1" w14:textId="77777777" w:rsidR="005537F9" w:rsidRDefault="000D7614">
            <w:pPr>
              <w:spacing w:after="0"/>
              <w:jc w:val="center"/>
              <w:rPr>
                <w:color w:val="000000"/>
              </w:rPr>
            </w:pPr>
            <w:r>
              <w:rPr>
                <w:color w:val="000000"/>
              </w:rPr>
              <w:t>37</w:t>
            </w:r>
          </w:p>
        </w:tc>
        <w:tc>
          <w:tcPr>
            <w:tcW w:w="1620" w:type="dxa"/>
            <w:tcBorders>
              <w:top w:val="nil"/>
              <w:left w:val="nil"/>
              <w:bottom w:val="nil"/>
              <w:right w:val="nil"/>
            </w:tcBorders>
            <w:shd w:val="clear" w:color="auto" w:fill="auto"/>
            <w:vAlign w:val="center"/>
          </w:tcPr>
          <w:p w14:paraId="000004D2" w14:textId="77777777" w:rsidR="005537F9" w:rsidRDefault="000D7614">
            <w:pPr>
              <w:spacing w:after="0"/>
              <w:jc w:val="center"/>
              <w:rPr>
                <w:color w:val="000000"/>
              </w:rPr>
            </w:pPr>
            <w:r>
              <w:rPr>
                <w:color w:val="000000"/>
              </w:rPr>
              <w:t>60</w:t>
            </w:r>
          </w:p>
        </w:tc>
        <w:tc>
          <w:tcPr>
            <w:tcW w:w="1620" w:type="dxa"/>
            <w:tcBorders>
              <w:top w:val="nil"/>
              <w:left w:val="nil"/>
              <w:bottom w:val="nil"/>
              <w:right w:val="nil"/>
            </w:tcBorders>
            <w:shd w:val="clear" w:color="auto" w:fill="auto"/>
            <w:vAlign w:val="center"/>
          </w:tcPr>
          <w:p w14:paraId="000004D3" w14:textId="77777777" w:rsidR="005537F9" w:rsidRDefault="000D7614">
            <w:pPr>
              <w:spacing w:after="0"/>
              <w:jc w:val="center"/>
              <w:rPr>
                <w:color w:val="000000"/>
              </w:rPr>
            </w:pPr>
            <w:r>
              <w:rPr>
                <w:color w:val="000000"/>
              </w:rPr>
              <w:t>3</w:t>
            </w:r>
          </w:p>
        </w:tc>
      </w:tr>
      <w:tr w:rsidR="005537F9" w14:paraId="5B008A58" w14:textId="77777777">
        <w:trPr>
          <w:trHeight w:val="235"/>
        </w:trPr>
        <w:tc>
          <w:tcPr>
            <w:tcW w:w="1620" w:type="dxa"/>
            <w:tcBorders>
              <w:top w:val="nil"/>
              <w:left w:val="nil"/>
              <w:bottom w:val="nil"/>
              <w:right w:val="nil"/>
            </w:tcBorders>
            <w:shd w:val="clear" w:color="auto" w:fill="auto"/>
            <w:vAlign w:val="center"/>
          </w:tcPr>
          <w:p w14:paraId="000004D4" w14:textId="77777777" w:rsidR="005537F9" w:rsidRDefault="000D7614">
            <w:pPr>
              <w:spacing w:after="0"/>
              <w:jc w:val="center"/>
              <w:rPr>
                <w:color w:val="000000"/>
              </w:rPr>
            </w:pPr>
            <w:r>
              <w:rPr>
                <w:color w:val="000000"/>
              </w:rPr>
              <w:t>2015</w:t>
            </w:r>
          </w:p>
        </w:tc>
        <w:tc>
          <w:tcPr>
            <w:tcW w:w="1659" w:type="dxa"/>
            <w:tcBorders>
              <w:top w:val="nil"/>
              <w:left w:val="nil"/>
              <w:bottom w:val="nil"/>
              <w:right w:val="nil"/>
            </w:tcBorders>
            <w:shd w:val="clear" w:color="auto" w:fill="auto"/>
            <w:vAlign w:val="center"/>
          </w:tcPr>
          <w:p w14:paraId="000004D5" w14:textId="77777777" w:rsidR="005537F9" w:rsidRDefault="000D7614">
            <w:pPr>
              <w:spacing w:after="0"/>
              <w:jc w:val="center"/>
              <w:rPr>
                <w:color w:val="000000"/>
              </w:rPr>
            </w:pPr>
            <w:r>
              <w:rPr>
                <w:color w:val="000000"/>
              </w:rPr>
              <w:t>38</w:t>
            </w:r>
          </w:p>
        </w:tc>
        <w:tc>
          <w:tcPr>
            <w:tcW w:w="1620" w:type="dxa"/>
            <w:tcBorders>
              <w:top w:val="nil"/>
              <w:left w:val="nil"/>
              <w:bottom w:val="nil"/>
              <w:right w:val="nil"/>
            </w:tcBorders>
            <w:shd w:val="clear" w:color="auto" w:fill="auto"/>
            <w:vAlign w:val="center"/>
          </w:tcPr>
          <w:p w14:paraId="000004D6" w14:textId="77777777" w:rsidR="005537F9" w:rsidRDefault="000D7614">
            <w:pPr>
              <w:spacing w:after="0"/>
              <w:jc w:val="center"/>
              <w:rPr>
                <w:color w:val="000000"/>
              </w:rPr>
            </w:pPr>
            <w:r>
              <w:rPr>
                <w:color w:val="000000"/>
              </w:rPr>
              <w:t>60</w:t>
            </w:r>
          </w:p>
        </w:tc>
        <w:tc>
          <w:tcPr>
            <w:tcW w:w="1620" w:type="dxa"/>
            <w:tcBorders>
              <w:top w:val="nil"/>
              <w:left w:val="nil"/>
              <w:bottom w:val="nil"/>
              <w:right w:val="nil"/>
            </w:tcBorders>
            <w:shd w:val="clear" w:color="auto" w:fill="auto"/>
            <w:vAlign w:val="center"/>
          </w:tcPr>
          <w:p w14:paraId="000004D7" w14:textId="77777777" w:rsidR="005537F9" w:rsidRDefault="000D7614">
            <w:pPr>
              <w:spacing w:after="0"/>
              <w:jc w:val="center"/>
              <w:rPr>
                <w:color w:val="000000"/>
              </w:rPr>
            </w:pPr>
            <w:r>
              <w:rPr>
                <w:color w:val="000000"/>
              </w:rPr>
              <w:t>3</w:t>
            </w:r>
          </w:p>
        </w:tc>
      </w:tr>
      <w:tr w:rsidR="005537F9" w14:paraId="3EC836BF" w14:textId="77777777">
        <w:trPr>
          <w:trHeight w:val="235"/>
        </w:trPr>
        <w:tc>
          <w:tcPr>
            <w:tcW w:w="1620" w:type="dxa"/>
            <w:tcBorders>
              <w:top w:val="nil"/>
              <w:left w:val="nil"/>
              <w:bottom w:val="nil"/>
              <w:right w:val="nil"/>
            </w:tcBorders>
            <w:shd w:val="clear" w:color="auto" w:fill="auto"/>
            <w:vAlign w:val="center"/>
          </w:tcPr>
          <w:p w14:paraId="000004D8" w14:textId="77777777" w:rsidR="005537F9" w:rsidRDefault="000D7614">
            <w:pPr>
              <w:spacing w:after="0"/>
              <w:jc w:val="center"/>
              <w:rPr>
                <w:color w:val="000000"/>
              </w:rPr>
            </w:pPr>
            <w:r>
              <w:rPr>
                <w:color w:val="000000"/>
              </w:rPr>
              <w:t>2016</w:t>
            </w:r>
          </w:p>
        </w:tc>
        <w:tc>
          <w:tcPr>
            <w:tcW w:w="1659" w:type="dxa"/>
            <w:tcBorders>
              <w:top w:val="nil"/>
              <w:left w:val="nil"/>
              <w:bottom w:val="nil"/>
              <w:right w:val="nil"/>
            </w:tcBorders>
            <w:shd w:val="clear" w:color="auto" w:fill="auto"/>
            <w:vAlign w:val="center"/>
          </w:tcPr>
          <w:p w14:paraId="000004D9" w14:textId="77777777" w:rsidR="005537F9" w:rsidRDefault="000D7614">
            <w:pPr>
              <w:spacing w:after="0"/>
              <w:jc w:val="center"/>
              <w:rPr>
                <w:color w:val="000000"/>
              </w:rPr>
            </w:pPr>
            <w:r>
              <w:rPr>
                <w:color w:val="000000"/>
              </w:rPr>
              <w:t>41</w:t>
            </w:r>
          </w:p>
        </w:tc>
        <w:tc>
          <w:tcPr>
            <w:tcW w:w="1620" w:type="dxa"/>
            <w:tcBorders>
              <w:top w:val="nil"/>
              <w:left w:val="nil"/>
              <w:bottom w:val="nil"/>
              <w:right w:val="nil"/>
            </w:tcBorders>
            <w:shd w:val="clear" w:color="auto" w:fill="auto"/>
            <w:vAlign w:val="center"/>
          </w:tcPr>
          <w:p w14:paraId="000004DA" w14:textId="77777777" w:rsidR="005537F9" w:rsidRDefault="000D7614">
            <w:pPr>
              <w:spacing w:after="0"/>
              <w:jc w:val="center"/>
              <w:rPr>
                <w:color w:val="000000"/>
              </w:rPr>
            </w:pPr>
            <w:r>
              <w:rPr>
                <w:color w:val="000000"/>
              </w:rPr>
              <w:t>50</w:t>
            </w:r>
          </w:p>
        </w:tc>
        <w:tc>
          <w:tcPr>
            <w:tcW w:w="1620" w:type="dxa"/>
            <w:tcBorders>
              <w:top w:val="nil"/>
              <w:left w:val="nil"/>
              <w:bottom w:val="nil"/>
              <w:right w:val="nil"/>
            </w:tcBorders>
            <w:shd w:val="clear" w:color="auto" w:fill="auto"/>
            <w:vAlign w:val="center"/>
          </w:tcPr>
          <w:p w14:paraId="000004DB" w14:textId="77777777" w:rsidR="005537F9" w:rsidRDefault="000D7614">
            <w:pPr>
              <w:spacing w:after="0"/>
              <w:jc w:val="center"/>
              <w:rPr>
                <w:color w:val="000000"/>
              </w:rPr>
            </w:pPr>
            <w:r>
              <w:rPr>
                <w:color w:val="000000"/>
              </w:rPr>
              <w:t>9</w:t>
            </w:r>
          </w:p>
        </w:tc>
      </w:tr>
      <w:tr w:rsidR="005537F9" w14:paraId="21E922FE" w14:textId="77777777">
        <w:trPr>
          <w:trHeight w:val="235"/>
        </w:trPr>
        <w:tc>
          <w:tcPr>
            <w:tcW w:w="1620" w:type="dxa"/>
            <w:tcBorders>
              <w:top w:val="nil"/>
              <w:left w:val="nil"/>
              <w:bottom w:val="nil"/>
              <w:right w:val="nil"/>
            </w:tcBorders>
            <w:shd w:val="clear" w:color="auto" w:fill="auto"/>
            <w:vAlign w:val="center"/>
          </w:tcPr>
          <w:p w14:paraId="000004DC" w14:textId="77777777" w:rsidR="005537F9" w:rsidRDefault="000D7614">
            <w:pPr>
              <w:spacing w:after="0"/>
              <w:jc w:val="center"/>
              <w:rPr>
                <w:color w:val="000000"/>
              </w:rPr>
            </w:pPr>
            <w:r>
              <w:rPr>
                <w:color w:val="000000"/>
              </w:rPr>
              <w:t>2017</w:t>
            </w:r>
          </w:p>
        </w:tc>
        <w:tc>
          <w:tcPr>
            <w:tcW w:w="1659" w:type="dxa"/>
            <w:tcBorders>
              <w:top w:val="nil"/>
              <w:left w:val="nil"/>
              <w:bottom w:val="nil"/>
              <w:right w:val="nil"/>
            </w:tcBorders>
            <w:shd w:val="clear" w:color="auto" w:fill="auto"/>
            <w:vAlign w:val="center"/>
          </w:tcPr>
          <w:p w14:paraId="000004DD" w14:textId="77777777" w:rsidR="005537F9" w:rsidRDefault="000D7614">
            <w:pPr>
              <w:spacing w:after="0"/>
              <w:jc w:val="center"/>
              <w:rPr>
                <w:color w:val="000000"/>
              </w:rPr>
            </w:pPr>
            <w:r>
              <w:rPr>
                <w:color w:val="000000"/>
              </w:rPr>
              <w:t>41</w:t>
            </w:r>
          </w:p>
        </w:tc>
        <w:tc>
          <w:tcPr>
            <w:tcW w:w="1620" w:type="dxa"/>
            <w:tcBorders>
              <w:top w:val="nil"/>
              <w:left w:val="nil"/>
              <w:bottom w:val="nil"/>
              <w:right w:val="nil"/>
            </w:tcBorders>
            <w:shd w:val="clear" w:color="auto" w:fill="auto"/>
            <w:vAlign w:val="center"/>
          </w:tcPr>
          <w:p w14:paraId="000004DE" w14:textId="77777777" w:rsidR="005537F9" w:rsidRDefault="000D7614">
            <w:pPr>
              <w:spacing w:after="0"/>
              <w:jc w:val="center"/>
              <w:rPr>
                <w:color w:val="000000"/>
              </w:rPr>
            </w:pPr>
            <w:r>
              <w:rPr>
                <w:color w:val="000000"/>
              </w:rPr>
              <w:t>50</w:t>
            </w:r>
          </w:p>
        </w:tc>
        <w:tc>
          <w:tcPr>
            <w:tcW w:w="1620" w:type="dxa"/>
            <w:tcBorders>
              <w:top w:val="nil"/>
              <w:left w:val="nil"/>
              <w:bottom w:val="nil"/>
              <w:right w:val="nil"/>
            </w:tcBorders>
            <w:shd w:val="clear" w:color="auto" w:fill="auto"/>
            <w:vAlign w:val="center"/>
          </w:tcPr>
          <w:p w14:paraId="000004DF" w14:textId="77777777" w:rsidR="005537F9" w:rsidRDefault="000D7614">
            <w:pPr>
              <w:spacing w:after="0"/>
              <w:jc w:val="center"/>
              <w:rPr>
                <w:color w:val="000000"/>
              </w:rPr>
            </w:pPr>
            <w:r>
              <w:rPr>
                <w:color w:val="000000"/>
              </w:rPr>
              <w:t>9</w:t>
            </w:r>
          </w:p>
        </w:tc>
      </w:tr>
      <w:tr w:rsidR="005537F9" w14:paraId="07F02971" w14:textId="77777777">
        <w:trPr>
          <w:trHeight w:val="235"/>
        </w:trPr>
        <w:tc>
          <w:tcPr>
            <w:tcW w:w="1620" w:type="dxa"/>
            <w:tcBorders>
              <w:top w:val="nil"/>
              <w:left w:val="nil"/>
              <w:bottom w:val="nil"/>
              <w:right w:val="nil"/>
            </w:tcBorders>
            <w:shd w:val="clear" w:color="auto" w:fill="auto"/>
            <w:vAlign w:val="center"/>
          </w:tcPr>
          <w:p w14:paraId="000004E0" w14:textId="77777777" w:rsidR="005537F9" w:rsidRDefault="000D7614">
            <w:pPr>
              <w:spacing w:after="0"/>
              <w:jc w:val="center"/>
              <w:rPr>
                <w:color w:val="000000"/>
              </w:rPr>
            </w:pPr>
            <w:r>
              <w:rPr>
                <w:color w:val="000000"/>
              </w:rPr>
              <w:t>2018</w:t>
            </w:r>
          </w:p>
        </w:tc>
        <w:tc>
          <w:tcPr>
            <w:tcW w:w="1659" w:type="dxa"/>
            <w:tcBorders>
              <w:top w:val="nil"/>
              <w:left w:val="nil"/>
              <w:bottom w:val="nil"/>
              <w:right w:val="nil"/>
            </w:tcBorders>
            <w:shd w:val="clear" w:color="auto" w:fill="auto"/>
            <w:vAlign w:val="center"/>
          </w:tcPr>
          <w:p w14:paraId="000004E1" w14:textId="77777777" w:rsidR="005537F9" w:rsidRDefault="000D7614">
            <w:pPr>
              <w:spacing w:after="0"/>
              <w:jc w:val="center"/>
              <w:rPr>
                <w:color w:val="000000"/>
              </w:rPr>
            </w:pPr>
            <w:r>
              <w:rPr>
                <w:color w:val="000000"/>
              </w:rPr>
              <w:t>44.9</w:t>
            </w:r>
          </w:p>
        </w:tc>
        <w:tc>
          <w:tcPr>
            <w:tcW w:w="1620" w:type="dxa"/>
            <w:tcBorders>
              <w:top w:val="nil"/>
              <w:left w:val="nil"/>
              <w:bottom w:val="nil"/>
              <w:right w:val="nil"/>
            </w:tcBorders>
            <w:shd w:val="clear" w:color="auto" w:fill="auto"/>
            <w:vAlign w:val="center"/>
          </w:tcPr>
          <w:p w14:paraId="000004E2" w14:textId="77777777" w:rsidR="005537F9" w:rsidRDefault="000D7614">
            <w:pPr>
              <w:spacing w:after="0"/>
              <w:jc w:val="center"/>
              <w:rPr>
                <w:color w:val="000000"/>
              </w:rPr>
            </w:pPr>
            <w:r>
              <w:rPr>
                <w:color w:val="000000"/>
              </w:rPr>
              <w:t>45.1</w:t>
            </w:r>
          </w:p>
        </w:tc>
        <w:tc>
          <w:tcPr>
            <w:tcW w:w="1620" w:type="dxa"/>
            <w:tcBorders>
              <w:top w:val="nil"/>
              <w:left w:val="nil"/>
              <w:bottom w:val="nil"/>
              <w:right w:val="nil"/>
            </w:tcBorders>
            <w:shd w:val="clear" w:color="auto" w:fill="auto"/>
            <w:vAlign w:val="center"/>
          </w:tcPr>
          <w:p w14:paraId="000004E3" w14:textId="77777777" w:rsidR="005537F9" w:rsidRDefault="000D7614">
            <w:pPr>
              <w:spacing w:after="0"/>
              <w:jc w:val="center"/>
              <w:rPr>
                <w:color w:val="000000"/>
              </w:rPr>
            </w:pPr>
            <w:r>
              <w:rPr>
                <w:color w:val="000000"/>
              </w:rPr>
              <w:t>10</w:t>
            </w:r>
          </w:p>
        </w:tc>
      </w:tr>
      <w:tr w:rsidR="005537F9" w14:paraId="23728C40" w14:textId="77777777">
        <w:trPr>
          <w:trHeight w:val="235"/>
        </w:trPr>
        <w:tc>
          <w:tcPr>
            <w:tcW w:w="1620" w:type="dxa"/>
            <w:tcBorders>
              <w:top w:val="nil"/>
              <w:left w:val="nil"/>
              <w:bottom w:val="nil"/>
              <w:right w:val="nil"/>
            </w:tcBorders>
            <w:shd w:val="clear" w:color="auto" w:fill="auto"/>
            <w:vAlign w:val="center"/>
          </w:tcPr>
          <w:p w14:paraId="000004E4" w14:textId="77777777" w:rsidR="005537F9" w:rsidRDefault="000D7614">
            <w:pPr>
              <w:spacing w:after="0"/>
              <w:jc w:val="center"/>
              <w:rPr>
                <w:color w:val="000000"/>
              </w:rPr>
            </w:pPr>
            <w:r>
              <w:rPr>
                <w:color w:val="000000"/>
              </w:rPr>
              <w:t>2019</w:t>
            </w:r>
          </w:p>
        </w:tc>
        <w:tc>
          <w:tcPr>
            <w:tcW w:w="1659" w:type="dxa"/>
            <w:tcBorders>
              <w:top w:val="nil"/>
              <w:left w:val="nil"/>
              <w:bottom w:val="nil"/>
              <w:right w:val="nil"/>
            </w:tcBorders>
            <w:shd w:val="clear" w:color="auto" w:fill="auto"/>
            <w:vAlign w:val="center"/>
          </w:tcPr>
          <w:p w14:paraId="000004E5" w14:textId="77777777" w:rsidR="005537F9" w:rsidRDefault="000D7614">
            <w:pPr>
              <w:spacing w:after="0"/>
              <w:jc w:val="center"/>
              <w:rPr>
                <w:color w:val="000000"/>
              </w:rPr>
            </w:pPr>
            <w:r>
              <w:rPr>
                <w:color w:val="000000"/>
              </w:rPr>
              <w:t>44.9</w:t>
            </w:r>
          </w:p>
        </w:tc>
        <w:tc>
          <w:tcPr>
            <w:tcW w:w="1620" w:type="dxa"/>
            <w:tcBorders>
              <w:top w:val="nil"/>
              <w:left w:val="nil"/>
              <w:bottom w:val="nil"/>
              <w:right w:val="nil"/>
            </w:tcBorders>
            <w:shd w:val="clear" w:color="auto" w:fill="auto"/>
            <w:vAlign w:val="center"/>
          </w:tcPr>
          <w:p w14:paraId="000004E6" w14:textId="77777777" w:rsidR="005537F9" w:rsidRDefault="000D7614">
            <w:pPr>
              <w:spacing w:after="0"/>
              <w:jc w:val="center"/>
              <w:rPr>
                <w:color w:val="000000"/>
              </w:rPr>
            </w:pPr>
            <w:r>
              <w:rPr>
                <w:color w:val="000000"/>
              </w:rPr>
              <w:t>45.1</w:t>
            </w:r>
          </w:p>
        </w:tc>
        <w:tc>
          <w:tcPr>
            <w:tcW w:w="1620" w:type="dxa"/>
            <w:tcBorders>
              <w:top w:val="nil"/>
              <w:left w:val="nil"/>
              <w:bottom w:val="nil"/>
              <w:right w:val="nil"/>
            </w:tcBorders>
            <w:shd w:val="clear" w:color="auto" w:fill="auto"/>
            <w:vAlign w:val="center"/>
          </w:tcPr>
          <w:p w14:paraId="000004E7" w14:textId="77777777" w:rsidR="005537F9" w:rsidRDefault="000D7614">
            <w:pPr>
              <w:spacing w:after="0"/>
              <w:jc w:val="center"/>
              <w:rPr>
                <w:color w:val="000000"/>
              </w:rPr>
            </w:pPr>
            <w:r>
              <w:rPr>
                <w:color w:val="000000"/>
              </w:rPr>
              <w:t>10</w:t>
            </w:r>
          </w:p>
        </w:tc>
      </w:tr>
      <w:tr w:rsidR="005537F9" w14:paraId="7C7B2F90" w14:textId="77777777">
        <w:trPr>
          <w:trHeight w:val="235"/>
        </w:trPr>
        <w:tc>
          <w:tcPr>
            <w:tcW w:w="1620" w:type="dxa"/>
            <w:tcBorders>
              <w:top w:val="nil"/>
              <w:left w:val="nil"/>
              <w:bottom w:val="nil"/>
              <w:right w:val="nil"/>
            </w:tcBorders>
            <w:shd w:val="clear" w:color="auto" w:fill="auto"/>
            <w:vAlign w:val="center"/>
          </w:tcPr>
          <w:p w14:paraId="000004E8" w14:textId="77777777" w:rsidR="005537F9" w:rsidRDefault="000D7614">
            <w:pPr>
              <w:spacing w:after="0"/>
              <w:jc w:val="center"/>
              <w:rPr>
                <w:color w:val="000000"/>
              </w:rPr>
            </w:pPr>
            <w:r>
              <w:rPr>
                <w:color w:val="000000"/>
              </w:rPr>
              <w:t>2020</w:t>
            </w:r>
          </w:p>
        </w:tc>
        <w:tc>
          <w:tcPr>
            <w:tcW w:w="1659" w:type="dxa"/>
            <w:tcBorders>
              <w:top w:val="nil"/>
              <w:left w:val="nil"/>
              <w:bottom w:val="nil"/>
              <w:right w:val="nil"/>
            </w:tcBorders>
            <w:shd w:val="clear" w:color="auto" w:fill="auto"/>
            <w:vAlign w:val="center"/>
          </w:tcPr>
          <w:p w14:paraId="000004E9" w14:textId="77777777" w:rsidR="005537F9" w:rsidRDefault="000D7614">
            <w:pPr>
              <w:spacing w:after="0"/>
              <w:jc w:val="center"/>
              <w:rPr>
                <w:color w:val="000000"/>
              </w:rPr>
            </w:pPr>
            <w:r>
              <w:rPr>
                <w:color w:val="000000"/>
              </w:rPr>
              <w:t>33.8</w:t>
            </w:r>
          </w:p>
        </w:tc>
        <w:tc>
          <w:tcPr>
            <w:tcW w:w="1620" w:type="dxa"/>
            <w:tcBorders>
              <w:top w:val="nil"/>
              <w:left w:val="nil"/>
              <w:bottom w:val="nil"/>
              <w:right w:val="nil"/>
            </w:tcBorders>
            <w:shd w:val="clear" w:color="auto" w:fill="auto"/>
            <w:vAlign w:val="center"/>
          </w:tcPr>
          <w:p w14:paraId="000004EA" w14:textId="77777777" w:rsidR="005537F9" w:rsidRDefault="000D7614">
            <w:pPr>
              <w:spacing w:after="0"/>
              <w:jc w:val="center"/>
              <w:rPr>
                <w:color w:val="000000"/>
              </w:rPr>
            </w:pPr>
            <w:r>
              <w:rPr>
                <w:color w:val="000000"/>
              </w:rPr>
              <w:t>57.8</w:t>
            </w:r>
          </w:p>
        </w:tc>
        <w:tc>
          <w:tcPr>
            <w:tcW w:w="1620" w:type="dxa"/>
            <w:tcBorders>
              <w:top w:val="nil"/>
              <w:left w:val="nil"/>
              <w:bottom w:val="nil"/>
              <w:right w:val="nil"/>
            </w:tcBorders>
            <w:shd w:val="clear" w:color="auto" w:fill="auto"/>
            <w:vAlign w:val="center"/>
          </w:tcPr>
          <w:p w14:paraId="000004EB" w14:textId="77777777" w:rsidR="005537F9" w:rsidRDefault="000D7614">
            <w:pPr>
              <w:spacing w:after="0"/>
              <w:jc w:val="center"/>
              <w:rPr>
                <w:color w:val="000000"/>
              </w:rPr>
            </w:pPr>
            <w:r>
              <w:rPr>
                <w:color w:val="000000"/>
              </w:rPr>
              <w:t>8.4</w:t>
            </w:r>
          </w:p>
        </w:tc>
      </w:tr>
      <w:tr w:rsidR="005537F9" w14:paraId="1CDCAFFC" w14:textId="77777777">
        <w:trPr>
          <w:trHeight w:val="235"/>
        </w:trPr>
        <w:tc>
          <w:tcPr>
            <w:tcW w:w="1620" w:type="dxa"/>
            <w:tcBorders>
              <w:top w:val="nil"/>
              <w:left w:val="nil"/>
              <w:bottom w:val="nil"/>
              <w:right w:val="nil"/>
            </w:tcBorders>
            <w:shd w:val="clear" w:color="auto" w:fill="auto"/>
            <w:vAlign w:val="center"/>
          </w:tcPr>
          <w:p w14:paraId="000004EC" w14:textId="77777777" w:rsidR="005537F9" w:rsidRDefault="000D7614">
            <w:pPr>
              <w:spacing w:after="0"/>
              <w:jc w:val="center"/>
              <w:rPr>
                <w:color w:val="000000"/>
              </w:rPr>
            </w:pPr>
            <w:r>
              <w:rPr>
                <w:color w:val="000000"/>
              </w:rPr>
              <w:t>2021</w:t>
            </w:r>
          </w:p>
        </w:tc>
        <w:tc>
          <w:tcPr>
            <w:tcW w:w="1659" w:type="dxa"/>
            <w:tcBorders>
              <w:top w:val="nil"/>
              <w:left w:val="nil"/>
              <w:bottom w:val="nil"/>
              <w:right w:val="nil"/>
            </w:tcBorders>
            <w:shd w:val="clear" w:color="auto" w:fill="auto"/>
            <w:vAlign w:val="center"/>
          </w:tcPr>
          <w:p w14:paraId="000004ED" w14:textId="77777777" w:rsidR="005537F9" w:rsidRDefault="000D7614">
            <w:pPr>
              <w:spacing w:after="0"/>
              <w:jc w:val="center"/>
              <w:rPr>
                <w:color w:val="000000"/>
              </w:rPr>
            </w:pPr>
            <w:r>
              <w:rPr>
                <w:color w:val="000000"/>
              </w:rPr>
              <w:t>33.8</w:t>
            </w:r>
          </w:p>
        </w:tc>
        <w:tc>
          <w:tcPr>
            <w:tcW w:w="1620" w:type="dxa"/>
            <w:tcBorders>
              <w:top w:val="nil"/>
              <w:left w:val="nil"/>
              <w:bottom w:val="nil"/>
              <w:right w:val="nil"/>
            </w:tcBorders>
            <w:shd w:val="clear" w:color="auto" w:fill="auto"/>
            <w:vAlign w:val="center"/>
          </w:tcPr>
          <w:p w14:paraId="000004EE" w14:textId="77777777" w:rsidR="005537F9" w:rsidRDefault="000D7614">
            <w:pPr>
              <w:spacing w:after="0"/>
              <w:jc w:val="center"/>
              <w:rPr>
                <w:color w:val="000000"/>
              </w:rPr>
            </w:pPr>
            <w:r>
              <w:rPr>
                <w:color w:val="000000"/>
              </w:rPr>
              <w:t>57.8</w:t>
            </w:r>
          </w:p>
        </w:tc>
        <w:tc>
          <w:tcPr>
            <w:tcW w:w="1620" w:type="dxa"/>
            <w:tcBorders>
              <w:top w:val="nil"/>
              <w:left w:val="nil"/>
              <w:bottom w:val="nil"/>
              <w:right w:val="nil"/>
            </w:tcBorders>
            <w:shd w:val="clear" w:color="auto" w:fill="auto"/>
            <w:vAlign w:val="center"/>
          </w:tcPr>
          <w:p w14:paraId="000004EF" w14:textId="77777777" w:rsidR="005537F9" w:rsidRDefault="000D7614">
            <w:pPr>
              <w:spacing w:after="0"/>
              <w:jc w:val="center"/>
              <w:rPr>
                <w:color w:val="000000"/>
              </w:rPr>
            </w:pPr>
            <w:r>
              <w:rPr>
                <w:color w:val="000000"/>
              </w:rPr>
              <w:t>8.4</w:t>
            </w:r>
          </w:p>
        </w:tc>
      </w:tr>
      <w:tr w:rsidR="005537F9" w14:paraId="59581603" w14:textId="77777777">
        <w:trPr>
          <w:trHeight w:val="235"/>
        </w:trPr>
        <w:tc>
          <w:tcPr>
            <w:tcW w:w="1620" w:type="dxa"/>
            <w:tcBorders>
              <w:top w:val="nil"/>
              <w:left w:val="nil"/>
              <w:bottom w:val="nil"/>
              <w:right w:val="nil"/>
            </w:tcBorders>
            <w:shd w:val="clear" w:color="auto" w:fill="auto"/>
            <w:vAlign w:val="center"/>
          </w:tcPr>
          <w:p w14:paraId="000004F0" w14:textId="77777777" w:rsidR="005537F9" w:rsidRDefault="000D7614">
            <w:pPr>
              <w:spacing w:after="0"/>
              <w:jc w:val="center"/>
              <w:rPr>
                <w:color w:val="000000"/>
              </w:rPr>
            </w:pPr>
            <w:r>
              <w:rPr>
                <w:color w:val="000000"/>
              </w:rPr>
              <w:t>2022</w:t>
            </w:r>
          </w:p>
        </w:tc>
        <w:tc>
          <w:tcPr>
            <w:tcW w:w="1659" w:type="dxa"/>
            <w:tcBorders>
              <w:top w:val="nil"/>
              <w:left w:val="nil"/>
              <w:bottom w:val="nil"/>
              <w:right w:val="nil"/>
            </w:tcBorders>
            <w:shd w:val="clear" w:color="auto" w:fill="auto"/>
            <w:vAlign w:val="center"/>
          </w:tcPr>
          <w:p w14:paraId="000004F1" w14:textId="77777777" w:rsidR="005537F9" w:rsidRDefault="000D7614">
            <w:pPr>
              <w:spacing w:after="0"/>
              <w:jc w:val="center"/>
              <w:rPr>
                <w:color w:val="000000"/>
              </w:rPr>
            </w:pPr>
            <w:r>
              <w:rPr>
                <w:color w:val="000000"/>
              </w:rPr>
              <w:t>30.3</w:t>
            </w:r>
          </w:p>
        </w:tc>
        <w:tc>
          <w:tcPr>
            <w:tcW w:w="1620" w:type="dxa"/>
            <w:tcBorders>
              <w:top w:val="nil"/>
              <w:left w:val="nil"/>
              <w:bottom w:val="nil"/>
              <w:right w:val="nil"/>
            </w:tcBorders>
            <w:shd w:val="clear" w:color="auto" w:fill="auto"/>
            <w:vAlign w:val="center"/>
          </w:tcPr>
          <w:p w14:paraId="000004F2" w14:textId="77777777" w:rsidR="005537F9" w:rsidRDefault="000D7614">
            <w:pPr>
              <w:spacing w:after="0"/>
              <w:jc w:val="center"/>
              <w:rPr>
                <w:color w:val="000000"/>
              </w:rPr>
            </w:pPr>
            <w:r>
              <w:rPr>
                <w:color w:val="000000"/>
              </w:rPr>
              <w:t>60.2</w:t>
            </w:r>
          </w:p>
        </w:tc>
        <w:tc>
          <w:tcPr>
            <w:tcW w:w="1620" w:type="dxa"/>
            <w:tcBorders>
              <w:top w:val="nil"/>
              <w:left w:val="nil"/>
              <w:bottom w:val="nil"/>
              <w:right w:val="nil"/>
            </w:tcBorders>
            <w:shd w:val="clear" w:color="auto" w:fill="auto"/>
            <w:vAlign w:val="center"/>
          </w:tcPr>
          <w:p w14:paraId="000004F3" w14:textId="77777777" w:rsidR="005537F9" w:rsidRDefault="000D7614">
            <w:pPr>
              <w:spacing w:after="0"/>
              <w:jc w:val="center"/>
              <w:rPr>
                <w:color w:val="000000"/>
              </w:rPr>
            </w:pPr>
            <w:r>
              <w:rPr>
                <w:color w:val="000000"/>
              </w:rPr>
              <w:t>9.5</w:t>
            </w:r>
          </w:p>
        </w:tc>
      </w:tr>
      <w:tr w:rsidR="005537F9" w14:paraId="23514529" w14:textId="77777777">
        <w:trPr>
          <w:trHeight w:val="235"/>
        </w:trPr>
        <w:tc>
          <w:tcPr>
            <w:tcW w:w="1620" w:type="dxa"/>
            <w:tcBorders>
              <w:top w:val="nil"/>
              <w:left w:val="nil"/>
              <w:bottom w:val="nil"/>
              <w:right w:val="nil"/>
            </w:tcBorders>
            <w:shd w:val="clear" w:color="auto" w:fill="auto"/>
            <w:vAlign w:val="center"/>
          </w:tcPr>
          <w:p w14:paraId="000004F4" w14:textId="77777777" w:rsidR="005537F9" w:rsidRDefault="000D7614">
            <w:pPr>
              <w:spacing w:after="0"/>
              <w:jc w:val="center"/>
              <w:rPr>
                <w:color w:val="000000"/>
              </w:rPr>
            </w:pPr>
            <w:r>
              <w:rPr>
                <w:color w:val="000000"/>
              </w:rPr>
              <w:t>2023</w:t>
            </w:r>
          </w:p>
        </w:tc>
        <w:tc>
          <w:tcPr>
            <w:tcW w:w="1659" w:type="dxa"/>
            <w:tcBorders>
              <w:top w:val="nil"/>
              <w:left w:val="nil"/>
              <w:bottom w:val="nil"/>
              <w:right w:val="nil"/>
            </w:tcBorders>
            <w:shd w:val="clear" w:color="auto" w:fill="auto"/>
            <w:vAlign w:val="center"/>
          </w:tcPr>
          <w:p w14:paraId="000004F5" w14:textId="77777777" w:rsidR="005537F9" w:rsidRDefault="000D7614">
            <w:pPr>
              <w:spacing w:after="0"/>
              <w:jc w:val="center"/>
              <w:rPr>
                <w:color w:val="000000"/>
              </w:rPr>
            </w:pPr>
            <w:r>
              <w:rPr>
                <w:color w:val="000000"/>
              </w:rPr>
              <w:t>30.3</w:t>
            </w:r>
          </w:p>
        </w:tc>
        <w:tc>
          <w:tcPr>
            <w:tcW w:w="1620" w:type="dxa"/>
            <w:tcBorders>
              <w:top w:val="nil"/>
              <w:left w:val="nil"/>
              <w:bottom w:val="nil"/>
              <w:right w:val="nil"/>
            </w:tcBorders>
            <w:shd w:val="clear" w:color="auto" w:fill="auto"/>
            <w:vAlign w:val="center"/>
          </w:tcPr>
          <w:p w14:paraId="000004F6" w14:textId="77777777" w:rsidR="005537F9" w:rsidRDefault="000D7614">
            <w:pPr>
              <w:spacing w:after="0"/>
              <w:jc w:val="center"/>
              <w:rPr>
                <w:color w:val="000000"/>
              </w:rPr>
            </w:pPr>
            <w:r>
              <w:rPr>
                <w:color w:val="000000"/>
              </w:rPr>
              <w:t>60.2</w:t>
            </w:r>
          </w:p>
        </w:tc>
        <w:tc>
          <w:tcPr>
            <w:tcW w:w="1620" w:type="dxa"/>
            <w:tcBorders>
              <w:top w:val="nil"/>
              <w:left w:val="nil"/>
              <w:bottom w:val="nil"/>
              <w:right w:val="nil"/>
            </w:tcBorders>
            <w:shd w:val="clear" w:color="auto" w:fill="auto"/>
            <w:vAlign w:val="center"/>
          </w:tcPr>
          <w:p w14:paraId="000004F7" w14:textId="77777777" w:rsidR="005537F9" w:rsidRDefault="000D7614">
            <w:pPr>
              <w:spacing w:after="0"/>
              <w:jc w:val="center"/>
              <w:rPr>
                <w:color w:val="000000"/>
              </w:rPr>
            </w:pPr>
            <w:r>
              <w:rPr>
                <w:color w:val="000000"/>
              </w:rPr>
              <w:t>9.5</w:t>
            </w:r>
          </w:p>
        </w:tc>
      </w:tr>
      <w:tr w:rsidR="005537F9" w14:paraId="7FD70816" w14:textId="77777777">
        <w:trPr>
          <w:trHeight w:val="235"/>
        </w:trPr>
        <w:tc>
          <w:tcPr>
            <w:tcW w:w="1620" w:type="dxa"/>
            <w:tcBorders>
              <w:top w:val="nil"/>
              <w:left w:val="nil"/>
              <w:right w:val="nil"/>
            </w:tcBorders>
            <w:shd w:val="clear" w:color="auto" w:fill="auto"/>
            <w:vAlign w:val="center"/>
          </w:tcPr>
          <w:p w14:paraId="000004F8" w14:textId="77777777" w:rsidR="005537F9" w:rsidRDefault="000D7614">
            <w:pPr>
              <w:spacing w:after="0"/>
              <w:jc w:val="center"/>
              <w:rPr>
                <w:color w:val="000000"/>
              </w:rPr>
            </w:pPr>
            <w:r>
              <w:rPr>
                <w:color w:val="000000"/>
              </w:rPr>
              <w:t>2024</w:t>
            </w:r>
          </w:p>
        </w:tc>
        <w:tc>
          <w:tcPr>
            <w:tcW w:w="1659" w:type="dxa"/>
            <w:tcBorders>
              <w:top w:val="nil"/>
              <w:left w:val="nil"/>
              <w:right w:val="nil"/>
            </w:tcBorders>
            <w:shd w:val="clear" w:color="auto" w:fill="auto"/>
            <w:vAlign w:val="center"/>
          </w:tcPr>
          <w:p w14:paraId="000004F9" w14:textId="77777777" w:rsidR="005537F9" w:rsidRDefault="000D7614">
            <w:pPr>
              <w:spacing w:after="0"/>
              <w:jc w:val="center"/>
              <w:rPr>
                <w:color w:val="000000"/>
              </w:rPr>
            </w:pPr>
            <w:r>
              <w:rPr>
                <w:color w:val="000000"/>
              </w:rPr>
              <w:t>27.1</w:t>
            </w:r>
          </w:p>
        </w:tc>
        <w:tc>
          <w:tcPr>
            <w:tcW w:w="1620" w:type="dxa"/>
            <w:tcBorders>
              <w:top w:val="nil"/>
              <w:left w:val="nil"/>
              <w:right w:val="nil"/>
            </w:tcBorders>
            <w:shd w:val="clear" w:color="auto" w:fill="auto"/>
            <w:vAlign w:val="center"/>
          </w:tcPr>
          <w:p w14:paraId="000004FA" w14:textId="77777777" w:rsidR="005537F9" w:rsidRDefault="000D7614">
            <w:pPr>
              <w:spacing w:after="0"/>
              <w:jc w:val="center"/>
              <w:rPr>
                <w:color w:val="000000"/>
              </w:rPr>
            </w:pPr>
            <w:r>
              <w:rPr>
                <w:color w:val="000000"/>
              </w:rPr>
              <w:t>63.8</w:t>
            </w:r>
          </w:p>
        </w:tc>
        <w:tc>
          <w:tcPr>
            <w:tcW w:w="1620" w:type="dxa"/>
            <w:tcBorders>
              <w:top w:val="nil"/>
              <w:left w:val="nil"/>
              <w:right w:val="nil"/>
            </w:tcBorders>
            <w:shd w:val="clear" w:color="auto" w:fill="auto"/>
            <w:vAlign w:val="center"/>
          </w:tcPr>
          <w:p w14:paraId="000004FB" w14:textId="77777777" w:rsidR="005537F9" w:rsidRDefault="000D7614">
            <w:pPr>
              <w:spacing w:after="0"/>
              <w:jc w:val="center"/>
              <w:rPr>
                <w:color w:val="000000"/>
              </w:rPr>
            </w:pPr>
            <w:r>
              <w:rPr>
                <w:color w:val="000000"/>
              </w:rPr>
              <w:t>9.1</w:t>
            </w:r>
          </w:p>
        </w:tc>
      </w:tr>
      <w:tr w:rsidR="005537F9" w14:paraId="775E3E28" w14:textId="77777777">
        <w:trPr>
          <w:trHeight w:val="235"/>
        </w:trPr>
        <w:tc>
          <w:tcPr>
            <w:tcW w:w="1620" w:type="dxa"/>
            <w:tcBorders>
              <w:top w:val="nil"/>
              <w:left w:val="nil"/>
              <w:bottom w:val="nil"/>
              <w:right w:val="nil"/>
            </w:tcBorders>
            <w:shd w:val="clear" w:color="auto" w:fill="auto"/>
            <w:vAlign w:val="center"/>
          </w:tcPr>
          <w:p w14:paraId="000004FC" w14:textId="77777777" w:rsidR="005537F9" w:rsidRDefault="000D7614">
            <w:pPr>
              <w:spacing w:after="0"/>
              <w:jc w:val="center"/>
              <w:rPr>
                <w:color w:val="000000"/>
              </w:rPr>
            </w:pPr>
            <w:r>
              <w:rPr>
                <w:color w:val="000000"/>
              </w:rPr>
              <w:t>2025</w:t>
            </w:r>
          </w:p>
        </w:tc>
        <w:tc>
          <w:tcPr>
            <w:tcW w:w="1659" w:type="dxa"/>
            <w:tcBorders>
              <w:top w:val="nil"/>
              <w:left w:val="nil"/>
              <w:bottom w:val="nil"/>
              <w:right w:val="nil"/>
            </w:tcBorders>
            <w:shd w:val="clear" w:color="auto" w:fill="auto"/>
            <w:vAlign w:val="center"/>
          </w:tcPr>
          <w:p w14:paraId="000004FD" w14:textId="77777777" w:rsidR="005537F9" w:rsidRDefault="000D7614">
            <w:pPr>
              <w:spacing w:after="0"/>
              <w:jc w:val="center"/>
              <w:rPr>
                <w:color w:val="000000"/>
              </w:rPr>
            </w:pPr>
            <w:r>
              <w:rPr>
                <w:color w:val="000000"/>
              </w:rPr>
              <w:t>27.1</w:t>
            </w:r>
          </w:p>
        </w:tc>
        <w:tc>
          <w:tcPr>
            <w:tcW w:w="1620" w:type="dxa"/>
            <w:tcBorders>
              <w:top w:val="nil"/>
              <w:left w:val="nil"/>
              <w:bottom w:val="nil"/>
              <w:right w:val="nil"/>
            </w:tcBorders>
            <w:shd w:val="clear" w:color="auto" w:fill="auto"/>
            <w:vAlign w:val="center"/>
          </w:tcPr>
          <w:p w14:paraId="000004FE" w14:textId="77777777" w:rsidR="005537F9" w:rsidRDefault="000D7614">
            <w:pPr>
              <w:spacing w:after="0"/>
              <w:jc w:val="center"/>
              <w:rPr>
                <w:color w:val="000000"/>
              </w:rPr>
            </w:pPr>
            <w:r>
              <w:rPr>
                <w:color w:val="000000"/>
              </w:rPr>
              <w:t>63.8</w:t>
            </w:r>
          </w:p>
        </w:tc>
        <w:tc>
          <w:tcPr>
            <w:tcW w:w="1620" w:type="dxa"/>
            <w:tcBorders>
              <w:top w:val="nil"/>
              <w:left w:val="nil"/>
              <w:bottom w:val="nil"/>
              <w:right w:val="nil"/>
            </w:tcBorders>
            <w:shd w:val="clear" w:color="auto" w:fill="auto"/>
            <w:vAlign w:val="center"/>
          </w:tcPr>
          <w:p w14:paraId="000004FF" w14:textId="77777777" w:rsidR="005537F9" w:rsidRDefault="000D7614">
            <w:pPr>
              <w:spacing w:after="0"/>
              <w:jc w:val="center"/>
              <w:rPr>
                <w:color w:val="000000"/>
              </w:rPr>
            </w:pPr>
            <w:r>
              <w:rPr>
                <w:color w:val="000000"/>
              </w:rPr>
              <w:t>9.1</w:t>
            </w:r>
          </w:p>
        </w:tc>
      </w:tr>
      <w:tr w:rsidR="005537F9" w14:paraId="758382A2" w14:textId="77777777">
        <w:trPr>
          <w:trHeight w:val="235"/>
        </w:trPr>
        <w:tc>
          <w:tcPr>
            <w:tcW w:w="1620" w:type="dxa"/>
            <w:tcBorders>
              <w:top w:val="nil"/>
              <w:left w:val="nil"/>
              <w:bottom w:val="single" w:sz="4" w:space="0" w:color="000000"/>
              <w:right w:val="nil"/>
            </w:tcBorders>
            <w:shd w:val="clear" w:color="auto" w:fill="auto"/>
            <w:vAlign w:val="center"/>
          </w:tcPr>
          <w:p w14:paraId="00000500" w14:textId="77777777" w:rsidR="005537F9" w:rsidRDefault="000D7614">
            <w:pPr>
              <w:spacing w:after="0"/>
              <w:jc w:val="center"/>
              <w:rPr>
                <w:i/>
                <w:iCs/>
                <w:color w:val="000000"/>
              </w:rPr>
            </w:pPr>
            <w:r>
              <w:rPr>
                <w:i/>
                <w:iCs/>
                <w:color w:val="000000"/>
              </w:rPr>
              <w:t>2026</w:t>
            </w:r>
          </w:p>
        </w:tc>
        <w:tc>
          <w:tcPr>
            <w:tcW w:w="1659" w:type="dxa"/>
            <w:tcBorders>
              <w:top w:val="nil"/>
              <w:left w:val="nil"/>
              <w:bottom w:val="single" w:sz="4" w:space="0" w:color="000000"/>
              <w:right w:val="nil"/>
            </w:tcBorders>
            <w:shd w:val="clear" w:color="auto" w:fill="auto"/>
            <w:vAlign w:val="center"/>
          </w:tcPr>
          <w:p w14:paraId="00000501" w14:textId="77777777" w:rsidR="005537F9" w:rsidRDefault="000D7614">
            <w:pPr>
              <w:spacing w:after="0"/>
              <w:jc w:val="center"/>
              <w:rPr>
                <w:i/>
                <w:iCs/>
                <w:color w:val="000000"/>
              </w:rPr>
            </w:pPr>
            <w:r>
              <w:rPr>
                <w:i/>
                <w:iCs/>
                <w:color w:val="000000"/>
              </w:rPr>
              <w:t>24.8</w:t>
            </w:r>
          </w:p>
        </w:tc>
        <w:tc>
          <w:tcPr>
            <w:tcW w:w="1620" w:type="dxa"/>
            <w:tcBorders>
              <w:top w:val="nil"/>
              <w:left w:val="nil"/>
              <w:bottom w:val="single" w:sz="4" w:space="0" w:color="000000"/>
              <w:right w:val="nil"/>
            </w:tcBorders>
            <w:shd w:val="clear" w:color="auto" w:fill="auto"/>
            <w:vAlign w:val="center"/>
          </w:tcPr>
          <w:p w14:paraId="00000502" w14:textId="77777777" w:rsidR="005537F9" w:rsidRDefault="000D7614">
            <w:pPr>
              <w:spacing w:after="0"/>
              <w:jc w:val="center"/>
              <w:rPr>
                <w:i/>
                <w:iCs/>
                <w:color w:val="000000"/>
              </w:rPr>
            </w:pPr>
            <w:r>
              <w:rPr>
                <w:i/>
                <w:iCs/>
                <w:color w:val="000000"/>
              </w:rPr>
              <w:t>69.2</w:t>
            </w:r>
          </w:p>
        </w:tc>
        <w:tc>
          <w:tcPr>
            <w:tcW w:w="1620" w:type="dxa"/>
            <w:tcBorders>
              <w:top w:val="nil"/>
              <w:left w:val="nil"/>
              <w:bottom w:val="single" w:sz="4" w:space="0" w:color="000000"/>
              <w:right w:val="nil"/>
            </w:tcBorders>
            <w:shd w:val="clear" w:color="auto" w:fill="auto"/>
            <w:vAlign w:val="center"/>
          </w:tcPr>
          <w:p w14:paraId="00000503" w14:textId="77777777" w:rsidR="005537F9" w:rsidRDefault="000D7614">
            <w:pPr>
              <w:spacing w:after="0"/>
              <w:jc w:val="center"/>
              <w:rPr>
                <w:color w:val="000000"/>
              </w:rPr>
            </w:pPr>
            <w:r>
              <w:rPr>
                <w:i/>
                <w:iCs/>
                <w:color w:val="000000"/>
              </w:rPr>
              <w:t>6</w:t>
            </w:r>
          </w:p>
        </w:tc>
      </w:tr>
    </w:tbl>
    <w:p w14:paraId="00000504" w14:textId="77777777" w:rsidR="005537F9" w:rsidRDefault="000D7614">
      <w:r>
        <w:br w:type="page"/>
      </w:r>
    </w:p>
    <w:p w14:paraId="00000505" w14:textId="77777777" w:rsidR="005537F9" w:rsidRDefault="000D7614">
      <w:pPr>
        <w:pStyle w:val="Heading5"/>
      </w:pPr>
      <w:r>
        <w:lastRenderedPageBreak/>
        <w:t>Table 2.4. Estimated retained and discarded GOA Pacific cod (t, as of 2025-12-8)</w:t>
      </w:r>
    </w:p>
    <w:tbl>
      <w:tblPr>
        <w:tblStyle w:val="ab"/>
        <w:tblW w:w="4026" w:type="dxa"/>
        <w:tblLayout w:type="fixed"/>
        <w:tblLook w:val="0400" w:firstRow="0" w:lastRow="0" w:firstColumn="0" w:lastColumn="0" w:noHBand="0" w:noVBand="1"/>
      </w:tblPr>
      <w:tblGrid>
        <w:gridCol w:w="960"/>
        <w:gridCol w:w="1108"/>
        <w:gridCol w:w="998"/>
        <w:gridCol w:w="960"/>
      </w:tblGrid>
      <w:tr w:rsidR="005537F9" w14:paraId="513775AA" w14:textId="77777777">
        <w:trPr>
          <w:trHeight w:val="300"/>
        </w:trPr>
        <w:tc>
          <w:tcPr>
            <w:tcW w:w="960" w:type="dxa"/>
            <w:tcBorders>
              <w:top w:val="nil"/>
              <w:left w:val="nil"/>
              <w:bottom w:val="single" w:sz="4" w:space="0" w:color="000000"/>
              <w:right w:val="nil"/>
            </w:tcBorders>
            <w:shd w:val="clear" w:color="auto" w:fill="auto"/>
            <w:vAlign w:val="center"/>
          </w:tcPr>
          <w:p w14:paraId="00000506" w14:textId="77777777" w:rsidR="005537F9" w:rsidRDefault="000D7614">
            <w:pPr>
              <w:spacing w:after="0"/>
              <w:jc w:val="center"/>
              <w:rPr>
                <w:color w:val="000000"/>
              </w:rPr>
            </w:pPr>
            <w:r>
              <w:rPr>
                <w:color w:val="000000"/>
              </w:rPr>
              <w:t>Year</w:t>
            </w:r>
          </w:p>
        </w:tc>
        <w:tc>
          <w:tcPr>
            <w:tcW w:w="1108" w:type="dxa"/>
            <w:tcBorders>
              <w:top w:val="nil"/>
              <w:left w:val="nil"/>
              <w:bottom w:val="single" w:sz="4" w:space="0" w:color="000000"/>
              <w:right w:val="nil"/>
            </w:tcBorders>
            <w:shd w:val="clear" w:color="auto" w:fill="auto"/>
            <w:vAlign w:val="center"/>
          </w:tcPr>
          <w:p w14:paraId="00000507" w14:textId="77777777" w:rsidR="005537F9" w:rsidRDefault="000D7614">
            <w:pPr>
              <w:spacing w:after="0"/>
              <w:jc w:val="center"/>
              <w:rPr>
                <w:color w:val="000000"/>
              </w:rPr>
            </w:pPr>
            <w:r>
              <w:rPr>
                <w:color w:val="000000"/>
              </w:rPr>
              <w:t>Discarded</w:t>
            </w:r>
          </w:p>
        </w:tc>
        <w:tc>
          <w:tcPr>
            <w:tcW w:w="998" w:type="dxa"/>
            <w:tcBorders>
              <w:top w:val="nil"/>
              <w:left w:val="nil"/>
              <w:bottom w:val="single" w:sz="4" w:space="0" w:color="000000"/>
              <w:right w:val="nil"/>
            </w:tcBorders>
            <w:shd w:val="clear" w:color="auto" w:fill="auto"/>
            <w:vAlign w:val="center"/>
          </w:tcPr>
          <w:p w14:paraId="00000508" w14:textId="77777777" w:rsidR="005537F9" w:rsidRDefault="000D7614">
            <w:pPr>
              <w:spacing w:after="0"/>
              <w:jc w:val="center"/>
              <w:rPr>
                <w:color w:val="000000"/>
              </w:rPr>
            </w:pPr>
            <w:r>
              <w:rPr>
                <w:color w:val="000000"/>
              </w:rPr>
              <w:t>Retained</w:t>
            </w:r>
          </w:p>
        </w:tc>
        <w:tc>
          <w:tcPr>
            <w:tcW w:w="960" w:type="dxa"/>
            <w:tcBorders>
              <w:top w:val="nil"/>
              <w:left w:val="nil"/>
              <w:bottom w:val="single" w:sz="4" w:space="0" w:color="000000"/>
              <w:right w:val="nil"/>
            </w:tcBorders>
            <w:shd w:val="clear" w:color="auto" w:fill="auto"/>
            <w:vAlign w:val="center"/>
          </w:tcPr>
          <w:p w14:paraId="00000509" w14:textId="77777777" w:rsidR="005537F9" w:rsidRDefault="000D7614">
            <w:pPr>
              <w:spacing w:after="0"/>
              <w:jc w:val="center"/>
              <w:rPr>
                <w:color w:val="000000"/>
              </w:rPr>
            </w:pPr>
            <w:r>
              <w:rPr>
                <w:color w:val="000000"/>
              </w:rPr>
              <w:t>Total</w:t>
            </w:r>
          </w:p>
        </w:tc>
      </w:tr>
      <w:tr w:rsidR="005537F9" w14:paraId="57A9DB7D" w14:textId="77777777">
        <w:trPr>
          <w:trHeight w:val="300"/>
        </w:trPr>
        <w:tc>
          <w:tcPr>
            <w:tcW w:w="960" w:type="dxa"/>
            <w:tcBorders>
              <w:top w:val="single" w:sz="4" w:space="0" w:color="000000"/>
              <w:left w:val="nil"/>
              <w:bottom w:val="nil"/>
              <w:right w:val="nil"/>
            </w:tcBorders>
            <w:shd w:val="clear" w:color="auto" w:fill="auto"/>
            <w:vAlign w:val="center"/>
          </w:tcPr>
          <w:p w14:paraId="0000050A" w14:textId="77777777" w:rsidR="005537F9" w:rsidRDefault="000D7614">
            <w:pPr>
              <w:spacing w:after="0"/>
              <w:jc w:val="center"/>
              <w:rPr>
                <w:color w:val="000000"/>
              </w:rPr>
            </w:pPr>
            <w:r>
              <w:rPr>
                <w:color w:val="000000"/>
              </w:rPr>
              <w:t>1991</w:t>
            </w:r>
          </w:p>
        </w:tc>
        <w:tc>
          <w:tcPr>
            <w:tcW w:w="1108" w:type="dxa"/>
            <w:tcBorders>
              <w:top w:val="single" w:sz="4" w:space="0" w:color="000000"/>
              <w:left w:val="nil"/>
              <w:bottom w:val="nil"/>
              <w:right w:val="nil"/>
            </w:tcBorders>
            <w:shd w:val="clear" w:color="auto" w:fill="auto"/>
            <w:vAlign w:val="center"/>
          </w:tcPr>
          <w:p w14:paraId="0000050B" w14:textId="77777777" w:rsidR="005537F9" w:rsidRDefault="000D7614">
            <w:pPr>
              <w:spacing w:after="0"/>
              <w:jc w:val="center"/>
              <w:rPr>
                <w:color w:val="000000"/>
              </w:rPr>
            </w:pPr>
            <w:r>
              <w:rPr>
                <w:color w:val="000000"/>
              </w:rPr>
              <w:t>1,427</w:t>
            </w:r>
          </w:p>
        </w:tc>
        <w:tc>
          <w:tcPr>
            <w:tcW w:w="998" w:type="dxa"/>
            <w:tcBorders>
              <w:top w:val="single" w:sz="4" w:space="0" w:color="000000"/>
              <w:left w:val="nil"/>
              <w:bottom w:val="nil"/>
              <w:right w:val="nil"/>
            </w:tcBorders>
            <w:shd w:val="clear" w:color="auto" w:fill="auto"/>
            <w:vAlign w:val="center"/>
          </w:tcPr>
          <w:p w14:paraId="0000050C" w14:textId="77777777" w:rsidR="005537F9" w:rsidRDefault="000D7614">
            <w:pPr>
              <w:spacing w:after="0"/>
              <w:jc w:val="center"/>
              <w:rPr>
                <w:color w:val="000000"/>
              </w:rPr>
            </w:pPr>
            <w:r>
              <w:rPr>
                <w:color w:val="000000"/>
              </w:rPr>
              <w:t>74,873</w:t>
            </w:r>
          </w:p>
        </w:tc>
        <w:tc>
          <w:tcPr>
            <w:tcW w:w="960" w:type="dxa"/>
            <w:tcBorders>
              <w:top w:val="single" w:sz="4" w:space="0" w:color="000000"/>
              <w:left w:val="nil"/>
              <w:bottom w:val="nil"/>
              <w:right w:val="nil"/>
            </w:tcBorders>
            <w:shd w:val="clear" w:color="auto" w:fill="auto"/>
            <w:vAlign w:val="center"/>
          </w:tcPr>
          <w:p w14:paraId="0000050D" w14:textId="77777777" w:rsidR="005537F9" w:rsidRDefault="000D7614">
            <w:pPr>
              <w:spacing w:after="0"/>
              <w:jc w:val="center"/>
              <w:rPr>
                <w:color w:val="000000"/>
              </w:rPr>
            </w:pPr>
            <w:r>
              <w:rPr>
                <w:color w:val="000000"/>
              </w:rPr>
              <w:t>76,300</w:t>
            </w:r>
          </w:p>
        </w:tc>
      </w:tr>
      <w:tr w:rsidR="005537F9" w14:paraId="2A56375C" w14:textId="77777777">
        <w:trPr>
          <w:trHeight w:val="300"/>
        </w:trPr>
        <w:tc>
          <w:tcPr>
            <w:tcW w:w="960" w:type="dxa"/>
            <w:tcBorders>
              <w:top w:val="nil"/>
              <w:left w:val="nil"/>
              <w:bottom w:val="nil"/>
              <w:right w:val="nil"/>
            </w:tcBorders>
            <w:shd w:val="clear" w:color="auto" w:fill="auto"/>
            <w:vAlign w:val="center"/>
          </w:tcPr>
          <w:p w14:paraId="0000050E" w14:textId="77777777" w:rsidR="005537F9" w:rsidRDefault="000D7614">
            <w:pPr>
              <w:spacing w:after="0"/>
              <w:jc w:val="center"/>
              <w:rPr>
                <w:color w:val="000000"/>
              </w:rPr>
            </w:pPr>
            <w:r>
              <w:rPr>
                <w:color w:val="000000"/>
              </w:rPr>
              <w:t>1992</w:t>
            </w:r>
          </w:p>
        </w:tc>
        <w:tc>
          <w:tcPr>
            <w:tcW w:w="1108" w:type="dxa"/>
            <w:tcBorders>
              <w:top w:val="nil"/>
              <w:left w:val="nil"/>
              <w:bottom w:val="nil"/>
              <w:right w:val="nil"/>
            </w:tcBorders>
            <w:shd w:val="clear" w:color="auto" w:fill="auto"/>
            <w:vAlign w:val="center"/>
          </w:tcPr>
          <w:p w14:paraId="0000050F" w14:textId="77777777" w:rsidR="005537F9" w:rsidRDefault="000D7614">
            <w:pPr>
              <w:spacing w:after="0"/>
              <w:jc w:val="center"/>
              <w:rPr>
                <w:color w:val="000000"/>
              </w:rPr>
            </w:pPr>
            <w:r>
              <w:rPr>
                <w:color w:val="000000"/>
              </w:rPr>
              <w:t>3,920</w:t>
            </w:r>
          </w:p>
        </w:tc>
        <w:tc>
          <w:tcPr>
            <w:tcW w:w="998" w:type="dxa"/>
            <w:tcBorders>
              <w:top w:val="nil"/>
              <w:left w:val="nil"/>
              <w:bottom w:val="nil"/>
              <w:right w:val="nil"/>
            </w:tcBorders>
            <w:shd w:val="clear" w:color="auto" w:fill="auto"/>
            <w:vAlign w:val="center"/>
          </w:tcPr>
          <w:p w14:paraId="00000510" w14:textId="77777777" w:rsidR="005537F9" w:rsidRDefault="000D7614">
            <w:pPr>
              <w:spacing w:after="0"/>
              <w:jc w:val="center"/>
              <w:rPr>
                <w:color w:val="000000"/>
              </w:rPr>
            </w:pPr>
            <w:r>
              <w:rPr>
                <w:color w:val="000000"/>
              </w:rPr>
              <w:t>76,827</w:t>
            </w:r>
          </w:p>
        </w:tc>
        <w:tc>
          <w:tcPr>
            <w:tcW w:w="960" w:type="dxa"/>
            <w:tcBorders>
              <w:top w:val="nil"/>
              <w:left w:val="nil"/>
              <w:bottom w:val="nil"/>
              <w:right w:val="nil"/>
            </w:tcBorders>
            <w:shd w:val="clear" w:color="auto" w:fill="auto"/>
            <w:vAlign w:val="center"/>
          </w:tcPr>
          <w:p w14:paraId="00000511" w14:textId="77777777" w:rsidR="005537F9" w:rsidRDefault="000D7614">
            <w:pPr>
              <w:spacing w:after="0"/>
              <w:jc w:val="center"/>
              <w:rPr>
                <w:color w:val="000000"/>
              </w:rPr>
            </w:pPr>
            <w:r>
              <w:rPr>
                <w:color w:val="000000"/>
              </w:rPr>
              <w:t>80,747</w:t>
            </w:r>
          </w:p>
        </w:tc>
      </w:tr>
      <w:tr w:rsidR="005537F9" w14:paraId="48967BF2" w14:textId="77777777">
        <w:trPr>
          <w:trHeight w:val="300"/>
        </w:trPr>
        <w:tc>
          <w:tcPr>
            <w:tcW w:w="960" w:type="dxa"/>
            <w:tcBorders>
              <w:top w:val="nil"/>
              <w:left w:val="nil"/>
              <w:bottom w:val="nil"/>
              <w:right w:val="nil"/>
            </w:tcBorders>
            <w:shd w:val="clear" w:color="auto" w:fill="auto"/>
            <w:vAlign w:val="center"/>
          </w:tcPr>
          <w:p w14:paraId="00000512" w14:textId="77777777" w:rsidR="005537F9" w:rsidRDefault="000D7614">
            <w:pPr>
              <w:spacing w:after="0"/>
              <w:jc w:val="center"/>
              <w:rPr>
                <w:color w:val="000000"/>
              </w:rPr>
            </w:pPr>
            <w:r>
              <w:rPr>
                <w:color w:val="000000"/>
              </w:rPr>
              <w:t>1993</w:t>
            </w:r>
          </w:p>
        </w:tc>
        <w:tc>
          <w:tcPr>
            <w:tcW w:w="1108" w:type="dxa"/>
            <w:tcBorders>
              <w:top w:val="nil"/>
              <w:left w:val="nil"/>
              <w:bottom w:val="nil"/>
              <w:right w:val="nil"/>
            </w:tcBorders>
            <w:shd w:val="clear" w:color="auto" w:fill="auto"/>
            <w:vAlign w:val="center"/>
          </w:tcPr>
          <w:p w14:paraId="00000513" w14:textId="77777777" w:rsidR="005537F9" w:rsidRDefault="000D7614">
            <w:pPr>
              <w:spacing w:after="0"/>
              <w:jc w:val="center"/>
              <w:rPr>
                <w:color w:val="000000"/>
              </w:rPr>
            </w:pPr>
            <w:r>
              <w:rPr>
                <w:color w:val="000000"/>
              </w:rPr>
              <w:t>5,886</w:t>
            </w:r>
          </w:p>
        </w:tc>
        <w:tc>
          <w:tcPr>
            <w:tcW w:w="998" w:type="dxa"/>
            <w:tcBorders>
              <w:top w:val="nil"/>
              <w:left w:val="nil"/>
              <w:bottom w:val="nil"/>
              <w:right w:val="nil"/>
            </w:tcBorders>
            <w:shd w:val="clear" w:color="auto" w:fill="auto"/>
            <w:vAlign w:val="center"/>
          </w:tcPr>
          <w:p w14:paraId="00000514" w14:textId="77777777" w:rsidR="005537F9" w:rsidRDefault="000D7614">
            <w:pPr>
              <w:spacing w:after="0"/>
              <w:jc w:val="center"/>
              <w:rPr>
                <w:color w:val="000000"/>
              </w:rPr>
            </w:pPr>
            <w:r>
              <w:rPr>
                <w:color w:val="000000"/>
              </w:rPr>
              <w:t>50,602</w:t>
            </w:r>
          </w:p>
        </w:tc>
        <w:tc>
          <w:tcPr>
            <w:tcW w:w="960" w:type="dxa"/>
            <w:tcBorders>
              <w:top w:val="nil"/>
              <w:left w:val="nil"/>
              <w:bottom w:val="nil"/>
              <w:right w:val="nil"/>
            </w:tcBorders>
            <w:shd w:val="clear" w:color="auto" w:fill="auto"/>
            <w:vAlign w:val="center"/>
          </w:tcPr>
          <w:p w14:paraId="00000515" w14:textId="77777777" w:rsidR="005537F9" w:rsidRDefault="000D7614">
            <w:pPr>
              <w:spacing w:after="0"/>
              <w:jc w:val="center"/>
              <w:rPr>
                <w:color w:val="000000"/>
              </w:rPr>
            </w:pPr>
            <w:r>
              <w:rPr>
                <w:color w:val="000000"/>
              </w:rPr>
              <w:t>56,488</w:t>
            </w:r>
          </w:p>
        </w:tc>
      </w:tr>
      <w:tr w:rsidR="005537F9" w14:paraId="501DBD3E" w14:textId="77777777">
        <w:trPr>
          <w:trHeight w:val="300"/>
        </w:trPr>
        <w:tc>
          <w:tcPr>
            <w:tcW w:w="960" w:type="dxa"/>
            <w:tcBorders>
              <w:top w:val="nil"/>
              <w:left w:val="nil"/>
              <w:bottom w:val="nil"/>
              <w:right w:val="nil"/>
            </w:tcBorders>
            <w:shd w:val="clear" w:color="auto" w:fill="auto"/>
            <w:vAlign w:val="center"/>
          </w:tcPr>
          <w:p w14:paraId="00000516" w14:textId="77777777" w:rsidR="005537F9" w:rsidRDefault="000D7614">
            <w:pPr>
              <w:spacing w:after="0"/>
              <w:jc w:val="center"/>
              <w:rPr>
                <w:color w:val="000000"/>
              </w:rPr>
            </w:pPr>
            <w:r>
              <w:rPr>
                <w:color w:val="000000"/>
              </w:rPr>
              <w:t>1994</w:t>
            </w:r>
          </w:p>
        </w:tc>
        <w:tc>
          <w:tcPr>
            <w:tcW w:w="1108" w:type="dxa"/>
            <w:tcBorders>
              <w:top w:val="nil"/>
              <w:left w:val="nil"/>
              <w:bottom w:val="nil"/>
              <w:right w:val="nil"/>
            </w:tcBorders>
            <w:shd w:val="clear" w:color="auto" w:fill="auto"/>
            <w:vAlign w:val="center"/>
          </w:tcPr>
          <w:p w14:paraId="00000517" w14:textId="77777777" w:rsidR="005537F9" w:rsidRDefault="000D7614">
            <w:pPr>
              <w:spacing w:after="0"/>
              <w:jc w:val="center"/>
              <w:rPr>
                <w:color w:val="000000"/>
              </w:rPr>
            </w:pPr>
            <w:r>
              <w:rPr>
                <w:color w:val="000000"/>
              </w:rPr>
              <w:t>3,122</w:t>
            </w:r>
          </w:p>
        </w:tc>
        <w:tc>
          <w:tcPr>
            <w:tcW w:w="998" w:type="dxa"/>
            <w:tcBorders>
              <w:top w:val="nil"/>
              <w:left w:val="nil"/>
              <w:bottom w:val="nil"/>
              <w:right w:val="nil"/>
            </w:tcBorders>
            <w:shd w:val="clear" w:color="auto" w:fill="auto"/>
            <w:vAlign w:val="center"/>
          </w:tcPr>
          <w:p w14:paraId="00000518" w14:textId="77777777" w:rsidR="005537F9" w:rsidRDefault="000D7614">
            <w:pPr>
              <w:spacing w:after="0"/>
              <w:jc w:val="center"/>
              <w:rPr>
                <w:color w:val="000000"/>
              </w:rPr>
            </w:pPr>
            <w:r>
              <w:rPr>
                <w:color w:val="000000"/>
              </w:rPr>
              <w:t>44,363</w:t>
            </w:r>
          </w:p>
        </w:tc>
        <w:tc>
          <w:tcPr>
            <w:tcW w:w="960" w:type="dxa"/>
            <w:tcBorders>
              <w:top w:val="nil"/>
              <w:left w:val="nil"/>
              <w:bottom w:val="nil"/>
              <w:right w:val="nil"/>
            </w:tcBorders>
            <w:shd w:val="clear" w:color="auto" w:fill="auto"/>
            <w:vAlign w:val="center"/>
          </w:tcPr>
          <w:p w14:paraId="00000519" w14:textId="77777777" w:rsidR="005537F9" w:rsidRDefault="000D7614">
            <w:pPr>
              <w:spacing w:after="0"/>
              <w:jc w:val="center"/>
              <w:rPr>
                <w:color w:val="000000"/>
              </w:rPr>
            </w:pPr>
            <w:r>
              <w:rPr>
                <w:color w:val="000000"/>
              </w:rPr>
              <w:t>47,485</w:t>
            </w:r>
          </w:p>
        </w:tc>
      </w:tr>
      <w:tr w:rsidR="005537F9" w14:paraId="1FF1D48F" w14:textId="77777777">
        <w:trPr>
          <w:trHeight w:val="300"/>
        </w:trPr>
        <w:tc>
          <w:tcPr>
            <w:tcW w:w="960" w:type="dxa"/>
            <w:tcBorders>
              <w:top w:val="nil"/>
              <w:left w:val="nil"/>
              <w:bottom w:val="nil"/>
              <w:right w:val="nil"/>
            </w:tcBorders>
            <w:shd w:val="clear" w:color="auto" w:fill="auto"/>
            <w:vAlign w:val="center"/>
          </w:tcPr>
          <w:p w14:paraId="0000051A" w14:textId="77777777" w:rsidR="005537F9" w:rsidRDefault="000D7614">
            <w:pPr>
              <w:spacing w:after="0"/>
              <w:jc w:val="center"/>
              <w:rPr>
                <w:color w:val="000000"/>
              </w:rPr>
            </w:pPr>
            <w:r>
              <w:rPr>
                <w:color w:val="000000"/>
              </w:rPr>
              <w:t>1995</w:t>
            </w:r>
          </w:p>
        </w:tc>
        <w:tc>
          <w:tcPr>
            <w:tcW w:w="1108" w:type="dxa"/>
            <w:tcBorders>
              <w:top w:val="nil"/>
              <w:left w:val="nil"/>
              <w:bottom w:val="nil"/>
              <w:right w:val="nil"/>
            </w:tcBorders>
            <w:shd w:val="clear" w:color="auto" w:fill="auto"/>
            <w:vAlign w:val="center"/>
          </w:tcPr>
          <w:p w14:paraId="0000051B" w14:textId="77777777" w:rsidR="005537F9" w:rsidRDefault="000D7614">
            <w:pPr>
              <w:spacing w:after="0"/>
              <w:jc w:val="center"/>
              <w:rPr>
                <w:color w:val="000000"/>
              </w:rPr>
            </w:pPr>
            <w:r>
              <w:rPr>
                <w:color w:val="000000"/>
              </w:rPr>
              <w:t>3,546</w:t>
            </w:r>
          </w:p>
        </w:tc>
        <w:tc>
          <w:tcPr>
            <w:tcW w:w="998" w:type="dxa"/>
            <w:tcBorders>
              <w:top w:val="nil"/>
              <w:left w:val="nil"/>
              <w:bottom w:val="nil"/>
              <w:right w:val="nil"/>
            </w:tcBorders>
            <w:shd w:val="clear" w:color="auto" w:fill="auto"/>
            <w:vAlign w:val="center"/>
          </w:tcPr>
          <w:p w14:paraId="0000051C" w14:textId="77777777" w:rsidR="005537F9" w:rsidRDefault="000D7614">
            <w:pPr>
              <w:spacing w:after="0"/>
              <w:jc w:val="center"/>
              <w:rPr>
                <w:color w:val="000000"/>
              </w:rPr>
            </w:pPr>
            <w:r>
              <w:rPr>
                <w:color w:val="000000"/>
              </w:rPr>
              <w:t>65,439</w:t>
            </w:r>
          </w:p>
        </w:tc>
        <w:tc>
          <w:tcPr>
            <w:tcW w:w="960" w:type="dxa"/>
            <w:tcBorders>
              <w:top w:val="nil"/>
              <w:left w:val="nil"/>
              <w:bottom w:val="nil"/>
              <w:right w:val="nil"/>
            </w:tcBorders>
            <w:shd w:val="clear" w:color="auto" w:fill="auto"/>
            <w:vAlign w:val="center"/>
          </w:tcPr>
          <w:p w14:paraId="0000051D" w14:textId="77777777" w:rsidR="005537F9" w:rsidRDefault="000D7614">
            <w:pPr>
              <w:spacing w:after="0"/>
              <w:jc w:val="center"/>
              <w:rPr>
                <w:color w:val="000000"/>
              </w:rPr>
            </w:pPr>
            <w:r>
              <w:rPr>
                <w:color w:val="000000"/>
              </w:rPr>
              <w:t>68,985</w:t>
            </w:r>
          </w:p>
        </w:tc>
      </w:tr>
      <w:tr w:rsidR="005537F9" w14:paraId="1B742E0B" w14:textId="77777777">
        <w:trPr>
          <w:trHeight w:val="300"/>
        </w:trPr>
        <w:tc>
          <w:tcPr>
            <w:tcW w:w="960" w:type="dxa"/>
            <w:tcBorders>
              <w:top w:val="nil"/>
              <w:left w:val="nil"/>
              <w:bottom w:val="nil"/>
              <w:right w:val="nil"/>
            </w:tcBorders>
            <w:shd w:val="clear" w:color="auto" w:fill="auto"/>
            <w:vAlign w:val="center"/>
          </w:tcPr>
          <w:p w14:paraId="0000051E" w14:textId="77777777" w:rsidR="005537F9" w:rsidRDefault="000D7614">
            <w:pPr>
              <w:spacing w:after="0"/>
              <w:jc w:val="center"/>
              <w:rPr>
                <w:color w:val="000000"/>
              </w:rPr>
            </w:pPr>
            <w:r>
              <w:rPr>
                <w:color w:val="000000"/>
              </w:rPr>
              <w:t>1996</w:t>
            </w:r>
          </w:p>
        </w:tc>
        <w:tc>
          <w:tcPr>
            <w:tcW w:w="1108" w:type="dxa"/>
            <w:tcBorders>
              <w:top w:val="nil"/>
              <w:left w:val="nil"/>
              <w:bottom w:val="nil"/>
              <w:right w:val="nil"/>
            </w:tcBorders>
            <w:shd w:val="clear" w:color="auto" w:fill="auto"/>
            <w:vAlign w:val="center"/>
          </w:tcPr>
          <w:p w14:paraId="0000051F" w14:textId="77777777" w:rsidR="005537F9" w:rsidRDefault="000D7614">
            <w:pPr>
              <w:spacing w:after="0"/>
              <w:jc w:val="center"/>
              <w:rPr>
                <w:color w:val="000000"/>
              </w:rPr>
            </w:pPr>
            <w:r>
              <w:rPr>
                <w:color w:val="000000"/>
              </w:rPr>
              <w:t>7,555</w:t>
            </w:r>
          </w:p>
        </w:tc>
        <w:tc>
          <w:tcPr>
            <w:tcW w:w="998" w:type="dxa"/>
            <w:tcBorders>
              <w:top w:val="nil"/>
              <w:left w:val="nil"/>
              <w:bottom w:val="nil"/>
              <w:right w:val="nil"/>
            </w:tcBorders>
            <w:shd w:val="clear" w:color="auto" w:fill="auto"/>
            <w:vAlign w:val="center"/>
          </w:tcPr>
          <w:p w14:paraId="00000520" w14:textId="77777777" w:rsidR="005537F9" w:rsidRDefault="000D7614">
            <w:pPr>
              <w:spacing w:after="0"/>
              <w:jc w:val="center"/>
              <w:rPr>
                <w:color w:val="000000"/>
              </w:rPr>
            </w:pPr>
            <w:r>
              <w:rPr>
                <w:color w:val="000000"/>
              </w:rPr>
              <w:t>60,725</w:t>
            </w:r>
          </w:p>
        </w:tc>
        <w:tc>
          <w:tcPr>
            <w:tcW w:w="960" w:type="dxa"/>
            <w:tcBorders>
              <w:top w:val="nil"/>
              <w:left w:val="nil"/>
              <w:bottom w:val="nil"/>
              <w:right w:val="nil"/>
            </w:tcBorders>
            <w:shd w:val="clear" w:color="auto" w:fill="auto"/>
            <w:vAlign w:val="center"/>
          </w:tcPr>
          <w:p w14:paraId="00000521" w14:textId="77777777" w:rsidR="005537F9" w:rsidRDefault="000D7614">
            <w:pPr>
              <w:spacing w:after="0"/>
              <w:jc w:val="center"/>
              <w:rPr>
                <w:color w:val="000000"/>
              </w:rPr>
            </w:pPr>
            <w:r>
              <w:rPr>
                <w:color w:val="000000"/>
              </w:rPr>
              <w:t>68,280</w:t>
            </w:r>
          </w:p>
        </w:tc>
      </w:tr>
      <w:tr w:rsidR="005537F9" w14:paraId="53172965" w14:textId="77777777">
        <w:trPr>
          <w:trHeight w:val="300"/>
        </w:trPr>
        <w:tc>
          <w:tcPr>
            <w:tcW w:w="960" w:type="dxa"/>
            <w:tcBorders>
              <w:top w:val="nil"/>
              <w:left w:val="nil"/>
              <w:bottom w:val="nil"/>
              <w:right w:val="nil"/>
            </w:tcBorders>
            <w:shd w:val="clear" w:color="auto" w:fill="auto"/>
            <w:vAlign w:val="center"/>
          </w:tcPr>
          <w:p w14:paraId="00000522" w14:textId="77777777" w:rsidR="005537F9" w:rsidRDefault="000D7614">
            <w:pPr>
              <w:spacing w:after="0"/>
              <w:jc w:val="center"/>
              <w:rPr>
                <w:color w:val="000000"/>
              </w:rPr>
            </w:pPr>
            <w:r>
              <w:rPr>
                <w:color w:val="000000"/>
              </w:rPr>
              <w:t>1997</w:t>
            </w:r>
          </w:p>
        </w:tc>
        <w:tc>
          <w:tcPr>
            <w:tcW w:w="1108" w:type="dxa"/>
            <w:tcBorders>
              <w:top w:val="nil"/>
              <w:left w:val="nil"/>
              <w:bottom w:val="nil"/>
              <w:right w:val="nil"/>
            </w:tcBorders>
            <w:shd w:val="clear" w:color="auto" w:fill="auto"/>
            <w:vAlign w:val="center"/>
          </w:tcPr>
          <w:p w14:paraId="00000523" w14:textId="77777777" w:rsidR="005537F9" w:rsidRDefault="000D7614">
            <w:pPr>
              <w:spacing w:after="0"/>
              <w:jc w:val="center"/>
              <w:rPr>
                <w:color w:val="000000"/>
              </w:rPr>
            </w:pPr>
            <w:r>
              <w:rPr>
                <w:color w:val="000000"/>
              </w:rPr>
              <w:t>4,828</w:t>
            </w:r>
          </w:p>
        </w:tc>
        <w:tc>
          <w:tcPr>
            <w:tcW w:w="998" w:type="dxa"/>
            <w:tcBorders>
              <w:top w:val="nil"/>
              <w:left w:val="nil"/>
              <w:bottom w:val="nil"/>
              <w:right w:val="nil"/>
            </w:tcBorders>
            <w:shd w:val="clear" w:color="auto" w:fill="auto"/>
            <w:vAlign w:val="center"/>
          </w:tcPr>
          <w:p w14:paraId="00000524" w14:textId="77777777" w:rsidR="005537F9" w:rsidRDefault="000D7614">
            <w:pPr>
              <w:spacing w:after="0"/>
              <w:jc w:val="center"/>
              <w:rPr>
                <w:color w:val="000000"/>
              </w:rPr>
            </w:pPr>
            <w:r>
              <w:rPr>
                <w:color w:val="000000"/>
              </w:rPr>
              <w:t>72,342</w:t>
            </w:r>
          </w:p>
        </w:tc>
        <w:tc>
          <w:tcPr>
            <w:tcW w:w="960" w:type="dxa"/>
            <w:tcBorders>
              <w:top w:val="nil"/>
              <w:left w:val="nil"/>
              <w:bottom w:val="nil"/>
              <w:right w:val="nil"/>
            </w:tcBorders>
            <w:shd w:val="clear" w:color="auto" w:fill="auto"/>
            <w:vAlign w:val="center"/>
          </w:tcPr>
          <w:p w14:paraId="00000525" w14:textId="77777777" w:rsidR="005537F9" w:rsidRDefault="000D7614">
            <w:pPr>
              <w:spacing w:after="0"/>
              <w:jc w:val="center"/>
              <w:rPr>
                <w:color w:val="000000"/>
              </w:rPr>
            </w:pPr>
            <w:r>
              <w:rPr>
                <w:color w:val="000000"/>
              </w:rPr>
              <w:t>77,170</w:t>
            </w:r>
          </w:p>
        </w:tc>
      </w:tr>
      <w:tr w:rsidR="005537F9" w14:paraId="3A9BF9E2" w14:textId="77777777">
        <w:trPr>
          <w:trHeight w:val="300"/>
        </w:trPr>
        <w:tc>
          <w:tcPr>
            <w:tcW w:w="960" w:type="dxa"/>
            <w:tcBorders>
              <w:top w:val="nil"/>
              <w:left w:val="nil"/>
              <w:bottom w:val="nil"/>
              <w:right w:val="nil"/>
            </w:tcBorders>
            <w:shd w:val="clear" w:color="auto" w:fill="auto"/>
            <w:vAlign w:val="center"/>
          </w:tcPr>
          <w:p w14:paraId="00000526" w14:textId="77777777" w:rsidR="005537F9" w:rsidRDefault="000D7614">
            <w:pPr>
              <w:spacing w:after="0"/>
              <w:jc w:val="center"/>
              <w:rPr>
                <w:color w:val="000000"/>
              </w:rPr>
            </w:pPr>
            <w:r>
              <w:rPr>
                <w:color w:val="000000"/>
              </w:rPr>
              <w:t>1998</w:t>
            </w:r>
          </w:p>
        </w:tc>
        <w:tc>
          <w:tcPr>
            <w:tcW w:w="1108" w:type="dxa"/>
            <w:tcBorders>
              <w:top w:val="nil"/>
              <w:left w:val="nil"/>
              <w:bottom w:val="nil"/>
              <w:right w:val="nil"/>
            </w:tcBorders>
            <w:shd w:val="clear" w:color="auto" w:fill="auto"/>
            <w:vAlign w:val="center"/>
          </w:tcPr>
          <w:p w14:paraId="00000527" w14:textId="77777777" w:rsidR="005537F9" w:rsidRDefault="000D7614">
            <w:pPr>
              <w:spacing w:after="0"/>
              <w:jc w:val="center"/>
              <w:rPr>
                <w:color w:val="000000"/>
              </w:rPr>
            </w:pPr>
            <w:r>
              <w:rPr>
                <w:color w:val="000000"/>
              </w:rPr>
              <w:t>1,732</w:t>
            </w:r>
          </w:p>
        </w:tc>
        <w:tc>
          <w:tcPr>
            <w:tcW w:w="998" w:type="dxa"/>
            <w:tcBorders>
              <w:top w:val="nil"/>
              <w:left w:val="nil"/>
              <w:bottom w:val="nil"/>
              <w:right w:val="nil"/>
            </w:tcBorders>
            <w:shd w:val="clear" w:color="auto" w:fill="auto"/>
            <w:vAlign w:val="center"/>
          </w:tcPr>
          <w:p w14:paraId="00000528" w14:textId="77777777" w:rsidR="005537F9" w:rsidRDefault="000D7614">
            <w:pPr>
              <w:spacing w:after="0"/>
              <w:jc w:val="center"/>
              <w:rPr>
                <w:color w:val="000000"/>
              </w:rPr>
            </w:pPr>
            <w:r>
              <w:rPr>
                <w:color w:val="000000"/>
              </w:rPr>
              <w:t>70,893</w:t>
            </w:r>
          </w:p>
        </w:tc>
        <w:tc>
          <w:tcPr>
            <w:tcW w:w="960" w:type="dxa"/>
            <w:tcBorders>
              <w:top w:val="nil"/>
              <w:left w:val="nil"/>
              <w:bottom w:val="nil"/>
              <w:right w:val="nil"/>
            </w:tcBorders>
            <w:shd w:val="clear" w:color="auto" w:fill="auto"/>
            <w:vAlign w:val="center"/>
          </w:tcPr>
          <w:p w14:paraId="00000529" w14:textId="77777777" w:rsidR="005537F9" w:rsidRDefault="000D7614">
            <w:pPr>
              <w:spacing w:after="0"/>
              <w:jc w:val="center"/>
              <w:rPr>
                <w:color w:val="000000"/>
              </w:rPr>
            </w:pPr>
            <w:r>
              <w:rPr>
                <w:color w:val="000000"/>
              </w:rPr>
              <w:t>72,625</w:t>
            </w:r>
          </w:p>
        </w:tc>
      </w:tr>
      <w:tr w:rsidR="005537F9" w14:paraId="0CCE260D" w14:textId="77777777">
        <w:trPr>
          <w:trHeight w:val="300"/>
        </w:trPr>
        <w:tc>
          <w:tcPr>
            <w:tcW w:w="960" w:type="dxa"/>
            <w:tcBorders>
              <w:top w:val="nil"/>
              <w:left w:val="nil"/>
              <w:bottom w:val="nil"/>
              <w:right w:val="nil"/>
            </w:tcBorders>
            <w:shd w:val="clear" w:color="auto" w:fill="auto"/>
            <w:vAlign w:val="center"/>
          </w:tcPr>
          <w:p w14:paraId="0000052A" w14:textId="77777777" w:rsidR="005537F9" w:rsidRDefault="000D7614">
            <w:pPr>
              <w:spacing w:after="0"/>
              <w:jc w:val="center"/>
              <w:rPr>
                <w:color w:val="000000"/>
              </w:rPr>
            </w:pPr>
            <w:r>
              <w:rPr>
                <w:color w:val="000000"/>
              </w:rPr>
              <w:t>1999</w:t>
            </w:r>
          </w:p>
        </w:tc>
        <w:tc>
          <w:tcPr>
            <w:tcW w:w="1108" w:type="dxa"/>
            <w:tcBorders>
              <w:top w:val="nil"/>
              <w:left w:val="nil"/>
              <w:bottom w:val="nil"/>
              <w:right w:val="nil"/>
            </w:tcBorders>
            <w:shd w:val="clear" w:color="auto" w:fill="auto"/>
            <w:vAlign w:val="center"/>
          </w:tcPr>
          <w:p w14:paraId="0000052B" w14:textId="77777777" w:rsidR="005537F9" w:rsidRDefault="000D7614">
            <w:pPr>
              <w:spacing w:after="0"/>
              <w:jc w:val="center"/>
              <w:rPr>
                <w:color w:val="000000"/>
              </w:rPr>
            </w:pPr>
            <w:r>
              <w:rPr>
                <w:color w:val="000000"/>
              </w:rPr>
              <w:t>1,645</w:t>
            </w:r>
          </w:p>
        </w:tc>
        <w:tc>
          <w:tcPr>
            <w:tcW w:w="998" w:type="dxa"/>
            <w:tcBorders>
              <w:top w:val="nil"/>
              <w:left w:val="nil"/>
              <w:bottom w:val="nil"/>
              <w:right w:val="nil"/>
            </w:tcBorders>
            <w:shd w:val="clear" w:color="auto" w:fill="auto"/>
            <w:vAlign w:val="center"/>
          </w:tcPr>
          <w:p w14:paraId="0000052C" w14:textId="77777777" w:rsidR="005537F9" w:rsidRDefault="000D7614">
            <w:pPr>
              <w:spacing w:after="0"/>
              <w:jc w:val="center"/>
              <w:rPr>
                <w:color w:val="000000"/>
              </w:rPr>
            </w:pPr>
            <w:r>
              <w:rPr>
                <w:color w:val="000000"/>
              </w:rPr>
              <w:t>80,898</w:t>
            </w:r>
          </w:p>
        </w:tc>
        <w:tc>
          <w:tcPr>
            <w:tcW w:w="960" w:type="dxa"/>
            <w:tcBorders>
              <w:top w:val="nil"/>
              <w:left w:val="nil"/>
              <w:bottom w:val="nil"/>
              <w:right w:val="nil"/>
            </w:tcBorders>
            <w:shd w:val="clear" w:color="auto" w:fill="auto"/>
            <w:vAlign w:val="center"/>
          </w:tcPr>
          <w:p w14:paraId="0000052D" w14:textId="77777777" w:rsidR="005537F9" w:rsidRDefault="000D7614">
            <w:pPr>
              <w:spacing w:after="0"/>
              <w:jc w:val="center"/>
              <w:rPr>
                <w:color w:val="000000"/>
              </w:rPr>
            </w:pPr>
            <w:r>
              <w:rPr>
                <w:color w:val="000000"/>
              </w:rPr>
              <w:t>82,543</w:t>
            </w:r>
          </w:p>
        </w:tc>
      </w:tr>
      <w:tr w:rsidR="005537F9" w14:paraId="5B96771F" w14:textId="77777777">
        <w:trPr>
          <w:trHeight w:val="300"/>
        </w:trPr>
        <w:tc>
          <w:tcPr>
            <w:tcW w:w="960" w:type="dxa"/>
            <w:tcBorders>
              <w:top w:val="nil"/>
              <w:left w:val="nil"/>
              <w:bottom w:val="nil"/>
              <w:right w:val="nil"/>
            </w:tcBorders>
            <w:shd w:val="clear" w:color="auto" w:fill="auto"/>
            <w:vAlign w:val="center"/>
          </w:tcPr>
          <w:p w14:paraId="0000052E" w14:textId="77777777" w:rsidR="005537F9" w:rsidRDefault="000D7614">
            <w:pPr>
              <w:spacing w:after="0"/>
              <w:jc w:val="center"/>
              <w:rPr>
                <w:color w:val="000000"/>
              </w:rPr>
            </w:pPr>
            <w:r>
              <w:rPr>
                <w:color w:val="000000"/>
              </w:rPr>
              <w:t>2000</w:t>
            </w:r>
          </w:p>
        </w:tc>
        <w:tc>
          <w:tcPr>
            <w:tcW w:w="1108" w:type="dxa"/>
            <w:tcBorders>
              <w:top w:val="nil"/>
              <w:left w:val="nil"/>
              <w:bottom w:val="nil"/>
              <w:right w:val="nil"/>
            </w:tcBorders>
            <w:shd w:val="clear" w:color="auto" w:fill="auto"/>
            <w:vAlign w:val="center"/>
          </w:tcPr>
          <w:p w14:paraId="0000052F" w14:textId="77777777" w:rsidR="005537F9" w:rsidRDefault="000D7614">
            <w:pPr>
              <w:spacing w:after="0"/>
              <w:jc w:val="center"/>
              <w:rPr>
                <w:color w:val="000000"/>
              </w:rPr>
            </w:pPr>
            <w:r>
              <w:rPr>
                <w:color w:val="000000"/>
              </w:rPr>
              <w:t>1,378</w:t>
            </w:r>
          </w:p>
        </w:tc>
        <w:tc>
          <w:tcPr>
            <w:tcW w:w="998" w:type="dxa"/>
            <w:tcBorders>
              <w:top w:val="nil"/>
              <w:left w:val="nil"/>
              <w:bottom w:val="nil"/>
              <w:right w:val="nil"/>
            </w:tcBorders>
            <w:shd w:val="clear" w:color="auto" w:fill="auto"/>
            <w:vAlign w:val="center"/>
          </w:tcPr>
          <w:p w14:paraId="00000530" w14:textId="77777777" w:rsidR="005537F9" w:rsidRDefault="000D7614">
            <w:pPr>
              <w:spacing w:after="0"/>
              <w:jc w:val="center"/>
              <w:rPr>
                <w:color w:val="000000"/>
              </w:rPr>
            </w:pPr>
            <w:r>
              <w:rPr>
                <w:color w:val="000000"/>
              </w:rPr>
              <w:t>65,174</w:t>
            </w:r>
          </w:p>
        </w:tc>
        <w:tc>
          <w:tcPr>
            <w:tcW w:w="960" w:type="dxa"/>
            <w:tcBorders>
              <w:top w:val="nil"/>
              <w:left w:val="nil"/>
              <w:bottom w:val="nil"/>
              <w:right w:val="nil"/>
            </w:tcBorders>
            <w:shd w:val="clear" w:color="auto" w:fill="auto"/>
            <w:vAlign w:val="center"/>
          </w:tcPr>
          <w:p w14:paraId="00000531" w14:textId="77777777" w:rsidR="005537F9" w:rsidRDefault="000D7614">
            <w:pPr>
              <w:spacing w:after="0"/>
              <w:jc w:val="center"/>
              <w:rPr>
                <w:color w:val="000000"/>
              </w:rPr>
            </w:pPr>
            <w:r>
              <w:rPr>
                <w:color w:val="000000"/>
              </w:rPr>
              <w:t>66,552</w:t>
            </w:r>
          </w:p>
        </w:tc>
      </w:tr>
      <w:tr w:rsidR="005537F9" w14:paraId="3664B528" w14:textId="77777777">
        <w:trPr>
          <w:trHeight w:val="300"/>
        </w:trPr>
        <w:tc>
          <w:tcPr>
            <w:tcW w:w="960" w:type="dxa"/>
            <w:tcBorders>
              <w:top w:val="nil"/>
              <w:left w:val="nil"/>
              <w:bottom w:val="nil"/>
              <w:right w:val="nil"/>
            </w:tcBorders>
            <w:shd w:val="clear" w:color="auto" w:fill="auto"/>
            <w:vAlign w:val="center"/>
          </w:tcPr>
          <w:p w14:paraId="00000532" w14:textId="77777777" w:rsidR="005537F9" w:rsidRDefault="000D7614">
            <w:pPr>
              <w:spacing w:after="0"/>
              <w:jc w:val="center"/>
              <w:rPr>
                <w:color w:val="000000"/>
              </w:rPr>
            </w:pPr>
            <w:r>
              <w:rPr>
                <w:color w:val="000000"/>
              </w:rPr>
              <w:t>2001</w:t>
            </w:r>
          </w:p>
        </w:tc>
        <w:tc>
          <w:tcPr>
            <w:tcW w:w="1108" w:type="dxa"/>
            <w:tcBorders>
              <w:top w:val="nil"/>
              <w:left w:val="nil"/>
              <w:bottom w:val="nil"/>
              <w:right w:val="nil"/>
            </w:tcBorders>
            <w:shd w:val="clear" w:color="auto" w:fill="auto"/>
            <w:vAlign w:val="center"/>
          </w:tcPr>
          <w:p w14:paraId="00000533" w14:textId="77777777" w:rsidR="005537F9" w:rsidRDefault="000D7614">
            <w:pPr>
              <w:spacing w:after="0"/>
              <w:jc w:val="center"/>
              <w:rPr>
                <w:color w:val="000000"/>
              </w:rPr>
            </w:pPr>
            <w:r>
              <w:rPr>
                <w:color w:val="000000"/>
              </w:rPr>
              <w:t>1,904</w:t>
            </w:r>
          </w:p>
        </w:tc>
        <w:tc>
          <w:tcPr>
            <w:tcW w:w="998" w:type="dxa"/>
            <w:tcBorders>
              <w:top w:val="nil"/>
              <w:left w:val="nil"/>
              <w:bottom w:val="nil"/>
              <w:right w:val="nil"/>
            </w:tcBorders>
            <w:shd w:val="clear" w:color="auto" w:fill="auto"/>
            <w:vAlign w:val="center"/>
          </w:tcPr>
          <w:p w14:paraId="00000534" w14:textId="77777777" w:rsidR="005537F9" w:rsidRDefault="000D7614">
            <w:pPr>
              <w:spacing w:after="0"/>
              <w:jc w:val="center"/>
              <w:rPr>
                <w:color w:val="000000"/>
              </w:rPr>
            </w:pPr>
            <w:r>
              <w:rPr>
                <w:color w:val="000000"/>
              </w:rPr>
              <w:t>49,627</w:t>
            </w:r>
          </w:p>
        </w:tc>
        <w:tc>
          <w:tcPr>
            <w:tcW w:w="960" w:type="dxa"/>
            <w:tcBorders>
              <w:top w:val="nil"/>
              <w:left w:val="nil"/>
              <w:bottom w:val="nil"/>
              <w:right w:val="nil"/>
            </w:tcBorders>
            <w:shd w:val="clear" w:color="auto" w:fill="auto"/>
            <w:vAlign w:val="center"/>
          </w:tcPr>
          <w:p w14:paraId="00000535" w14:textId="77777777" w:rsidR="005537F9" w:rsidRDefault="000D7614">
            <w:pPr>
              <w:spacing w:after="0"/>
              <w:jc w:val="center"/>
              <w:rPr>
                <w:color w:val="000000"/>
              </w:rPr>
            </w:pPr>
            <w:r>
              <w:rPr>
                <w:color w:val="000000"/>
              </w:rPr>
              <w:t>51,531</w:t>
            </w:r>
          </w:p>
        </w:tc>
      </w:tr>
      <w:tr w:rsidR="005537F9" w14:paraId="508691A7" w14:textId="77777777">
        <w:trPr>
          <w:trHeight w:val="300"/>
        </w:trPr>
        <w:tc>
          <w:tcPr>
            <w:tcW w:w="960" w:type="dxa"/>
            <w:tcBorders>
              <w:top w:val="nil"/>
              <w:left w:val="nil"/>
              <w:bottom w:val="nil"/>
              <w:right w:val="nil"/>
            </w:tcBorders>
            <w:shd w:val="clear" w:color="auto" w:fill="auto"/>
            <w:vAlign w:val="center"/>
          </w:tcPr>
          <w:p w14:paraId="00000536" w14:textId="77777777" w:rsidR="005537F9" w:rsidRDefault="000D7614">
            <w:pPr>
              <w:spacing w:after="0"/>
              <w:jc w:val="center"/>
              <w:rPr>
                <w:color w:val="000000"/>
              </w:rPr>
            </w:pPr>
            <w:r>
              <w:rPr>
                <w:color w:val="000000"/>
              </w:rPr>
              <w:t>2002</w:t>
            </w:r>
          </w:p>
        </w:tc>
        <w:tc>
          <w:tcPr>
            <w:tcW w:w="1108" w:type="dxa"/>
            <w:tcBorders>
              <w:top w:val="nil"/>
              <w:left w:val="nil"/>
              <w:bottom w:val="nil"/>
              <w:right w:val="nil"/>
            </w:tcBorders>
            <w:shd w:val="clear" w:color="auto" w:fill="auto"/>
            <w:vAlign w:val="center"/>
          </w:tcPr>
          <w:p w14:paraId="00000537" w14:textId="77777777" w:rsidR="005537F9" w:rsidRDefault="000D7614">
            <w:pPr>
              <w:spacing w:after="0"/>
              <w:jc w:val="center"/>
              <w:rPr>
                <w:color w:val="000000"/>
              </w:rPr>
            </w:pPr>
            <w:r>
              <w:rPr>
                <w:color w:val="000000"/>
              </w:rPr>
              <w:t>3,715</w:t>
            </w:r>
          </w:p>
        </w:tc>
        <w:tc>
          <w:tcPr>
            <w:tcW w:w="998" w:type="dxa"/>
            <w:tcBorders>
              <w:top w:val="nil"/>
              <w:left w:val="nil"/>
              <w:bottom w:val="nil"/>
              <w:right w:val="nil"/>
            </w:tcBorders>
            <w:shd w:val="clear" w:color="auto" w:fill="auto"/>
            <w:vAlign w:val="center"/>
          </w:tcPr>
          <w:p w14:paraId="00000538" w14:textId="77777777" w:rsidR="005537F9" w:rsidRDefault="000D7614">
            <w:pPr>
              <w:spacing w:after="0"/>
              <w:jc w:val="center"/>
              <w:rPr>
                <w:color w:val="000000"/>
              </w:rPr>
            </w:pPr>
            <w:r>
              <w:rPr>
                <w:color w:val="000000"/>
              </w:rPr>
              <w:t>50,923</w:t>
            </w:r>
          </w:p>
        </w:tc>
        <w:tc>
          <w:tcPr>
            <w:tcW w:w="960" w:type="dxa"/>
            <w:tcBorders>
              <w:top w:val="nil"/>
              <w:left w:val="nil"/>
              <w:bottom w:val="nil"/>
              <w:right w:val="nil"/>
            </w:tcBorders>
            <w:shd w:val="clear" w:color="auto" w:fill="auto"/>
            <w:vAlign w:val="center"/>
          </w:tcPr>
          <w:p w14:paraId="00000539" w14:textId="77777777" w:rsidR="005537F9" w:rsidRDefault="000D7614">
            <w:pPr>
              <w:spacing w:after="0"/>
              <w:jc w:val="center"/>
              <w:rPr>
                <w:color w:val="000000"/>
              </w:rPr>
            </w:pPr>
            <w:r>
              <w:rPr>
                <w:color w:val="000000"/>
              </w:rPr>
              <w:t>54,638</w:t>
            </w:r>
          </w:p>
        </w:tc>
      </w:tr>
      <w:tr w:rsidR="005537F9" w14:paraId="558E9081" w14:textId="77777777">
        <w:trPr>
          <w:trHeight w:val="300"/>
        </w:trPr>
        <w:tc>
          <w:tcPr>
            <w:tcW w:w="960" w:type="dxa"/>
            <w:tcBorders>
              <w:top w:val="nil"/>
              <w:left w:val="nil"/>
              <w:bottom w:val="nil"/>
              <w:right w:val="nil"/>
            </w:tcBorders>
            <w:shd w:val="clear" w:color="auto" w:fill="auto"/>
            <w:vAlign w:val="center"/>
          </w:tcPr>
          <w:p w14:paraId="0000053A" w14:textId="77777777" w:rsidR="005537F9" w:rsidRDefault="000D7614">
            <w:pPr>
              <w:spacing w:after="0"/>
              <w:jc w:val="center"/>
              <w:rPr>
                <w:color w:val="000000"/>
              </w:rPr>
            </w:pPr>
            <w:r>
              <w:rPr>
                <w:color w:val="000000"/>
              </w:rPr>
              <w:t>2003</w:t>
            </w:r>
          </w:p>
        </w:tc>
        <w:tc>
          <w:tcPr>
            <w:tcW w:w="1108" w:type="dxa"/>
            <w:tcBorders>
              <w:top w:val="nil"/>
              <w:left w:val="nil"/>
              <w:bottom w:val="nil"/>
              <w:right w:val="nil"/>
            </w:tcBorders>
            <w:shd w:val="clear" w:color="auto" w:fill="auto"/>
            <w:vAlign w:val="center"/>
          </w:tcPr>
          <w:p w14:paraId="0000053B" w14:textId="77777777" w:rsidR="005537F9" w:rsidRDefault="000D7614">
            <w:pPr>
              <w:spacing w:after="0"/>
              <w:jc w:val="center"/>
              <w:rPr>
                <w:color w:val="000000"/>
              </w:rPr>
            </w:pPr>
            <w:r>
              <w:rPr>
                <w:color w:val="000000"/>
              </w:rPr>
              <w:t>2,485</w:t>
            </w:r>
          </w:p>
        </w:tc>
        <w:tc>
          <w:tcPr>
            <w:tcW w:w="998" w:type="dxa"/>
            <w:tcBorders>
              <w:top w:val="nil"/>
              <w:left w:val="nil"/>
              <w:bottom w:val="nil"/>
              <w:right w:val="nil"/>
            </w:tcBorders>
            <w:shd w:val="clear" w:color="auto" w:fill="auto"/>
            <w:vAlign w:val="center"/>
          </w:tcPr>
          <w:p w14:paraId="0000053C" w14:textId="77777777" w:rsidR="005537F9" w:rsidRDefault="000D7614">
            <w:pPr>
              <w:spacing w:after="0"/>
              <w:jc w:val="center"/>
              <w:rPr>
                <w:color w:val="000000"/>
              </w:rPr>
            </w:pPr>
            <w:r>
              <w:rPr>
                <w:color w:val="000000"/>
              </w:rPr>
              <w:t>50,097</w:t>
            </w:r>
          </w:p>
        </w:tc>
        <w:tc>
          <w:tcPr>
            <w:tcW w:w="960" w:type="dxa"/>
            <w:tcBorders>
              <w:top w:val="nil"/>
              <w:left w:val="nil"/>
              <w:bottom w:val="nil"/>
              <w:right w:val="nil"/>
            </w:tcBorders>
            <w:shd w:val="clear" w:color="auto" w:fill="auto"/>
            <w:vAlign w:val="center"/>
          </w:tcPr>
          <w:p w14:paraId="0000053D" w14:textId="77777777" w:rsidR="005537F9" w:rsidRDefault="000D7614">
            <w:pPr>
              <w:spacing w:after="0"/>
              <w:jc w:val="center"/>
              <w:rPr>
                <w:color w:val="000000"/>
              </w:rPr>
            </w:pPr>
            <w:r>
              <w:rPr>
                <w:color w:val="000000"/>
              </w:rPr>
              <w:t>52,582</w:t>
            </w:r>
          </w:p>
        </w:tc>
      </w:tr>
      <w:tr w:rsidR="005537F9" w14:paraId="594A80B9" w14:textId="77777777">
        <w:trPr>
          <w:trHeight w:val="300"/>
        </w:trPr>
        <w:tc>
          <w:tcPr>
            <w:tcW w:w="960" w:type="dxa"/>
            <w:tcBorders>
              <w:top w:val="nil"/>
              <w:left w:val="nil"/>
              <w:bottom w:val="nil"/>
              <w:right w:val="nil"/>
            </w:tcBorders>
            <w:shd w:val="clear" w:color="auto" w:fill="auto"/>
            <w:vAlign w:val="center"/>
          </w:tcPr>
          <w:p w14:paraId="0000053E" w14:textId="77777777" w:rsidR="005537F9" w:rsidRDefault="000D7614">
            <w:pPr>
              <w:spacing w:after="0"/>
              <w:jc w:val="center"/>
              <w:rPr>
                <w:color w:val="000000"/>
              </w:rPr>
            </w:pPr>
            <w:r>
              <w:rPr>
                <w:color w:val="000000"/>
              </w:rPr>
              <w:t>2004</w:t>
            </w:r>
          </w:p>
        </w:tc>
        <w:tc>
          <w:tcPr>
            <w:tcW w:w="1108" w:type="dxa"/>
            <w:tcBorders>
              <w:top w:val="nil"/>
              <w:left w:val="nil"/>
              <w:bottom w:val="nil"/>
              <w:right w:val="nil"/>
            </w:tcBorders>
            <w:shd w:val="clear" w:color="auto" w:fill="auto"/>
            <w:vAlign w:val="center"/>
          </w:tcPr>
          <w:p w14:paraId="0000053F" w14:textId="77777777" w:rsidR="005537F9" w:rsidRDefault="000D7614">
            <w:pPr>
              <w:spacing w:after="0"/>
              <w:jc w:val="center"/>
              <w:rPr>
                <w:color w:val="000000"/>
              </w:rPr>
            </w:pPr>
            <w:r>
              <w:rPr>
                <w:color w:val="000000"/>
              </w:rPr>
              <w:t>1,268</w:t>
            </w:r>
          </w:p>
        </w:tc>
        <w:tc>
          <w:tcPr>
            <w:tcW w:w="998" w:type="dxa"/>
            <w:tcBorders>
              <w:top w:val="nil"/>
              <w:left w:val="nil"/>
              <w:bottom w:val="nil"/>
              <w:right w:val="nil"/>
            </w:tcBorders>
            <w:shd w:val="clear" w:color="auto" w:fill="auto"/>
            <w:vAlign w:val="center"/>
          </w:tcPr>
          <w:p w14:paraId="00000540" w14:textId="77777777" w:rsidR="005537F9" w:rsidRDefault="000D7614">
            <w:pPr>
              <w:spacing w:after="0"/>
              <w:jc w:val="center"/>
              <w:rPr>
                <w:color w:val="000000"/>
              </w:rPr>
            </w:pPr>
            <w:r>
              <w:rPr>
                <w:color w:val="000000"/>
              </w:rPr>
              <w:t>55,355</w:t>
            </w:r>
          </w:p>
        </w:tc>
        <w:tc>
          <w:tcPr>
            <w:tcW w:w="960" w:type="dxa"/>
            <w:tcBorders>
              <w:top w:val="nil"/>
              <w:left w:val="nil"/>
              <w:bottom w:val="nil"/>
              <w:right w:val="nil"/>
            </w:tcBorders>
            <w:shd w:val="clear" w:color="auto" w:fill="auto"/>
            <w:vAlign w:val="center"/>
          </w:tcPr>
          <w:p w14:paraId="00000541" w14:textId="77777777" w:rsidR="005537F9" w:rsidRDefault="000D7614">
            <w:pPr>
              <w:spacing w:after="0"/>
              <w:jc w:val="center"/>
              <w:rPr>
                <w:color w:val="000000"/>
              </w:rPr>
            </w:pPr>
            <w:r>
              <w:rPr>
                <w:color w:val="000000"/>
              </w:rPr>
              <w:t>56,623</w:t>
            </w:r>
          </w:p>
        </w:tc>
      </w:tr>
      <w:tr w:rsidR="005537F9" w14:paraId="1A392D93" w14:textId="77777777">
        <w:trPr>
          <w:trHeight w:val="300"/>
        </w:trPr>
        <w:tc>
          <w:tcPr>
            <w:tcW w:w="960" w:type="dxa"/>
            <w:tcBorders>
              <w:top w:val="nil"/>
              <w:left w:val="nil"/>
              <w:bottom w:val="nil"/>
              <w:right w:val="nil"/>
            </w:tcBorders>
            <w:shd w:val="clear" w:color="auto" w:fill="auto"/>
            <w:vAlign w:val="center"/>
          </w:tcPr>
          <w:p w14:paraId="00000542" w14:textId="77777777" w:rsidR="005537F9" w:rsidRDefault="000D7614">
            <w:pPr>
              <w:spacing w:after="0"/>
              <w:jc w:val="center"/>
              <w:rPr>
                <w:color w:val="000000"/>
              </w:rPr>
            </w:pPr>
            <w:r>
              <w:rPr>
                <w:color w:val="000000"/>
              </w:rPr>
              <w:t>2005</w:t>
            </w:r>
          </w:p>
        </w:tc>
        <w:tc>
          <w:tcPr>
            <w:tcW w:w="1108" w:type="dxa"/>
            <w:tcBorders>
              <w:top w:val="nil"/>
              <w:left w:val="nil"/>
              <w:bottom w:val="nil"/>
              <w:right w:val="nil"/>
            </w:tcBorders>
            <w:shd w:val="clear" w:color="auto" w:fill="auto"/>
            <w:vAlign w:val="center"/>
          </w:tcPr>
          <w:p w14:paraId="00000543" w14:textId="77777777" w:rsidR="005537F9" w:rsidRDefault="000D7614">
            <w:pPr>
              <w:spacing w:after="0"/>
              <w:jc w:val="center"/>
              <w:rPr>
                <w:color w:val="000000"/>
              </w:rPr>
            </w:pPr>
            <w:r>
              <w:rPr>
                <w:color w:val="000000"/>
              </w:rPr>
              <w:t>1,043</w:t>
            </w:r>
          </w:p>
        </w:tc>
        <w:tc>
          <w:tcPr>
            <w:tcW w:w="998" w:type="dxa"/>
            <w:tcBorders>
              <w:top w:val="nil"/>
              <w:left w:val="nil"/>
              <w:bottom w:val="nil"/>
              <w:right w:val="nil"/>
            </w:tcBorders>
            <w:shd w:val="clear" w:color="auto" w:fill="auto"/>
            <w:vAlign w:val="center"/>
          </w:tcPr>
          <w:p w14:paraId="00000544" w14:textId="77777777" w:rsidR="005537F9" w:rsidRDefault="000D7614">
            <w:pPr>
              <w:spacing w:after="0"/>
              <w:jc w:val="center"/>
              <w:rPr>
                <w:color w:val="000000"/>
              </w:rPr>
            </w:pPr>
            <w:r>
              <w:rPr>
                <w:color w:val="000000"/>
              </w:rPr>
              <w:t>46,541</w:t>
            </w:r>
          </w:p>
        </w:tc>
        <w:tc>
          <w:tcPr>
            <w:tcW w:w="960" w:type="dxa"/>
            <w:tcBorders>
              <w:top w:val="nil"/>
              <w:left w:val="nil"/>
              <w:bottom w:val="nil"/>
              <w:right w:val="nil"/>
            </w:tcBorders>
            <w:shd w:val="clear" w:color="auto" w:fill="auto"/>
            <w:vAlign w:val="center"/>
          </w:tcPr>
          <w:p w14:paraId="00000545" w14:textId="77777777" w:rsidR="005537F9" w:rsidRDefault="000D7614">
            <w:pPr>
              <w:spacing w:after="0"/>
              <w:jc w:val="center"/>
              <w:rPr>
                <w:color w:val="000000"/>
              </w:rPr>
            </w:pPr>
            <w:r>
              <w:rPr>
                <w:color w:val="000000"/>
              </w:rPr>
              <w:t>47,584</w:t>
            </w:r>
          </w:p>
        </w:tc>
      </w:tr>
      <w:tr w:rsidR="005537F9" w14:paraId="1E961741" w14:textId="77777777">
        <w:trPr>
          <w:trHeight w:val="300"/>
        </w:trPr>
        <w:tc>
          <w:tcPr>
            <w:tcW w:w="960" w:type="dxa"/>
            <w:tcBorders>
              <w:top w:val="nil"/>
              <w:left w:val="nil"/>
              <w:bottom w:val="nil"/>
              <w:right w:val="nil"/>
            </w:tcBorders>
            <w:shd w:val="clear" w:color="auto" w:fill="auto"/>
            <w:vAlign w:val="center"/>
          </w:tcPr>
          <w:p w14:paraId="00000546" w14:textId="77777777" w:rsidR="005537F9" w:rsidRDefault="000D7614">
            <w:pPr>
              <w:spacing w:after="0"/>
              <w:jc w:val="center"/>
              <w:rPr>
                <w:color w:val="000000"/>
              </w:rPr>
            </w:pPr>
            <w:r>
              <w:rPr>
                <w:color w:val="000000"/>
              </w:rPr>
              <w:t>2006</w:t>
            </w:r>
          </w:p>
        </w:tc>
        <w:tc>
          <w:tcPr>
            <w:tcW w:w="1108" w:type="dxa"/>
            <w:tcBorders>
              <w:top w:val="nil"/>
              <w:left w:val="nil"/>
              <w:bottom w:val="nil"/>
              <w:right w:val="nil"/>
            </w:tcBorders>
            <w:shd w:val="clear" w:color="auto" w:fill="auto"/>
            <w:vAlign w:val="center"/>
          </w:tcPr>
          <w:p w14:paraId="00000547" w14:textId="77777777" w:rsidR="005537F9" w:rsidRDefault="000D7614">
            <w:pPr>
              <w:spacing w:after="0"/>
              <w:jc w:val="center"/>
              <w:rPr>
                <w:color w:val="000000"/>
              </w:rPr>
            </w:pPr>
            <w:r>
              <w:rPr>
                <w:color w:val="000000"/>
              </w:rPr>
              <w:t>1,852</w:t>
            </w:r>
          </w:p>
        </w:tc>
        <w:tc>
          <w:tcPr>
            <w:tcW w:w="998" w:type="dxa"/>
            <w:tcBorders>
              <w:top w:val="nil"/>
              <w:left w:val="nil"/>
              <w:bottom w:val="nil"/>
              <w:right w:val="nil"/>
            </w:tcBorders>
            <w:shd w:val="clear" w:color="auto" w:fill="auto"/>
            <w:vAlign w:val="center"/>
          </w:tcPr>
          <w:p w14:paraId="00000548" w14:textId="77777777" w:rsidR="005537F9" w:rsidRDefault="000D7614">
            <w:pPr>
              <w:spacing w:after="0"/>
              <w:jc w:val="center"/>
              <w:rPr>
                <w:color w:val="000000"/>
              </w:rPr>
            </w:pPr>
            <w:r>
              <w:rPr>
                <w:color w:val="000000"/>
              </w:rPr>
              <w:t>46,045</w:t>
            </w:r>
          </w:p>
        </w:tc>
        <w:tc>
          <w:tcPr>
            <w:tcW w:w="960" w:type="dxa"/>
            <w:tcBorders>
              <w:top w:val="nil"/>
              <w:left w:val="nil"/>
              <w:bottom w:val="nil"/>
              <w:right w:val="nil"/>
            </w:tcBorders>
            <w:shd w:val="clear" w:color="auto" w:fill="auto"/>
            <w:vAlign w:val="center"/>
          </w:tcPr>
          <w:p w14:paraId="00000549" w14:textId="77777777" w:rsidR="005537F9" w:rsidRDefault="000D7614">
            <w:pPr>
              <w:spacing w:after="0"/>
              <w:jc w:val="center"/>
              <w:rPr>
                <w:color w:val="000000"/>
              </w:rPr>
            </w:pPr>
            <w:r>
              <w:rPr>
                <w:color w:val="000000"/>
              </w:rPr>
              <w:t>47,897</w:t>
            </w:r>
          </w:p>
        </w:tc>
      </w:tr>
      <w:tr w:rsidR="005537F9" w14:paraId="7F06CA96" w14:textId="77777777">
        <w:trPr>
          <w:trHeight w:val="300"/>
        </w:trPr>
        <w:tc>
          <w:tcPr>
            <w:tcW w:w="960" w:type="dxa"/>
            <w:tcBorders>
              <w:top w:val="nil"/>
              <w:left w:val="nil"/>
              <w:bottom w:val="nil"/>
              <w:right w:val="nil"/>
            </w:tcBorders>
            <w:shd w:val="clear" w:color="auto" w:fill="auto"/>
            <w:vAlign w:val="center"/>
          </w:tcPr>
          <w:p w14:paraId="0000054A" w14:textId="77777777" w:rsidR="005537F9" w:rsidRDefault="000D7614">
            <w:pPr>
              <w:spacing w:after="0"/>
              <w:jc w:val="center"/>
              <w:rPr>
                <w:color w:val="000000"/>
              </w:rPr>
            </w:pPr>
            <w:r>
              <w:rPr>
                <w:color w:val="000000"/>
              </w:rPr>
              <w:t>2007</w:t>
            </w:r>
          </w:p>
        </w:tc>
        <w:tc>
          <w:tcPr>
            <w:tcW w:w="1108" w:type="dxa"/>
            <w:tcBorders>
              <w:top w:val="nil"/>
              <w:left w:val="nil"/>
              <w:bottom w:val="nil"/>
              <w:right w:val="nil"/>
            </w:tcBorders>
            <w:shd w:val="clear" w:color="auto" w:fill="auto"/>
            <w:vAlign w:val="center"/>
          </w:tcPr>
          <w:p w14:paraId="0000054B" w14:textId="77777777" w:rsidR="005537F9" w:rsidRDefault="000D7614">
            <w:pPr>
              <w:spacing w:after="0"/>
              <w:jc w:val="center"/>
              <w:rPr>
                <w:color w:val="000000"/>
              </w:rPr>
            </w:pPr>
            <w:r>
              <w:rPr>
                <w:color w:val="000000"/>
              </w:rPr>
              <w:t>1,448</w:t>
            </w:r>
          </w:p>
        </w:tc>
        <w:tc>
          <w:tcPr>
            <w:tcW w:w="998" w:type="dxa"/>
            <w:tcBorders>
              <w:top w:val="nil"/>
              <w:left w:val="nil"/>
              <w:bottom w:val="nil"/>
              <w:right w:val="nil"/>
            </w:tcBorders>
            <w:shd w:val="clear" w:color="auto" w:fill="auto"/>
            <w:vAlign w:val="center"/>
          </w:tcPr>
          <w:p w14:paraId="0000054C" w14:textId="77777777" w:rsidR="005537F9" w:rsidRDefault="000D7614">
            <w:pPr>
              <w:spacing w:after="0"/>
              <w:jc w:val="center"/>
              <w:rPr>
                <w:color w:val="000000"/>
              </w:rPr>
            </w:pPr>
            <w:r>
              <w:rPr>
                <w:color w:val="000000"/>
              </w:rPr>
              <w:t>50,813</w:t>
            </w:r>
          </w:p>
        </w:tc>
        <w:tc>
          <w:tcPr>
            <w:tcW w:w="960" w:type="dxa"/>
            <w:tcBorders>
              <w:top w:val="nil"/>
              <w:left w:val="nil"/>
              <w:bottom w:val="nil"/>
              <w:right w:val="nil"/>
            </w:tcBorders>
            <w:shd w:val="clear" w:color="auto" w:fill="auto"/>
            <w:vAlign w:val="center"/>
          </w:tcPr>
          <w:p w14:paraId="0000054D" w14:textId="77777777" w:rsidR="005537F9" w:rsidRDefault="000D7614">
            <w:pPr>
              <w:spacing w:after="0"/>
              <w:jc w:val="center"/>
              <w:rPr>
                <w:color w:val="000000"/>
              </w:rPr>
            </w:pPr>
            <w:r>
              <w:rPr>
                <w:color w:val="000000"/>
              </w:rPr>
              <w:t>52,261</w:t>
            </w:r>
          </w:p>
        </w:tc>
      </w:tr>
      <w:tr w:rsidR="005537F9" w14:paraId="4296E29D" w14:textId="77777777">
        <w:trPr>
          <w:trHeight w:val="300"/>
        </w:trPr>
        <w:tc>
          <w:tcPr>
            <w:tcW w:w="960" w:type="dxa"/>
            <w:tcBorders>
              <w:top w:val="nil"/>
              <w:left w:val="nil"/>
              <w:bottom w:val="nil"/>
              <w:right w:val="nil"/>
            </w:tcBorders>
            <w:shd w:val="clear" w:color="auto" w:fill="auto"/>
            <w:vAlign w:val="center"/>
          </w:tcPr>
          <w:p w14:paraId="0000054E" w14:textId="77777777" w:rsidR="005537F9" w:rsidRDefault="000D7614">
            <w:pPr>
              <w:spacing w:after="0"/>
              <w:jc w:val="center"/>
              <w:rPr>
                <w:color w:val="000000"/>
              </w:rPr>
            </w:pPr>
            <w:r>
              <w:rPr>
                <w:color w:val="000000"/>
              </w:rPr>
              <w:t>2008</w:t>
            </w:r>
          </w:p>
        </w:tc>
        <w:tc>
          <w:tcPr>
            <w:tcW w:w="1108" w:type="dxa"/>
            <w:tcBorders>
              <w:top w:val="nil"/>
              <w:left w:val="nil"/>
              <w:bottom w:val="nil"/>
              <w:right w:val="nil"/>
            </w:tcBorders>
            <w:shd w:val="clear" w:color="auto" w:fill="auto"/>
            <w:vAlign w:val="center"/>
          </w:tcPr>
          <w:p w14:paraId="0000054F" w14:textId="77777777" w:rsidR="005537F9" w:rsidRDefault="000D7614">
            <w:pPr>
              <w:spacing w:after="0"/>
              <w:jc w:val="center"/>
              <w:rPr>
                <w:color w:val="000000"/>
              </w:rPr>
            </w:pPr>
            <w:r>
              <w:rPr>
                <w:color w:val="000000"/>
              </w:rPr>
              <w:t>3,307</w:t>
            </w:r>
          </w:p>
        </w:tc>
        <w:tc>
          <w:tcPr>
            <w:tcW w:w="998" w:type="dxa"/>
            <w:tcBorders>
              <w:top w:val="nil"/>
              <w:left w:val="nil"/>
              <w:bottom w:val="nil"/>
              <w:right w:val="nil"/>
            </w:tcBorders>
            <w:shd w:val="clear" w:color="auto" w:fill="auto"/>
            <w:vAlign w:val="center"/>
          </w:tcPr>
          <w:p w14:paraId="00000550" w14:textId="77777777" w:rsidR="005537F9" w:rsidRDefault="000D7614">
            <w:pPr>
              <w:spacing w:after="0"/>
              <w:jc w:val="center"/>
              <w:rPr>
                <w:color w:val="000000"/>
              </w:rPr>
            </w:pPr>
            <w:r>
              <w:rPr>
                <w:color w:val="000000"/>
              </w:rPr>
              <w:t>55,707</w:t>
            </w:r>
          </w:p>
        </w:tc>
        <w:tc>
          <w:tcPr>
            <w:tcW w:w="960" w:type="dxa"/>
            <w:tcBorders>
              <w:top w:val="nil"/>
              <w:left w:val="nil"/>
              <w:bottom w:val="nil"/>
              <w:right w:val="nil"/>
            </w:tcBorders>
            <w:shd w:val="clear" w:color="auto" w:fill="auto"/>
            <w:vAlign w:val="center"/>
          </w:tcPr>
          <w:p w14:paraId="00000551" w14:textId="77777777" w:rsidR="005537F9" w:rsidRDefault="000D7614">
            <w:pPr>
              <w:spacing w:after="0"/>
              <w:jc w:val="center"/>
              <w:rPr>
                <w:color w:val="000000"/>
              </w:rPr>
            </w:pPr>
            <w:r>
              <w:rPr>
                <w:color w:val="000000"/>
              </w:rPr>
              <w:t>59,014</w:t>
            </w:r>
          </w:p>
        </w:tc>
      </w:tr>
      <w:tr w:rsidR="005537F9" w14:paraId="31808045" w14:textId="77777777">
        <w:trPr>
          <w:trHeight w:val="300"/>
        </w:trPr>
        <w:tc>
          <w:tcPr>
            <w:tcW w:w="960" w:type="dxa"/>
            <w:tcBorders>
              <w:top w:val="nil"/>
              <w:left w:val="nil"/>
              <w:bottom w:val="nil"/>
              <w:right w:val="nil"/>
            </w:tcBorders>
            <w:shd w:val="clear" w:color="auto" w:fill="auto"/>
            <w:vAlign w:val="center"/>
          </w:tcPr>
          <w:p w14:paraId="00000552" w14:textId="77777777" w:rsidR="005537F9" w:rsidRDefault="000D7614">
            <w:pPr>
              <w:spacing w:after="0"/>
              <w:jc w:val="center"/>
              <w:rPr>
                <w:color w:val="000000"/>
              </w:rPr>
            </w:pPr>
            <w:r>
              <w:rPr>
                <w:color w:val="000000"/>
              </w:rPr>
              <w:t>2009</w:t>
            </w:r>
          </w:p>
        </w:tc>
        <w:tc>
          <w:tcPr>
            <w:tcW w:w="1108" w:type="dxa"/>
            <w:tcBorders>
              <w:top w:val="nil"/>
              <w:left w:val="nil"/>
              <w:bottom w:val="nil"/>
              <w:right w:val="nil"/>
            </w:tcBorders>
            <w:shd w:val="clear" w:color="auto" w:fill="auto"/>
            <w:vAlign w:val="center"/>
          </w:tcPr>
          <w:p w14:paraId="00000553" w14:textId="77777777" w:rsidR="005537F9" w:rsidRDefault="000D7614">
            <w:pPr>
              <w:spacing w:after="0"/>
              <w:jc w:val="center"/>
              <w:rPr>
                <w:color w:val="000000"/>
              </w:rPr>
            </w:pPr>
            <w:r>
              <w:rPr>
                <w:color w:val="000000"/>
              </w:rPr>
              <w:t>3,944</w:t>
            </w:r>
          </w:p>
        </w:tc>
        <w:tc>
          <w:tcPr>
            <w:tcW w:w="998" w:type="dxa"/>
            <w:tcBorders>
              <w:top w:val="nil"/>
              <w:left w:val="nil"/>
              <w:bottom w:val="nil"/>
              <w:right w:val="nil"/>
            </w:tcBorders>
            <w:shd w:val="clear" w:color="auto" w:fill="auto"/>
            <w:vAlign w:val="center"/>
          </w:tcPr>
          <w:p w14:paraId="00000554" w14:textId="77777777" w:rsidR="005537F9" w:rsidRDefault="000D7614">
            <w:pPr>
              <w:spacing w:after="0"/>
              <w:jc w:val="center"/>
              <w:rPr>
                <w:color w:val="000000"/>
              </w:rPr>
            </w:pPr>
            <w:r>
              <w:rPr>
                <w:color w:val="000000"/>
              </w:rPr>
              <w:t>49,252</w:t>
            </w:r>
          </w:p>
        </w:tc>
        <w:tc>
          <w:tcPr>
            <w:tcW w:w="960" w:type="dxa"/>
            <w:tcBorders>
              <w:top w:val="nil"/>
              <w:left w:val="nil"/>
              <w:bottom w:val="nil"/>
              <w:right w:val="nil"/>
            </w:tcBorders>
            <w:shd w:val="clear" w:color="auto" w:fill="auto"/>
            <w:vAlign w:val="center"/>
          </w:tcPr>
          <w:p w14:paraId="00000555" w14:textId="77777777" w:rsidR="005537F9" w:rsidRDefault="000D7614">
            <w:pPr>
              <w:spacing w:after="0"/>
              <w:jc w:val="center"/>
              <w:rPr>
                <w:color w:val="000000"/>
              </w:rPr>
            </w:pPr>
            <w:r>
              <w:rPr>
                <w:color w:val="000000"/>
              </w:rPr>
              <w:t>53,196</w:t>
            </w:r>
          </w:p>
        </w:tc>
      </w:tr>
      <w:tr w:rsidR="005537F9" w14:paraId="29C5ABBD" w14:textId="77777777">
        <w:trPr>
          <w:trHeight w:val="300"/>
        </w:trPr>
        <w:tc>
          <w:tcPr>
            <w:tcW w:w="960" w:type="dxa"/>
            <w:tcBorders>
              <w:top w:val="nil"/>
              <w:left w:val="nil"/>
              <w:bottom w:val="nil"/>
              <w:right w:val="nil"/>
            </w:tcBorders>
            <w:shd w:val="clear" w:color="auto" w:fill="auto"/>
            <w:vAlign w:val="center"/>
          </w:tcPr>
          <w:p w14:paraId="00000556" w14:textId="77777777" w:rsidR="005537F9" w:rsidRDefault="000D7614">
            <w:pPr>
              <w:spacing w:after="0"/>
              <w:jc w:val="center"/>
              <w:rPr>
                <w:color w:val="000000"/>
              </w:rPr>
            </w:pPr>
            <w:r>
              <w:rPr>
                <w:color w:val="000000"/>
              </w:rPr>
              <w:t>2010</w:t>
            </w:r>
          </w:p>
        </w:tc>
        <w:tc>
          <w:tcPr>
            <w:tcW w:w="1108" w:type="dxa"/>
            <w:tcBorders>
              <w:top w:val="nil"/>
              <w:left w:val="nil"/>
              <w:bottom w:val="nil"/>
              <w:right w:val="nil"/>
            </w:tcBorders>
            <w:shd w:val="clear" w:color="auto" w:fill="auto"/>
            <w:vAlign w:val="center"/>
          </w:tcPr>
          <w:p w14:paraId="00000557" w14:textId="77777777" w:rsidR="005537F9" w:rsidRDefault="000D7614">
            <w:pPr>
              <w:spacing w:after="0"/>
              <w:jc w:val="center"/>
              <w:rPr>
                <w:color w:val="000000"/>
              </w:rPr>
            </w:pPr>
            <w:r>
              <w:rPr>
                <w:color w:val="000000"/>
              </w:rPr>
              <w:t>3,097</w:t>
            </w:r>
          </w:p>
        </w:tc>
        <w:tc>
          <w:tcPr>
            <w:tcW w:w="998" w:type="dxa"/>
            <w:tcBorders>
              <w:top w:val="nil"/>
              <w:left w:val="nil"/>
              <w:bottom w:val="nil"/>
              <w:right w:val="nil"/>
            </w:tcBorders>
            <w:shd w:val="clear" w:color="auto" w:fill="auto"/>
            <w:vAlign w:val="center"/>
          </w:tcPr>
          <w:p w14:paraId="00000558" w14:textId="77777777" w:rsidR="005537F9" w:rsidRDefault="000D7614">
            <w:pPr>
              <w:spacing w:after="0"/>
              <w:jc w:val="center"/>
              <w:rPr>
                <w:color w:val="000000"/>
              </w:rPr>
            </w:pPr>
            <w:r>
              <w:rPr>
                <w:color w:val="000000"/>
              </w:rPr>
              <w:t>75,496</w:t>
            </w:r>
          </w:p>
        </w:tc>
        <w:tc>
          <w:tcPr>
            <w:tcW w:w="960" w:type="dxa"/>
            <w:tcBorders>
              <w:top w:val="nil"/>
              <w:left w:val="nil"/>
              <w:bottom w:val="nil"/>
              <w:right w:val="nil"/>
            </w:tcBorders>
            <w:shd w:val="clear" w:color="auto" w:fill="auto"/>
            <w:vAlign w:val="center"/>
          </w:tcPr>
          <w:p w14:paraId="00000559" w14:textId="77777777" w:rsidR="005537F9" w:rsidRDefault="000D7614">
            <w:pPr>
              <w:spacing w:after="0"/>
              <w:jc w:val="center"/>
              <w:rPr>
                <w:color w:val="000000"/>
              </w:rPr>
            </w:pPr>
            <w:r>
              <w:rPr>
                <w:color w:val="000000"/>
              </w:rPr>
              <w:t>78,593</w:t>
            </w:r>
          </w:p>
        </w:tc>
      </w:tr>
      <w:tr w:rsidR="005537F9" w14:paraId="1F5A2EE1" w14:textId="77777777">
        <w:trPr>
          <w:trHeight w:val="300"/>
        </w:trPr>
        <w:tc>
          <w:tcPr>
            <w:tcW w:w="960" w:type="dxa"/>
            <w:tcBorders>
              <w:top w:val="nil"/>
              <w:left w:val="nil"/>
              <w:bottom w:val="nil"/>
              <w:right w:val="nil"/>
            </w:tcBorders>
            <w:shd w:val="clear" w:color="auto" w:fill="auto"/>
            <w:vAlign w:val="center"/>
          </w:tcPr>
          <w:p w14:paraId="0000055A" w14:textId="77777777" w:rsidR="005537F9" w:rsidRDefault="000D7614">
            <w:pPr>
              <w:spacing w:after="0"/>
              <w:jc w:val="center"/>
              <w:rPr>
                <w:color w:val="000000"/>
              </w:rPr>
            </w:pPr>
            <w:r>
              <w:rPr>
                <w:color w:val="000000"/>
              </w:rPr>
              <w:t>2011</w:t>
            </w:r>
          </w:p>
        </w:tc>
        <w:tc>
          <w:tcPr>
            <w:tcW w:w="1108" w:type="dxa"/>
            <w:tcBorders>
              <w:top w:val="nil"/>
              <w:left w:val="nil"/>
              <w:bottom w:val="nil"/>
              <w:right w:val="nil"/>
            </w:tcBorders>
            <w:shd w:val="clear" w:color="auto" w:fill="auto"/>
            <w:vAlign w:val="center"/>
          </w:tcPr>
          <w:p w14:paraId="0000055B" w14:textId="77777777" w:rsidR="005537F9" w:rsidRDefault="000D7614">
            <w:pPr>
              <w:spacing w:after="0"/>
              <w:jc w:val="center"/>
              <w:rPr>
                <w:color w:val="000000"/>
              </w:rPr>
            </w:pPr>
            <w:r>
              <w:rPr>
                <w:color w:val="000000"/>
              </w:rPr>
              <w:t>2,178</w:t>
            </w:r>
          </w:p>
        </w:tc>
        <w:tc>
          <w:tcPr>
            <w:tcW w:w="998" w:type="dxa"/>
            <w:tcBorders>
              <w:top w:val="nil"/>
              <w:left w:val="nil"/>
              <w:bottom w:val="nil"/>
              <w:right w:val="nil"/>
            </w:tcBorders>
            <w:shd w:val="clear" w:color="auto" w:fill="auto"/>
            <w:vAlign w:val="center"/>
          </w:tcPr>
          <w:p w14:paraId="0000055C" w14:textId="77777777" w:rsidR="005537F9" w:rsidRDefault="000D7614">
            <w:pPr>
              <w:spacing w:after="0"/>
              <w:jc w:val="center"/>
              <w:rPr>
                <w:color w:val="000000"/>
              </w:rPr>
            </w:pPr>
            <w:r>
              <w:rPr>
                <w:color w:val="000000"/>
              </w:rPr>
              <w:t>83,189</w:t>
            </w:r>
          </w:p>
        </w:tc>
        <w:tc>
          <w:tcPr>
            <w:tcW w:w="960" w:type="dxa"/>
            <w:tcBorders>
              <w:top w:val="nil"/>
              <w:left w:val="nil"/>
              <w:bottom w:val="nil"/>
              <w:right w:val="nil"/>
            </w:tcBorders>
            <w:shd w:val="clear" w:color="auto" w:fill="auto"/>
            <w:vAlign w:val="center"/>
          </w:tcPr>
          <w:p w14:paraId="0000055D" w14:textId="77777777" w:rsidR="005537F9" w:rsidRDefault="000D7614">
            <w:pPr>
              <w:spacing w:after="0"/>
              <w:jc w:val="center"/>
              <w:rPr>
                <w:color w:val="000000"/>
              </w:rPr>
            </w:pPr>
            <w:r>
              <w:rPr>
                <w:color w:val="000000"/>
              </w:rPr>
              <w:t>85,367</w:t>
            </w:r>
          </w:p>
        </w:tc>
      </w:tr>
      <w:tr w:rsidR="005537F9" w14:paraId="61C53093" w14:textId="77777777">
        <w:trPr>
          <w:trHeight w:val="300"/>
        </w:trPr>
        <w:tc>
          <w:tcPr>
            <w:tcW w:w="960" w:type="dxa"/>
            <w:tcBorders>
              <w:top w:val="nil"/>
              <w:left w:val="nil"/>
              <w:bottom w:val="nil"/>
              <w:right w:val="nil"/>
            </w:tcBorders>
            <w:shd w:val="clear" w:color="auto" w:fill="auto"/>
            <w:vAlign w:val="center"/>
          </w:tcPr>
          <w:p w14:paraId="0000055E" w14:textId="77777777" w:rsidR="005537F9" w:rsidRDefault="000D7614">
            <w:pPr>
              <w:spacing w:after="0"/>
              <w:jc w:val="center"/>
              <w:rPr>
                <w:color w:val="000000"/>
              </w:rPr>
            </w:pPr>
            <w:r>
              <w:rPr>
                <w:color w:val="000000"/>
              </w:rPr>
              <w:t>2012</w:t>
            </w:r>
          </w:p>
        </w:tc>
        <w:tc>
          <w:tcPr>
            <w:tcW w:w="1108" w:type="dxa"/>
            <w:tcBorders>
              <w:top w:val="nil"/>
              <w:left w:val="nil"/>
              <w:bottom w:val="nil"/>
              <w:right w:val="nil"/>
            </w:tcBorders>
            <w:shd w:val="clear" w:color="auto" w:fill="auto"/>
            <w:vAlign w:val="center"/>
          </w:tcPr>
          <w:p w14:paraId="0000055F" w14:textId="77777777" w:rsidR="005537F9" w:rsidRDefault="000D7614">
            <w:pPr>
              <w:spacing w:after="0"/>
              <w:jc w:val="center"/>
              <w:rPr>
                <w:color w:val="000000"/>
              </w:rPr>
            </w:pPr>
            <w:r>
              <w:rPr>
                <w:color w:val="000000"/>
              </w:rPr>
              <w:t>949</w:t>
            </w:r>
          </w:p>
        </w:tc>
        <w:tc>
          <w:tcPr>
            <w:tcW w:w="998" w:type="dxa"/>
            <w:tcBorders>
              <w:top w:val="nil"/>
              <w:left w:val="nil"/>
              <w:bottom w:val="nil"/>
              <w:right w:val="nil"/>
            </w:tcBorders>
            <w:shd w:val="clear" w:color="auto" w:fill="auto"/>
            <w:vAlign w:val="center"/>
          </w:tcPr>
          <w:p w14:paraId="00000560" w14:textId="77777777" w:rsidR="005537F9" w:rsidRDefault="000D7614">
            <w:pPr>
              <w:spacing w:after="0"/>
              <w:jc w:val="center"/>
              <w:rPr>
                <w:color w:val="000000"/>
              </w:rPr>
            </w:pPr>
            <w:r>
              <w:rPr>
                <w:color w:val="000000"/>
              </w:rPr>
              <w:t>76,981</w:t>
            </w:r>
          </w:p>
        </w:tc>
        <w:tc>
          <w:tcPr>
            <w:tcW w:w="960" w:type="dxa"/>
            <w:tcBorders>
              <w:top w:val="nil"/>
              <w:left w:val="nil"/>
              <w:bottom w:val="nil"/>
              <w:right w:val="nil"/>
            </w:tcBorders>
            <w:shd w:val="clear" w:color="auto" w:fill="auto"/>
            <w:vAlign w:val="center"/>
          </w:tcPr>
          <w:p w14:paraId="00000561" w14:textId="77777777" w:rsidR="005537F9" w:rsidRDefault="000D7614">
            <w:pPr>
              <w:spacing w:after="0"/>
              <w:jc w:val="center"/>
              <w:rPr>
                <w:color w:val="000000"/>
              </w:rPr>
            </w:pPr>
            <w:r>
              <w:rPr>
                <w:color w:val="000000"/>
              </w:rPr>
              <w:t>77,930</w:t>
            </w:r>
          </w:p>
        </w:tc>
      </w:tr>
      <w:tr w:rsidR="005537F9" w14:paraId="64E55223" w14:textId="77777777">
        <w:trPr>
          <w:trHeight w:val="300"/>
        </w:trPr>
        <w:tc>
          <w:tcPr>
            <w:tcW w:w="960" w:type="dxa"/>
            <w:tcBorders>
              <w:top w:val="nil"/>
              <w:left w:val="nil"/>
              <w:bottom w:val="nil"/>
              <w:right w:val="nil"/>
            </w:tcBorders>
            <w:shd w:val="clear" w:color="auto" w:fill="auto"/>
            <w:vAlign w:val="center"/>
          </w:tcPr>
          <w:p w14:paraId="00000562" w14:textId="77777777" w:rsidR="005537F9" w:rsidRDefault="000D7614">
            <w:pPr>
              <w:spacing w:after="0"/>
              <w:jc w:val="center"/>
              <w:rPr>
                <w:color w:val="000000"/>
              </w:rPr>
            </w:pPr>
            <w:r>
              <w:rPr>
                <w:color w:val="000000"/>
              </w:rPr>
              <w:t>2013</w:t>
            </w:r>
          </w:p>
        </w:tc>
        <w:tc>
          <w:tcPr>
            <w:tcW w:w="1108" w:type="dxa"/>
            <w:tcBorders>
              <w:top w:val="nil"/>
              <w:left w:val="nil"/>
              <w:bottom w:val="nil"/>
              <w:right w:val="nil"/>
            </w:tcBorders>
            <w:shd w:val="clear" w:color="auto" w:fill="auto"/>
            <w:vAlign w:val="center"/>
          </w:tcPr>
          <w:p w14:paraId="00000563" w14:textId="77777777" w:rsidR="005537F9" w:rsidRDefault="000D7614">
            <w:pPr>
              <w:spacing w:after="0"/>
              <w:jc w:val="center"/>
              <w:rPr>
                <w:color w:val="000000"/>
              </w:rPr>
            </w:pPr>
            <w:r>
              <w:rPr>
                <w:color w:val="000000"/>
              </w:rPr>
              <w:t>4,560</w:t>
            </w:r>
          </w:p>
        </w:tc>
        <w:tc>
          <w:tcPr>
            <w:tcW w:w="998" w:type="dxa"/>
            <w:tcBorders>
              <w:top w:val="nil"/>
              <w:left w:val="nil"/>
              <w:bottom w:val="nil"/>
              <w:right w:val="nil"/>
            </w:tcBorders>
            <w:shd w:val="clear" w:color="auto" w:fill="auto"/>
            <w:vAlign w:val="center"/>
          </w:tcPr>
          <w:p w14:paraId="00000564" w14:textId="77777777" w:rsidR="005537F9" w:rsidRDefault="000D7614">
            <w:pPr>
              <w:spacing w:after="0"/>
              <w:jc w:val="center"/>
              <w:rPr>
                <w:color w:val="000000"/>
              </w:rPr>
            </w:pPr>
            <w:r>
              <w:rPr>
                <w:color w:val="000000"/>
              </w:rPr>
              <w:t>64,016</w:t>
            </w:r>
          </w:p>
        </w:tc>
        <w:tc>
          <w:tcPr>
            <w:tcW w:w="960" w:type="dxa"/>
            <w:tcBorders>
              <w:top w:val="nil"/>
              <w:left w:val="nil"/>
              <w:bottom w:val="nil"/>
              <w:right w:val="nil"/>
            </w:tcBorders>
            <w:shd w:val="clear" w:color="auto" w:fill="auto"/>
            <w:vAlign w:val="center"/>
          </w:tcPr>
          <w:p w14:paraId="00000565" w14:textId="77777777" w:rsidR="005537F9" w:rsidRDefault="000D7614">
            <w:pPr>
              <w:spacing w:after="0"/>
              <w:jc w:val="center"/>
              <w:rPr>
                <w:color w:val="000000"/>
              </w:rPr>
            </w:pPr>
            <w:r>
              <w:rPr>
                <w:color w:val="000000"/>
              </w:rPr>
              <w:t>68,576</w:t>
            </w:r>
          </w:p>
        </w:tc>
      </w:tr>
      <w:tr w:rsidR="005537F9" w14:paraId="4C8D07A5" w14:textId="77777777">
        <w:trPr>
          <w:trHeight w:val="300"/>
        </w:trPr>
        <w:tc>
          <w:tcPr>
            <w:tcW w:w="960" w:type="dxa"/>
            <w:tcBorders>
              <w:top w:val="nil"/>
              <w:left w:val="nil"/>
              <w:bottom w:val="nil"/>
              <w:right w:val="nil"/>
            </w:tcBorders>
            <w:shd w:val="clear" w:color="auto" w:fill="auto"/>
            <w:vAlign w:val="center"/>
          </w:tcPr>
          <w:p w14:paraId="00000566" w14:textId="77777777" w:rsidR="005537F9" w:rsidRDefault="000D7614">
            <w:pPr>
              <w:spacing w:after="0"/>
              <w:jc w:val="center"/>
              <w:rPr>
                <w:color w:val="000000"/>
              </w:rPr>
            </w:pPr>
            <w:r>
              <w:rPr>
                <w:color w:val="000000"/>
              </w:rPr>
              <w:t>2014</w:t>
            </w:r>
          </w:p>
        </w:tc>
        <w:tc>
          <w:tcPr>
            <w:tcW w:w="1108" w:type="dxa"/>
            <w:tcBorders>
              <w:top w:val="nil"/>
              <w:left w:val="nil"/>
              <w:bottom w:val="nil"/>
              <w:right w:val="nil"/>
            </w:tcBorders>
            <w:shd w:val="clear" w:color="auto" w:fill="auto"/>
            <w:vAlign w:val="center"/>
          </w:tcPr>
          <w:p w14:paraId="00000567" w14:textId="77777777" w:rsidR="005537F9" w:rsidRDefault="000D7614">
            <w:pPr>
              <w:spacing w:after="0"/>
              <w:jc w:val="center"/>
              <w:rPr>
                <w:color w:val="000000"/>
              </w:rPr>
            </w:pPr>
            <w:r>
              <w:rPr>
                <w:color w:val="000000"/>
              </w:rPr>
              <w:t>5,302</w:t>
            </w:r>
          </w:p>
        </w:tc>
        <w:tc>
          <w:tcPr>
            <w:tcW w:w="998" w:type="dxa"/>
            <w:tcBorders>
              <w:top w:val="nil"/>
              <w:left w:val="nil"/>
              <w:bottom w:val="nil"/>
              <w:right w:val="nil"/>
            </w:tcBorders>
            <w:shd w:val="clear" w:color="auto" w:fill="auto"/>
            <w:vAlign w:val="center"/>
          </w:tcPr>
          <w:p w14:paraId="00000568" w14:textId="77777777" w:rsidR="005537F9" w:rsidRDefault="000D7614">
            <w:pPr>
              <w:spacing w:after="0"/>
              <w:jc w:val="center"/>
              <w:rPr>
                <w:color w:val="000000"/>
              </w:rPr>
            </w:pPr>
            <w:r>
              <w:rPr>
                <w:color w:val="000000"/>
              </w:rPr>
              <w:t>79,643</w:t>
            </w:r>
          </w:p>
        </w:tc>
        <w:tc>
          <w:tcPr>
            <w:tcW w:w="960" w:type="dxa"/>
            <w:tcBorders>
              <w:top w:val="nil"/>
              <w:left w:val="nil"/>
              <w:bottom w:val="nil"/>
              <w:right w:val="nil"/>
            </w:tcBorders>
            <w:shd w:val="clear" w:color="auto" w:fill="auto"/>
            <w:vAlign w:val="center"/>
          </w:tcPr>
          <w:p w14:paraId="00000569" w14:textId="77777777" w:rsidR="005537F9" w:rsidRDefault="000D7614">
            <w:pPr>
              <w:spacing w:after="0"/>
              <w:jc w:val="center"/>
              <w:rPr>
                <w:color w:val="000000"/>
              </w:rPr>
            </w:pPr>
            <w:r>
              <w:rPr>
                <w:color w:val="000000"/>
              </w:rPr>
              <w:t>84,945</w:t>
            </w:r>
          </w:p>
        </w:tc>
      </w:tr>
      <w:tr w:rsidR="005537F9" w14:paraId="596B133E" w14:textId="77777777">
        <w:trPr>
          <w:trHeight w:val="300"/>
        </w:trPr>
        <w:tc>
          <w:tcPr>
            <w:tcW w:w="960" w:type="dxa"/>
            <w:tcBorders>
              <w:top w:val="nil"/>
              <w:left w:val="nil"/>
              <w:bottom w:val="nil"/>
              <w:right w:val="nil"/>
            </w:tcBorders>
            <w:shd w:val="clear" w:color="auto" w:fill="auto"/>
            <w:vAlign w:val="center"/>
          </w:tcPr>
          <w:p w14:paraId="0000056A" w14:textId="77777777" w:rsidR="005537F9" w:rsidRDefault="000D7614">
            <w:pPr>
              <w:spacing w:after="0"/>
              <w:jc w:val="center"/>
              <w:rPr>
                <w:color w:val="000000"/>
              </w:rPr>
            </w:pPr>
            <w:r>
              <w:rPr>
                <w:color w:val="000000"/>
              </w:rPr>
              <w:t>2015</w:t>
            </w:r>
          </w:p>
        </w:tc>
        <w:tc>
          <w:tcPr>
            <w:tcW w:w="1108" w:type="dxa"/>
            <w:tcBorders>
              <w:top w:val="nil"/>
              <w:left w:val="nil"/>
              <w:bottom w:val="nil"/>
              <w:right w:val="nil"/>
            </w:tcBorders>
            <w:shd w:val="clear" w:color="auto" w:fill="auto"/>
            <w:vAlign w:val="center"/>
          </w:tcPr>
          <w:p w14:paraId="0000056B" w14:textId="77777777" w:rsidR="005537F9" w:rsidRDefault="000D7614">
            <w:pPr>
              <w:spacing w:after="0"/>
              <w:jc w:val="center"/>
              <w:rPr>
                <w:color w:val="000000"/>
              </w:rPr>
            </w:pPr>
            <w:r>
              <w:rPr>
                <w:color w:val="000000"/>
              </w:rPr>
              <w:t>1,723</w:t>
            </w:r>
          </w:p>
        </w:tc>
        <w:tc>
          <w:tcPr>
            <w:tcW w:w="998" w:type="dxa"/>
            <w:tcBorders>
              <w:top w:val="nil"/>
              <w:left w:val="nil"/>
              <w:bottom w:val="nil"/>
              <w:right w:val="nil"/>
            </w:tcBorders>
            <w:shd w:val="clear" w:color="auto" w:fill="auto"/>
            <w:vAlign w:val="center"/>
          </w:tcPr>
          <w:p w14:paraId="0000056C" w14:textId="77777777" w:rsidR="005537F9" w:rsidRDefault="000D7614">
            <w:pPr>
              <w:spacing w:after="0"/>
              <w:jc w:val="center"/>
              <w:rPr>
                <w:color w:val="000000"/>
              </w:rPr>
            </w:pPr>
            <w:r>
              <w:rPr>
                <w:color w:val="000000"/>
              </w:rPr>
              <w:t>77,758</w:t>
            </w:r>
          </w:p>
        </w:tc>
        <w:tc>
          <w:tcPr>
            <w:tcW w:w="960" w:type="dxa"/>
            <w:tcBorders>
              <w:top w:val="nil"/>
              <w:left w:val="nil"/>
              <w:bottom w:val="nil"/>
              <w:right w:val="nil"/>
            </w:tcBorders>
            <w:shd w:val="clear" w:color="auto" w:fill="auto"/>
            <w:vAlign w:val="center"/>
          </w:tcPr>
          <w:p w14:paraId="0000056D" w14:textId="77777777" w:rsidR="005537F9" w:rsidRDefault="000D7614">
            <w:pPr>
              <w:spacing w:after="0"/>
              <w:jc w:val="center"/>
              <w:rPr>
                <w:color w:val="000000"/>
              </w:rPr>
            </w:pPr>
            <w:r>
              <w:rPr>
                <w:color w:val="000000"/>
              </w:rPr>
              <w:t>79,481</w:t>
            </w:r>
          </w:p>
        </w:tc>
      </w:tr>
      <w:tr w:rsidR="005537F9" w14:paraId="7BCE043E" w14:textId="77777777">
        <w:trPr>
          <w:trHeight w:val="300"/>
        </w:trPr>
        <w:tc>
          <w:tcPr>
            <w:tcW w:w="960" w:type="dxa"/>
            <w:tcBorders>
              <w:top w:val="nil"/>
              <w:left w:val="nil"/>
              <w:bottom w:val="nil"/>
              <w:right w:val="nil"/>
            </w:tcBorders>
            <w:shd w:val="clear" w:color="auto" w:fill="auto"/>
            <w:vAlign w:val="center"/>
          </w:tcPr>
          <w:p w14:paraId="0000056E" w14:textId="77777777" w:rsidR="005537F9" w:rsidRDefault="000D7614">
            <w:pPr>
              <w:spacing w:after="0"/>
              <w:jc w:val="center"/>
              <w:rPr>
                <w:color w:val="000000"/>
              </w:rPr>
            </w:pPr>
            <w:r>
              <w:rPr>
                <w:color w:val="000000"/>
              </w:rPr>
              <w:t>2016</w:t>
            </w:r>
          </w:p>
        </w:tc>
        <w:tc>
          <w:tcPr>
            <w:tcW w:w="1108" w:type="dxa"/>
            <w:tcBorders>
              <w:top w:val="nil"/>
              <w:left w:val="nil"/>
              <w:bottom w:val="nil"/>
              <w:right w:val="nil"/>
            </w:tcBorders>
            <w:shd w:val="clear" w:color="auto" w:fill="auto"/>
            <w:vAlign w:val="center"/>
          </w:tcPr>
          <w:p w14:paraId="0000056F" w14:textId="77777777" w:rsidR="005537F9" w:rsidRDefault="000D7614">
            <w:pPr>
              <w:spacing w:after="0"/>
              <w:jc w:val="center"/>
              <w:rPr>
                <w:color w:val="000000"/>
              </w:rPr>
            </w:pPr>
            <w:r>
              <w:rPr>
                <w:color w:val="000000"/>
              </w:rPr>
              <w:t>868</w:t>
            </w:r>
          </w:p>
        </w:tc>
        <w:tc>
          <w:tcPr>
            <w:tcW w:w="998" w:type="dxa"/>
            <w:tcBorders>
              <w:top w:val="nil"/>
              <w:left w:val="nil"/>
              <w:bottom w:val="nil"/>
              <w:right w:val="nil"/>
            </w:tcBorders>
            <w:shd w:val="clear" w:color="auto" w:fill="auto"/>
            <w:vAlign w:val="center"/>
          </w:tcPr>
          <w:p w14:paraId="00000570" w14:textId="77777777" w:rsidR="005537F9" w:rsidRDefault="000D7614">
            <w:pPr>
              <w:spacing w:after="0"/>
              <w:jc w:val="center"/>
              <w:rPr>
                <w:color w:val="000000"/>
              </w:rPr>
            </w:pPr>
            <w:r>
              <w:rPr>
                <w:color w:val="000000"/>
              </w:rPr>
              <w:t>63,187</w:t>
            </w:r>
          </w:p>
        </w:tc>
        <w:tc>
          <w:tcPr>
            <w:tcW w:w="960" w:type="dxa"/>
            <w:tcBorders>
              <w:top w:val="nil"/>
              <w:left w:val="nil"/>
              <w:bottom w:val="nil"/>
              <w:right w:val="nil"/>
            </w:tcBorders>
            <w:shd w:val="clear" w:color="auto" w:fill="auto"/>
            <w:vAlign w:val="center"/>
          </w:tcPr>
          <w:p w14:paraId="00000571" w14:textId="77777777" w:rsidR="005537F9" w:rsidRDefault="000D7614">
            <w:pPr>
              <w:spacing w:after="0"/>
              <w:jc w:val="center"/>
              <w:rPr>
                <w:color w:val="000000"/>
              </w:rPr>
            </w:pPr>
            <w:r>
              <w:rPr>
                <w:color w:val="000000"/>
              </w:rPr>
              <w:t>64,055</w:t>
            </w:r>
          </w:p>
        </w:tc>
      </w:tr>
      <w:tr w:rsidR="005537F9" w14:paraId="2985ACBF" w14:textId="77777777">
        <w:trPr>
          <w:trHeight w:val="300"/>
        </w:trPr>
        <w:tc>
          <w:tcPr>
            <w:tcW w:w="960" w:type="dxa"/>
            <w:tcBorders>
              <w:top w:val="nil"/>
              <w:left w:val="nil"/>
              <w:bottom w:val="nil"/>
              <w:right w:val="nil"/>
            </w:tcBorders>
            <w:shd w:val="clear" w:color="auto" w:fill="auto"/>
            <w:vAlign w:val="center"/>
          </w:tcPr>
          <w:p w14:paraId="00000572" w14:textId="77777777" w:rsidR="005537F9" w:rsidRDefault="000D7614">
            <w:pPr>
              <w:spacing w:after="0"/>
              <w:jc w:val="center"/>
              <w:rPr>
                <w:color w:val="000000"/>
              </w:rPr>
            </w:pPr>
            <w:r>
              <w:rPr>
                <w:color w:val="000000"/>
              </w:rPr>
              <w:t>2017</w:t>
            </w:r>
          </w:p>
        </w:tc>
        <w:tc>
          <w:tcPr>
            <w:tcW w:w="1108" w:type="dxa"/>
            <w:tcBorders>
              <w:top w:val="nil"/>
              <w:left w:val="nil"/>
              <w:bottom w:val="nil"/>
              <w:right w:val="nil"/>
            </w:tcBorders>
            <w:shd w:val="clear" w:color="auto" w:fill="auto"/>
            <w:vAlign w:val="center"/>
          </w:tcPr>
          <w:p w14:paraId="00000573" w14:textId="77777777" w:rsidR="005537F9" w:rsidRDefault="000D7614">
            <w:pPr>
              <w:spacing w:after="0"/>
              <w:jc w:val="center"/>
              <w:rPr>
                <w:color w:val="000000"/>
              </w:rPr>
            </w:pPr>
            <w:r>
              <w:rPr>
                <w:color w:val="000000"/>
              </w:rPr>
              <w:t>711</w:t>
            </w:r>
          </w:p>
        </w:tc>
        <w:tc>
          <w:tcPr>
            <w:tcW w:w="998" w:type="dxa"/>
            <w:tcBorders>
              <w:top w:val="nil"/>
              <w:left w:val="nil"/>
              <w:bottom w:val="nil"/>
              <w:right w:val="nil"/>
            </w:tcBorders>
            <w:shd w:val="clear" w:color="auto" w:fill="auto"/>
            <w:vAlign w:val="center"/>
          </w:tcPr>
          <w:p w14:paraId="00000574" w14:textId="77777777" w:rsidR="005537F9" w:rsidRDefault="000D7614">
            <w:pPr>
              <w:spacing w:after="0"/>
              <w:jc w:val="center"/>
              <w:rPr>
                <w:color w:val="000000"/>
              </w:rPr>
            </w:pPr>
            <w:r>
              <w:rPr>
                <w:color w:val="000000"/>
              </w:rPr>
              <w:t>48,016</w:t>
            </w:r>
          </w:p>
        </w:tc>
        <w:tc>
          <w:tcPr>
            <w:tcW w:w="960" w:type="dxa"/>
            <w:tcBorders>
              <w:top w:val="nil"/>
              <w:left w:val="nil"/>
              <w:bottom w:val="nil"/>
              <w:right w:val="nil"/>
            </w:tcBorders>
            <w:shd w:val="clear" w:color="auto" w:fill="auto"/>
            <w:vAlign w:val="center"/>
          </w:tcPr>
          <w:p w14:paraId="00000575" w14:textId="77777777" w:rsidR="005537F9" w:rsidRDefault="000D7614">
            <w:pPr>
              <w:spacing w:after="0"/>
              <w:jc w:val="center"/>
              <w:rPr>
                <w:color w:val="000000"/>
              </w:rPr>
            </w:pPr>
            <w:r>
              <w:rPr>
                <w:color w:val="000000"/>
              </w:rPr>
              <w:t>48,727</w:t>
            </w:r>
          </w:p>
        </w:tc>
      </w:tr>
      <w:tr w:rsidR="005537F9" w14:paraId="0840D65C" w14:textId="77777777">
        <w:trPr>
          <w:trHeight w:val="300"/>
        </w:trPr>
        <w:tc>
          <w:tcPr>
            <w:tcW w:w="960" w:type="dxa"/>
            <w:tcBorders>
              <w:top w:val="nil"/>
              <w:left w:val="nil"/>
              <w:bottom w:val="nil"/>
              <w:right w:val="nil"/>
            </w:tcBorders>
            <w:shd w:val="clear" w:color="auto" w:fill="auto"/>
            <w:vAlign w:val="center"/>
          </w:tcPr>
          <w:p w14:paraId="00000576" w14:textId="77777777" w:rsidR="005537F9" w:rsidRDefault="000D7614">
            <w:pPr>
              <w:spacing w:after="0"/>
              <w:jc w:val="center"/>
              <w:rPr>
                <w:color w:val="000000"/>
              </w:rPr>
            </w:pPr>
            <w:r>
              <w:rPr>
                <w:color w:val="000000"/>
              </w:rPr>
              <w:t>2018</w:t>
            </w:r>
          </w:p>
        </w:tc>
        <w:tc>
          <w:tcPr>
            <w:tcW w:w="1108" w:type="dxa"/>
            <w:tcBorders>
              <w:top w:val="nil"/>
              <w:left w:val="nil"/>
              <w:bottom w:val="nil"/>
              <w:right w:val="nil"/>
            </w:tcBorders>
            <w:shd w:val="clear" w:color="auto" w:fill="auto"/>
            <w:vAlign w:val="center"/>
          </w:tcPr>
          <w:p w14:paraId="00000577" w14:textId="77777777" w:rsidR="005537F9" w:rsidRDefault="000D7614">
            <w:pPr>
              <w:spacing w:after="0"/>
              <w:jc w:val="center"/>
              <w:rPr>
                <w:color w:val="000000"/>
              </w:rPr>
            </w:pPr>
            <w:r>
              <w:rPr>
                <w:color w:val="000000"/>
              </w:rPr>
              <w:t>604</w:t>
            </w:r>
          </w:p>
        </w:tc>
        <w:tc>
          <w:tcPr>
            <w:tcW w:w="998" w:type="dxa"/>
            <w:tcBorders>
              <w:top w:val="nil"/>
              <w:left w:val="nil"/>
              <w:bottom w:val="nil"/>
              <w:right w:val="nil"/>
            </w:tcBorders>
            <w:shd w:val="clear" w:color="auto" w:fill="auto"/>
            <w:vAlign w:val="center"/>
          </w:tcPr>
          <w:p w14:paraId="00000578" w14:textId="77777777" w:rsidR="005537F9" w:rsidRDefault="000D7614">
            <w:pPr>
              <w:spacing w:after="0"/>
              <w:jc w:val="center"/>
              <w:rPr>
                <w:color w:val="000000"/>
              </w:rPr>
            </w:pPr>
            <w:r>
              <w:rPr>
                <w:color w:val="000000"/>
              </w:rPr>
              <w:t>14,546</w:t>
            </w:r>
          </w:p>
        </w:tc>
        <w:tc>
          <w:tcPr>
            <w:tcW w:w="960" w:type="dxa"/>
            <w:tcBorders>
              <w:top w:val="nil"/>
              <w:left w:val="nil"/>
              <w:bottom w:val="nil"/>
              <w:right w:val="nil"/>
            </w:tcBorders>
            <w:shd w:val="clear" w:color="auto" w:fill="auto"/>
            <w:vAlign w:val="center"/>
          </w:tcPr>
          <w:p w14:paraId="00000579" w14:textId="77777777" w:rsidR="005537F9" w:rsidRDefault="000D7614">
            <w:pPr>
              <w:spacing w:after="0"/>
              <w:jc w:val="center"/>
              <w:rPr>
                <w:color w:val="000000"/>
              </w:rPr>
            </w:pPr>
            <w:r>
              <w:rPr>
                <w:color w:val="000000"/>
              </w:rPr>
              <w:t>15,150</w:t>
            </w:r>
          </w:p>
        </w:tc>
      </w:tr>
      <w:tr w:rsidR="005537F9" w14:paraId="3A6C3906" w14:textId="77777777">
        <w:trPr>
          <w:trHeight w:val="300"/>
        </w:trPr>
        <w:tc>
          <w:tcPr>
            <w:tcW w:w="960" w:type="dxa"/>
            <w:tcBorders>
              <w:top w:val="nil"/>
              <w:left w:val="nil"/>
              <w:bottom w:val="nil"/>
              <w:right w:val="nil"/>
            </w:tcBorders>
            <w:shd w:val="clear" w:color="auto" w:fill="auto"/>
            <w:vAlign w:val="center"/>
          </w:tcPr>
          <w:p w14:paraId="0000057A" w14:textId="77777777" w:rsidR="005537F9" w:rsidRDefault="000D7614">
            <w:pPr>
              <w:spacing w:after="0"/>
              <w:jc w:val="center"/>
              <w:rPr>
                <w:color w:val="000000"/>
              </w:rPr>
            </w:pPr>
            <w:r>
              <w:rPr>
                <w:color w:val="000000"/>
              </w:rPr>
              <w:t>2019</w:t>
            </w:r>
          </w:p>
        </w:tc>
        <w:tc>
          <w:tcPr>
            <w:tcW w:w="1108" w:type="dxa"/>
            <w:tcBorders>
              <w:top w:val="nil"/>
              <w:left w:val="nil"/>
              <w:bottom w:val="nil"/>
              <w:right w:val="nil"/>
            </w:tcBorders>
            <w:shd w:val="clear" w:color="auto" w:fill="auto"/>
            <w:vAlign w:val="center"/>
          </w:tcPr>
          <w:p w14:paraId="0000057B" w14:textId="77777777" w:rsidR="005537F9" w:rsidRDefault="000D7614">
            <w:pPr>
              <w:spacing w:after="0"/>
              <w:jc w:val="center"/>
              <w:rPr>
                <w:color w:val="000000"/>
              </w:rPr>
            </w:pPr>
            <w:r>
              <w:rPr>
                <w:color w:val="000000"/>
              </w:rPr>
              <w:t>1,194</w:t>
            </w:r>
          </w:p>
        </w:tc>
        <w:tc>
          <w:tcPr>
            <w:tcW w:w="998" w:type="dxa"/>
            <w:tcBorders>
              <w:top w:val="nil"/>
              <w:left w:val="nil"/>
              <w:bottom w:val="nil"/>
              <w:right w:val="nil"/>
            </w:tcBorders>
            <w:shd w:val="clear" w:color="auto" w:fill="auto"/>
            <w:vAlign w:val="center"/>
          </w:tcPr>
          <w:p w14:paraId="0000057C" w14:textId="77777777" w:rsidR="005537F9" w:rsidRDefault="000D7614">
            <w:pPr>
              <w:spacing w:after="0"/>
              <w:jc w:val="center"/>
              <w:rPr>
                <w:color w:val="000000"/>
              </w:rPr>
            </w:pPr>
            <w:r>
              <w:rPr>
                <w:color w:val="000000"/>
              </w:rPr>
              <w:t>14,522</w:t>
            </w:r>
          </w:p>
        </w:tc>
        <w:tc>
          <w:tcPr>
            <w:tcW w:w="960" w:type="dxa"/>
            <w:tcBorders>
              <w:top w:val="nil"/>
              <w:left w:val="nil"/>
              <w:bottom w:val="nil"/>
              <w:right w:val="nil"/>
            </w:tcBorders>
            <w:shd w:val="clear" w:color="auto" w:fill="auto"/>
            <w:vAlign w:val="center"/>
          </w:tcPr>
          <w:p w14:paraId="0000057D" w14:textId="77777777" w:rsidR="005537F9" w:rsidRDefault="000D7614">
            <w:pPr>
              <w:spacing w:after="0"/>
              <w:jc w:val="center"/>
              <w:rPr>
                <w:color w:val="000000"/>
              </w:rPr>
            </w:pPr>
            <w:r>
              <w:rPr>
                <w:color w:val="000000"/>
              </w:rPr>
              <w:t>15,716</w:t>
            </w:r>
          </w:p>
        </w:tc>
      </w:tr>
      <w:tr w:rsidR="005537F9" w14:paraId="64D47E75" w14:textId="77777777">
        <w:trPr>
          <w:trHeight w:val="300"/>
        </w:trPr>
        <w:tc>
          <w:tcPr>
            <w:tcW w:w="960" w:type="dxa"/>
            <w:tcBorders>
              <w:top w:val="nil"/>
              <w:left w:val="nil"/>
              <w:bottom w:val="nil"/>
              <w:right w:val="nil"/>
            </w:tcBorders>
            <w:shd w:val="clear" w:color="auto" w:fill="auto"/>
            <w:vAlign w:val="center"/>
          </w:tcPr>
          <w:p w14:paraId="0000057E" w14:textId="77777777" w:rsidR="005537F9" w:rsidRDefault="000D7614">
            <w:pPr>
              <w:spacing w:after="0"/>
              <w:jc w:val="center"/>
              <w:rPr>
                <w:color w:val="000000"/>
              </w:rPr>
            </w:pPr>
            <w:r>
              <w:rPr>
                <w:color w:val="000000"/>
              </w:rPr>
              <w:t>2020</w:t>
            </w:r>
          </w:p>
        </w:tc>
        <w:tc>
          <w:tcPr>
            <w:tcW w:w="1108" w:type="dxa"/>
            <w:tcBorders>
              <w:top w:val="nil"/>
              <w:left w:val="nil"/>
              <w:bottom w:val="nil"/>
              <w:right w:val="nil"/>
            </w:tcBorders>
            <w:shd w:val="clear" w:color="auto" w:fill="auto"/>
            <w:vAlign w:val="center"/>
          </w:tcPr>
          <w:p w14:paraId="0000057F" w14:textId="77777777" w:rsidR="005537F9" w:rsidRDefault="000D7614">
            <w:pPr>
              <w:spacing w:after="0"/>
              <w:jc w:val="center"/>
              <w:rPr>
                <w:color w:val="000000"/>
              </w:rPr>
            </w:pPr>
            <w:r>
              <w:rPr>
                <w:color w:val="000000"/>
              </w:rPr>
              <w:t>1,748</w:t>
            </w:r>
          </w:p>
        </w:tc>
        <w:tc>
          <w:tcPr>
            <w:tcW w:w="998" w:type="dxa"/>
            <w:tcBorders>
              <w:top w:val="nil"/>
              <w:left w:val="nil"/>
              <w:bottom w:val="nil"/>
              <w:right w:val="nil"/>
            </w:tcBorders>
            <w:shd w:val="clear" w:color="auto" w:fill="auto"/>
            <w:vAlign w:val="center"/>
          </w:tcPr>
          <w:p w14:paraId="00000580" w14:textId="77777777" w:rsidR="005537F9" w:rsidRDefault="000D7614">
            <w:pPr>
              <w:spacing w:after="0"/>
              <w:jc w:val="center"/>
              <w:rPr>
                <w:color w:val="000000"/>
              </w:rPr>
            </w:pPr>
            <w:r>
              <w:rPr>
                <w:color w:val="000000"/>
              </w:rPr>
              <w:t>5,094</w:t>
            </w:r>
          </w:p>
        </w:tc>
        <w:tc>
          <w:tcPr>
            <w:tcW w:w="960" w:type="dxa"/>
            <w:tcBorders>
              <w:top w:val="nil"/>
              <w:left w:val="nil"/>
              <w:bottom w:val="nil"/>
              <w:right w:val="nil"/>
            </w:tcBorders>
            <w:shd w:val="clear" w:color="auto" w:fill="auto"/>
            <w:vAlign w:val="center"/>
          </w:tcPr>
          <w:p w14:paraId="00000581" w14:textId="77777777" w:rsidR="005537F9" w:rsidRDefault="000D7614">
            <w:pPr>
              <w:spacing w:after="0"/>
              <w:jc w:val="center"/>
              <w:rPr>
                <w:color w:val="000000"/>
              </w:rPr>
            </w:pPr>
            <w:r>
              <w:rPr>
                <w:color w:val="000000"/>
              </w:rPr>
              <w:t>6,842</w:t>
            </w:r>
          </w:p>
        </w:tc>
      </w:tr>
      <w:tr w:rsidR="005537F9" w14:paraId="47044231" w14:textId="77777777">
        <w:trPr>
          <w:trHeight w:val="300"/>
        </w:trPr>
        <w:tc>
          <w:tcPr>
            <w:tcW w:w="960" w:type="dxa"/>
            <w:tcBorders>
              <w:top w:val="nil"/>
              <w:left w:val="nil"/>
              <w:right w:val="nil"/>
            </w:tcBorders>
            <w:shd w:val="clear" w:color="auto" w:fill="auto"/>
            <w:vAlign w:val="center"/>
          </w:tcPr>
          <w:p w14:paraId="00000582" w14:textId="77777777" w:rsidR="005537F9" w:rsidRDefault="000D7614">
            <w:pPr>
              <w:spacing w:after="0"/>
              <w:jc w:val="center"/>
              <w:rPr>
                <w:color w:val="000000"/>
              </w:rPr>
            </w:pPr>
            <w:r>
              <w:rPr>
                <w:color w:val="000000"/>
              </w:rPr>
              <w:t>2021</w:t>
            </w:r>
          </w:p>
        </w:tc>
        <w:tc>
          <w:tcPr>
            <w:tcW w:w="1108" w:type="dxa"/>
            <w:tcBorders>
              <w:top w:val="nil"/>
              <w:left w:val="nil"/>
              <w:right w:val="nil"/>
            </w:tcBorders>
            <w:shd w:val="clear" w:color="auto" w:fill="auto"/>
            <w:vAlign w:val="center"/>
          </w:tcPr>
          <w:p w14:paraId="00000583" w14:textId="77777777" w:rsidR="005537F9" w:rsidRDefault="000D7614">
            <w:pPr>
              <w:spacing w:after="0"/>
              <w:jc w:val="center"/>
              <w:rPr>
                <w:color w:val="000000"/>
              </w:rPr>
            </w:pPr>
            <w:r>
              <w:rPr>
                <w:color w:val="000000"/>
              </w:rPr>
              <w:t>1,404</w:t>
            </w:r>
          </w:p>
        </w:tc>
        <w:tc>
          <w:tcPr>
            <w:tcW w:w="998" w:type="dxa"/>
            <w:tcBorders>
              <w:top w:val="nil"/>
              <w:left w:val="nil"/>
              <w:right w:val="nil"/>
            </w:tcBorders>
            <w:shd w:val="clear" w:color="auto" w:fill="auto"/>
            <w:vAlign w:val="center"/>
          </w:tcPr>
          <w:p w14:paraId="00000584" w14:textId="77777777" w:rsidR="005537F9" w:rsidRDefault="000D7614">
            <w:pPr>
              <w:spacing w:after="0"/>
              <w:jc w:val="center"/>
              <w:rPr>
                <w:color w:val="000000"/>
              </w:rPr>
            </w:pPr>
            <w:r>
              <w:rPr>
                <w:color w:val="000000"/>
              </w:rPr>
              <w:t>17,769</w:t>
            </w:r>
          </w:p>
        </w:tc>
        <w:tc>
          <w:tcPr>
            <w:tcW w:w="960" w:type="dxa"/>
            <w:tcBorders>
              <w:top w:val="nil"/>
              <w:left w:val="nil"/>
              <w:right w:val="nil"/>
            </w:tcBorders>
            <w:shd w:val="clear" w:color="auto" w:fill="auto"/>
            <w:vAlign w:val="center"/>
          </w:tcPr>
          <w:p w14:paraId="00000585" w14:textId="77777777" w:rsidR="005537F9" w:rsidRDefault="000D7614">
            <w:pPr>
              <w:spacing w:after="0"/>
              <w:jc w:val="center"/>
              <w:rPr>
                <w:color w:val="000000"/>
              </w:rPr>
            </w:pPr>
            <w:r>
              <w:rPr>
                <w:color w:val="000000"/>
              </w:rPr>
              <w:t>19,173</w:t>
            </w:r>
          </w:p>
        </w:tc>
      </w:tr>
      <w:tr w:rsidR="005537F9" w14:paraId="096C3D07" w14:textId="77777777">
        <w:trPr>
          <w:trHeight w:val="300"/>
        </w:trPr>
        <w:tc>
          <w:tcPr>
            <w:tcW w:w="960" w:type="dxa"/>
            <w:tcBorders>
              <w:top w:val="nil"/>
              <w:left w:val="nil"/>
              <w:bottom w:val="nil"/>
              <w:right w:val="nil"/>
            </w:tcBorders>
            <w:shd w:val="clear" w:color="auto" w:fill="auto"/>
            <w:vAlign w:val="bottom"/>
          </w:tcPr>
          <w:p w14:paraId="00000586" w14:textId="77777777" w:rsidR="005537F9" w:rsidRDefault="000D7614">
            <w:pPr>
              <w:spacing w:after="0"/>
              <w:jc w:val="center"/>
              <w:rPr>
                <w:color w:val="000000"/>
              </w:rPr>
            </w:pPr>
            <w:r>
              <w:rPr>
                <w:color w:val="000000"/>
              </w:rPr>
              <w:t>2022</w:t>
            </w:r>
          </w:p>
        </w:tc>
        <w:tc>
          <w:tcPr>
            <w:tcW w:w="1108" w:type="dxa"/>
            <w:tcBorders>
              <w:top w:val="nil"/>
              <w:left w:val="nil"/>
              <w:bottom w:val="nil"/>
              <w:right w:val="nil"/>
            </w:tcBorders>
            <w:shd w:val="clear" w:color="auto" w:fill="auto"/>
            <w:vAlign w:val="bottom"/>
          </w:tcPr>
          <w:p w14:paraId="00000587" w14:textId="77777777" w:rsidR="005537F9" w:rsidRDefault="000D7614">
            <w:pPr>
              <w:spacing w:after="0"/>
              <w:jc w:val="center"/>
              <w:rPr>
                <w:color w:val="000000"/>
              </w:rPr>
            </w:pPr>
            <w:r>
              <w:rPr>
                <w:color w:val="000000"/>
              </w:rPr>
              <w:t>1,676</w:t>
            </w:r>
          </w:p>
        </w:tc>
        <w:tc>
          <w:tcPr>
            <w:tcW w:w="998" w:type="dxa"/>
            <w:tcBorders>
              <w:top w:val="nil"/>
              <w:left w:val="nil"/>
              <w:bottom w:val="nil"/>
              <w:right w:val="nil"/>
            </w:tcBorders>
            <w:shd w:val="clear" w:color="auto" w:fill="auto"/>
            <w:vAlign w:val="bottom"/>
          </w:tcPr>
          <w:p w14:paraId="00000588" w14:textId="77777777" w:rsidR="005537F9" w:rsidRDefault="000D7614">
            <w:pPr>
              <w:spacing w:after="0"/>
              <w:jc w:val="center"/>
              <w:rPr>
                <w:color w:val="000000"/>
              </w:rPr>
            </w:pPr>
            <w:r>
              <w:rPr>
                <w:color w:val="000000"/>
              </w:rPr>
              <w:t>24,231</w:t>
            </w:r>
          </w:p>
        </w:tc>
        <w:tc>
          <w:tcPr>
            <w:tcW w:w="960" w:type="dxa"/>
            <w:tcBorders>
              <w:top w:val="nil"/>
              <w:left w:val="nil"/>
              <w:bottom w:val="nil"/>
              <w:right w:val="nil"/>
            </w:tcBorders>
            <w:shd w:val="clear" w:color="auto" w:fill="auto"/>
            <w:vAlign w:val="bottom"/>
          </w:tcPr>
          <w:p w14:paraId="00000589" w14:textId="77777777" w:rsidR="005537F9" w:rsidRDefault="000D7614">
            <w:pPr>
              <w:spacing w:after="0"/>
              <w:jc w:val="center"/>
              <w:rPr>
                <w:color w:val="000000"/>
              </w:rPr>
            </w:pPr>
            <w:r>
              <w:rPr>
                <w:color w:val="000000"/>
              </w:rPr>
              <w:t>25,907</w:t>
            </w:r>
          </w:p>
        </w:tc>
      </w:tr>
      <w:tr w:rsidR="005537F9" w14:paraId="186DE640" w14:textId="77777777">
        <w:trPr>
          <w:trHeight w:val="300"/>
        </w:trPr>
        <w:tc>
          <w:tcPr>
            <w:tcW w:w="960" w:type="dxa"/>
            <w:tcBorders>
              <w:top w:val="nil"/>
              <w:left w:val="nil"/>
              <w:right w:val="nil"/>
            </w:tcBorders>
            <w:shd w:val="clear" w:color="auto" w:fill="auto"/>
            <w:vAlign w:val="bottom"/>
          </w:tcPr>
          <w:p w14:paraId="0000058A" w14:textId="77777777" w:rsidR="005537F9" w:rsidRDefault="000D7614">
            <w:pPr>
              <w:spacing w:after="0"/>
              <w:jc w:val="center"/>
              <w:rPr>
                <w:color w:val="000000"/>
              </w:rPr>
            </w:pPr>
            <w:r>
              <w:rPr>
                <w:color w:val="000000"/>
              </w:rPr>
              <w:t>2023</w:t>
            </w:r>
          </w:p>
        </w:tc>
        <w:tc>
          <w:tcPr>
            <w:tcW w:w="1108" w:type="dxa"/>
            <w:tcBorders>
              <w:top w:val="nil"/>
              <w:left w:val="nil"/>
              <w:right w:val="nil"/>
            </w:tcBorders>
            <w:shd w:val="clear" w:color="auto" w:fill="auto"/>
            <w:vAlign w:val="bottom"/>
          </w:tcPr>
          <w:p w14:paraId="0000058B" w14:textId="77777777" w:rsidR="005537F9" w:rsidRDefault="000D7614">
            <w:pPr>
              <w:spacing w:after="0"/>
              <w:jc w:val="center"/>
              <w:rPr>
                <w:color w:val="000000"/>
              </w:rPr>
            </w:pPr>
            <w:r>
              <w:rPr>
                <w:color w:val="000000"/>
              </w:rPr>
              <w:t>1,875</w:t>
            </w:r>
          </w:p>
        </w:tc>
        <w:tc>
          <w:tcPr>
            <w:tcW w:w="998" w:type="dxa"/>
            <w:tcBorders>
              <w:top w:val="nil"/>
              <w:left w:val="nil"/>
              <w:right w:val="nil"/>
            </w:tcBorders>
            <w:shd w:val="clear" w:color="auto" w:fill="auto"/>
            <w:vAlign w:val="bottom"/>
          </w:tcPr>
          <w:p w14:paraId="0000058C" w14:textId="77777777" w:rsidR="005537F9" w:rsidRDefault="000D7614">
            <w:pPr>
              <w:spacing w:after="0"/>
              <w:jc w:val="center"/>
              <w:rPr>
                <w:color w:val="000000"/>
              </w:rPr>
            </w:pPr>
            <w:r>
              <w:rPr>
                <w:color w:val="000000"/>
              </w:rPr>
              <w:t>19,852</w:t>
            </w:r>
          </w:p>
        </w:tc>
        <w:tc>
          <w:tcPr>
            <w:tcW w:w="960" w:type="dxa"/>
            <w:tcBorders>
              <w:top w:val="nil"/>
              <w:left w:val="nil"/>
              <w:right w:val="nil"/>
            </w:tcBorders>
            <w:shd w:val="clear" w:color="auto" w:fill="auto"/>
            <w:vAlign w:val="bottom"/>
          </w:tcPr>
          <w:p w14:paraId="0000058D" w14:textId="77777777" w:rsidR="005537F9" w:rsidRDefault="000D7614">
            <w:pPr>
              <w:spacing w:after="0"/>
              <w:jc w:val="center"/>
              <w:rPr>
                <w:color w:val="000000"/>
              </w:rPr>
            </w:pPr>
            <w:r>
              <w:rPr>
                <w:color w:val="000000"/>
              </w:rPr>
              <w:t>21,727</w:t>
            </w:r>
          </w:p>
        </w:tc>
      </w:tr>
      <w:tr w:rsidR="005537F9" w14:paraId="4B26DB46" w14:textId="77777777">
        <w:trPr>
          <w:trHeight w:val="300"/>
        </w:trPr>
        <w:tc>
          <w:tcPr>
            <w:tcW w:w="960" w:type="dxa"/>
            <w:tcBorders>
              <w:top w:val="nil"/>
              <w:left w:val="nil"/>
              <w:right w:val="nil"/>
            </w:tcBorders>
            <w:shd w:val="clear" w:color="auto" w:fill="auto"/>
            <w:vAlign w:val="bottom"/>
          </w:tcPr>
          <w:p w14:paraId="0000058E" w14:textId="77777777" w:rsidR="005537F9" w:rsidRDefault="000D7614">
            <w:pPr>
              <w:spacing w:after="0"/>
              <w:jc w:val="center"/>
              <w:rPr>
                <w:color w:val="000000"/>
              </w:rPr>
            </w:pPr>
            <w:r>
              <w:rPr>
                <w:color w:val="000000"/>
              </w:rPr>
              <w:t>2024</w:t>
            </w:r>
          </w:p>
        </w:tc>
        <w:tc>
          <w:tcPr>
            <w:tcW w:w="1108" w:type="dxa"/>
            <w:tcBorders>
              <w:top w:val="nil"/>
              <w:left w:val="nil"/>
              <w:right w:val="nil"/>
            </w:tcBorders>
            <w:shd w:val="clear" w:color="auto" w:fill="auto"/>
            <w:vAlign w:val="bottom"/>
          </w:tcPr>
          <w:p w14:paraId="0000058F" w14:textId="77777777" w:rsidR="005537F9" w:rsidRDefault="000D7614">
            <w:pPr>
              <w:spacing w:after="0"/>
              <w:jc w:val="center"/>
              <w:rPr>
                <w:color w:val="000000"/>
              </w:rPr>
            </w:pPr>
            <w:r>
              <w:rPr>
                <w:color w:val="000000"/>
              </w:rPr>
              <w:t>1,607</w:t>
            </w:r>
          </w:p>
        </w:tc>
        <w:tc>
          <w:tcPr>
            <w:tcW w:w="998" w:type="dxa"/>
            <w:tcBorders>
              <w:top w:val="nil"/>
              <w:left w:val="nil"/>
              <w:right w:val="nil"/>
            </w:tcBorders>
            <w:shd w:val="clear" w:color="auto" w:fill="auto"/>
            <w:vAlign w:val="bottom"/>
          </w:tcPr>
          <w:p w14:paraId="00000590" w14:textId="77777777" w:rsidR="005537F9" w:rsidRDefault="000D7614">
            <w:pPr>
              <w:spacing w:after="0"/>
              <w:jc w:val="center"/>
              <w:rPr>
                <w:color w:val="000000"/>
              </w:rPr>
            </w:pPr>
            <w:r>
              <w:rPr>
                <w:color w:val="000000"/>
              </w:rPr>
              <w:t>24,292</w:t>
            </w:r>
          </w:p>
        </w:tc>
        <w:tc>
          <w:tcPr>
            <w:tcW w:w="960" w:type="dxa"/>
            <w:tcBorders>
              <w:top w:val="nil"/>
              <w:left w:val="nil"/>
              <w:right w:val="nil"/>
            </w:tcBorders>
            <w:shd w:val="clear" w:color="auto" w:fill="auto"/>
            <w:vAlign w:val="bottom"/>
          </w:tcPr>
          <w:p w14:paraId="00000591" w14:textId="77777777" w:rsidR="005537F9" w:rsidRDefault="000D7614">
            <w:pPr>
              <w:spacing w:after="0"/>
              <w:jc w:val="center"/>
              <w:rPr>
                <w:color w:val="000000"/>
              </w:rPr>
            </w:pPr>
            <w:r>
              <w:rPr>
                <w:color w:val="000000"/>
              </w:rPr>
              <w:t>25,899</w:t>
            </w:r>
          </w:p>
        </w:tc>
      </w:tr>
      <w:tr w:rsidR="005537F9" w14:paraId="2CB6E4D9" w14:textId="77777777">
        <w:trPr>
          <w:trHeight w:val="300"/>
        </w:trPr>
        <w:tc>
          <w:tcPr>
            <w:tcW w:w="960" w:type="dxa"/>
            <w:tcBorders>
              <w:top w:val="nil"/>
              <w:left w:val="nil"/>
              <w:bottom w:val="single" w:sz="4" w:space="0" w:color="000000"/>
              <w:right w:val="nil"/>
            </w:tcBorders>
            <w:shd w:val="clear" w:color="auto" w:fill="auto"/>
            <w:vAlign w:val="bottom"/>
          </w:tcPr>
          <w:p w14:paraId="00000592" w14:textId="77777777" w:rsidR="005537F9" w:rsidRDefault="000D7614">
            <w:pPr>
              <w:spacing w:after="0"/>
              <w:jc w:val="center"/>
              <w:rPr>
                <w:color w:val="000000"/>
              </w:rPr>
            </w:pPr>
            <w:r>
              <w:rPr>
                <w:color w:val="000000"/>
              </w:rPr>
              <w:t>2025</w:t>
            </w:r>
          </w:p>
        </w:tc>
        <w:tc>
          <w:tcPr>
            <w:tcW w:w="1108" w:type="dxa"/>
            <w:tcBorders>
              <w:top w:val="nil"/>
              <w:left w:val="nil"/>
              <w:bottom w:val="single" w:sz="4" w:space="0" w:color="000000"/>
              <w:right w:val="nil"/>
            </w:tcBorders>
            <w:shd w:val="clear" w:color="auto" w:fill="auto"/>
            <w:vAlign w:val="bottom"/>
          </w:tcPr>
          <w:p w14:paraId="00000593" w14:textId="77777777" w:rsidR="005537F9" w:rsidRDefault="000D7614">
            <w:pPr>
              <w:spacing w:after="0"/>
              <w:jc w:val="center"/>
              <w:rPr>
                <w:color w:val="000000"/>
              </w:rPr>
            </w:pPr>
            <w:r>
              <w:rPr>
                <w:color w:val="000000"/>
              </w:rPr>
              <w:t>1,881</w:t>
            </w:r>
          </w:p>
        </w:tc>
        <w:tc>
          <w:tcPr>
            <w:tcW w:w="998" w:type="dxa"/>
            <w:tcBorders>
              <w:top w:val="nil"/>
              <w:left w:val="nil"/>
              <w:bottom w:val="single" w:sz="4" w:space="0" w:color="000000"/>
              <w:right w:val="nil"/>
            </w:tcBorders>
            <w:shd w:val="clear" w:color="auto" w:fill="auto"/>
            <w:vAlign w:val="bottom"/>
          </w:tcPr>
          <w:p w14:paraId="00000594" w14:textId="77777777" w:rsidR="005537F9" w:rsidRDefault="000D7614">
            <w:pPr>
              <w:spacing w:after="0"/>
              <w:jc w:val="center"/>
              <w:rPr>
                <w:color w:val="000000"/>
              </w:rPr>
            </w:pPr>
            <w:r>
              <w:rPr>
                <w:color w:val="000000"/>
              </w:rPr>
              <w:t>25,065</w:t>
            </w:r>
          </w:p>
        </w:tc>
        <w:tc>
          <w:tcPr>
            <w:tcW w:w="960" w:type="dxa"/>
            <w:tcBorders>
              <w:top w:val="nil"/>
              <w:left w:val="nil"/>
              <w:bottom w:val="single" w:sz="4" w:space="0" w:color="000000"/>
              <w:right w:val="nil"/>
            </w:tcBorders>
            <w:shd w:val="clear" w:color="auto" w:fill="auto"/>
            <w:vAlign w:val="bottom"/>
          </w:tcPr>
          <w:p w14:paraId="00000595" w14:textId="77777777" w:rsidR="005537F9" w:rsidRDefault="000D7614">
            <w:pPr>
              <w:spacing w:after="0"/>
              <w:jc w:val="center"/>
              <w:rPr>
                <w:color w:val="000000"/>
              </w:rPr>
            </w:pPr>
            <w:r>
              <w:rPr>
                <w:color w:val="000000"/>
              </w:rPr>
              <w:t>26,946</w:t>
            </w:r>
          </w:p>
        </w:tc>
      </w:tr>
    </w:tbl>
    <w:p w14:paraId="00000596" w14:textId="77777777" w:rsidR="005537F9" w:rsidRDefault="000D7614">
      <w:pPr>
        <w:spacing w:line="259" w:lineRule="auto"/>
      </w:pPr>
      <w:r>
        <w:br w:type="page"/>
      </w:r>
    </w:p>
    <w:p w14:paraId="00000597" w14:textId="77777777" w:rsidR="005537F9" w:rsidRDefault="000D7614">
      <w:pPr>
        <w:pStyle w:val="Heading5"/>
      </w:pPr>
      <w:r>
        <w:lastRenderedPageBreak/>
        <w:t xml:space="preserve">Table 2.5. GOA AFSC Longline survey estimated Relative Population Numbers (RPNs), and bottom trawl survey estimated biomass (t) and numbers of fish (‘Abundance’, in 1000s) shown along with coefficients of variation (in parentheses). </w:t>
      </w:r>
    </w:p>
    <w:tbl>
      <w:tblPr>
        <w:tblStyle w:val="ac"/>
        <w:tblW w:w="6076" w:type="dxa"/>
        <w:tblLayout w:type="fixed"/>
        <w:tblLook w:val="0400" w:firstRow="0" w:lastRow="0" w:firstColumn="0" w:lastColumn="0" w:noHBand="0" w:noVBand="1"/>
      </w:tblPr>
      <w:tblGrid>
        <w:gridCol w:w="838"/>
        <w:gridCol w:w="1746"/>
        <w:gridCol w:w="1746"/>
        <w:gridCol w:w="1746"/>
      </w:tblGrid>
      <w:tr w:rsidR="005537F9" w14:paraId="7F761931" w14:textId="77777777">
        <w:trPr>
          <w:trHeight w:val="259"/>
        </w:trPr>
        <w:tc>
          <w:tcPr>
            <w:tcW w:w="838" w:type="dxa"/>
            <w:tcBorders>
              <w:top w:val="nil"/>
              <w:left w:val="nil"/>
              <w:bottom w:val="single" w:sz="4" w:space="0" w:color="000000"/>
              <w:right w:val="nil"/>
            </w:tcBorders>
            <w:shd w:val="clear" w:color="auto" w:fill="auto"/>
            <w:vAlign w:val="center"/>
          </w:tcPr>
          <w:p w14:paraId="00000598" w14:textId="77777777" w:rsidR="005537F9" w:rsidRDefault="000D7614">
            <w:pPr>
              <w:spacing w:after="0"/>
              <w:jc w:val="center"/>
              <w:rPr>
                <w:color w:val="000000"/>
                <w:sz w:val="20"/>
                <w:szCs w:val="20"/>
              </w:rPr>
            </w:pPr>
            <w:r>
              <w:rPr>
                <w:color w:val="000000"/>
                <w:sz w:val="20"/>
                <w:szCs w:val="20"/>
              </w:rPr>
              <w:t>Year</w:t>
            </w:r>
          </w:p>
        </w:tc>
        <w:tc>
          <w:tcPr>
            <w:tcW w:w="1746" w:type="dxa"/>
            <w:tcBorders>
              <w:top w:val="nil"/>
              <w:left w:val="nil"/>
              <w:bottom w:val="single" w:sz="4" w:space="0" w:color="000000"/>
              <w:right w:val="nil"/>
            </w:tcBorders>
            <w:shd w:val="clear" w:color="auto" w:fill="auto"/>
            <w:vAlign w:val="center"/>
          </w:tcPr>
          <w:p w14:paraId="00000599" w14:textId="77777777" w:rsidR="005537F9" w:rsidRDefault="000D7614">
            <w:pPr>
              <w:spacing w:after="0"/>
              <w:jc w:val="center"/>
              <w:rPr>
                <w:color w:val="000000"/>
                <w:sz w:val="20"/>
                <w:szCs w:val="20"/>
              </w:rPr>
            </w:pPr>
            <w:r>
              <w:rPr>
                <w:color w:val="000000"/>
                <w:sz w:val="20"/>
                <w:szCs w:val="20"/>
              </w:rPr>
              <w:t>RPN</w:t>
            </w:r>
          </w:p>
        </w:tc>
        <w:tc>
          <w:tcPr>
            <w:tcW w:w="1746" w:type="dxa"/>
            <w:tcBorders>
              <w:top w:val="nil"/>
              <w:left w:val="nil"/>
              <w:bottom w:val="single" w:sz="4" w:space="0" w:color="000000"/>
              <w:right w:val="nil"/>
            </w:tcBorders>
            <w:shd w:val="clear" w:color="auto" w:fill="auto"/>
            <w:vAlign w:val="center"/>
          </w:tcPr>
          <w:p w14:paraId="0000059A" w14:textId="77777777" w:rsidR="005537F9" w:rsidRDefault="000D7614">
            <w:pPr>
              <w:spacing w:after="0"/>
              <w:jc w:val="center"/>
              <w:rPr>
                <w:color w:val="000000"/>
                <w:sz w:val="20"/>
                <w:szCs w:val="20"/>
              </w:rPr>
            </w:pPr>
            <w:r>
              <w:rPr>
                <w:color w:val="000000"/>
                <w:sz w:val="20"/>
                <w:szCs w:val="20"/>
              </w:rPr>
              <w:t>Biomass (t)</w:t>
            </w:r>
          </w:p>
        </w:tc>
        <w:tc>
          <w:tcPr>
            <w:tcW w:w="1746" w:type="dxa"/>
            <w:tcBorders>
              <w:top w:val="nil"/>
              <w:left w:val="nil"/>
              <w:bottom w:val="single" w:sz="4" w:space="0" w:color="000000"/>
              <w:right w:val="nil"/>
            </w:tcBorders>
            <w:shd w:val="clear" w:color="auto" w:fill="auto"/>
            <w:vAlign w:val="center"/>
          </w:tcPr>
          <w:p w14:paraId="0000059B" w14:textId="77777777" w:rsidR="005537F9" w:rsidRDefault="000D7614">
            <w:pPr>
              <w:spacing w:after="0"/>
              <w:jc w:val="center"/>
              <w:rPr>
                <w:color w:val="000000"/>
                <w:sz w:val="20"/>
                <w:szCs w:val="20"/>
              </w:rPr>
            </w:pPr>
            <w:r>
              <w:rPr>
                <w:color w:val="000000"/>
                <w:sz w:val="20"/>
                <w:szCs w:val="20"/>
              </w:rPr>
              <w:t>Abundance</w:t>
            </w:r>
          </w:p>
        </w:tc>
      </w:tr>
      <w:tr w:rsidR="005537F9" w14:paraId="70B16E20" w14:textId="77777777">
        <w:trPr>
          <w:trHeight w:val="259"/>
        </w:trPr>
        <w:tc>
          <w:tcPr>
            <w:tcW w:w="838" w:type="dxa"/>
            <w:tcBorders>
              <w:top w:val="single" w:sz="4" w:space="0" w:color="000000"/>
              <w:left w:val="nil"/>
              <w:bottom w:val="nil"/>
              <w:right w:val="nil"/>
            </w:tcBorders>
            <w:shd w:val="clear" w:color="auto" w:fill="auto"/>
            <w:vAlign w:val="bottom"/>
          </w:tcPr>
          <w:p w14:paraId="0000059C" w14:textId="77777777" w:rsidR="005537F9" w:rsidRDefault="000D7614">
            <w:pPr>
              <w:spacing w:after="0"/>
              <w:jc w:val="center"/>
              <w:rPr>
                <w:color w:val="000000"/>
                <w:sz w:val="20"/>
                <w:szCs w:val="20"/>
              </w:rPr>
            </w:pPr>
            <w:r>
              <w:rPr>
                <w:color w:val="000000"/>
                <w:sz w:val="20"/>
                <w:szCs w:val="20"/>
              </w:rPr>
              <w:t>1990</w:t>
            </w:r>
          </w:p>
        </w:tc>
        <w:tc>
          <w:tcPr>
            <w:tcW w:w="1746" w:type="dxa"/>
            <w:tcBorders>
              <w:top w:val="single" w:sz="4" w:space="0" w:color="000000"/>
              <w:left w:val="nil"/>
              <w:bottom w:val="nil"/>
              <w:right w:val="nil"/>
            </w:tcBorders>
            <w:shd w:val="clear" w:color="auto" w:fill="auto"/>
            <w:vAlign w:val="bottom"/>
          </w:tcPr>
          <w:p w14:paraId="0000059D" w14:textId="77777777" w:rsidR="005537F9" w:rsidRDefault="000D7614">
            <w:pPr>
              <w:spacing w:after="0"/>
              <w:jc w:val="center"/>
              <w:rPr>
                <w:color w:val="000000"/>
                <w:sz w:val="20"/>
                <w:szCs w:val="20"/>
              </w:rPr>
            </w:pPr>
            <w:r>
              <w:rPr>
                <w:color w:val="000000"/>
                <w:sz w:val="20"/>
                <w:szCs w:val="20"/>
              </w:rPr>
              <w:t>116,434 (13.9%)</w:t>
            </w:r>
          </w:p>
        </w:tc>
        <w:tc>
          <w:tcPr>
            <w:tcW w:w="1746" w:type="dxa"/>
            <w:tcBorders>
              <w:top w:val="single" w:sz="4" w:space="0" w:color="000000"/>
              <w:left w:val="nil"/>
              <w:bottom w:val="nil"/>
              <w:right w:val="nil"/>
            </w:tcBorders>
            <w:shd w:val="clear" w:color="auto" w:fill="auto"/>
            <w:vAlign w:val="bottom"/>
          </w:tcPr>
          <w:p w14:paraId="0000059E" w14:textId="77777777" w:rsidR="005537F9" w:rsidRDefault="000D7614">
            <w:pPr>
              <w:spacing w:after="0"/>
              <w:jc w:val="center"/>
              <w:rPr>
                <w:color w:val="000000"/>
                <w:sz w:val="20"/>
                <w:szCs w:val="20"/>
              </w:rPr>
            </w:pPr>
            <w:r>
              <w:rPr>
                <w:color w:val="000000"/>
                <w:sz w:val="20"/>
                <w:szCs w:val="20"/>
              </w:rPr>
              <w:t>413,281 (15.4%)</w:t>
            </w:r>
          </w:p>
        </w:tc>
        <w:tc>
          <w:tcPr>
            <w:tcW w:w="1746" w:type="dxa"/>
            <w:tcBorders>
              <w:top w:val="single" w:sz="4" w:space="0" w:color="000000"/>
              <w:left w:val="nil"/>
              <w:bottom w:val="nil"/>
              <w:right w:val="nil"/>
            </w:tcBorders>
            <w:shd w:val="clear" w:color="auto" w:fill="auto"/>
            <w:vAlign w:val="bottom"/>
          </w:tcPr>
          <w:p w14:paraId="0000059F" w14:textId="77777777" w:rsidR="005537F9" w:rsidRDefault="000D7614">
            <w:pPr>
              <w:spacing w:after="0"/>
              <w:jc w:val="center"/>
              <w:rPr>
                <w:color w:val="000000"/>
                <w:sz w:val="20"/>
                <w:szCs w:val="20"/>
              </w:rPr>
            </w:pPr>
            <w:r>
              <w:rPr>
                <w:color w:val="000000"/>
                <w:sz w:val="20"/>
                <w:szCs w:val="20"/>
              </w:rPr>
              <w:t>210,924 (20.9%)</w:t>
            </w:r>
          </w:p>
        </w:tc>
      </w:tr>
      <w:tr w:rsidR="005537F9" w14:paraId="61DAAF3E" w14:textId="77777777">
        <w:trPr>
          <w:trHeight w:val="259"/>
        </w:trPr>
        <w:tc>
          <w:tcPr>
            <w:tcW w:w="838" w:type="dxa"/>
            <w:tcBorders>
              <w:top w:val="nil"/>
              <w:left w:val="nil"/>
              <w:bottom w:val="nil"/>
              <w:right w:val="nil"/>
            </w:tcBorders>
            <w:shd w:val="clear" w:color="auto" w:fill="auto"/>
            <w:vAlign w:val="bottom"/>
          </w:tcPr>
          <w:p w14:paraId="000005A0" w14:textId="77777777" w:rsidR="005537F9" w:rsidRDefault="000D7614">
            <w:pPr>
              <w:spacing w:after="0"/>
              <w:jc w:val="center"/>
              <w:rPr>
                <w:color w:val="000000"/>
                <w:sz w:val="20"/>
                <w:szCs w:val="20"/>
              </w:rPr>
            </w:pPr>
            <w:r>
              <w:rPr>
                <w:color w:val="000000"/>
                <w:sz w:val="20"/>
                <w:szCs w:val="20"/>
              </w:rPr>
              <w:t>1991</w:t>
            </w:r>
          </w:p>
        </w:tc>
        <w:tc>
          <w:tcPr>
            <w:tcW w:w="1746" w:type="dxa"/>
            <w:tcBorders>
              <w:top w:val="nil"/>
              <w:left w:val="nil"/>
              <w:bottom w:val="nil"/>
              <w:right w:val="nil"/>
            </w:tcBorders>
            <w:shd w:val="clear" w:color="auto" w:fill="auto"/>
            <w:vAlign w:val="bottom"/>
          </w:tcPr>
          <w:p w14:paraId="000005A1" w14:textId="77777777" w:rsidR="005537F9" w:rsidRDefault="000D7614">
            <w:pPr>
              <w:spacing w:after="0"/>
              <w:jc w:val="center"/>
              <w:rPr>
                <w:color w:val="000000"/>
                <w:sz w:val="20"/>
                <w:szCs w:val="20"/>
              </w:rPr>
            </w:pPr>
            <w:r>
              <w:rPr>
                <w:color w:val="000000"/>
                <w:sz w:val="20"/>
                <w:szCs w:val="20"/>
              </w:rPr>
              <w:t>110,061 (14.1%)</w:t>
            </w:r>
          </w:p>
        </w:tc>
        <w:tc>
          <w:tcPr>
            <w:tcW w:w="1746" w:type="dxa"/>
            <w:tcBorders>
              <w:top w:val="nil"/>
              <w:left w:val="nil"/>
              <w:bottom w:val="nil"/>
              <w:right w:val="nil"/>
            </w:tcBorders>
            <w:shd w:val="clear" w:color="auto" w:fill="auto"/>
            <w:vAlign w:val="bottom"/>
          </w:tcPr>
          <w:p w14:paraId="000005A2"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A3" w14:textId="77777777" w:rsidR="005537F9" w:rsidRDefault="000D7614">
            <w:pPr>
              <w:spacing w:after="0"/>
              <w:jc w:val="center"/>
              <w:rPr>
                <w:color w:val="000000"/>
                <w:sz w:val="20"/>
                <w:szCs w:val="20"/>
              </w:rPr>
            </w:pPr>
            <w:r>
              <w:rPr>
                <w:color w:val="000000"/>
                <w:sz w:val="20"/>
                <w:szCs w:val="20"/>
              </w:rPr>
              <w:t>-</w:t>
            </w:r>
          </w:p>
        </w:tc>
      </w:tr>
      <w:tr w:rsidR="005537F9" w14:paraId="1D81D3D6" w14:textId="77777777">
        <w:trPr>
          <w:trHeight w:val="259"/>
        </w:trPr>
        <w:tc>
          <w:tcPr>
            <w:tcW w:w="838" w:type="dxa"/>
            <w:tcBorders>
              <w:top w:val="nil"/>
              <w:left w:val="nil"/>
              <w:bottom w:val="nil"/>
              <w:right w:val="nil"/>
            </w:tcBorders>
            <w:shd w:val="clear" w:color="auto" w:fill="auto"/>
            <w:vAlign w:val="bottom"/>
          </w:tcPr>
          <w:p w14:paraId="000005A4" w14:textId="77777777" w:rsidR="005537F9" w:rsidRDefault="000D7614">
            <w:pPr>
              <w:spacing w:after="0"/>
              <w:jc w:val="center"/>
              <w:rPr>
                <w:color w:val="000000"/>
                <w:sz w:val="20"/>
                <w:szCs w:val="20"/>
              </w:rPr>
            </w:pPr>
            <w:r>
              <w:rPr>
                <w:color w:val="000000"/>
                <w:sz w:val="20"/>
                <w:szCs w:val="20"/>
              </w:rPr>
              <w:t>1992</w:t>
            </w:r>
          </w:p>
        </w:tc>
        <w:tc>
          <w:tcPr>
            <w:tcW w:w="1746" w:type="dxa"/>
            <w:tcBorders>
              <w:top w:val="nil"/>
              <w:left w:val="nil"/>
              <w:bottom w:val="nil"/>
              <w:right w:val="nil"/>
            </w:tcBorders>
            <w:shd w:val="clear" w:color="auto" w:fill="auto"/>
            <w:vAlign w:val="bottom"/>
          </w:tcPr>
          <w:p w14:paraId="000005A5" w14:textId="77777777" w:rsidR="005537F9" w:rsidRDefault="000D7614">
            <w:pPr>
              <w:spacing w:after="0"/>
              <w:jc w:val="center"/>
              <w:rPr>
                <w:color w:val="000000"/>
                <w:sz w:val="20"/>
                <w:szCs w:val="20"/>
              </w:rPr>
            </w:pPr>
            <w:r>
              <w:rPr>
                <w:color w:val="000000"/>
                <w:sz w:val="20"/>
                <w:szCs w:val="20"/>
              </w:rPr>
              <w:t>136,383 (8.7%)</w:t>
            </w:r>
          </w:p>
        </w:tc>
        <w:tc>
          <w:tcPr>
            <w:tcW w:w="1746" w:type="dxa"/>
            <w:tcBorders>
              <w:top w:val="nil"/>
              <w:left w:val="nil"/>
              <w:bottom w:val="nil"/>
              <w:right w:val="nil"/>
            </w:tcBorders>
            <w:shd w:val="clear" w:color="auto" w:fill="auto"/>
            <w:vAlign w:val="bottom"/>
          </w:tcPr>
          <w:p w14:paraId="000005A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A7" w14:textId="77777777" w:rsidR="005537F9" w:rsidRDefault="000D7614">
            <w:pPr>
              <w:spacing w:after="0"/>
              <w:jc w:val="center"/>
              <w:rPr>
                <w:color w:val="000000"/>
                <w:sz w:val="20"/>
                <w:szCs w:val="20"/>
              </w:rPr>
            </w:pPr>
            <w:r>
              <w:rPr>
                <w:color w:val="000000"/>
                <w:sz w:val="20"/>
                <w:szCs w:val="20"/>
              </w:rPr>
              <w:t>-</w:t>
            </w:r>
          </w:p>
        </w:tc>
      </w:tr>
      <w:tr w:rsidR="005537F9" w14:paraId="18A88B51" w14:textId="77777777">
        <w:trPr>
          <w:trHeight w:val="259"/>
        </w:trPr>
        <w:tc>
          <w:tcPr>
            <w:tcW w:w="838" w:type="dxa"/>
            <w:tcBorders>
              <w:top w:val="nil"/>
              <w:left w:val="nil"/>
              <w:bottom w:val="nil"/>
              <w:right w:val="nil"/>
            </w:tcBorders>
            <w:shd w:val="clear" w:color="auto" w:fill="auto"/>
            <w:vAlign w:val="bottom"/>
          </w:tcPr>
          <w:p w14:paraId="000005A8" w14:textId="77777777" w:rsidR="005537F9" w:rsidRDefault="000D7614">
            <w:pPr>
              <w:spacing w:after="0"/>
              <w:jc w:val="center"/>
              <w:rPr>
                <w:color w:val="000000"/>
                <w:sz w:val="20"/>
                <w:szCs w:val="20"/>
              </w:rPr>
            </w:pPr>
            <w:r>
              <w:rPr>
                <w:color w:val="000000"/>
                <w:sz w:val="20"/>
                <w:szCs w:val="20"/>
              </w:rPr>
              <w:t>1993</w:t>
            </w:r>
          </w:p>
        </w:tc>
        <w:tc>
          <w:tcPr>
            <w:tcW w:w="1746" w:type="dxa"/>
            <w:tcBorders>
              <w:top w:val="nil"/>
              <w:left w:val="nil"/>
              <w:bottom w:val="nil"/>
              <w:right w:val="nil"/>
            </w:tcBorders>
            <w:shd w:val="clear" w:color="auto" w:fill="auto"/>
            <w:vAlign w:val="bottom"/>
          </w:tcPr>
          <w:p w14:paraId="000005A9" w14:textId="77777777" w:rsidR="005537F9" w:rsidRDefault="000D7614">
            <w:pPr>
              <w:spacing w:after="0"/>
              <w:jc w:val="center"/>
              <w:rPr>
                <w:color w:val="000000"/>
                <w:sz w:val="20"/>
                <w:szCs w:val="20"/>
              </w:rPr>
            </w:pPr>
            <w:r>
              <w:rPr>
                <w:color w:val="000000"/>
                <w:sz w:val="20"/>
                <w:szCs w:val="20"/>
              </w:rPr>
              <w:t>153,950 (11.4%)</w:t>
            </w:r>
          </w:p>
        </w:tc>
        <w:tc>
          <w:tcPr>
            <w:tcW w:w="1746" w:type="dxa"/>
            <w:tcBorders>
              <w:top w:val="nil"/>
              <w:left w:val="nil"/>
              <w:bottom w:val="nil"/>
              <w:right w:val="nil"/>
            </w:tcBorders>
            <w:shd w:val="clear" w:color="auto" w:fill="auto"/>
            <w:vAlign w:val="bottom"/>
          </w:tcPr>
          <w:p w14:paraId="000005AA" w14:textId="77777777" w:rsidR="005537F9" w:rsidRDefault="000D7614">
            <w:pPr>
              <w:spacing w:after="0"/>
              <w:jc w:val="center"/>
              <w:rPr>
                <w:color w:val="000000"/>
                <w:sz w:val="20"/>
                <w:szCs w:val="20"/>
              </w:rPr>
            </w:pPr>
            <w:r>
              <w:rPr>
                <w:color w:val="000000"/>
                <w:sz w:val="20"/>
                <w:szCs w:val="20"/>
              </w:rPr>
              <w:t>400,054 (18.1%)</w:t>
            </w:r>
          </w:p>
        </w:tc>
        <w:tc>
          <w:tcPr>
            <w:tcW w:w="1746" w:type="dxa"/>
            <w:tcBorders>
              <w:top w:val="nil"/>
              <w:left w:val="nil"/>
              <w:bottom w:val="nil"/>
              <w:right w:val="nil"/>
            </w:tcBorders>
            <w:shd w:val="clear" w:color="auto" w:fill="auto"/>
            <w:vAlign w:val="bottom"/>
          </w:tcPr>
          <w:p w14:paraId="000005AB" w14:textId="77777777" w:rsidR="005537F9" w:rsidRDefault="000D7614">
            <w:pPr>
              <w:spacing w:after="0"/>
              <w:jc w:val="center"/>
              <w:rPr>
                <w:color w:val="000000"/>
                <w:sz w:val="20"/>
                <w:szCs w:val="20"/>
              </w:rPr>
            </w:pPr>
            <w:r>
              <w:rPr>
                <w:color w:val="000000"/>
                <w:sz w:val="20"/>
                <w:szCs w:val="20"/>
              </w:rPr>
              <w:t>220,342 (19.5%)</w:t>
            </w:r>
          </w:p>
        </w:tc>
      </w:tr>
      <w:tr w:rsidR="005537F9" w14:paraId="14F55C59" w14:textId="77777777">
        <w:trPr>
          <w:trHeight w:val="259"/>
        </w:trPr>
        <w:tc>
          <w:tcPr>
            <w:tcW w:w="838" w:type="dxa"/>
            <w:tcBorders>
              <w:top w:val="nil"/>
              <w:left w:val="nil"/>
              <w:bottom w:val="nil"/>
              <w:right w:val="nil"/>
            </w:tcBorders>
            <w:shd w:val="clear" w:color="auto" w:fill="auto"/>
            <w:vAlign w:val="bottom"/>
          </w:tcPr>
          <w:p w14:paraId="000005AC" w14:textId="77777777" w:rsidR="005537F9" w:rsidRDefault="000D7614">
            <w:pPr>
              <w:spacing w:after="0"/>
              <w:jc w:val="center"/>
              <w:rPr>
                <w:color w:val="000000"/>
                <w:sz w:val="20"/>
                <w:szCs w:val="20"/>
              </w:rPr>
            </w:pPr>
            <w:r>
              <w:rPr>
                <w:color w:val="000000"/>
                <w:sz w:val="20"/>
                <w:szCs w:val="20"/>
              </w:rPr>
              <w:t>1994</w:t>
            </w:r>
          </w:p>
        </w:tc>
        <w:tc>
          <w:tcPr>
            <w:tcW w:w="1746" w:type="dxa"/>
            <w:tcBorders>
              <w:top w:val="nil"/>
              <w:left w:val="nil"/>
              <w:bottom w:val="nil"/>
              <w:right w:val="nil"/>
            </w:tcBorders>
            <w:shd w:val="clear" w:color="auto" w:fill="auto"/>
            <w:vAlign w:val="bottom"/>
          </w:tcPr>
          <w:p w14:paraId="000005AD" w14:textId="77777777" w:rsidR="005537F9" w:rsidRDefault="000D7614">
            <w:pPr>
              <w:spacing w:after="0"/>
              <w:jc w:val="center"/>
              <w:rPr>
                <w:color w:val="000000"/>
                <w:sz w:val="20"/>
                <w:szCs w:val="20"/>
              </w:rPr>
            </w:pPr>
            <w:r>
              <w:rPr>
                <w:color w:val="000000"/>
                <w:sz w:val="20"/>
                <w:szCs w:val="20"/>
              </w:rPr>
              <w:t xml:space="preserve"> 96,563 (9.4%)</w:t>
            </w:r>
          </w:p>
        </w:tc>
        <w:tc>
          <w:tcPr>
            <w:tcW w:w="1746" w:type="dxa"/>
            <w:tcBorders>
              <w:top w:val="nil"/>
              <w:left w:val="nil"/>
              <w:bottom w:val="nil"/>
              <w:right w:val="nil"/>
            </w:tcBorders>
            <w:shd w:val="clear" w:color="auto" w:fill="auto"/>
            <w:vAlign w:val="bottom"/>
          </w:tcPr>
          <w:p w14:paraId="000005A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AF" w14:textId="77777777" w:rsidR="005537F9" w:rsidRDefault="000D7614">
            <w:pPr>
              <w:spacing w:after="0"/>
              <w:jc w:val="center"/>
              <w:rPr>
                <w:color w:val="000000"/>
                <w:sz w:val="20"/>
                <w:szCs w:val="20"/>
              </w:rPr>
            </w:pPr>
            <w:r>
              <w:rPr>
                <w:color w:val="000000"/>
                <w:sz w:val="20"/>
                <w:szCs w:val="20"/>
              </w:rPr>
              <w:t>-</w:t>
            </w:r>
          </w:p>
        </w:tc>
      </w:tr>
      <w:tr w:rsidR="005537F9" w14:paraId="23E48578" w14:textId="77777777">
        <w:trPr>
          <w:trHeight w:val="259"/>
        </w:trPr>
        <w:tc>
          <w:tcPr>
            <w:tcW w:w="838" w:type="dxa"/>
            <w:tcBorders>
              <w:top w:val="nil"/>
              <w:left w:val="nil"/>
              <w:bottom w:val="nil"/>
              <w:right w:val="nil"/>
            </w:tcBorders>
            <w:shd w:val="clear" w:color="auto" w:fill="auto"/>
            <w:vAlign w:val="bottom"/>
          </w:tcPr>
          <w:p w14:paraId="000005B0" w14:textId="77777777" w:rsidR="005537F9" w:rsidRDefault="000D7614">
            <w:pPr>
              <w:spacing w:after="0"/>
              <w:jc w:val="center"/>
              <w:rPr>
                <w:color w:val="000000"/>
                <w:sz w:val="20"/>
                <w:szCs w:val="20"/>
              </w:rPr>
            </w:pPr>
            <w:r>
              <w:rPr>
                <w:color w:val="000000"/>
                <w:sz w:val="20"/>
                <w:szCs w:val="20"/>
              </w:rPr>
              <w:t>1995</w:t>
            </w:r>
          </w:p>
        </w:tc>
        <w:tc>
          <w:tcPr>
            <w:tcW w:w="1746" w:type="dxa"/>
            <w:tcBorders>
              <w:top w:val="nil"/>
              <w:left w:val="nil"/>
              <w:bottom w:val="nil"/>
              <w:right w:val="nil"/>
            </w:tcBorders>
            <w:shd w:val="clear" w:color="auto" w:fill="auto"/>
            <w:vAlign w:val="bottom"/>
          </w:tcPr>
          <w:p w14:paraId="000005B1" w14:textId="77777777" w:rsidR="005537F9" w:rsidRDefault="000D7614">
            <w:pPr>
              <w:spacing w:after="0"/>
              <w:jc w:val="center"/>
              <w:rPr>
                <w:color w:val="000000"/>
                <w:sz w:val="20"/>
                <w:szCs w:val="20"/>
              </w:rPr>
            </w:pPr>
            <w:r>
              <w:rPr>
                <w:color w:val="000000"/>
                <w:sz w:val="20"/>
                <w:szCs w:val="20"/>
              </w:rPr>
              <w:t>120,710 (10%)</w:t>
            </w:r>
          </w:p>
        </w:tc>
        <w:tc>
          <w:tcPr>
            <w:tcW w:w="1746" w:type="dxa"/>
            <w:tcBorders>
              <w:top w:val="nil"/>
              <w:left w:val="nil"/>
              <w:bottom w:val="nil"/>
              <w:right w:val="nil"/>
            </w:tcBorders>
            <w:shd w:val="clear" w:color="auto" w:fill="auto"/>
            <w:vAlign w:val="bottom"/>
          </w:tcPr>
          <w:p w14:paraId="000005B2"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B3" w14:textId="77777777" w:rsidR="005537F9" w:rsidRDefault="000D7614">
            <w:pPr>
              <w:spacing w:after="0"/>
              <w:jc w:val="center"/>
              <w:rPr>
                <w:color w:val="000000"/>
                <w:sz w:val="20"/>
                <w:szCs w:val="20"/>
              </w:rPr>
            </w:pPr>
            <w:r>
              <w:rPr>
                <w:color w:val="000000"/>
                <w:sz w:val="20"/>
                <w:szCs w:val="20"/>
              </w:rPr>
              <w:t>-</w:t>
            </w:r>
          </w:p>
        </w:tc>
      </w:tr>
      <w:tr w:rsidR="005537F9" w14:paraId="10E11CD8" w14:textId="77777777">
        <w:trPr>
          <w:trHeight w:val="259"/>
        </w:trPr>
        <w:tc>
          <w:tcPr>
            <w:tcW w:w="838" w:type="dxa"/>
            <w:tcBorders>
              <w:top w:val="nil"/>
              <w:left w:val="nil"/>
              <w:bottom w:val="nil"/>
              <w:right w:val="nil"/>
            </w:tcBorders>
            <w:shd w:val="clear" w:color="auto" w:fill="auto"/>
            <w:vAlign w:val="bottom"/>
          </w:tcPr>
          <w:p w14:paraId="000005B4" w14:textId="77777777" w:rsidR="005537F9" w:rsidRDefault="000D7614">
            <w:pPr>
              <w:spacing w:after="0"/>
              <w:jc w:val="center"/>
              <w:rPr>
                <w:color w:val="000000"/>
                <w:sz w:val="20"/>
                <w:szCs w:val="20"/>
              </w:rPr>
            </w:pPr>
            <w:r>
              <w:rPr>
                <w:color w:val="000000"/>
                <w:sz w:val="20"/>
                <w:szCs w:val="20"/>
              </w:rPr>
              <w:t>1996</w:t>
            </w:r>
          </w:p>
        </w:tc>
        <w:tc>
          <w:tcPr>
            <w:tcW w:w="1746" w:type="dxa"/>
            <w:tcBorders>
              <w:top w:val="nil"/>
              <w:left w:val="nil"/>
              <w:bottom w:val="nil"/>
              <w:right w:val="nil"/>
            </w:tcBorders>
            <w:shd w:val="clear" w:color="auto" w:fill="auto"/>
            <w:vAlign w:val="bottom"/>
          </w:tcPr>
          <w:p w14:paraId="000005B5" w14:textId="77777777" w:rsidR="005537F9" w:rsidRDefault="000D7614">
            <w:pPr>
              <w:spacing w:after="0"/>
              <w:jc w:val="center"/>
              <w:rPr>
                <w:color w:val="000000"/>
                <w:sz w:val="20"/>
                <w:szCs w:val="20"/>
              </w:rPr>
            </w:pPr>
            <w:r>
              <w:rPr>
                <w:color w:val="000000"/>
                <w:sz w:val="20"/>
                <w:szCs w:val="20"/>
              </w:rPr>
              <w:t xml:space="preserve"> 84,535 (14.1%)</w:t>
            </w:r>
          </w:p>
        </w:tc>
        <w:tc>
          <w:tcPr>
            <w:tcW w:w="1746" w:type="dxa"/>
            <w:tcBorders>
              <w:top w:val="nil"/>
              <w:left w:val="nil"/>
              <w:bottom w:val="nil"/>
              <w:right w:val="nil"/>
            </w:tcBorders>
            <w:shd w:val="clear" w:color="auto" w:fill="auto"/>
            <w:vAlign w:val="bottom"/>
          </w:tcPr>
          <w:p w14:paraId="000005B6" w14:textId="77777777" w:rsidR="005537F9" w:rsidRDefault="000D7614">
            <w:pPr>
              <w:spacing w:after="0"/>
              <w:jc w:val="center"/>
              <w:rPr>
                <w:color w:val="000000"/>
                <w:sz w:val="20"/>
                <w:szCs w:val="20"/>
              </w:rPr>
            </w:pPr>
            <w:r>
              <w:rPr>
                <w:color w:val="000000"/>
                <w:sz w:val="20"/>
                <w:szCs w:val="20"/>
              </w:rPr>
              <w:t>529,762 (20.3%)</w:t>
            </w:r>
          </w:p>
        </w:tc>
        <w:tc>
          <w:tcPr>
            <w:tcW w:w="1746" w:type="dxa"/>
            <w:tcBorders>
              <w:top w:val="nil"/>
              <w:left w:val="nil"/>
              <w:bottom w:val="nil"/>
              <w:right w:val="nil"/>
            </w:tcBorders>
            <w:shd w:val="clear" w:color="auto" w:fill="auto"/>
            <w:vAlign w:val="bottom"/>
          </w:tcPr>
          <w:p w14:paraId="000005B7" w14:textId="77777777" w:rsidR="005537F9" w:rsidRDefault="000D7614">
            <w:pPr>
              <w:spacing w:after="0"/>
              <w:jc w:val="center"/>
              <w:rPr>
                <w:color w:val="000000"/>
                <w:sz w:val="20"/>
                <w:szCs w:val="20"/>
              </w:rPr>
            </w:pPr>
            <w:r>
              <w:rPr>
                <w:color w:val="000000"/>
                <w:sz w:val="20"/>
                <w:szCs w:val="20"/>
              </w:rPr>
              <w:t>314,572 (21.8%)</w:t>
            </w:r>
          </w:p>
        </w:tc>
      </w:tr>
      <w:tr w:rsidR="005537F9" w14:paraId="271C528D" w14:textId="77777777">
        <w:trPr>
          <w:trHeight w:val="259"/>
        </w:trPr>
        <w:tc>
          <w:tcPr>
            <w:tcW w:w="838" w:type="dxa"/>
            <w:tcBorders>
              <w:top w:val="nil"/>
              <w:left w:val="nil"/>
              <w:bottom w:val="nil"/>
              <w:right w:val="nil"/>
            </w:tcBorders>
            <w:shd w:val="clear" w:color="auto" w:fill="auto"/>
            <w:vAlign w:val="bottom"/>
          </w:tcPr>
          <w:p w14:paraId="000005B8" w14:textId="77777777" w:rsidR="005537F9" w:rsidRDefault="000D7614">
            <w:pPr>
              <w:spacing w:after="0"/>
              <w:jc w:val="center"/>
              <w:rPr>
                <w:color w:val="000000"/>
                <w:sz w:val="20"/>
                <w:szCs w:val="20"/>
              </w:rPr>
            </w:pPr>
            <w:r>
              <w:rPr>
                <w:color w:val="000000"/>
                <w:sz w:val="20"/>
                <w:szCs w:val="20"/>
              </w:rPr>
              <w:t>1997</w:t>
            </w:r>
          </w:p>
        </w:tc>
        <w:tc>
          <w:tcPr>
            <w:tcW w:w="1746" w:type="dxa"/>
            <w:tcBorders>
              <w:top w:val="nil"/>
              <w:left w:val="nil"/>
              <w:bottom w:val="nil"/>
              <w:right w:val="nil"/>
            </w:tcBorders>
            <w:shd w:val="clear" w:color="auto" w:fill="auto"/>
            <w:vAlign w:val="bottom"/>
          </w:tcPr>
          <w:p w14:paraId="000005B9" w14:textId="77777777" w:rsidR="005537F9" w:rsidRDefault="000D7614">
            <w:pPr>
              <w:spacing w:after="0"/>
              <w:jc w:val="center"/>
              <w:rPr>
                <w:color w:val="000000"/>
                <w:sz w:val="20"/>
                <w:szCs w:val="20"/>
              </w:rPr>
            </w:pPr>
            <w:r>
              <w:rPr>
                <w:color w:val="000000"/>
                <w:sz w:val="20"/>
                <w:szCs w:val="20"/>
              </w:rPr>
              <w:t>104,647 (16.9%)</w:t>
            </w:r>
          </w:p>
        </w:tc>
        <w:tc>
          <w:tcPr>
            <w:tcW w:w="1746" w:type="dxa"/>
            <w:tcBorders>
              <w:top w:val="nil"/>
              <w:left w:val="nil"/>
              <w:bottom w:val="nil"/>
              <w:right w:val="nil"/>
            </w:tcBorders>
            <w:shd w:val="clear" w:color="auto" w:fill="auto"/>
            <w:vAlign w:val="bottom"/>
          </w:tcPr>
          <w:p w14:paraId="000005BA"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BB" w14:textId="77777777" w:rsidR="005537F9" w:rsidRDefault="000D7614">
            <w:pPr>
              <w:spacing w:after="0"/>
              <w:jc w:val="center"/>
              <w:rPr>
                <w:color w:val="000000"/>
                <w:sz w:val="20"/>
                <w:szCs w:val="20"/>
              </w:rPr>
            </w:pPr>
            <w:r>
              <w:rPr>
                <w:color w:val="000000"/>
                <w:sz w:val="20"/>
                <w:szCs w:val="20"/>
              </w:rPr>
              <w:t>-</w:t>
            </w:r>
          </w:p>
        </w:tc>
      </w:tr>
      <w:tr w:rsidR="005537F9" w14:paraId="0497BB06" w14:textId="77777777">
        <w:trPr>
          <w:trHeight w:val="259"/>
        </w:trPr>
        <w:tc>
          <w:tcPr>
            <w:tcW w:w="838" w:type="dxa"/>
            <w:tcBorders>
              <w:top w:val="nil"/>
              <w:left w:val="nil"/>
              <w:bottom w:val="nil"/>
              <w:right w:val="nil"/>
            </w:tcBorders>
            <w:shd w:val="clear" w:color="auto" w:fill="auto"/>
            <w:vAlign w:val="bottom"/>
          </w:tcPr>
          <w:p w14:paraId="000005BC" w14:textId="77777777" w:rsidR="005537F9" w:rsidRDefault="000D7614">
            <w:pPr>
              <w:spacing w:after="0"/>
              <w:jc w:val="center"/>
              <w:rPr>
                <w:color w:val="000000"/>
                <w:sz w:val="20"/>
                <w:szCs w:val="20"/>
              </w:rPr>
            </w:pPr>
            <w:r>
              <w:rPr>
                <w:color w:val="000000"/>
                <w:sz w:val="20"/>
                <w:szCs w:val="20"/>
              </w:rPr>
              <w:t>1998</w:t>
            </w:r>
          </w:p>
        </w:tc>
        <w:tc>
          <w:tcPr>
            <w:tcW w:w="1746" w:type="dxa"/>
            <w:tcBorders>
              <w:top w:val="nil"/>
              <w:left w:val="nil"/>
              <w:bottom w:val="nil"/>
              <w:right w:val="nil"/>
            </w:tcBorders>
            <w:shd w:val="clear" w:color="auto" w:fill="auto"/>
            <w:vAlign w:val="bottom"/>
          </w:tcPr>
          <w:p w14:paraId="000005BD" w14:textId="77777777" w:rsidR="005537F9" w:rsidRDefault="000D7614">
            <w:pPr>
              <w:spacing w:after="0"/>
              <w:jc w:val="center"/>
              <w:rPr>
                <w:color w:val="000000"/>
                <w:sz w:val="20"/>
                <w:szCs w:val="20"/>
              </w:rPr>
            </w:pPr>
            <w:r>
              <w:rPr>
                <w:color w:val="000000"/>
                <w:sz w:val="20"/>
                <w:szCs w:val="20"/>
              </w:rPr>
              <w:t>125,877 (11.5%)</w:t>
            </w:r>
          </w:p>
        </w:tc>
        <w:tc>
          <w:tcPr>
            <w:tcW w:w="1746" w:type="dxa"/>
            <w:tcBorders>
              <w:top w:val="nil"/>
              <w:left w:val="nil"/>
              <w:bottom w:val="nil"/>
              <w:right w:val="nil"/>
            </w:tcBorders>
            <w:shd w:val="clear" w:color="auto" w:fill="auto"/>
            <w:vAlign w:val="bottom"/>
          </w:tcPr>
          <w:p w14:paraId="000005B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BF" w14:textId="77777777" w:rsidR="005537F9" w:rsidRDefault="000D7614">
            <w:pPr>
              <w:spacing w:after="0"/>
              <w:jc w:val="center"/>
              <w:rPr>
                <w:color w:val="000000"/>
                <w:sz w:val="20"/>
                <w:szCs w:val="20"/>
              </w:rPr>
            </w:pPr>
            <w:r>
              <w:rPr>
                <w:color w:val="000000"/>
                <w:sz w:val="20"/>
                <w:szCs w:val="20"/>
              </w:rPr>
              <w:t>-</w:t>
            </w:r>
          </w:p>
        </w:tc>
      </w:tr>
      <w:tr w:rsidR="005537F9" w14:paraId="4BEE99D0" w14:textId="77777777">
        <w:trPr>
          <w:trHeight w:val="259"/>
        </w:trPr>
        <w:tc>
          <w:tcPr>
            <w:tcW w:w="838" w:type="dxa"/>
            <w:tcBorders>
              <w:top w:val="nil"/>
              <w:left w:val="nil"/>
              <w:bottom w:val="nil"/>
              <w:right w:val="nil"/>
            </w:tcBorders>
            <w:shd w:val="clear" w:color="auto" w:fill="auto"/>
            <w:vAlign w:val="bottom"/>
          </w:tcPr>
          <w:p w14:paraId="000005C0" w14:textId="77777777" w:rsidR="005537F9" w:rsidRDefault="000D7614">
            <w:pPr>
              <w:spacing w:after="0"/>
              <w:jc w:val="center"/>
              <w:rPr>
                <w:color w:val="000000"/>
                <w:sz w:val="20"/>
                <w:szCs w:val="20"/>
              </w:rPr>
            </w:pPr>
            <w:r>
              <w:rPr>
                <w:color w:val="000000"/>
                <w:sz w:val="20"/>
                <w:szCs w:val="20"/>
              </w:rPr>
              <w:t>1999</w:t>
            </w:r>
          </w:p>
        </w:tc>
        <w:tc>
          <w:tcPr>
            <w:tcW w:w="1746" w:type="dxa"/>
            <w:tcBorders>
              <w:top w:val="nil"/>
              <w:left w:val="nil"/>
              <w:bottom w:val="nil"/>
              <w:right w:val="nil"/>
            </w:tcBorders>
            <w:shd w:val="clear" w:color="auto" w:fill="auto"/>
            <w:vAlign w:val="bottom"/>
          </w:tcPr>
          <w:p w14:paraId="000005C1" w14:textId="77777777" w:rsidR="005537F9" w:rsidRDefault="000D7614">
            <w:pPr>
              <w:spacing w:after="0"/>
              <w:jc w:val="center"/>
              <w:rPr>
                <w:color w:val="000000"/>
                <w:sz w:val="20"/>
                <w:szCs w:val="20"/>
              </w:rPr>
            </w:pPr>
            <w:r>
              <w:rPr>
                <w:color w:val="000000"/>
                <w:sz w:val="20"/>
                <w:szCs w:val="20"/>
              </w:rPr>
              <w:t xml:space="preserve"> 91,480 (11.3%)</w:t>
            </w:r>
          </w:p>
        </w:tc>
        <w:tc>
          <w:tcPr>
            <w:tcW w:w="1746" w:type="dxa"/>
            <w:tcBorders>
              <w:top w:val="nil"/>
              <w:left w:val="nil"/>
              <w:bottom w:val="nil"/>
              <w:right w:val="nil"/>
            </w:tcBorders>
            <w:shd w:val="clear" w:color="auto" w:fill="auto"/>
            <w:vAlign w:val="bottom"/>
          </w:tcPr>
          <w:p w14:paraId="000005C2" w14:textId="77777777" w:rsidR="005537F9" w:rsidRDefault="000D7614">
            <w:pPr>
              <w:spacing w:after="0"/>
              <w:jc w:val="center"/>
              <w:rPr>
                <w:color w:val="000000"/>
                <w:sz w:val="20"/>
                <w:szCs w:val="20"/>
              </w:rPr>
            </w:pPr>
            <w:r>
              <w:rPr>
                <w:color w:val="000000"/>
                <w:sz w:val="20"/>
                <w:szCs w:val="20"/>
              </w:rPr>
              <w:t>301,719 (12.7%)</w:t>
            </w:r>
          </w:p>
        </w:tc>
        <w:tc>
          <w:tcPr>
            <w:tcW w:w="1746" w:type="dxa"/>
            <w:tcBorders>
              <w:top w:val="nil"/>
              <w:left w:val="nil"/>
              <w:bottom w:val="nil"/>
              <w:right w:val="nil"/>
            </w:tcBorders>
            <w:shd w:val="clear" w:color="auto" w:fill="auto"/>
            <w:vAlign w:val="bottom"/>
          </w:tcPr>
          <w:p w14:paraId="000005C3" w14:textId="77777777" w:rsidR="005537F9" w:rsidRDefault="000D7614">
            <w:pPr>
              <w:spacing w:after="0"/>
              <w:jc w:val="center"/>
              <w:rPr>
                <w:color w:val="000000"/>
                <w:sz w:val="20"/>
                <w:szCs w:val="20"/>
              </w:rPr>
            </w:pPr>
            <w:r>
              <w:rPr>
                <w:color w:val="000000"/>
                <w:sz w:val="20"/>
                <w:szCs w:val="20"/>
              </w:rPr>
              <w:t>163,498 (11.3%)</w:t>
            </w:r>
          </w:p>
        </w:tc>
      </w:tr>
      <w:tr w:rsidR="005537F9" w14:paraId="1B8FA917" w14:textId="77777777">
        <w:trPr>
          <w:trHeight w:val="259"/>
        </w:trPr>
        <w:tc>
          <w:tcPr>
            <w:tcW w:w="838" w:type="dxa"/>
            <w:tcBorders>
              <w:top w:val="nil"/>
              <w:left w:val="nil"/>
              <w:bottom w:val="nil"/>
              <w:right w:val="nil"/>
            </w:tcBorders>
            <w:shd w:val="clear" w:color="auto" w:fill="auto"/>
            <w:vAlign w:val="bottom"/>
          </w:tcPr>
          <w:p w14:paraId="000005C4" w14:textId="77777777" w:rsidR="005537F9" w:rsidRDefault="000D7614">
            <w:pPr>
              <w:spacing w:after="0"/>
              <w:jc w:val="center"/>
              <w:rPr>
                <w:color w:val="000000"/>
                <w:sz w:val="20"/>
                <w:szCs w:val="20"/>
              </w:rPr>
            </w:pPr>
            <w:r>
              <w:rPr>
                <w:color w:val="000000"/>
                <w:sz w:val="20"/>
                <w:szCs w:val="20"/>
              </w:rPr>
              <w:t>2000</w:t>
            </w:r>
          </w:p>
        </w:tc>
        <w:tc>
          <w:tcPr>
            <w:tcW w:w="1746" w:type="dxa"/>
            <w:tcBorders>
              <w:top w:val="nil"/>
              <w:left w:val="nil"/>
              <w:bottom w:val="nil"/>
              <w:right w:val="nil"/>
            </w:tcBorders>
            <w:shd w:val="clear" w:color="auto" w:fill="auto"/>
            <w:vAlign w:val="bottom"/>
          </w:tcPr>
          <w:p w14:paraId="000005C5" w14:textId="77777777" w:rsidR="005537F9" w:rsidRDefault="000D7614">
            <w:pPr>
              <w:spacing w:after="0"/>
              <w:jc w:val="center"/>
              <w:rPr>
                <w:color w:val="000000"/>
                <w:sz w:val="20"/>
                <w:szCs w:val="20"/>
              </w:rPr>
            </w:pPr>
            <w:r>
              <w:rPr>
                <w:color w:val="000000"/>
                <w:sz w:val="20"/>
                <w:szCs w:val="20"/>
              </w:rPr>
              <w:t xml:space="preserve"> 54,316 (14.5%)</w:t>
            </w:r>
          </w:p>
        </w:tc>
        <w:tc>
          <w:tcPr>
            <w:tcW w:w="1746" w:type="dxa"/>
            <w:tcBorders>
              <w:top w:val="nil"/>
              <w:left w:val="nil"/>
              <w:bottom w:val="nil"/>
              <w:right w:val="nil"/>
            </w:tcBorders>
            <w:shd w:val="clear" w:color="auto" w:fill="auto"/>
            <w:vAlign w:val="bottom"/>
          </w:tcPr>
          <w:p w14:paraId="000005C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C7" w14:textId="77777777" w:rsidR="005537F9" w:rsidRDefault="000D7614">
            <w:pPr>
              <w:spacing w:after="0"/>
              <w:jc w:val="center"/>
              <w:rPr>
                <w:color w:val="000000"/>
                <w:sz w:val="20"/>
                <w:szCs w:val="20"/>
              </w:rPr>
            </w:pPr>
            <w:r>
              <w:rPr>
                <w:color w:val="000000"/>
                <w:sz w:val="20"/>
                <w:szCs w:val="20"/>
              </w:rPr>
              <w:t>-</w:t>
            </w:r>
          </w:p>
        </w:tc>
      </w:tr>
      <w:tr w:rsidR="005537F9" w14:paraId="715699BD" w14:textId="77777777">
        <w:trPr>
          <w:trHeight w:val="259"/>
        </w:trPr>
        <w:tc>
          <w:tcPr>
            <w:tcW w:w="838" w:type="dxa"/>
            <w:tcBorders>
              <w:top w:val="nil"/>
              <w:left w:val="nil"/>
              <w:bottom w:val="nil"/>
              <w:right w:val="nil"/>
            </w:tcBorders>
            <w:shd w:val="clear" w:color="auto" w:fill="auto"/>
            <w:vAlign w:val="bottom"/>
          </w:tcPr>
          <w:p w14:paraId="000005C8" w14:textId="77777777" w:rsidR="005537F9" w:rsidRDefault="000D7614">
            <w:pPr>
              <w:spacing w:after="0"/>
              <w:jc w:val="center"/>
              <w:rPr>
                <w:color w:val="000000"/>
                <w:sz w:val="20"/>
                <w:szCs w:val="20"/>
              </w:rPr>
            </w:pPr>
            <w:r>
              <w:rPr>
                <w:color w:val="000000"/>
                <w:sz w:val="20"/>
                <w:szCs w:val="20"/>
              </w:rPr>
              <w:t>2001</w:t>
            </w:r>
          </w:p>
        </w:tc>
        <w:tc>
          <w:tcPr>
            <w:tcW w:w="1746" w:type="dxa"/>
            <w:tcBorders>
              <w:top w:val="nil"/>
              <w:left w:val="nil"/>
              <w:bottom w:val="nil"/>
              <w:right w:val="nil"/>
            </w:tcBorders>
            <w:shd w:val="clear" w:color="auto" w:fill="auto"/>
            <w:vAlign w:val="bottom"/>
          </w:tcPr>
          <w:p w14:paraId="000005C9" w14:textId="77777777" w:rsidR="005537F9" w:rsidRDefault="000D7614">
            <w:pPr>
              <w:spacing w:after="0"/>
              <w:jc w:val="center"/>
              <w:rPr>
                <w:color w:val="000000"/>
                <w:sz w:val="20"/>
                <w:szCs w:val="20"/>
              </w:rPr>
            </w:pPr>
            <w:r>
              <w:rPr>
                <w:color w:val="000000"/>
                <w:sz w:val="20"/>
                <w:szCs w:val="20"/>
              </w:rPr>
              <w:t xml:space="preserve"> 33,841 (18.1%)</w:t>
            </w:r>
          </w:p>
        </w:tc>
        <w:tc>
          <w:tcPr>
            <w:tcW w:w="1746" w:type="dxa"/>
            <w:tcBorders>
              <w:top w:val="nil"/>
              <w:left w:val="nil"/>
              <w:bottom w:val="nil"/>
              <w:right w:val="nil"/>
            </w:tcBorders>
            <w:shd w:val="clear" w:color="auto" w:fill="auto"/>
            <w:vAlign w:val="bottom"/>
          </w:tcPr>
          <w:p w14:paraId="000005CA" w14:textId="77777777" w:rsidR="005537F9" w:rsidRDefault="000D7614">
            <w:pPr>
              <w:spacing w:after="0"/>
              <w:jc w:val="center"/>
              <w:rPr>
                <w:color w:val="000000"/>
                <w:sz w:val="20"/>
                <w:szCs w:val="20"/>
              </w:rPr>
            </w:pPr>
            <w:r>
              <w:rPr>
                <w:color w:val="000000"/>
                <w:sz w:val="20"/>
                <w:szCs w:val="20"/>
              </w:rPr>
              <w:t>248,745 (20.6%)</w:t>
            </w:r>
          </w:p>
        </w:tc>
        <w:tc>
          <w:tcPr>
            <w:tcW w:w="1746" w:type="dxa"/>
            <w:tcBorders>
              <w:top w:val="nil"/>
              <w:left w:val="nil"/>
              <w:bottom w:val="nil"/>
              <w:right w:val="nil"/>
            </w:tcBorders>
            <w:shd w:val="clear" w:color="auto" w:fill="auto"/>
            <w:vAlign w:val="bottom"/>
          </w:tcPr>
          <w:p w14:paraId="000005CB" w14:textId="77777777" w:rsidR="005537F9" w:rsidRDefault="000D7614">
            <w:pPr>
              <w:spacing w:after="0"/>
              <w:jc w:val="center"/>
              <w:rPr>
                <w:color w:val="000000"/>
                <w:sz w:val="20"/>
                <w:szCs w:val="20"/>
              </w:rPr>
            </w:pPr>
            <w:r>
              <w:rPr>
                <w:color w:val="000000"/>
                <w:sz w:val="20"/>
                <w:szCs w:val="20"/>
              </w:rPr>
              <w:t>155,231 (18.2%)</w:t>
            </w:r>
          </w:p>
        </w:tc>
      </w:tr>
      <w:tr w:rsidR="005537F9" w14:paraId="2254E551" w14:textId="77777777">
        <w:trPr>
          <w:trHeight w:val="259"/>
        </w:trPr>
        <w:tc>
          <w:tcPr>
            <w:tcW w:w="838" w:type="dxa"/>
            <w:tcBorders>
              <w:top w:val="nil"/>
              <w:left w:val="nil"/>
              <w:bottom w:val="nil"/>
              <w:right w:val="nil"/>
            </w:tcBorders>
            <w:shd w:val="clear" w:color="auto" w:fill="auto"/>
            <w:vAlign w:val="bottom"/>
          </w:tcPr>
          <w:p w14:paraId="000005CC" w14:textId="77777777" w:rsidR="005537F9" w:rsidRDefault="000D7614">
            <w:pPr>
              <w:spacing w:after="0"/>
              <w:jc w:val="center"/>
              <w:rPr>
                <w:color w:val="000000"/>
                <w:sz w:val="20"/>
                <w:szCs w:val="20"/>
              </w:rPr>
            </w:pPr>
            <w:r>
              <w:rPr>
                <w:color w:val="000000"/>
                <w:sz w:val="20"/>
                <w:szCs w:val="20"/>
              </w:rPr>
              <w:t>2002</w:t>
            </w:r>
          </w:p>
        </w:tc>
        <w:tc>
          <w:tcPr>
            <w:tcW w:w="1746" w:type="dxa"/>
            <w:tcBorders>
              <w:top w:val="nil"/>
              <w:left w:val="nil"/>
              <w:bottom w:val="nil"/>
              <w:right w:val="nil"/>
            </w:tcBorders>
            <w:shd w:val="clear" w:color="auto" w:fill="auto"/>
            <w:vAlign w:val="bottom"/>
          </w:tcPr>
          <w:p w14:paraId="000005CD" w14:textId="77777777" w:rsidR="005537F9" w:rsidRDefault="000D7614">
            <w:pPr>
              <w:spacing w:after="0"/>
              <w:jc w:val="center"/>
              <w:rPr>
                <w:color w:val="000000"/>
                <w:sz w:val="20"/>
                <w:szCs w:val="20"/>
              </w:rPr>
            </w:pPr>
            <w:r>
              <w:rPr>
                <w:color w:val="000000"/>
                <w:sz w:val="20"/>
                <w:szCs w:val="20"/>
              </w:rPr>
              <w:t xml:space="preserve"> 51,903 (17%)</w:t>
            </w:r>
          </w:p>
        </w:tc>
        <w:tc>
          <w:tcPr>
            <w:tcW w:w="1746" w:type="dxa"/>
            <w:tcBorders>
              <w:top w:val="nil"/>
              <w:left w:val="nil"/>
              <w:bottom w:val="nil"/>
              <w:right w:val="nil"/>
            </w:tcBorders>
            <w:shd w:val="clear" w:color="auto" w:fill="auto"/>
            <w:vAlign w:val="bottom"/>
          </w:tcPr>
          <w:p w14:paraId="000005C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CF" w14:textId="77777777" w:rsidR="005537F9" w:rsidRDefault="000D7614">
            <w:pPr>
              <w:spacing w:after="0"/>
              <w:jc w:val="center"/>
              <w:rPr>
                <w:color w:val="000000"/>
                <w:sz w:val="20"/>
                <w:szCs w:val="20"/>
              </w:rPr>
            </w:pPr>
            <w:r>
              <w:rPr>
                <w:color w:val="000000"/>
                <w:sz w:val="20"/>
                <w:szCs w:val="20"/>
              </w:rPr>
              <w:t>-</w:t>
            </w:r>
          </w:p>
        </w:tc>
      </w:tr>
      <w:tr w:rsidR="005537F9" w14:paraId="2DEE1F6E" w14:textId="77777777">
        <w:trPr>
          <w:trHeight w:val="259"/>
        </w:trPr>
        <w:tc>
          <w:tcPr>
            <w:tcW w:w="838" w:type="dxa"/>
            <w:tcBorders>
              <w:top w:val="nil"/>
              <w:left w:val="nil"/>
              <w:bottom w:val="nil"/>
              <w:right w:val="nil"/>
            </w:tcBorders>
            <w:shd w:val="clear" w:color="auto" w:fill="auto"/>
            <w:vAlign w:val="bottom"/>
          </w:tcPr>
          <w:p w14:paraId="000005D0" w14:textId="77777777" w:rsidR="005537F9" w:rsidRDefault="000D7614">
            <w:pPr>
              <w:spacing w:after="0"/>
              <w:jc w:val="center"/>
              <w:rPr>
                <w:color w:val="000000"/>
                <w:sz w:val="20"/>
                <w:szCs w:val="20"/>
              </w:rPr>
            </w:pPr>
            <w:r>
              <w:rPr>
                <w:color w:val="000000"/>
                <w:sz w:val="20"/>
                <w:szCs w:val="20"/>
              </w:rPr>
              <w:t>2003</w:t>
            </w:r>
          </w:p>
        </w:tc>
        <w:tc>
          <w:tcPr>
            <w:tcW w:w="1746" w:type="dxa"/>
            <w:tcBorders>
              <w:top w:val="nil"/>
              <w:left w:val="nil"/>
              <w:bottom w:val="nil"/>
              <w:right w:val="nil"/>
            </w:tcBorders>
            <w:shd w:val="clear" w:color="auto" w:fill="auto"/>
            <w:vAlign w:val="bottom"/>
          </w:tcPr>
          <w:p w14:paraId="000005D1" w14:textId="77777777" w:rsidR="005537F9" w:rsidRDefault="000D7614">
            <w:pPr>
              <w:spacing w:after="0"/>
              <w:jc w:val="center"/>
              <w:rPr>
                <w:color w:val="000000"/>
                <w:sz w:val="20"/>
                <w:szCs w:val="20"/>
              </w:rPr>
            </w:pPr>
            <w:r>
              <w:rPr>
                <w:color w:val="000000"/>
                <w:sz w:val="20"/>
                <w:szCs w:val="20"/>
              </w:rPr>
              <w:t xml:space="preserve"> 59,952 (15%)</w:t>
            </w:r>
          </w:p>
        </w:tc>
        <w:tc>
          <w:tcPr>
            <w:tcW w:w="1746" w:type="dxa"/>
            <w:tcBorders>
              <w:top w:val="nil"/>
              <w:left w:val="nil"/>
              <w:bottom w:val="nil"/>
              <w:right w:val="nil"/>
            </w:tcBorders>
            <w:shd w:val="clear" w:color="auto" w:fill="auto"/>
            <w:vAlign w:val="bottom"/>
          </w:tcPr>
          <w:p w14:paraId="000005D2" w14:textId="77777777" w:rsidR="005537F9" w:rsidRDefault="000D7614">
            <w:pPr>
              <w:spacing w:after="0"/>
              <w:jc w:val="center"/>
              <w:rPr>
                <w:color w:val="000000"/>
                <w:sz w:val="20"/>
                <w:szCs w:val="20"/>
              </w:rPr>
            </w:pPr>
            <w:r>
              <w:rPr>
                <w:color w:val="000000"/>
                <w:sz w:val="20"/>
                <w:szCs w:val="20"/>
              </w:rPr>
              <w:t>295,423 (15.1%)</w:t>
            </w:r>
          </w:p>
        </w:tc>
        <w:tc>
          <w:tcPr>
            <w:tcW w:w="1746" w:type="dxa"/>
            <w:tcBorders>
              <w:top w:val="nil"/>
              <w:left w:val="nil"/>
              <w:bottom w:val="nil"/>
              <w:right w:val="nil"/>
            </w:tcBorders>
            <w:shd w:val="clear" w:color="auto" w:fill="auto"/>
            <w:vAlign w:val="bottom"/>
          </w:tcPr>
          <w:p w14:paraId="000005D3" w14:textId="77777777" w:rsidR="005537F9" w:rsidRDefault="000D7614">
            <w:pPr>
              <w:spacing w:after="0"/>
              <w:jc w:val="center"/>
              <w:rPr>
                <w:color w:val="000000"/>
                <w:sz w:val="20"/>
                <w:szCs w:val="20"/>
              </w:rPr>
            </w:pPr>
            <w:r>
              <w:rPr>
                <w:color w:val="000000"/>
                <w:sz w:val="20"/>
                <w:szCs w:val="20"/>
              </w:rPr>
              <w:t>158,613 (13%)</w:t>
            </w:r>
          </w:p>
        </w:tc>
      </w:tr>
      <w:tr w:rsidR="005537F9" w14:paraId="233891FC" w14:textId="77777777">
        <w:trPr>
          <w:trHeight w:val="259"/>
        </w:trPr>
        <w:tc>
          <w:tcPr>
            <w:tcW w:w="838" w:type="dxa"/>
            <w:tcBorders>
              <w:top w:val="nil"/>
              <w:left w:val="nil"/>
              <w:bottom w:val="nil"/>
              <w:right w:val="nil"/>
            </w:tcBorders>
            <w:shd w:val="clear" w:color="auto" w:fill="auto"/>
            <w:vAlign w:val="bottom"/>
          </w:tcPr>
          <w:p w14:paraId="000005D4" w14:textId="77777777" w:rsidR="005537F9" w:rsidRDefault="000D7614">
            <w:pPr>
              <w:spacing w:after="0"/>
              <w:jc w:val="center"/>
              <w:rPr>
                <w:color w:val="000000"/>
                <w:sz w:val="20"/>
                <w:szCs w:val="20"/>
              </w:rPr>
            </w:pPr>
            <w:r>
              <w:rPr>
                <w:color w:val="000000"/>
                <w:sz w:val="20"/>
                <w:szCs w:val="20"/>
              </w:rPr>
              <w:t>2004</w:t>
            </w:r>
          </w:p>
        </w:tc>
        <w:tc>
          <w:tcPr>
            <w:tcW w:w="1746" w:type="dxa"/>
            <w:tcBorders>
              <w:top w:val="nil"/>
              <w:left w:val="nil"/>
              <w:bottom w:val="nil"/>
              <w:right w:val="nil"/>
            </w:tcBorders>
            <w:shd w:val="clear" w:color="auto" w:fill="auto"/>
            <w:vAlign w:val="bottom"/>
          </w:tcPr>
          <w:p w14:paraId="000005D5" w14:textId="77777777" w:rsidR="005537F9" w:rsidRDefault="000D7614">
            <w:pPr>
              <w:spacing w:after="0"/>
              <w:jc w:val="center"/>
              <w:rPr>
                <w:color w:val="000000"/>
                <w:sz w:val="20"/>
                <w:szCs w:val="20"/>
              </w:rPr>
            </w:pPr>
            <w:r>
              <w:rPr>
                <w:color w:val="000000"/>
                <w:sz w:val="20"/>
                <w:szCs w:val="20"/>
              </w:rPr>
              <w:t xml:space="preserve"> 53,109 (11.8%)</w:t>
            </w:r>
          </w:p>
        </w:tc>
        <w:tc>
          <w:tcPr>
            <w:tcW w:w="1746" w:type="dxa"/>
            <w:tcBorders>
              <w:top w:val="nil"/>
              <w:left w:val="nil"/>
              <w:bottom w:val="nil"/>
              <w:right w:val="nil"/>
            </w:tcBorders>
            <w:shd w:val="clear" w:color="auto" w:fill="auto"/>
            <w:vAlign w:val="bottom"/>
          </w:tcPr>
          <w:p w14:paraId="000005D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D7" w14:textId="77777777" w:rsidR="005537F9" w:rsidRDefault="000D7614">
            <w:pPr>
              <w:spacing w:after="0"/>
              <w:jc w:val="center"/>
              <w:rPr>
                <w:color w:val="000000"/>
                <w:sz w:val="20"/>
                <w:szCs w:val="20"/>
              </w:rPr>
            </w:pPr>
            <w:r>
              <w:rPr>
                <w:color w:val="000000"/>
                <w:sz w:val="20"/>
                <w:szCs w:val="20"/>
              </w:rPr>
              <w:t>-</w:t>
            </w:r>
          </w:p>
        </w:tc>
      </w:tr>
      <w:tr w:rsidR="005537F9" w14:paraId="4C452DEA" w14:textId="77777777">
        <w:trPr>
          <w:trHeight w:val="259"/>
        </w:trPr>
        <w:tc>
          <w:tcPr>
            <w:tcW w:w="838" w:type="dxa"/>
            <w:tcBorders>
              <w:top w:val="nil"/>
              <w:left w:val="nil"/>
              <w:bottom w:val="nil"/>
              <w:right w:val="nil"/>
            </w:tcBorders>
            <w:shd w:val="clear" w:color="auto" w:fill="auto"/>
            <w:vAlign w:val="bottom"/>
          </w:tcPr>
          <w:p w14:paraId="000005D8" w14:textId="77777777" w:rsidR="005537F9" w:rsidRDefault="000D7614">
            <w:pPr>
              <w:spacing w:after="0"/>
              <w:jc w:val="center"/>
              <w:rPr>
                <w:color w:val="000000"/>
                <w:sz w:val="20"/>
                <w:szCs w:val="20"/>
              </w:rPr>
            </w:pPr>
            <w:r>
              <w:rPr>
                <w:color w:val="000000"/>
                <w:sz w:val="20"/>
                <w:szCs w:val="20"/>
              </w:rPr>
              <w:t>2005</w:t>
            </w:r>
          </w:p>
        </w:tc>
        <w:tc>
          <w:tcPr>
            <w:tcW w:w="1746" w:type="dxa"/>
            <w:tcBorders>
              <w:top w:val="nil"/>
              <w:left w:val="nil"/>
              <w:bottom w:val="nil"/>
              <w:right w:val="nil"/>
            </w:tcBorders>
            <w:shd w:val="clear" w:color="auto" w:fill="auto"/>
            <w:vAlign w:val="bottom"/>
          </w:tcPr>
          <w:p w14:paraId="000005D9" w14:textId="77777777" w:rsidR="005537F9" w:rsidRDefault="000D7614">
            <w:pPr>
              <w:spacing w:after="0"/>
              <w:jc w:val="center"/>
              <w:rPr>
                <w:color w:val="000000"/>
                <w:sz w:val="20"/>
                <w:szCs w:val="20"/>
              </w:rPr>
            </w:pPr>
            <w:r>
              <w:rPr>
                <w:color w:val="000000"/>
                <w:sz w:val="20"/>
                <w:szCs w:val="20"/>
              </w:rPr>
              <w:t xml:space="preserve"> 29,864 (21.4%)</w:t>
            </w:r>
          </w:p>
        </w:tc>
        <w:tc>
          <w:tcPr>
            <w:tcW w:w="1746" w:type="dxa"/>
            <w:tcBorders>
              <w:top w:val="nil"/>
              <w:left w:val="nil"/>
              <w:bottom w:val="nil"/>
              <w:right w:val="nil"/>
            </w:tcBorders>
            <w:shd w:val="clear" w:color="auto" w:fill="auto"/>
            <w:vAlign w:val="bottom"/>
          </w:tcPr>
          <w:p w14:paraId="000005DA" w14:textId="77777777" w:rsidR="005537F9" w:rsidRDefault="000D7614">
            <w:pPr>
              <w:spacing w:after="0"/>
              <w:jc w:val="center"/>
              <w:rPr>
                <w:color w:val="000000"/>
                <w:sz w:val="20"/>
                <w:szCs w:val="20"/>
              </w:rPr>
            </w:pPr>
            <w:r>
              <w:rPr>
                <w:color w:val="000000"/>
                <w:sz w:val="20"/>
                <w:szCs w:val="20"/>
              </w:rPr>
              <w:t>302,673 (26.9%)</w:t>
            </w:r>
          </w:p>
        </w:tc>
        <w:tc>
          <w:tcPr>
            <w:tcW w:w="1746" w:type="dxa"/>
            <w:tcBorders>
              <w:top w:val="nil"/>
              <w:left w:val="nil"/>
              <w:bottom w:val="nil"/>
              <w:right w:val="nil"/>
            </w:tcBorders>
            <w:shd w:val="clear" w:color="auto" w:fill="auto"/>
            <w:vAlign w:val="bottom"/>
          </w:tcPr>
          <w:p w14:paraId="000005DB" w14:textId="77777777" w:rsidR="005537F9" w:rsidRDefault="000D7614">
            <w:pPr>
              <w:spacing w:after="0"/>
              <w:jc w:val="center"/>
              <w:rPr>
                <w:color w:val="000000"/>
                <w:sz w:val="20"/>
                <w:szCs w:val="20"/>
              </w:rPr>
            </w:pPr>
            <w:r>
              <w:rPr>
                <w:color w:val="000000"/>
                <w:sz w:val="20"/>
                <w:szCs w:val="20"/>
              </w:rPr>
              <w:t>129,306 (21.6%)</w:t>
            </w:r>
          </w:p>
        </w:tc>
      </w:tr>
      <w:tr w:rsidR="005537F9" w14:paraId="14FF3AC9" w14:textId="77777777">
        <w:trPr>
          <w:trHeight w:val="259"/>
        </w:trPr>
        <w:tc>
          <w:tcPr>
            <w:tcW w:w="838" w:type="dxa"/>
            <w:tcBorders>
              <w:top w:val="nil"/>
              <w:left w:val="nil"/>
              <w:bottom w:val="nil"/>
              <w:right w:val="nil"/>
            </w:tcBorders>
            <w:shd w:val="clear" w:color="auto" w:fill="auto"/>
            <w:vAlign w:val="bottom"/>
          </w:tcPr>
          <w:p w14:paraId="000005DC" w14:textId="77777777" w:rsidR="005537F9" w:rsidRDefault="000D7614">
            <w:pPr>
              <w:spacing w:after="0"/>
              <w:jc w:val="center"/>
              <w:rPr>
                <w:color w:val="000000"/>
                <w:sz w:val="20"/>
                <w:szCs w:val="20"/>
              </w:rPr>
            </w:pPr>
            <w:r>
              <w:rPr>
                <w:color w:val="000000"/>
                <w:sz w:val="20"/>
                <w:szCs w:val="20"/>
              </w:rPr>
              <w:t>2006</w:t>
            </w:r>
          </w:p>
        </w:tc>
        <w:tc>
          <w:tcPr>
            <w:tcW w:w="1746" w:type="dxa"/>
            <w:tcBorders>
              <w:top w:val="nil"/>
              <w:left w:val="nil"/>
              <w:bottom w:val="nil"/>
              <w:right w:val="nil"/>
            </w:tcBorders>
            <w:shd w:val="clear" w:color="auto" w:fill="auto"/>
            <w:vAlign w:val="bottom"/>
          </w:tcPr>
          <w:p w14:paraId="000005DD" w14:textId="77777777" w:rsidR="005537F9" w:rsidRDefault="000D7614">
            <w:pPr>
              <w:spacing w:after="0"/>
              <w:jc w:val="center"/>
              <w:rPr>
                <w:color w:val="000000"/>
                <w:sz w:val="20"/>
                <w:szCs w:val="20"/>
              </w:rPr>
            </w:pPr>
            <w:r>
              <w:rPr>
                <w:color w:val="000000"/>
                <w:sz w:val="20"/>
                <w:szCs w:val="20"/>
              </w:rPr>
              <w:t xml:space="preserve"> 34,316 (19.7%)</w:t>
            </w:r>
          </w:p>
        </w:tc>
        <w:tc>
          <w:tcPr>
            <w:tcW w:w="1746" w:type="dxa"/>
            <w:tcBorders>
              <w:top w:val="nil"/>
              <w:left w:val="nil"/>
              <w:bottom w:val="nil"/>
              <w:right w:val="nil"/>
            </w:tcBorders>
            <w:shd w:val="clear" w:color="auto" w:fill="auto"/>
            <w:vAlign w:val="bottom"/>
          </w:tcPr>
          <w:p w14:paraId="000005D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DF" w14:textId="77777777" w:rsidR="005537F9" w:rsidRDefault="000D7614">
            <w:pPr>
              <w:spacing w:after="0"/>
              <w:jc w:val="center"/>
              <w:rPr>
                <w:color w:val="000000"/>
                <w:sz w:val="20"/>
                <w:szCs w:val="20"/>
              </w:rPr>
            </w:pPr>
            <w:r>
              <w:rPr>
                <w:color w:val="000000"/>
                <w:sz w:val="20"/>
                <w:szCs w:val="20"/>
              </w:rPr>
              <w:t>-</w:t>
            </w:r>
          </w:p>
        </w:tc>
      </w:tr>
      <w:tr w:rsidR="005537F9" w14:paraId="1E7EDD28" w14:textId="77777777">
        <w:trPr>
          <w:trHeight w:val="259"/>
        </w:trPr>
        <w:tc>
          <w:tcPr>
            <w:tcW w:w="838" w:type="dxa"/>
            <w:tcBorders>
              <w:top w:val="nil"/>
              <w:left w:val="nil"/>
              <w:bottom w:val="nil"/>
              <w:right w:val="nil"/>
            </w:tcBorders>
            <w:shd w:val="clear" w:color="auto" w:fill="auto"/>
            <w:vAlign w:val="bottom"/>
          </w:tcPr>
          <w:p w14:paraId="000005E0" w14:textId="77777777" w:rsidR="005537F9" w:rsidRDefault="000D7614">
            <w:pPr>
              <w:spacing w:after="0"/>
              <w:jc w:val="center"/>
              <w:rPr>
                <w:color w:val="000000"/>
                <w:sz w:val="20"/>
                <w:szCs w:val="20"/>
              </w:rPr>
            </w:pPr>
            <w:r>
              <w:rPr>
                <w:color w:val="000000"/>
                <w:sz w:val="20"/>
                <w:szCs w:val="20"/>
              </w:rPr>
              <w:t>2007</w:t>
            </w:r>
          </w:p>
        </w:tc>
        <w:tc>
          <w:tcPr>
            <w:tcW w:w="1746" w:type="dxa"/>
            <w:tcBorders>
              <w:top w:val="nil"/>
              <w:left w:val="nil"/>
              <w:bottom w:val="nil"/>
              <w:right w:val="nil"/>
            </w:tcBorders>
            <w:shd w:val="clear" w:color="auto" w:fill="auto"/>
            <w:vAlign w:val="bottom"/>
          </w:tcPr>
          <w:p w14:paraId="000005E1" w14:textId="77777777" w:rsidR="005537F9" w:rsidRDefault="000D7614">
            <w:pPr>
              <w:spacing w:after="0"/>
              <w:jc w:val="center"/>
              <w:rPr>
                <w:color w:val="000000"/>
                <w:sz w:val="20"/>
                <w:szCs w:val="20"/>
              </w:rPr>
            </w:pPr>
            <w:r>
              <w:rPr>
                <w:color w:val="000000"/>
                <w:sz w:val="20"/>
                <w:szCs w:val="20"/>
              </w:rPr>
              <w:t xml:space="preserve"> 34,994 (14%)</w:t>
            </w:r>
          </w:p>
        </w:tc>
        <w:tc>
          <w:tcPr>
            <w:tcW w:w="1746" w:type="dxa"/>
            <w:tcBorders>
              <w:top w:val="nil"/>
              <w:left w:val="nil"/>
              <w:bottom w:val="nil"/>
              <w:right w:val="nil"/>
            </w:tcBorders>
            <w:shd w:val="clear" w:color="auto" w:fill="auto"/>
            <w:vAlign w:val="bottom"/>
          </w:tcPr>
          <w:p w14:paraId="000005E2" w14:textId="77777777" w:rsidR="005537F9" w:rsidRDefault="000D7614">
            <w:pPr>
              <w:spacing w:after="0"/>
              <w:jc w:val="center"/>
              <w:rPr>
                <w:color w:val="000000"/>
                <w:sz w:val="20"/>
                <w:szCs w:val="20"/>
              </w:rPr>
            </w:pPr>
            <w:r>
              <w:rPr>
                <w:color w:val="000000"/>
                <w:sz w:val="20"/>
                <w:szCs w:val="20"/>
              </w:rPr>
              <w:t>230,056 (14%)</w:t>
            </w:r>
          </w:p>
        </w:tc>
        <w:tc>
          <w:tcPr>
            <w:tcW w:w="1746" w:type="dxa"/>
            <w:tcBorders>
              <w:top w:val="nil"/>
              <w:left w:val="nil"/>
              <w:bottom w:val="nil"/>
              <w:right w:val="nil"/>
            </w:tcBorders>
            <w:shd w:val="clear" w:color="auto" w:fill="auto"/>
            <w:vAlign w:val="bottom"/>
          </w:tcPr>
          <w:p w14:paraId="000005E3" w14:textId="77777777" w:rsidR="005537F9" w:rsidRDefault="000D7614">
            <w:pPr>
              <w:spacing w:after="0"/>
              <w:jc w:val="center"/>
              <w:rPr>
                <w:color w:val="000000"/>
                <w:sz w:val="20"/>
                <w:szCs w:val="20"/>
              </w:rPr>
            </w:pPr>
            <w:r>
              <w:rPr>
                <w:color w:val="000000"/>
                <w:sz w:val="20"/>
                <w:szCs w:val="20"/>
              </w:rPr>
              <w:t>190,831 (17.6%)</w:t>
            </w:r>
          </w:p>
        </w:tc>
      </w:tr>
      <w:tr w:rsidR="005537F9" w14:paraId="03F6FA7D" w14:textId="77777777">
        <w:trPr>
          <w:trHeight w:val="259"/>
        </w:trPr>
        <w:tc>
          <w:tcPr>
            <w:tcW w:w="838" w:type="dxa"/>
            <w:tcBorders>
              <w:top w:val="nil"/>
              <w:left w:val="nil"/>
              <w:bottom w:val="nil"/>
              <w:right w:val="nil"/>
            </w:tcBorders>
            <w:shd w:val="clear" w:color="auto" w:fill="auto"/>
            <w:vAlign w:val="bottom"/>
          </w:tcPr>
          <w:p w14:paraId="000005E4" w14:textId="77777777" w:rsidR="005537F9" w:rsidRDefault="000D7614">
            <w:pPr>
              <w:spacing w:after="0"/>
              <w:jc w:val="center"/>
              <w:rPr>
                <w:color w:val="000000"/>
                <w:sz w:val="20"/>
                <w:szCs w:val="20"/>
              </w:rPr>
            </w:pPr>
            <w:r>
              <w:rPr>
                <w:color w:val="000000"/>
                <w:sz w:val="20"/>
                <w:szCs w:val="20"/>
              </w:rPr>
              <w:t>2008</w:t>
            </w:r>
          </w:p>
        </w:tc>
        <w:tc>
          <w:tcPr>
            <w:tcW w:w="1746" w:type="dxa"/>
            <w:tcBorders>
              <w:top w:val="nil"/>
              <w:left w:val="nil"/>
              <w:bottom w:val="nil"/>
              <w:right w:val="nil"/>
            </w:tcBorders>
            <w:shd w:val="clear" w:color="auto" w:fill="auto"/>
            <w:vAlign w:val="bottom"/>
          </w:tcPr>
          <w:p w14:paraId="000005E5" w14:textId="77777777" w:rsidR="005537F9" w:rsidRDefault="000D7614">
            <w:pPr>
              <w:spacing w:after="0"/>
              <w:jc w:val="center"/>
              <w:rPr>
                <w:color w:val="000000"/>
                <w:sz w:val="20"/>
                <w:szCs w:val="20"/>
              </w:rPr>
            </w:pPr>
            <w:r>
              <w:rPr>
                <w:color w:val="000000"/>
                <w:sz w:val="20"/>
                <w:szCs w:val="20"/>
              </w:rPr>
              <w:t xml:space="preserve"> 26,881 (22.8%)</w:t>
            </w:r>
          </w:p>
        </w:tc>
        <w:tc>
          <w:tcPr>
            <w:tcW w:w="1746" w:type="dxa"/>
            <w:tcBorders>
              <w:top w:val="nil"/>
              <w:left w:val="nil"/>
              <w:bottom w:val="nil"/>
              <w:right w:val="nil"/>
            </w:tcBorders>
            <w:shd w:val="clear" w:color="auto" w:fill="auto"/>
            <w:vAlign w:val="bottom"/>
          </w:tcPr>
          <w:p w14:paraId="000005E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E7" w14:textId="77777777" w:rsidR="005537F9" w:rsidRDefault="000D7614">
            <w:pPr>
              <w:spacing w:after="0"/>
              <w:jc w:val="center"/>
              <w:rPr>
                <w:color w:val="000000"/>
                <w:sz w:val="20"/>
                <w:szCs w:val="20"/>
              </w:rPr>
            </w:pPr>
            <w:r>
              <w:rPr>
                <w:color w:val="000000"/>
                <w:sz w:val="20"/>
                <w:szCs w:val="20"/>
              </w:rPr>
              <w:t>-</w:t>
            </w:r>
          </w:p>
        </w:tc>
      </w:tr>
      <w:tr w:rsidR="005537F9" w14:paraId="34F42E4E" w14:textId="77777777">
        <w:trPr>
          <w:trHeight w:val="259"/>
        </w:trPr>
        <w:tc>
          <w:tcPr>
            <w:tcW w:w="838" w:type="dxa"/>
            <w:tcBorders>
              <w:top w:val="nil"/>
              <w:left w:val="nil"/>
              <w:bottom w:val="nil"/>
              <w:right w:val="nil"/>
            </w:tcBorders>
            <w:shd w:val="clear" w:color="auto" w:fill="auto"/>
            <w:vAlign w:val="bottom"/>
          </w:tcPr>
          <w:p w14:paraId="000005E8" w14:textId="77777777" w:rsidR="005537F9" w:rsidRDefault="000D7614">
            <w:pPr>
              <w:spacing w:after="0"/>
              <w:jc w:val="center"/>
              <w:rPr>
                <w:color w:val="000000"/>
                <w:sz w:val="20"/>
                <w:szCs w:val="20"/>
              </w:rPr>
            </w:pPr>
            <w:r>
              <w:rPr>
                <w:color w:val="000000"/>
                <w:sz w:val="20"/>
                <w:szCs w:val="20"/>
              </w:rPr>
              <w:t>2009</w:t>
            </w:r>
          </w:p>
        </w:tc>
        <w:tc>
          <w:tcPr>
            <w:tcW w:w="1746" w:type="dxa"/>
            <w:tcBorders>
              <w:top w:val="nil"/>
              <w:left w:val="nil"/>
              <w:bottom w:val="nil"/>
              <w:right w:val="nil"/>
            </w:tcBorders>
            <w:shd w:val="clear" w:color="auto" w:fill="auto"/>
            <w:vAlign w:val="bottom"/>
          </w:tcPr>
          <w:p w14:paraId="000005E9" w14:textId="77777777" w:rsidR="005537F9" w:rsidRDefault="000D7614">
            <w:pPr>
              <w:spacing w:after="0"/>
              <w:jc w:val="center"/>
              <w:rPr>
                <w:color w:val="000000"/>
                <w:sz w:val="20"/>
                <w:szCs w:val="20"/>
              </w:rPr>
            </w:pPr>
            <w:r>
              <w:rPr>
                <w:color w:val="000000"/>
                <w:sz w:val="20"/>
                <w:szCs w:val="20"/>
              </w:rPr>
              <w:t xml:space="preserve"> 68,395 (13.8%)</w:t>
            </w:r>
          </w:p>
        </w:tc>
        <w:tc>
          <w:tcPr>
            <w:tcW w:w="1746" w:type="dxa"/>
            <w:tcBorders>
              <w:top w:val="nil"/>
              <w:left w:val="nil"/>
              <w:bottom w:val="nil"/>
              <w:right w:val="nil"/>
            </w:tcBorders>
            <w:shd w:val="clear" w:color="auto" w:fill="auto"/>
            <w:vAlign w:val="bottom"/>
          </w:tcPr>
          <w:p w14:paraId="000005EA" w14:textId="77777777" w:rsidR="005537F9" w:rsidRDefault="000D7614">
            <w:pPr>
              <w:spacing w:after="0"/>
              <w:jc w:val="center"/>
              <w:rPr>
                <w:color w:val="000000"/>
                <w:sz w:val="20"/>
                <w:szCs w:val="20"/>
              </w:rPr>
            </w:pPr>
            <w:r>
              <w:rPr>
                <w:color w:val="000000"/>
                <w:sz w:val="20"/>
                <w:szCs w:val="20"/>
              </w:rPr>
              <w:t>741,101 (30.8%)</w:t>
            </w:r>
          </w:p>
        </w:tc>
        <w:tc>
          <w:tcPr>
            <w:tcW w:w="1746" w:type="dxa"/>
            <w:tcBorders>
              <w:top w:val="nil"/>
              <w:left w:val="nil"/>
              <w:bottom w:val="nil"/>
              <w:right w:val="nil"/>
            </w:tcBorders>
            <w:shd w:val="clear" w:color="auto" w:fill="auto"/>
            <w:vAlign w:val="bottom"/>
          </w:tcPr>
          <w:p w14:paraId="000005EB" w14:textId="77777777" w:rsidR="005537F9" w:rsidRDefault="000D7614">
            <w:pPr>
              <w:spacing w:after="0"/>
              <w:jc w:val="center"/>
              <w:rPr>
                <w:color w:val="000000"/>
                <w:sz w:val="20"/>
                <w:szCs w:val="20"/>
              </w:rPr>
            </w:pPr>
            <w:r>
              <w:rPr>
                <w:color w:val="000000"/>
                <w:sz w:val="20"/>
                <w:szCs w:val="20"/>
              </w:rPr>
              <w:t>562,698 (29.1%)</w:t>
            </w:r>
          </w:p>
        </w:tc>
      </w:tr>
      <w:tr w:rsidR="005537F9" w14:paraId="16A13636" w14:textId="77777777">
        <w:trPr>
          <w:trHeight w:val="259"/>
        </w:trPr>
        <w:tc>
          <w:tcPr>
            <w:tcW w:w="838" w:type="dxa"/>
            <w:tcBorders>
              <w:top w:val="nil"/>
              <w:left w:val="nil"/>
              <w:bottom w:val="nil"/>
              <w:right w:val="nil"/>
            </w:tcBorders>
            <w:shd w:val="clear" w:color="auto" w:fill="auto"/>
            <w:vAlign w:val="bottom"/>
          </w:tcPr>
          <w:p w14:paraId="000005EC" w14:textId="77777777" w:rsidR="005537F9" w:rsidRDefault="000D7614">
            <w:pPr>
              <w:spacing w:after="0"/>
              <w:jc w:val="center"/>
              <w:rPr>
                <w:color w:val="000000"/>
                <w:sz w:val="20"/>
                <w:szCs w:val="20"/>
              </w:rPr>
            </w:pPr>
            <w:r>
              <w:rPr>
                <w:color w:val="000000"/>
                <w:sz w:val="20"/>
                <w:szCs w:val="20"/>
              </w:rPr>
              <w:t>2010</w:t>
            </w:r>
          </w:p>
        </w:tc>
        <w:tc>
          <w:tcPr>
            <w:tcW w:w="1746" w:type="dxa"/>
            <w:tcBorders>
              <w:top w:val="nil"/>
              <w:left w:val="nil"/>
              <w:bottom w:val="nil"/>
              <w:right w:val="nil"/>
            </w:tcBorders>
            <w:shd w:val="clear" w:color="auto" w:fill="auto"/>
            <w:vAlign w:val="bottom"/>
          </w:tcPr>
          <w:p w14:paraId="000005ED" w14:textId="77777777" w:rsidR="005537F9" w:rsidRDefault="000D7614">
            <w:pPr>
              <w:spacing w:after="0"/>
              <w:jc w:val="center"/>
              <w:rPr>
                <w:color w:val="000000"/>
                <w:sz w:val="20"/>
                <w:szCs w:val="20"/>
              </w:rPr>
            </w:pPr>
            <w:r>
              <w:rPr>
                <w:color w:val="000000"/>
                <w:sz w:val="20"/>
                <w:szCs w:val="20"/>
              </w:rPr>
              <w:t xml:space="preserve"> 86,725 (13.8%)</w:t>
            </w:r>
          </w:p>
        </w:tc>
        <w:tc>
          <w:tcPr>
            <w:tcW w:w="1746" w:type="dxa"/>
            <w:tcBorders>
              <w:top w:val="nil"/>
              <w:left w:val="nil"/>
              <w:bottom w:val="nil"/>
              <w:right w:val="nil"/>
            </w:tcBorders>
            <w:shd w:val="clear" w:color="auto" w:fill="auto"/>
            <w:vAlign w:val="bottom"/>
          </w:tcPr>
          <w:p w14:paraId="000005E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EF" w14:textId="77777777" w:rsidR="005537F9" w:rsidRDefault="000D7614">
            <w:pPr>
              <w:spacing w:after="0"/>
              <w:jc w:val="center"/>
              <w:rPr>
                <w:color w:val="000000"/>
                <w:sz w:val="20"/>
                <w:szCs w:val="20"/>
              </w:rPr>
            </w:pPr>
            <w:r>
              <w:rPr>
                <w:color w:val="000000"/>
                <w:sz w:val="20"/>
                <w:szCs w:val="20"/>
              </w:rPr>
              <w:t>-</w:t>
            </w:r>
          </w:p>
        </w:tc>
      </w:tr>
      <w:tr w:rsidR="005537F9" w14:paraId="41A98138" w14:textId="77777777">
        <w:trPr>
          <w:trHeight w:val="259"/>
        </w:trPr>
        <w:tc>
          <w:tcPr>
            <w:tcW w:w="838" w:type="dxa"/>
            <w:tcBorders>
              <w:top w:val="nil"/>
              <w:left w:val="nil"/>
              <w:bottom w:val="nil"/>
              <w:right w:val="nil"/>
            </w:tcBorders>
            <w:shd w:val="clear" w:color="auto" w:fill="auto"/>
            <w:vAlign w:val="bottom"/>
          </w:tcPr>
          <w:p w14:paraId="000005F0" w14:textId="77777777" w:rsidR="005537F9" w:rsidRDefault="000D7614">
            <w:pPr>
              <w:spacing w:after="0"/>
              <w:jc w:val="center"/>
              <w:rPr>
                <w:color w:val="000000"/>
                <w:sz w:val="20"/>
                <w:szCs w:val="20"/>
              </w:rPr>
            </w:pPr>
            <w:r>
              <w:rPr>
                <w:color w:val="000000"/>
                <w:sz w:val="20"/>
                <w:szCs w:val="20"/>
              </w:rPr>
              <w:t>2011</w:t>
            </w:r>
          </w:p>
        </w:tc>
        <w:tc>
          <w:tcPr>
            <w:tcW w:w="1746" w:type="dxa"/>
            <w:tcBorders>
              <w:top w:val="nil"/>
              <w:left w:val="nil"/>
              <w:bottom w:val="nil"/>
              <w:right w:val="nil"/>
            </w:tcBorders>
            <w:shd w:val="clear" w:color="auto" w:fill="auto"/>
            <w:vAlign w:val="bottom"/>
          </w:tcPr>
          <w:p w14:paraId="000005F1" w14:textId="77777777" w:rsidR="005537F9" w:rsidRDefault="000D7614">
            <w:pPr>
              <w:spacing w:after="0"/>
              <w:jc w:val="center"/>
              <w:rPr>
                <w:color w:val="000000"/>
                <w:sz w:val="20"/>
                <w:szCs w:val="20"/>
              </w:rPr>
            </w:pPr>
            <w:r>
              <w:rPr>
                <w:color w:val="000000"/>
                <w:sz w:val="20"/>
                <w:szCs w:val="20"/>
              </w:rPr>
              <w:t xml:space="preserve"> 93,743 (14.1%)</w:t>
            </w:r>
          </w:p>
        </w:tc>
        <w:tc>
          <w:tcPr>
            <w:tcW w:w="1746" w:type="dxa"/>
            <w:tcBorders>
              <w:top w:val="nil"/>
              <w:left w:val="nil"/>
              <w:bottom w:val="nil"/>
              <w:right w:val="nil"/>
            </w:tcBorders>
            <w:shd w:val="clear" w:color="auto" w:fill="auto"/>
            <w:vAlign w:val="bottom"/>
          </w:tcPr>
          <w:p w14:paraId="000005F2" w14:textId="77777777" w:rsidR="005537F9" w:rsidRDefault="000D7614">
            <w:pPr>
              <w:spacing w:after="0"/>
              <w:jc w:val="center"/>
              <w:rPr>
                <w:color w:val="000000"/>
                <w:sz w:val="20"/>
                <w:szCs w:val="20"/>
              </w:rPr>
            </w:pPr>
            <w:r>
              <w:rPr>
                <w:color w:val="000000"/>
                <w:sz w:val="20"/>
                <w:szCs w:val="20"/>
              </w:rPr>
              <w:t>492,596 (13.8%)</w:t>
            </w:r>
          </w:p>
        </w:tc>
        <w:tc>
          <w:tcPr>
            <w:tcW w:w="1746" w:type="dxa"/>
            <w:tcBorders>
              <w:top w:val="nil"/>
              <w:left w:val="nil"/>
              <w:bottom w:val="nil"/>
              <w:right w:val="nil"/>
            </w:tcBorders>
            <w:shd w:val="clear" w:color="auto" w:fill="auto"/>
            <w:vAlign w:val="bottom"/>
          </w:tcPr>
          <w:p w14:paraId="000005F3" w14:textId="77777777" w:rsidR="005537F9" w:rsidRDefault="000D7614">
            <w:pPr>
              <w:spacing w:after="0"/>
              <w:jc w:val="center"/>
              <w:rPr>
                <w:color w:val="000000"/>
                <w:sz w:val="20"/>
                <w:szCs w:val="20"/>
              </w:rPr>
            </w:pPr>
            <w:r>
              <w:rPr>
                <w:color w:val="000000"/>
                <w:sz w:val="20"/>
                <w:szCs w:val="20"/>
              </w:rPr>
              <w:t>342,900 (17.9%)</w:t>
            </w:r>
          </w:p>
        </w:tc>
      </w:tr>
      <w:tr w:rsidR="005537F9" w14:paraId="1ECF25C0" w14:textId="77777777">
        <w:trPr>
          <w:trHeight w:val="259"/>
        </w:trPr>
        <w:tc>
          <w:tcPr>
            <w:tcW w:w="838" w:type="dxa"/>
            <w:tcBorders>
              <w:top w:val="nil"/>
              <w:left w:val="nil"/>
              <w:bottom w:val="nil"/>
              <w:right w:val="nil"/>
            </w:tcBorders>
            <w:shd w:val="clear" w:color="auto" w:fill="auto"/>
            <w:vAlign w:val="bottom"/>
          </w:tcPr>
          <w:p w14:paraId="000005F4" w14:textId="77777777" w:rsidR="005537F9" w:rsidRDefault="000D7614">
            <w:pPr>
              <w:spacing w:after="0"/>
              <w:jc w:val="center"/>
              <w:rPr>
                <w:color w:val="000000"/>
                <w:sz w:val="20"/>
                <w:szCs w:val="20"/>
              </w:rPr>
            </w:pPr>
            <w:r>
              <w:rPr>
                <w:color w:val="000000"/>
                <w:sz w:val="20"/>
                <w:szCs w:val="20"/>
              </w:rPr>
              <w:t>2012</w:t>
            </w:r>
          </w:p>
        </w:tc>
        <w:tc>
          <w:tcPr>
            <w:tcW w:w="1746" w:type="dxa"/>
            <w:tcBorders>
              <w:top w:val="nil"/>
              <w:left w:val="nil"/>
              <w:bottom w:val="nil"/>
              <w:right w:val="nil"/>
            </w:tcBorders>
            <w:shd w:val="clear" w:color="auto" w:fill="auto"/>
            <w:vAlign w:val="bottom"/>
          </w:tcPr>
          <w:p w14:paraId="000005F5" w14:textId="77777777" w:rsidR="005537F9" w:rsidRDefault="000D7614">
            <w:pPr>
              <w:spacing w:after="0"/>
              <w:jc w:val="center"/>
              <w:rPr>
                <w:color w:val="000000"/>
                <w:sz w:val="20"/>
                <w:szCs w:val="20"/>
              </w:rPr>
            </w:pPr>
            <w:r>
              <w:rPr>
                <w:color w:val="000000"/>
                <w:sz w:val="20"/>
                <w:szCs w:val="20"/>
              </w:rPr>
              <w:t xml:space="preserve"> 63,768 (14.8%)</w:t>
            </w:r>
          </w:p>
        </w:tc>
        <w:tc>
          <w:tcPr>
            <w:tcW w:w="1746" w:type="dxa"/>
            <w:tcBorders>
              <w:top w:val="nil"/>
              <w:left w:val="nil"/>
              <w:bottom w:val="nil"/>
              <w:right w:val="nil"/>
            </w:tcBorders>
            <w:shd w:val="clear" w:color="auto" w:fill="auto"/>
            <w:vAlign w:val="bottom"/>
          </w:tcPr>
          <w:p w14:paraId="000005F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F7" w14:textId="77777777" w:rsidR="005537F9" w:rsidRDefault="000D7614">
            <w:pPr>
              <w:spacing w:after="0"/>
              <w:jc w:val="center"/>
              <w:rPr>
                <w:color w:val="000000"/>
                <w:sz w:val="20"/>
                <w:szCs w:val="20"/>
              </w:rPr>
            </w:pPr>
            <w:r>
              <w:rPr>
                <w:color w:val="000000"/>
                <w:sz w:val="20"/>
                <w:szCs w:val="20"/>
              </w:rPr>
              <w:t>-</w:t>
            </w:r>
          </w:p>
        </w:tc>
      </w:tr>
      <w:tr w:rsidR="005537F9" w14:paraId="0BE7F984" w14:textId="77777777">
        <w:trPr>
          <w:trHeight w:val="259"/>
        </w:trPr>
        <w:tc>
          <w:tcPr>
            <w:tcW w:w="838" w:type="dxa"/>
            <w:tcBorders>
              <w:top w:val="nil"/>
              <w:left w:val="nil"/>
              <w:bottom w:val="nil"/>
              <w:right w:val="nil"/>
            </w:tcBorders>
            <w:shd w:val="clear" w:color="auto" w:fill="auto"/>
            <w:vAlign w:val="bottom"/>
          </w:tcPr>
          <w:p w14:paraId="000005F8" w14:textId="77777777" w:rsidR="005537F9" w:rsidRDefault="000D7614">
            <w:pPr>
              <w:spacing w:after="0"/>
              <w:jc w:val="center"/>
              <w:rPr>
                <w:color w:val="000000"/>
                <w:sz w:val="20"/>
                <w:szCs w:val="20"/>
              </w:rPr>
            </w:pPr>
            <w:r>
              <w:rPr>
                <w:color w:val="000000"/>
                <w:sz w:val="20"/>
                <w:szCs w:val="20"/>
              </w:rPr>
              <w:t>2013</w:t>
            </w:r>
          </w:p>
        </w:tc>
        <w:tc>
          <w:tcPr>
            <w:tcW w:w="1746" w:type="dxa"/>
            <w:tcBorders>
              <w:top w:val="nil"/>
              <w:left w:val="nil"/>
              <w:bottom w:val="nil"/>
              <w:right w:val="nil"/>
            </w:tcBorders>
            <w:shd w:val="clear" w:color="auto" w:fill="auto"/>
            <w:vAlign w:val="bottom"/>
          </w:tcPr>
          <w:p w14:paraId="000005F9" w14:textId="77777777" w:rsidR="005537F9" w:rsidRDefault="000D7614">
            <w:pPr>
              <w:spacing w:after="0"/>
              <w:jc w:val="center"/>
              <w:rPr>
                <w:color w:val="000000"/>
                <w:sz w:val="20"/>
                <w:szCs w:val="20"/>
              </w:rPr>
            </w:pPr>
            <w:r>
              <w:rPr>
                <w:color w:val="000000"/>
                <w:sz w:val="20"/>
                <w:szCs w:val="20"/>
              </w:rPr>
              <w:t xml:space="preserve"> 48,553 (16.2%)</w:t>
            </w:r>
          </w:p>
        </w:tc>
        <w:tc>
          <w:tcPr>
            <w:tcW w:w="1746" w:type="dxa"/>
            <w:tcBorders>
              <w:top w:val="nil"/>
              <w:left w:val="nil"/>
              <w:bottom w:val="nil"/>
              <w:right w:val="nil"/>
            </w:tcBorders>
            <w:shd w:val="clear" w:color="auto" w:fill="auto"/>
            <w:vAlign w:val="bottom"/>
          </w:tcPr>
          <w:p w14:paraId="000005FA" w14:textId="77777777" w:rsidR="005537F9" w:rsidRDefault="000D7614">
            <w:pPr>
              <w:spacing w:after="0"/>
              <w:jc w:val="center"/>
              <w:rPr>
                <w:color w:val="000000"/>
                <w:sz w:val="20"/>
                <w:szCs w:val="20"/>
              </w:rPr>
            </w:pPr>
            <w:r>
              <w:rPr>
                <w:color w:val="000000"/>
                <w:sz w:val="20"/>
                <w:szCs w:val="20"/>
              </w:rPr>
              <w:t>502,892 (14.8%)</w:t>
            </w:r>
          </w:p>
        </w:tc>
        <w:tc>
          <w:tcPr>
            <w:tcW w:w="1746" w:type="dxa"/>
            <w:tcBorders>
              <w:top w:val="nil"/>
              <w:left w:val="nil"/>
              <w:bottom w:val="nil"/>
              <w:right w:val="nil"/>
            </w:tcBorders>
            <w:shd w:val="clear" w:color="auto" w:fill="auto"/>
            <w:vAlign w:val="bottom"/>
          </w:tcPr>
          <w:p w14:paraId="000005FB" w14:textId="77777777" w:rsidR="005537F9" w:rsidRDefault="000D7614">
            <w:pPr>
              <w:spacing w:after="0"/>
              <w:jc w:val="center"/>
              <w:rPr>
                <w:color w:val="000000"/>
                <w:sz w:val="20"/>
                <w:szCs w:val="20"/>
              </w:rPr>
            </w:pPr>
            <w:r>
              <w:rPr>
                <w:color w:val="000000"/>
                <w:sz w:val="20"/>
                <w:szCs w:val="20"/>
              </w:rPr>
              <w:t>336,182 (15.2%)</w:t>
            </w:r>
          </w:p>
        </w:tc>
      </w:tr>
      <w:tr w:rsidR="005537F9" w14:paraId="5D5BEA5C" w14:textId="77777777">
        <w:trPr>
          <w:trHeight w:val="259"/>
        </w:trPr>
        <w:tc>
          <w:tcPr>
            <w:tcW w:w="838" w:type="dxa"/>
            <w:tcBorders>
              <w:top w:val="nil"/>
              <w:left w:val="nil"/>
              <w:bottom w:val="nil"/>
              <w:right w:val="nil"/>
            </w:tcBorders>
            <w:shd w:val="clear" w:color="auto" w:fill="auto"/>
            <w:vAlign w:val="bottom"/>
          </w:tcPr>
          <w:p w14:paraId="000005FC" w14:textId="77777777" w:rsidR="005537F9" w:rsidRDefault="000D7614">
            <w:pPr>
              <w:spacing w:after="0"/>
              <w:jc w:val="center"/>
              <w:rPr>
                <w:color w:val="000000"/>
                <w:sz w:val="20"/>
                <w:szCs w:val="20"/>
              </w:rPr>
            </w:pPr>
            <w:r>
              <w:rPr>
                <w:color w:val="000000"/>
                <w:sz w:val="20"/>
                <w:szCs w:val="20"/>
              </w:rPr>
              <w:t>2014</w:t>
            </w:r>
          </w:p>
        </w:tc>
        <w:tc>
          <w:tcPr>
            <w:tcW w:w="1746" w:type="dxa"/>
            <w:tcBorders>
              <w:top w:val="nil"/>
              <w:left w:val="nil"/>
              <w:bottom w:val="nil"/>
              <w:right w:val="nil"/>
            </w:tcBorders>
            <w:shd w:val="clear" w:color="auto" w:fill="auto"/>
            <w:vAlign w:val="bottom"/>
          </w:tcPr>
          <w:p w14:paraId="000005FD" w14:textId="77777777" w:rsidR="005537F9" w:rsidRDefault="000D7614">
            <w:pPr>
              <w:spacing w:after="0"/>
              <w:jc w:val="center"/>
              <w:rPr>
                <w:color w:val="000000"/>
                <w:sz w:val="20"/>
                <w:szCs w:val="20"/>
              </w:rPr>
            </w:pPr>
            <w:r>
              <w:rPr>
                <w:color w:val="000000"/>
                <w:sz w:val="20"/>
                <w:szCs w:val="20"/>
              </w:rPr>
              <w:t xml:space="preserve"> 69,665 (14.3%)</w:t>
            </w:r>
          </w:p>
        </w:tc>
        <w:tc>
          <w:tcPr>
            <w:tcW w:w="1746" w:type="dxa"/>
            <w:tcBorders>
              <w:top w:val="nil"/>
              <w:left w:val="nil"/>
              <w:bottom w:val="nil"/>
              <w:right w:val="nil"/>
            </w:tcBorders>
            <w:shd w:val="clear" w:color="auto" w:fill="auto"/>
            <w:vAlign w:val="bottom"/>
          </w:tcPr>
          <w:p w14:paraId="000005F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5FF" w14:textId="77777777" w:rsidR="005537F9" w:rsidRDefault="000D7614">
            <w:pPr>
              <w:spacing w:after="0"/>
              <w:jc w:val="center"/>
              <w:rPr>
                <w:color w:val="000000"/>
                <w:sz w:val="20"/>
                <w:szCs w:val="20"/>
              </w:rPr>
            </w:pPr>
            <w:r>
              <w:rPr>
                <w:color w:val="000000"/>
                <w:sz w:val="20"/>
                <w:szCs w:val="20"/>
              </w:rPr>
              <w:t>-</w:t>
            </w:r>
          </w:p>
        </w:tc>
      </w:tr>
      <w:tr w:rsidR="005537F9" w14:paraId="2A3AA81C" w14:textId="77777777">
        <w:trPr>
          <w:trHeight w:val="259"/>
        </w:trPr>
        <w:tc>
          <w:tcPr>
            <w:tcW w:w="838" w:type="dxa"/>
            <w:tcBorders>
              <w:top w:val="nil"/>
              <w:left w:val="nil"/>
              <w:bottom w:val="nil"/>
              <w:right w:val="nil"/>
            </w:tcBorders>
            <w:shd w:val="clear" w:color="auto" w:fill="auto"/>
            <w:vAlign w:val="bottom"/>
          </w:tcPr>
          <w:p w14:paraId="00000600" w14:textId="77777777" w:rsidR="005537F9" w:rsidRDefault="000D7614">
            <w:pPr>
              <w:spacing w:after="0"/>
              <w:jc w:val="center"/>
              <w:rPr>
                <w:color w:val="000000"/>
                <w:sz w:val="20"/>
                <w:szCs w:val="20"/>
              </w:rPr>
            </w:pPr>
            <w:r>
              <w:rPr>
                <w:color w:val="000000"/>
                <w:sz w:val="20"/>
                <w:szCs w:val="20"/>
              </w:rPr>
              <w:t>2015</w:t>
            </w:r>
          </w:p>
        </w:tc>
        <w:tc>
          <w:tcPr>
            <w:tcW w:w="1746" w:type="dxa"/>
            <w:tcBorders>
              <w:top w:val="nil"/>
              <w:left w:val="nil"/>
              <w:bottom w:val="nil"/>
              <w:right w:val="nil"/>
            </w:tcBorders>
            <w:shd w:val="clear" w:color="auto" w:fill="auto"/>
            <w:vAlign w:val="bottom"/>
          </w:tcPr>
          <w:p w14:paraId="00000601" w14:textId="77777777" w:rsidR="005537F9" w:rsidRDefault="000D7614">
            <w:pPr>
              <w:spacing w:after="0"/>
              <w:jc w:val="center"/>
              <w:rPr>
                <w:color w:val="000000"/>
                <w:sz w:val="20"/>
                <w:szCs w:val="20"/>
              </w:rPr>
            </w:pPr>
            <w:r>
              <w:rPr>
                <w:color w:val="000000"/>
                <w:sz w:val="20"/>
                <w:szCs w:val="20"/>
              </w:rPr>
              <w:t xml:space="preserve"> 88,482 (15.9%)</w:t>
            </w:r>
          </w:p>
        </w:tc>
        <w:tc>
          <w:tcPr>
            <w:tcW w:w="1746" w:type="dxa"/>
            <w:tcBorders>
              <w:top w:val="nil"/>
              <w:left w:val="nil"/>
              <w:bottom w:val="nil"/>
              <w:right w:val="nil"/>
            </w:tcBorders>
            <w:shd w:val="clear" w:color="auto" w:fill="auto"/>
            <w:vAlign w:val="bottom"/>
          </w:tcPr>
          <w:p w14:paraId="00000602" w14:textId="77777777" w:rsidR="005537F9" w:rsidRDefault="000D7614">
            <w:pPr>
              <w:spacing w:after="0"/>
              <w:jc w:val="center"/>
              <w:rPr>
                <w:color w:val="000000"/>
                <w:sz w:val="20"/>
                <w:szCs w:val="20"/>
              </w:rPr>
            </w:pPr>
            <w:r>
              <w:rPr>
                <w:color w:val="000000"/>
                <w:sz w:val="20"/>
                <w:szCs w:val="20"/>
              </w:rPr>
              <w:t>248,178 (10.6%)</w:t>
            </w:r>
          </w:p>
        </w:tc>
        <w:tc>
          <w:tcPr>
            <w:tcW w:w="1746" w:type="dxa"/>
            <w:tcBorders>
              <w:top w:val="nil"/>
              <w:left w:val="nil"/>
              <w:bottom w:val="nil"/>
              <w:right w:val="nil"/>
            </w:tcBorders>
            <w:shd w:val="clear" w:color="auto" w:fill="auto"/>
            <w:vAlign w:val="bottom"/>
          </w:tcPr>
          <w:p w14:paraId="00000603" w14:textId="77777777" w:rsidR="005537F9" w:rsidRDefault="000D7614">
            <w:pPr>
              <w:spacing w:after="0"/>
              <w:jc w:val="center"/>
              <w:rPr>
                <w:color w:val="000000"/>
                <w:sz w:val="20"/>
                <w:szCs w:val="20"/>
              </w:rPr>
            </w:pPr>
            <w:r>
              <w:rPr>
                <w:color w:val="000000"/>
                <w:sz w:val="20"/>
                <w:szCs w:val="20"/>
              </w:rPr>
              <w:t>193,019 (12.1%)</w:t>
            </w:r>
          </w:p>
        </w:tc>
      </w:tr>
      <w:tr w:rsidR="005537F9" w14:paraId="27500819" w14:textId="77777777">
        <w:trPr>
          <w:trHeight w:val="259"/>
        </w:trPr>
        <w:tc>
          <w:tcPr>
            <w:tcW w:w="838" w:type="dxa"/>
            <w:tcBorders>
              <w:top w:val="nil"/>
              <w:left w:val="nil"/>
              <w:bottom w:val="nil"/>
              <w:right w:val="nil"/>
            </w:tcBorders>
            <w:shd w:val="clear" w:color="auto" w:fill="auto"/>
            <w:vAlign w:val="bottom"/>
          </w:tcPr>
          <w:p w14:paraId="00000604" w14:textId="77777777" w:rsidR="005537F9" w:rsidRDefault="000D7614">
            <w:pPr>
              <w:spacing w:after="0"/>
              <w:jc w:val="center"/>
              <w:rPr>
                <w:color w:val="000000"/>
                <w:sz w:val="20"/>
                <w:szCs w:val="20"/>
              </w:rPr>
            </w:pPr>
            <w:r>
              <w:rPr>
                <w:color w:val="000000"/>
                <w:sz w:val="20"/>
                <w:szCs w:val="20"/>
              </w:rPr>
              <w:t>2016</w:t>
            </w:r>
          </w:p>
        </w:tc>
        <w:tc>
          <w:tcPr>
            <w:tcW w:w="1746" w:type="dxa"/>
            <w:tcBorders>
              <w:top w:val="nil"/>
              <w:left w:val="nil"/>
              <w:bottom w:val="nil"/>
              <w:right w:val="nil"/>
            </w:tcBorders>
            <w:shd w:val="clear" w:color="auto" w:fill="auto"/>
            <w:vAlign w:val="bottom"/>
          </w:tcPr>
          <w:p w14:paraId="00000605" w14:textId="77777777" w:rsidR="005537F9" w:rsidRDefault="000D7614">
            <w:pPr>
              <w:spacing w:after="0"/>
              <w:jc w:val="center"/>
              <w:rPr>
                <w:color w:val="000000"/>
                <w:sz w:val="20"/>
                <w:szCs w:val="20"/>
              </w:rPr>
            </w:pPr>
            <w:r>
              <w:rPr>
                <w:color w:val="000000"/>
                <w:sz w:val="20"/>
                <w:szCs w:val="20"/>
              </w:rPr>
              <w:t xml:space="preserve"> 83,887 (17.2%)</w:t>
            </w:r>
          </w:p>
        </w:tc>
        <w:tc>
          <w:tcPr>
            <w:tcW w:w="1746" w:type="dxa"/>
            <w:tcBorders>
              <w:top w:val="nil"/>
              <w:left w:val="nil"/>
              <w:bottom w:val="nil"/>
              <w:right w:val="nil"/>
            </w:tcBorders>
            <w:shd w:val="clear" w:color="auto" w:fill="auto"/>
            <w:vAlign w:val="bottom"/>
          </w:tcPr>
          <w:p w14:paraId="0000060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607" w14:textId="77777777" w:rsidR="005537F9" w:rsidRDefault="000D7614">
            <w:pPr>
              <w:spacing w:after="0"/>
              <w:jc w:val="center"/>
              <w:rPr>
                <w:color w:val="000000"/>
                <w:sz w:val="20"/>
                <w:szCs w:val="20"/>
              </w:rPr>
            </w:pPr>
            <w:r>
              <w:rPr>
                <w:color w:val="000000"/>
                <w:sz w:val="20"/>
                <w:szCs w:val="20"/>
              </w:rPr>
              <w:t>-</w:t>
            </w:r>
          </w:p>
        </w:tc>
      </w:tr>
      <w:tr w:rsidR="005537F9" w14:paraId="44537D53" w14:textId="77777777">
        <w:trPr>
          <w:trHeight w:val="259"/>
        </w:trPr>
        <w:tc>
          <w:tcPr>
            <w:tcW w:w="838" w:type="dxa"/>
            <w:tcBorders>
              <w:top w:val="nil"/>
              <w:left w:val="nil"/>
              <w:bottom w:val="nil"/>
              <w:right w:val="nil"/>
            </w:tcBorders>
            <w:shd w:val="clear" w:color="auto" w:fill="auto"/>
            <w:vAlign w:val="bottom"/>
          </w:tcPr>
          <w:p w14:paraId="00000608" w14:textId="77777777" w:rsidR="005537F9" w:rsidRDefault="000D7614">
            <w:pPr>
              <w:spacing w:after="0"/>
              <w:jc w:val="center"/>
              <w:rPr>
                <w:color w:val="000000"/>
                <w:sz w:val="20"/>
                <w:szCs w:val="20"/>
              </w:rPr>
            </w:pPr>
            <w:r>
              <w:rPr>
                <w:color w:val="000000"/>
                <w:sz w:val="20"/>
                <w:szCs w:val="20"/>
              </w:rPr>
              <w:t>2017</w:t>
            </w:r>
          </w:p>
        </w:tc>
        <w:tc>
          <w:tcPr>
            <w:tcW w:w="1746" w:type="dxa"/>
            <w:tcBorders>
              <w:top w:val="nil"/>
              <w:left w:val="nil"/>
              <w:bottom w:val="nil"/>
              <w:right w:val="nil"/>
            </w:tcBorders>
            <w:shd w:val="clear" w:color="auto" w:fill="auto"/>
            <w:vAlign w:val="bottom"/>
          </w:tcPr>
          <w:p w14:paraId="00000609" w14:textId="77777777" w:rsidR="005537F9" w:rsidRDefault="000D7614">
            <w:pPr>
              <w:spacing w:after="0"/>
              <w:jc w:val="center"/>
              <w:rPr>
                <w:color w:val="000000"/>
                <w:sz w:val="20"/>
                <w:szCs w:val="20"/>
              </w:rPr>
            </w:pPr>
            <w:r>
              <w:rPr>
                <w:color w:val="000000"/>
                <w:sz w:val="20"/>
                <w:szCs w:val="20"/>
              </w:rPr>
              <w:t xml:space="preserve"> 39,575 (10.1%)</w:t>
            </w:r>
          </w:p>
        </w:tc>
        <w:tc>
          <w:tcPr>
            <w:tcW w:w="1746" w:type="dxa"/>
            <w:tcBorders>
              <w:top w:val="nil"/>
              <w:left w:val="nil"/>
              <w:bottom w:val="nil"/>
              <w:right w:val="nil"/>
            </w:tcBorders>
            <w:shd w:val="clear" w:color="auto" w:fill="auto"/>
            <w:vAlign w:val="bottom"/>
          </w:tcPr>
          <w:p w14:paraId="0000060A" w14:textId="77777777" w:rsidR="005537F9" w:rsidRDefault="000D7614">
            <w:pPr>
              <w:spacing w:after="0"/>
              <w:jc w:val="center"/>
              <w:rPr>
                <w:color w:val="000000"/>
                <w:sz w:val="20"/>
                <w:szCs w:val="20"/>
              </w:rPr>
            </w:pPr>
            <w:r>
              <w:rPr>
                <w:color w:val="000000"/>
                <w:sz w:val="20"/>
                <w:szCs w:val="20"/>
              </w:rPr>
              <w:t>103,258 (12.7%)</w:t>
            </w:r>
          </w:p>
        </w:tc>
        <w:tc>
          <w:tcPr>
            <w:tcW w:w="1746" w:type="dxa"/>
            <w:tcBorders>
              <w:top w:val="nil"/>
              <w:left w:val="nil"/>
              <w:bottom w:val="nil"/>
              <w:right w:val="nil"/>
            </w:tcBorders>
            <w:shd w:val="clear" w:color="auto" w:fill="auto"/>
            <w:vAlign w:val="bottom"/>
          </w:tcPr>
          <w:p w14:paraId="0000060B" w14:textId="77777777" w:rsidR="005537F9" w:rsidRDefault="000D7614">
            <w:pPr>
              <w:spacing w:after="0"/>
              <w:jc w:val="center"/>
              <w:rPr>
                <w:color w:val="000000"/>
                <w:sz w:val="20"/>
                <w:szCs w:val="20"/>
              </w:rPr>
            </w:pPr>
            <w:r>
              <w:rPr>
                <w:color w:val="000000"/>
                <w:sz w:val="20"/>
                <w:szCs w:val="20"/>
              </w:rPr>
              <w:t xml:space="preserve"> 54,264 (11.7%)</w:t>
            </w:r>
          </w:p>
        </w:tc>
      </w:tr>
      <w:tr w:rsidR="005537F9" w14:paraId="51FBB59D" w14:textId="77777777">
        <w:trPr>
          <w:trHeight w:val="259"/>
        </w:trPr>
        <w:tc>
          <w:tcPr>
            <w:tcW w:w="838" w:type="dxa"/>
            <w:tcBorders>
              <w:top w:val="nil"/>
              <w:left w:val="nil"/>
              <w:bottom w:val="nil"/>
              <w:right w:val="nil"/>
            </w:tcBorders>
            <w:shd w:val="clear" w:color="auto" w:fill="auto"/>
            <w:vAlign w:val="bottom"/>
          </w:tcPr>
          <w:p w14:paraId="0000060C" w14:textId="77777777" w:rsidR="005537F9" w:rsidRDefault="000D7614">
            <w:pPr>
              <w:spacing w:after="0"/>
              <w:jc w:val="center"/>
              <w:rPr>
                <w:color w:val="000000"/>
                <w:sz w:val="20"/>
                <w:szCs w:val="20"/>
              </w:rPr>
            </w:pPr>
            <w:r>
              <w:rPr>
                <w:color w:val="000000"/>
                <w:sz w:val="20"/>
                <w:szCs w:val="20"/>
              </w:rPr>
              <w:t>2018</w:t>
            </w:r>
          </w:p>
        </w:tc>
        <w:tc>
          <w:tcPr>
            <w:tcW w:w="1746" w:type="dxa"/>
            <w:tcBorders>
              <w:top w:val="nil"/>
              <w:left w:val="nil"/>
              <w:bottom w:val="nil"/>
              <w:right w:val="nil"/>
            </w:tcBorders>
            <w:shd w:val="clear" w:color="auto" w:fill="auto"/>
            <w:vAlign w:val="bottom"/>
          </w:tcPr>
          <w:p w14:paraId="0000060D" w14:textId="77777777" w:rsidR="005537F9" w:rsidRDefault="000D7614">
            <w:pPr>
              <w:spacing w:after="0"/>
              <w:jc w:val="center"/>
              <w:rPr>
                <w:color w:val="000000"/>
                <w:sz w:val="20"/>
                <w:szCs w:val="20"/>
              </w:rPr>
            </w:pPr>
            <w:r>
              <w:rPr>
                <w:color w:val="000000"/>
                <w:sz w:val="20"/>
                <w:szCs w:val="20"/>
              </w:rPr>
              <w:t xml:space="preserve"> 23,857 (12.1%)</w:t>
            </w:r>
          </w:p>
        </w:tc>
        <w:tc>
          <w:tcPr>
            <w:tcW w:w="1746" w:type="dxa"/>
            <w:tcBorders>
              <w:top w:val="nil"/>
              <w:left w:val="nil"/>
              <w:bottom w:val="nil"/>
              <w:right w:val="nil"/>
            </w:tcBorders>
            <w:shd w:val="clear" w:color="auto" w:fill="auto"/>
            <w:vAlign w:val="bottom"/>
          </w:tcPr>
          <w:p w14:paraId="0000060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60F" w14:textId="77777777" w:rsidR="005537F9" w:rsidRDefault="000D7614">
            <w:pPr>
              <w:spacing w:after="0"/>
              <w:jc w:val="center"/>
              <w:rPr>
                <w:color w:val="000000"/>
                <w:sz w:val="20"/>
                <w:szCs w:val="20"/>
              </w:rPr>
            </w:pPr>
            <w:r>
              <w:rPr>
                <w:color w:val="000000"/>
                <w:sz w:val="20"/>
                <w:szCs w:val="20"/>
              </w:rPr>
              <w:t>-</w:t>
            </w:r>
          </w:p>
        </w:tc>
      </w:tr>
      <w:tr w:rsidR="005537F9" w14:paraId="4073276B" w14:textId="77777777">
        <w:trPr>
          <w:trHeight w:val="259"/>
        </w:trPr>
        <w:tc>
          <w:tcPr>
            <w:tcW w:w="838" w:type="dxa"/>
            <w:tcBorders>
              <w:top w:val="nil"/>
              <w:left w:val="nil"/>
              <w:bottom w:val="nil"/>
              <w:right w:val="nil"/>
            </w:tcBorders>
            <w:shd w:val="clear" w:color="auto" w:fill="auto"/>
            <w:vAlign w:val="bottom"/>
          </w:tcPr>
          <w:p w14:paraId="00000610" w14:textId="77777777" w:rsidR="005537F9" w:rsidRDefault="000D7614">
            <w:pPr>
              <w:spacing w:after="0"/>
              <w:jc w:val="center"/>
              <w:rPr>
                <w:color w:val="000000"/>
                <w:sz w:val="20"/>
                <w:szCs w:val="20"/>
              </w:rPr>
            </w:pPr>
            <w:r>
              <w:rPr>
                <w:color w:val="000000"/>
                <w:sz w:val="20"/>
                <w:szCs w:val="20"/>
              </w:rPr>
              <w:t>2019</w:t>
            </w:r>
          </w:p>
        </w:tc>
        <w:tc>
          <w:tcPr>
            <w:tcW w:w="1746" w:type="dxa"/>
            <w:tcBorders>
              <w:top w:val="nil"/>
              <w:left w:val="nil"/>
              <w:bottom w:val="nil"/>
              <w:right w:val="nil"/>
            </w:tcBorders>
            <w:shd w:val="clear" w:color="auto" w:fill="auto"/>
            <w:vAlign w:val="bottom"/>
          </w:tcPr>
          <w:p w14:paraId="00000611" w14:textId="77777777" w:rsidR="005537F9" w:rsidRDefault="000D7614">
            <w:pPr>
              <w:spacing w:after="0"/>
              <w:jc w:val="center"/>
              <w:rPr>
                <w:color w:val="000000"/>
                <w:sz w:val="20"/>
                <w:szCs w:val="20"/>
              </w:rPr>
            </w:pPr>
            <w:r>
              <w:rPr>
                <w:color w:val="000000"/>
                <w:sz w:val="20"/>
                <w:szCs w:val="20"/>
              </w:rPr>
              <w:t xml:space="preserve"> 14,933 (18.5%)</w:t>
            </w:r>
          </w:p>
        </w:tc>
        <w:tc>
          <w:tcPr>
            <w:tcW w:w="1746" w:type="dxa"/>
            <w:tcBorders>
              <w:top w:val="nil"/>
              <w:left w:val="nil"/>
              <w:bottom w:val="nil"/>
              <w:right w:val="nil"/>
            </w:tcBorders>
            <w:shd w:val="clear" w:color="auto" w:fill="auto"/>
            <w:vAlign w:val="bottom"/>
          </w:tcPr>
          <w:p w14:paraId="00000612" w14:textId="77777777" w:rsidR="005537F9" w:rsidRDefault="000D7614">
            <w:pPr>
              <w:spacing w:after="0"/>
              <w:jc w:val="center"/>
              <w:rPr>
                <w:color w:val="000000"/>
                <w:sz w:val="20"/>
                <w:szCs w:val="20"/>
              </w:rPr>
            </w:pPr>
            <w:r>
              <w:rPr>
                <w:color w:val="000000"/>
                <w:sz w:val="20"/>
                <w:szCs w:val="20"/>
              </w:rPr>
              <w:t>179,860 (21.6%)</w:t>
            </w:r>
          </w:p>
        </w:tc>
        <w:tc>
          <w:tcPr>
            <w:tcW w:w="1746" w:type="dxa"/>
            <w:tcBorders>
              <w:top w:val="nil"/>
              <w:left w:val="nil"/>
              <w:bottom w:val="nil"/>
              <w:right w:val="nil"/>
            </w:tcBorders>
            <w:shd w:val="clear" w:color="auto" w:fill="auto"/>
            <w:vAlign w:val="bottom"/>
          </w:tcPr>
          <w:p w14:paraId="00000613" w14:textId="77777777" w:rsidR="005537F9" w:rsidRDefault="000D7614">
            <w:pPr>
              <w:spacing w:after="0"/>
              <w:jc w:val="center"/>
              <w:rPr>
                <w:color w:val="000000"/>
                <w:sz w:val="20"/>
                <w:szCs w:val="20"/>
              </w:rPr>
            </w:pPr>
            <w:r>
              <w:rPr>
                <w:color w:val="000000"/>
                <w:sz w:val="20"/>
                <w:szCs w:val="20"/>
              </w:rPr>
              <w:t>124,806 (24.7%)</w:t>
            </w:r>
          </w:p>
        </w:tc>
      </w:tr>
      <w:tr w:rsidR="005537F9" w14:paraId="1CBC167B" w14:textId="77777777">
        <w:trPr>
          <w:trHeight w:val="259"/>
        </w:trPr>
        <w:tc>
          <w:tcPr>
            <w:tcW w:w="838" w:type="dxa"/>
            <w:tcBorders>
              <w:top w:val="nil"/>
              <w:left w:val="nil"/>
              <w:bottom w:val="nil"/>
              <w:right w:val="nil"/>
            </w:tcBorders>
            <w:shd w:val="clear" w:color="auto" w:fill="auto"/>
            <w:vAlign w:val="bottom"/>
          </w:tcPr>
          <w:p w14:paraId="00000614" w14:textId="77777777" w:rsidR="005537F9" w:rsidRDefault="000D7614">
            <w:pPr>
              <w:spacing w:after="0"/>
              <w:jc w:val="center"/>
              <w:rPr>
                <w:color w:val="000000"/>
                <w:sz w:val="20"/>
                <w:szCs w:val="20"/>
              </w:rPr>
            </w:pPr>
            <w:r>
              <w:rPr>
                <w:color w:val="000000"/>
                <w:sz w:val="20"/>
                <w:szCs w:val="20"/>
              </w:rPr>
              <w:t>2020</w:t>
            </w:r>
          </w:p>
        </w:tc>
        <w:tc>
          <w:tcPr>
            <w:tcW w:w="1746" w:type="dxa"/>
            <w:tcBorders>
              <w:top w:val="nil"/>
              <w:left w:val="nil"/>
              <w:bottom w:val="nil"/>
              <w:right w:val="nil"/>
            </w:tcBorders>
            <w:shd w:val="clear" w:color="auto" w:fill="auto"/>
            <w:vAlign w:val="bottom"/>
          </w:tcPr>
          <w:p w14:paraId="00000615" w14:textId="77777777" w:rsidR="005537F9" w:rsidRDefault="000D7614">
            <w:pPr>
              <w:spacing w:after="0"/>
              <w:jc w:val="center"/>
              <w:rPr>
                <w:color w:val="000000"/>
                <w:sz w:val="20"/>
                <w:szCs w:val="20"/>
              </w:rPr>
            </w:pPr>
            <w:r>
              <w:rPr>
                <w:color w:val="000000"/>
                <w:sz w:val="20"/>
                <w:szCs w:val="20"/>
              </w:rPr>
              <w:t xml:space="preserve"> 19,459 (21.8%)</w:t>
            </w:r>
          </w:p>
        </w:tc>
        <w:tc>
          <w:tcPr>
            <w:tcW w:w="1746" w:type="dxa"/>
            <w:tcBorders>
              <w:top w:val="nil"/>
              <w:left w:val="nil"/>
              <w:bottom w:val="nil"/>
              <w:right w:val="nil"/>
            </w:tcBorders>
            <w:shd w:val="clear" w:color="auto" w:fill="auto"/>
            <w:vAlign w:val="bottom"/>
          </w:tcPr>
          <w:p w14:paraId="00000616"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bottom w:val="nil"/>
              <w:right w:val="nil"/>
            </w:tcBorders>
            <w:shd w:val="clear" w:color="auto" w:fill="auto"/>
            <w:vAlign w:val="bottom"/>
          </w:tcPr>
          <w:p w14:paraId="00000617" w14:textId="77777777" w:rsidR="005537F9" w:rsidRDefault="000D7614">
            <w:pPr>
              <w:spacing w:after="0"/>
              <w:jc w:val="center"/>
              <w:rPr>
                <w:color w:val="000000"/>
                <w:sz w:val="20"/>
                <w:szCs w:val="20"/>
              </w:rPr>
            </w:pPr>
            <w:r>
              <w:rPr>
                <w:color w:val="000000"/>
                <w:sz w:val="20"/>
                <w:szCs w:val="20"/>
              </w:rPr>
              <w:t>-</w:t>
            </w:r>
          </w:p>
        </w:tc>
      </w:tr>
      <w:tr w:rsidR="005537F9" w14:paraId="76B721A8" w14:textId="77777777">
        <w:trPr>
          <w:trHeight w:val="259"/>
        </w:trPr>
        <w:tc>
          <w:tcPr>
            <w:tcW w:w="838" w:type="dxa"/>
            <w:tcBorders>
              <w:top w:val="nil"/>
              <w:left w:val="nil"/>
              <w:bottom w:val="nil"/>
              <w:right w:val="nil"/>
            </w:tcBorders>
            <w:shd w:val="clear" w:color="auto" w:fill="auto"/>
            <w:vAlign w:val="bottom"/>
          </w:tcPr>
          <w:p w14:paraId="00000618" w14:textId="77777777" w:rsidR="005537F9" w:rsidRDefault="000D7614">
            <w:pPr>
              <w:spacing w:after="0"/>
              <w:jc w:val="center"/>
              <w:rPr>
                <w:color w:val="000000"/>
                <w:sz w:val="20"/>
                <w:szCs w:val="20"/>
              </w:rPr>
            </w:pPr>
            <w:r>
              <w:rPr>
                <w:color w:val="000000"/>
                <w:sz w:val="20"/>
                <w:szCs w:val="20"/>
              </w:rPr>
              <w:t>2021</w:t>
            </w:r>
          </w:p>
        </w:tc>
        <w:tc>
          <w:tcPr>
            <w:tcW w:w="1746" w:type="dxa"/>
            <w:tcBorders>
              <w:top w:val="nil"/>
              <w:left w:val="nil"/>
              <w:bottom w:val="nil"/>
              <w:right w:val="nil"/>
            </w:tcBorders>
            <w:shd w:val="clear" w:color="auto" w:fill="auto"/>
            <w:vAlign w:val="bottom"/>
          </w:tcPr>
          <w:p w14:paraId="00000619" w14:textId="77777777" w:rsidR="005537F9" w:rsidRDefault="000D7614">
            <w:pPr>
              <w:spacing w:after="0"/>
              <w:jc w:val="center"/>
              <w:rPr>
                <w:color w:val="000000"/>
                <w:sz w:val="20"/>
                <w:szCs w:val="20"/>
              </w:rPr>
            </w:pPr>
            <w:r>
              <w:rPr>
                <w:color w:val="000000"/>
                <w:sz w:val="20"/>
                <w:szCs w:val="20"/>
              </w:rPr>
              <w:t xml:space="preserve"> 30,830 (16.2%)</w:t>
            </w:r>
          </w:p>
        </w:tc>
        <w:tc>
          <w:tcPr>
            <w:tcW w:w="1746" w:type="dxa"/>
            <w:tcBorders>
              <w:top w:val="nil"/>
              <w:left w:val="nil"/>
              <w:bottom w:val="nil"/>
              <w:right w:val="nil"/>
            </w:tcBorders>
            <w:shd w:val="clear" w:color="auto" w:fill="auto"/>
            <w:vAlign w:val="bottom"/>
          </w:tcPr>
          <w:p w14:paraId="0000061A" w14:textId="77777777" w:rsidR="005537F9" w:rsidRDefault="000D7614">
            <w:pPr>
              <w:spacing w:after="0"/>
              <w:jc w:val="center"/>
              <w:rPr>
                <w:color w:val="000000"/>
                <w:sz w:val="20"/>
                <w:szCs w:val="20"/>
              </w:rPr>
            </w:pPr>
            <w:r>
              <w:rPr>
                <w:color w:val="000000"/>
                <w:sz w:val="20"/>
                <w:szCs w:val="20"/>
              </w:rPr>
              <w:t>172,568 (8.9%)</w:t>
            </w:r>
          </w:p>
        </w:tc>
        <w:tc>
          <w:tcPr>
            <w:tcW w:w="1746" w:type="dxa"/>
            <w:tcBorders>
              <w:top w:val="nil"/>
              <w:left w:val="nil"/>
              <w:bottom w:val="nil"/>
              <w:right w:val="nil"/>
            </w:tcBorders>
            <w:shd w:val="clear" w:color="auto" w:fill="auto"/>
            <w:vAlign w:val="bottom"/>
          </w:tcPr>
          <w:p w14:paraId="0000061B" w14:textId="77777777" w:rsidR="005537F9" w:rsidRDefault="000D7614">
            <w:pPr>
              <w:spacing w:after="0"/>
              <w:jc w:val="center"/>
              <w:rPr>
                <w:color w:val="000000"/>
                <w:sz w:val="20"/>
                <w:szCs w:val="20"/>
              </w:rPr>
            </w:pPr>
            <w:r>
              <w:rPr>
                <w:color w:val="000000"/>
                <w:sz w:val="20"/>
                <w:szCs w:val="20"/>
              </w:rPr>
              <w:t xml:space="preserve"> 89,939 (8.7%)</w:t>
            </w:r>
          </w:p>
        </w:tc>
      </w:tr>
      <w:tr w:rsidR="005537F9" w14:paraId="6A9313FA" w14:textId="77777777">
        <w:trPr>
          <w:trHeight w:val="259"/>
        </w:trPr>
        <w:tc>
          <w:tcPr>
            <w:tcW w:w="838" w:type="dxa"/>
            <w:tcBorders>
              <w:top w:val="nil"/>
              <w:left w:val="nil"/>
              <w:right w:val="nil"/>
            </w:tcBorders>
            <w:shd w:val="clear" w:color="auto" w:fill="auto"/>
            <w:vAlign w:val="bottom"/>
          </w:tcPr>
          <w:p w14:paraId="0000061C" w14:textId="77777777" w:rsidR="005537F9" w:rsidRDefault="000D7614">
            <w:pPr>
              <w:spacing w:after="0"/>
              <w:jc w:val="center"/>
              <w:rPr>
                <w:color w:val="000000"/>
                <w:sz w:val="20"/>
                <w:szCs w:val="20"/>
              </w:rPr>
            </w:pPr>
            <w:r>
              <w:rPr>
                <w:color w:val="000000"/>
                <w:sz w:val="20"/>
                <w:szCs w:val="20"/>
              </w:rPr>
              <w:t>2022</w:t>
            </w:r>
          </w:p>
        </w:tc>
        <w:tc>
          <w:tcPr>
            <w:tcW w:w="1746" w:type="dxa"/>
            <w:tcBorders>
              <w:top w:val="nil"/>
              <w:left w:val="nil"/>
              <w:right w:val="nil"/>
            </w:tcBorders>
            <w:shd w:val="clear" w:color="auto" w:fill="auto"/>
            <w:vAlign w:val="bottom"/>
          </w:tcPr>
          <w:p w14:paraId="0000061D" w14:textId="77777777" w:rsidR="005537F9" w:rsidRDefault="000D7614">
            <w:pPr>
              <w:spacing w:after="0"/>
              <w:jc w:val="center"/>
              <w:rPr>
                <w:color w:val="000000"/>
                <w:sz w:val="20"/>
                <w:szCs w:val="20"/>
              </w:rPr>
            </w:pPr>
            <w:r>
              <w:rPr>
                <w:color w:val="000000"/>
                <w:sz w:val="20"/>
                <w:szCs w:val="20"/>
              </w:rPr>
              <w:t xml:space="preserve"> 23,393 (15.9%)</w:t>
            </w:r>
          </w:p>
        </w:tc>
        <w:tc>
          <w:tcPr>
            <w:tcW w:w="1746" w:type="dxa"/>
            <w:tcBorders>
              <w:top w:val="nil"/>
              <w:left w:val="nil"/>
              <w:right w:val="nil"/>
            </w:tcBorders>
            <w:shd w:val="clear" w:color="auto" w:fill="auto"/>
            <w:vAlign w:val="bottom"/>
          </w:tcPr>
          <w:p w14:paraId="0000061E" w14:textId="77777777" w:rsidR="005537F9" w:rsidRDefault="000D7614">
            <w:pPr>
              <w:spacing w:after="0"/>
              <w:jc w:val="center"/>
              <w:rPr>
                <w:color w:val="000000"/>
                <w:sz w:val="20"/>
                <w:szCs w:val="20"/>
              </w:rPr>
            </w:pPr>
            <w:r>
              <w:rPr>
                <w:color w:val="000000"/>
                <w:sz w:val="20"/>
                <w:szCs w:val="20"/>
              </w:rPr>
              <w:t>-</w:t>
            </w:r>
          </w:p>
        </w:tc>
        <w:tc>
          <w:tcPr>
            <w:tcW w:w="1746" w:type="dxa"/>
            <w:tcBorders>
              <w:top w:val="nil"/>
              <w:left w:val="nil"/>
              <w:right w:val="nil"/>
            </w:tcBorders>
            <w:shd w:val="clear" w:color="auto" w:fill="auto"/>
            <w:vAlign w:val="bottom"/>
          </w:tcPr>
          <w:p w14:paraId="0000061F" w14:textId="77777777" w:rsidR="005537F9" w:rsidRDefault="000D7614">
            <w:pPr>
              <w:spacing w:after="0"/>
              <w:jc w:val="center"/>
              <w:rPr>
                <w:color w:val="000000"/>
                <w:sz w:val="20"/>
                <w:szCs w:val="20"/>
              </w:rPr>
            </w:pPr>
            <w:r>
              <w:rPr>
                <w:color w:val="000000"/>
                <w:sz w:val="20"/>
                <w:szCs w:val="20"/>
              </w:rPr>
              <w:t>-</w:t>
            </w:r>
          </w:p>
        </w:tc>
      </w:tr>
      <w:tr w:rsidR="005537F9" w14:paraId="27725808" w14:textId="77777777">
        <w:trPr>
          <w:trHeight w:val="259"/>
        </w:trPr>
        <w:tc>
          <w:tcPr>
            <w:tcW w:w="838" w:type="dxa"/>
            <w:tcBorders>
              <w:top w:val="nil"/>
              <w:left w:val="nil"/>
              <w:right w:val="nil"/>
            </w:tcBorders>
            <w:shd w:val="clear" w:color="auto" w:fill="auto"/>
            <w:vAlign w:val="bottom"/>
          </w:tcPr>
          <w:p w14:paraId="00000620" w14:textId="77777777" w:rsidR="005537F9" w:rsidRDefault="000D7614">
            <w:pPr>
              <w:spacing w:after="0"/>
              <w:jc w:val="center"/>
              <w:rPr>
                <w:color w:val="000000"/>
                <w:sz w:val="20"/>
                <w:szCs w:val="20"/>
              </w:rPr>
            </w:pPr>
            <w:r>
              <w:rPr>
                <w:color w:val="000000"/>
                <w:sz w:val="20"/>
                <w:szCs w:val="20"/>
              </w:rPr>
              <w:t>2023</w:t>
            </w:r>
          </w:p>
        </w:tc>
        <w:tc>
          <w:tcPr>
            <w:tcW w:w="1746" w:type="dxa"/>
            <w:tcBorders>
              <w:top w:val="nil"/>
              <w:left w:val="nil"/>
              <w:right w:val="nil"/>
            </w:tcBorders>
            <w:shd w:val="clear" w:color="auto" w:fill="auto"/>
            <w:vAlign w:val="bottom"/>
          </w:tcPr>
          <w:p w14:paraId="00000621" w14:textId="77777777" w:rsidR="005537F9" w:rsidRDefault="000D7614">
            <w:pPr>
              <w:spacing w:after="0"/>
              <w:jc w:val="center"/>
              <w:rPr>
                <w:color w:val="000000"/>
                <w:sz w:val="20"/>
                <w:szCs w:val="20"/>
              </w:rPr>
            </w:pPr>
            <w:r>
              <w:rPr>
                <w:color w:val="000000"/>
                <w:sz w:val="20"/>
                <w:szCs w:val="20"/>
              </w:rPr>
              <w:t xml:space="preserve"> 30,802 (20.9%)</w:t>
            </w:r>
          </w:p>
        </w:tc>
        <w:tc>
          <w:tcPr>
            <w:tcW w:w="1746" w:type="dxa"/>
            <w:tcBorders>
              <w:top w:val="nil"/>
              <w:left w:val="nil"/>
              <w:right w:val="nil"/>
            </w:tcBorders>
            <w:shd w:val="clear" w:color="auto" w:fill="auto"/>
            <w:vAlign w:val="bottom"/>
          </w:tcPr>
          <w:p w14:paraId="00000622" w14:textId="77777777" w:rsidR="005537F9" w:rsidRDefault="000D7614">
            <w:pPr>
              <w:spacing w:after="0"/>
              <w:jc w:val="center"/>
              <w:rPr>
                <w:color w:val="000000"/>
                <w:sz w:val="20"/>
                <w:szCs w:val="20"/>
              </w:rPr>
            </w:pPr>
            <w:r>
              <w:rPr>
                <w:color w:val="000000"/>
                <w:sz w:val="20"/>
                <w:szCs w:val="20"/>
              </w:rPr>
              <w:t>222,473 (12.6%)</w:t>
            </w:r>
          </w:p>
        </w:tc>
        <w:tc>
          <w:tcPr>
            <w:tcW w:w="1746" w:type="dxa"/>
            <w:tcBorders>
              <w:top w:val="nil"/>
              <w:left w:val="nil"/>
              <w:right w:val="nil"/>
            </w:tcBorders>
            <w:shd w:val="clear" w:color="auto" w:fill="auto"/>
            <w:vAlign w:val="bottom"/>
          </w:tcPr>
          <w:p w14:paraId="00000623" w14:textId="77777777" w:rsidR="005537F9" w:rsidRDefault="000D7614">
            <w:pPr>
              <w:spacing w:after="0"/>
              <w:jc w:val="center"/>
              <w:rPr>
                <w:color w:val="000000"/>
                <w:sz w:val="20"/>
                <w:szCs w:val="20"/>
              </w:rPr>
            </w:pPr>
            <w:r>
              <w:rPr>
                <w:color w:val="000000"/>
                <w:sz w:val="20"/>
                <w:szCs w:val="20"/>
              </w:rPr>
              <w:t>125,571 (9.9%)</w:t>
            </w:r>
          </w:p>
        </w:tc>
      </w:tr>
      <w:tr w:rsidR="005537F9" w14:paraId="68A7E832" w14:textId="77777777">
        <w:trPr>
          <w:trHeight w:val="259"/>
        </w:trPr>
        <w:tc>
          <w:tcPr>
            <w:tcW w:w="838" w:type="dxa"/>
            <w:tcBorders>
              <w:top w:val="nil"/>
              <w:left w:val="nil"/>
              <w:bottom w:val="single" w:sz="4" w:space="0" w:color="000000"/>
              <w:right w:val="nil"/>
            </w:tcBorders>
            <w:shd w:val="clear" w:color="auto" w:fill="auto"/>
            <w:vAlign w:val="bottom"/>
          </w:tcPr>
          <w:p w14:paraId="00000624" w14:textId="77777777" w:rsidR="005537F9" w:rsidRDefault="000D7614">
            <w:pPr>
              <w:spacing w:after="0"/>
              <w:jc w:val="center"/>
              <w:rPr>
                <w:color w:val="000000"/>
                <w:sz w:val="20"/>
                <w:szCs w:val="20"/>
              </w:rPr>
            </w:pPr>
            <w:r>
              <w:rPr>
                <w:color w:val="000000"/>
                <w:sz w:val="20"/>
                <w:szCs w:val="20"/>
              </w:rPr>
              <w:t>2025</w:t>
            </w:r>
          </w:p>
        </w:tc>
        <w:tc>
          <w:tcPr>
            <w:tcW w:w="1746" w:type="dxa"/>
            <w:tcBorders>
              <w:top w:val="nil"/>
              <w:left w:val="nil"/>
              <w:bottom w:val="single" w:sz="4" w:space="0" w:color="000000"/>
              <w:right w:val="nil"/>
            </w:tcBorders>
            <w:shd w:val="clear" w:color="auto" w:fill="auto"/>
            <w:vAlign w:val="bottom"/>
          </w:tcPr>
          <w:p w14:paraId="00000625" w14:textId="77777777" w:rsidR="005537F9" w:rsidRDefault="000D7614">
            <w:pPr>
              <w:spacing w:after="0"/>
              <w:jc w:val="center"/>
              <w:rPr>
                <w:color w:val="000000"/>
                <w:sz w:val="20"/>
                <w:szCs w:val="20"/>
              </w:rPr>
            </w:pPr>
            <w:r>
              <w:rPr>
                <w:color w:val="000000"/>
                <w:sz w:val="20"/>
                <w:szCs w:val="20"/>
              </w:rPr>
              <w:t xml:space="preserve"> 29,233 (18.5%)</w:t>
            </w:r>
          </w:p>
        </w:tc>
        <w:tc>
          <w:tcPr>
            <w:tcW w:w="1746" w:type="dxa"/>
            <w:tcBorders>
              <w:top w:val="nil"/>
              <w:left w:val="nil"/>
              <w:bottom w:val="single" w:sz="4" w:space="0" w:color="000000"/>
              <w:right w:val="nil"/>
            </w:tcBorders>
            <w:shd w:val="clear" w:color="auto" w:fill="auto"/>
            <w:vAlign w:val="bottom"/>
          </w:tcPr>
          <w:p w14:paraId="00000626" w14:textId="77777777" w:rsidR="005537F9" w:rsidRDefault="000D7614">
            <w:pPr>
              <w:spacing w:after="0"/>
              <w:jc w:val="center"/>
              <w:rPr>
                <w:color w:val="000000"/>
                <w:sz w:val="20"/>
                <w:szCs w:val="20"/>
              </w:rPr>
            </w:pPr>
            <w:r>
              <w:rPr>
                <w:color w:val="000000"/>
                <w:sz w:val="20"/>
                <w:szCs w:val="20"/>
              </w:rPr>
              <w:t>309,761 (23.4%)</w:t>
            </w:r>
          </w:p>
        </w:tc>
        <w:tc>
          <w:tcPr>
            <w:tcW w:w="1746" w:type="dxa"/>
            <w:tcBorders>
              <w:top w:val="nil"/>
              <w:left w:val="nil"/>
              <w:bottom w:val="single" w:sz="4" w:space="0" w:color="000000"/>
              <w:right w:val="nil"/>
            </w:tcBorders>
            <w:shd w:val="clear" w:color="auto" w:fill="auto"/>
            <w:vAlign w:val="bottom"/>
          </w:tcPr>
          <w:p w14:paraId="00000627" w14:textId="77777777" w:rsidR="005537F9" w:rsidRDefault="000D7614">
            <w:pPr>
              <w:spacing w:after="0"/>
              <w:jc w:val="center"/>
              <w:rPr>
                <w:color w:val="000000"/>
                <w:sz w:val="20"/>
                <w:szCs w:val="20"/>
              </w:rPr>
            </w:pPr>
            <w:r>
              <w:rPr>
                <w:color w:val="000000"/>
                <w:sz w:val="20"/>
                <w:szCs w:val="20"/>
              </w:rPr>
              <w:t>187,845 (23.3%)</w:t>
            </w:r>
          </w:p>
        </w:tc>
      </w:tr>
    </w:tbl>
    <w:p w14:paraId="00000628" w14:textId="77777777" w:rsidR="005537F9" w:rsidRDefault="000D7614">
      <w:pPr>
        <w:spacing w:line="259" w:lineRule="auto"/>
      </w:pPr>
      <w:r>
        <w:br w:type="page"/>
      </w:r>
    </w:p>
    <w:p w14:paraId="00000629" w14:textId="77777777" w:rsidR="005537F9" w:rsidRDefault="000D7614">
      <w:pPr>
        <w:pStyle w:val="Heading5"/>
      </w:pPr>
      <w:r>
        <w:lastRenderedPageBreak/>
        <w:t xml:space="preserve">Table 2.6. Key parameter estimates with standard deviations (SD) estimated from the author’s recommended model. </w:t>
      </w:r>
    </w:p>
    <w:tbl>
      <w:tblPr>
        <w:tblStyle w:val="ad"/>
        <w:tblW w:w="7934" w:type="dxa"/>
        <w:tblLayout w:type="fixed"/>
        <w:tblLook w:val="0400" w:firstRow="0" w:lastRow="0" w:firstColumn="0" w:lastColumn="0" w:noHBand="0" w:noVBand="1"/>
      </w:tblPr>
      <w:tblGrid>
        <w:gridCol w:w="5422"/>
        <w:gridCol w:w="1256"/>
        <w:gridCol w:w="1256"/>
      </w:tblGrid>
      <w:tr w:rsidR="005537F9" w14:paraId="0C83B656" w14:textId="77777777">
        <w:trPr>
          <w:trHeight w:val="364"/>
        </w:trPr>
        <w:tc>
          <w:tcPr>
            <w:tcW w:w="5422" w:type="dxa"/>
            <w:tcBorders>
              <w:top w:val="nil"/>
              <w:left w:val="nil"/>
              <w:bottom w:val="single" w:sz="4" w:space="0" w:color="000000"/>
              <w:right w:val="nil"/>
            </w:tcBorders>
            <w:shd w:val="clear" w:color="auto" w:fill="auto"/>
            <w:vAlign w:val="center"/>
          </w:tcPr>
          <w:p w14:paraId="0000062A" w14:textId="77777777" w:rsidR="005537F9" w:rsidRDefault="000D7614">
            <w:pPr>
              <w:spacing w:after="0"/>
              <w:rPr>
                <w:color w:val="000000"/>
              </w:rPr>
            </w:pPr>
            <w:r>
              <w:rPr>
                <w:color w:val="000000"/>
              </w:rPr>
              <w:t>Name</w:t>
            </w:r>
          </w:p>
        </w:tc>
        <w:tc>
          <w:tcPr>
            <w:tcW w:w="1256" w:type="dxa"/>
            <w:tcBorders>
              <w:top w:val="nil"/>
              <w:left w:val="nil"/>
              <w:bottom w:val="single" w:sz="4" w:space="0" w:color="000000"/>
              <w:right w:val="nil"/>
            </w:tcBorders>
            <w:shd w:val="clear" w:color="auto" w:fill="auto"/>
            <w:vAlign w:val="center"/>
          </w:tcPr>
          <w:p w14:paraId="0000062B" w14:textId="77777777" w:rsidR="005537F9" w:rsidRDefault="000D7614">
            <w:pPr>
              <w:spacing w:after="0"/>
              <w:jc w:val="center"/>
              <w:rPr>
                <w:color w:val="000000"/>
              </w:rPr>
            </w:pPr>
            <w:r>
              <w:rPr>
                <w:color w:val="000000"/>
              </w:rPr>
              <w:t>Value</w:t>
            </w:r>
          </w:p>
        </w:tc>
        <w:tc>
          <w:tcPr>
            <w:tcW w:w="1256" w:type="dxa"/>
            <w:tcBorders>
              <w:top w:val="nil"/>
              <w:left w:val="nil"/>
              <w:bottom w:val="single" w:sz="4" w:space="0" w:color="000000"/>
              <w:right w:val="nil"/>
            </w:tcBorders>
            <w:shd w:val="clear" w:color="auto" w:fill="auto"/>
            <w:vAlign w:val="center"/>
          </w:tcPr>
          <w:p w14:paraId="0000062C" w14:textId="77777777" w:rsidR="005537F9" w:rsidRDefault="000D7614">
            <w:pPr>
              <w:spacing w:after="0"/>
              <w:jc w:val="center"/>
              <w:rPr>
                <w:color w:val="000000"/>
              </w:rPr>
            </w:pPr>
            <w:r>
              <w:rPr>
                <w:color w:val="000000"/>
              </w:rPr>
              <w:t>SD</w:t>
            </w:r>
          </w:p>
        </w:tc>
      </w:tr>
      <w:tr w:rsidR="005537F9" w14:paraId="33F6B17F" w14:textId="77777777">
        <w:trPr>
          <w:trHeight w:val="346"/>
        </w:trPr>
        <w:tc>
          <w:tcPr>
            <w:tcW w:w="5422" w:type="dxa"/>
            <w:tcBorders>
              <w:top w:val="nil"/>
              <w:left w:val="nil"/>
              <w:bottom w:val="nil"/>
              <w:right w:val="nil"/>
            </w:tcBorders>
            <w:shd w:val="clear" w:color="auto" w:fill="auto"/>
            <w:vAlign w:val="bottom"/>
          </w:tcPr>
          <w:p w14:paraId="0000062D" w14:textId="77777777" w:rsidR="005537F9" w:rsidRDefault="000D7614">
            <w:pPr>
              <w:spacing w:after="0"/>
              <w:rPr>
                <w:color w:val="000000"/>
              </w:rPr>
            </w:pPr>
            <w:r>
              <w:rPr>
                <w:color w:val="000000"/>
              </w:rPr>
              <w:t>Biology</w:t>
            </w:r>
          </w:p>
        </w:tc>
        <w:tc>
          <w:tcPr>
            <w:tcW w:w="1256" w:type="dxa"/>
            <w:tcBorders>
              <w:top w:val="nil"/>
              <w:left w:val="nil"/>
              <w:bottom w:val="nil"/>
              <w:right w:val="nil"/>
            </w:tcBorders>
            <w:shd w:val="clear" w:color="auto" w:fill="auto"/>
            <w:vAlign w:val="bottom"/>
          </w:tcPr>
          <w:p w14:paraId="0000062E" w14:textId="77777777" w:rsidR="005537F9" w:rsidRDefault="000D7614">
            <w:pPr>
              <w:spacing w:after="0"/>
              <w:jc w:val="center"/>
              <w:rPr>
                <w:color w:val="000000"/>
              </w:rPr>
            </w:pPr>
            <w:r>
              <w:rPr>
                <w:color w:val="000000"/>
              </w:rPr>
              <w:t>--</w:t>
            </w:r>
          </w:p>
        </w:tc>
        <w:tc>
          <w:tcPr>
            <w:tcW w:w="1256" w:type="dxa"/>
            <w:tcBorders>
              <w:top w:val="nil"/>
              <w:left w:val="nil"/>
              <w:bottom w:val="nil"/>
              <w:right w:val="nil"/>
            </w:tcBorders>
            <w:shd w:val="clear" w:color="auto" w:fill="auto"/>
            <w:vAlign w:val="bottom"/>
          </w:tcPr>
          <w:p w14:paraId="0000062F" w14:textId="77777777" w:rsidR="005537F9" w:rsidRDefault="000D7614">
            <w:pPr>
              <w:spacing w:after="0"/>
              <w:jc w:val="center"/>
              <w:rPr>
                <w:color w:val="000000"/>
              </w:rPr>
            </w:pPr>
            <w:r>
              <w:rPr>
                <w:color w:val="000000"/>
              </w:rPr>
              <w:t>--</w:t>
            </w:r>
          </w:p>
        </w:tc>
      </w:tr>
      <w:tr w:rsidR="005537F9" w14:paraId="1A042E14" w14:textId="77777777">
        <w:trPr>
          <w:trHeight w:val="346"/>
        </w:trPr>
        <w:tc>
          <w:tcPr>
            <w:tcW w:w="5422" w:type="dxa"/>
            <w:tcBorders>
              <w:top w:val="nil"/>
              <w:left w:val="nil"/>
              <w:bottom w:val="nil"/>
              <w:right w:val="nil"/>
            </w:tcBorders>
            <w:shd w:val="clear" w:color="auto" w:fill="auto"/>
            <w:vAlign w:val="bottom"/>
          </w:tcPr>
          <w:p w14:paraId="00000630" w14:textId="77777777" w:rsidR="005537F9" w:rsidRDefault="000D7614">
            <w:pPr>
              <w:spacing w:after="0"/>
              <w:jc w:val="right"/>
              <w:rPr>
                <w:color w:val="000000"/>
              </w:rPr>
            </w:pPr>
            <w:r>
              <w:rPr>
                <w:color w:val="000000"/>
              </w:rPr>
              <w:t>Beginning of year length at age-1 (cm)</w:t>
            </w:r>
          </w:p>
        </w:tc>
        <w:tc>
          <w:tcPr>
            <w:tcW w:w="1256" w:type="dxa"/>
            <w:tcBorders>
              <w:top w:val="nil"/>
              <w:left w:val="nil"/>
              <w:bottom w:val="nil"/>
              <w:right w:val="nil"/>
            </w:tcBorders>
            <w:shd w:val="clear" w:color="auto" w:fill="auto"/>
            <w:vAlign w:val="bottom"/>
          </w:tcPr>
          <w:p w14:paraId="00000631" w14:textId="77777777" w:rsidR="005537F9" w:rsidRDefault="000D7614">
            <w:pPr>
              <w:spacing w:after="0"/>
              <w:jc w:val="center"/>
              <w:rPr>
                <w:color w:val="000000"/>
              </w:rPr>
            </w:pPr>
            <w:r>
              <w:rPr>
                <w:color w:val="000000"/>
              </w:rPr>
              <w:t>17.64</w:t>
            </w:r>
          </w:p>
        </w:tc>
        <w:tc>
          <w:tcPr>
            <w:tcW w:w="1256" w:type="dxa"/>
            <w:tcBorders>
              <w:top w:val="nil"/>
              <w:left w:val="nil"/>
              <w:bottom w:val="nil"/>
              <w:right w:val="nil"/>
            </w:tcBorders>
            <w:shd w:val="clear" w:color="auto" w:fill="auto"/>
            <w:vAlign w:val="bottom"/>
          </w:tcPr>
          <w:p w14:paraId="00000632" w14:textId="77777777" w:rsidR="005537F9" w:rsidRDefault="000D7614">
            <w:pPr>
              <w:spacing w:after="0"/>
              <w:jc w:val="center"/>
              <w:rPr>
                <w:color w:val="000000"/>
              </w:rPr>
            </w:pPr>
            <w:r>
              <w:rPr>
                <w:color w:val="000000"/>
              </w:rPr>
              <w:t>0.303</w:t>
            </w:r>
          </w:p>
        </w:tc>
      </w:tr>
      <w:tr w:rsidR="005537F9" w14:paraId="2D68800C" w14:textId="77777777">
        <w:trPr>
          <w:trHeight w:val="346"/>
        </w:trPr>
        <w:tc>
          <w:tcPr>
            <w:tcW w:w="5422" w:type="dxa"/>
            <w:tcBorders>
              <w:top w:val="nil"/>
              <w:left w:val="nil"/>
              <w:bottom w:val="nil"/>
              <w:right w:val="nil"/>
            </w:tcBorders>
            <w:shd w:val="clear" w:color="auto" w:fill="auto"/>
            <w:vAlign w:val="bottom"/>
          </w:tcPr>
          <w:p w14:paraId="00000633" w14:textId="77777777" w:rsidR="005537F9" w:rsidRDefault="000D7614">
            <w:pPr>
              <w:spacing w:after="0"/>
              <w:jc w:val="right"/>
              <w:rPr>
                <w:color w:val="000000"/>
              </w:rPr>
            </w:pPr>
            <w:r>
              <w:rPr>
                <w:color w:val="000000"/>
              </w:rPr>
              <w:t>Beginning of year length at age-10 (cm)</w:t>
            </w:r>
          </w:p>
        </w:tc>
        <w:tc>
          <w:tcPr>
            <w:tcW w:w="1256" w:type="dxa"/>
            <w:tcBorders>
              <w:top w:val="nil"/>
              <w:left w:val="nil"/>
              <w:bottom w:val="nil"/>
              <w:right w:val="nil"/>
            </w:tcBorders>
            <w:shd w:val="clear" w:color="auto" w:fill="auto"/>
            <w:vAlign w:val="bottom"/>
          </w:tcPr>
          <w:p w14:paraId="00000634" w14:textId="77777777" w:rsidR="005537F9" w:rsidRDefault="000D7614">
            <w:pPr>
              <w:spacing w:after="0"/>
              <w:jc w:val="center"/>
              <w:rPr>
                <w:color w:val="000000"/>
              </w:rPr>
            </w:pPr>
            <w:r>
              <w:rPr>
                <w:color w:val="000000"/>
              </w:rPr>
              <w:t>99.46</w:t>
            </w:r>
          </w:p>
        </w:tc>
        <w:tc>
          <w:tcPr>
            <w:tcW w:w="1256" w:type="dxa"/>
            <w:tcBorders>
              <w:top w:val="nil"/>
              <w:left w:val="nil"/>
              <w:bottom w:val="nil"/>
              <w:right w:val="nil"/>
            </w:tcBorders>
            <w:shd w:val="clear" w:color="auto" w:fill="auto"/>
            <w:vAlign w:val="bottom"/>
          </w:tcPr>
          <w:p w14:paraId="00000635" w14:textId="77777777" w:rsidR="005537F9" w:rsidRDefault="000D7614">
            <w:pPr>
              <w:spacing w:after="0"/>
              <w:jc w:val="center"/>
              <w:rPr>
                <w:color w:val="000000"/>
              </w:rPr>
            </w:pPr>
            <w:r>
              <w:rPr>
                <w:color w:val="000000"/>
              </w:rPr>
              <w:t>0.015</w:t>
            </w:r>
          </w:p>
        </w:tc>
      </w:tr>
      <w:tr w:rsidR="005537F9" w14:paraId="1D050A7A" w14:textId="77777777">
        <w:trPr>
          <w:trHeight w:val="346"/>
        </w:trPr>
        <w:tc>
          <w:tcPr>
            <w:tcW w:w="5422" w:type="dxa"/>
            <w:tcBorders>
              <w:top w:val="nil"/>
              <w:left w:val="nil"/>
              <w:bottom w:val="nil"/>
              <w:right w:val="nil"/>
            </w:tcBorders>
            <w:shd w:val="clear" w:color="auto" w:fill="auto"/>
            <w:vAlign w:val="bottom"/>
          </w:tcPr>
          <w:p w14:paraId="00000636" w14:textId="77777777" w:rsidR="005537F9" w:rsidRDefault="000D7614">
            <w:pPr>
              <w:spacing w:after="0"/>
              <w:jc w:val="right"/>
              <w:rPr>
                <w:color w:val="000000"/>
              </w:rPr>
            </w:pPr>
            <w:r>
              <w:rPr>
                <w:color w:val="000000"/>
              </w:rPr>
              <w:t>Growth rate</w:t>
            </w:r>
          </w:p>
        </w:tc>
        <w:tc>
          <w:tcPr>
            <w:tcW w:w="1256" w:type="dxa"/>
            <w:tcBorders>
              <w:top w:val="nil"/>
              <w:left w:val="nil"/>
              <w:bottom w:val="nil"/>
              <w:right w:val="nil"/>
            </w:tcBorders>
            <w:shd w:val="clear" w:color="auto" w:fill="auto"/>
            <w:vAlign w:val="bottom"/>
          </w:tcPr>
          <w:p w14:paraId="00000637" w14:textId="77777777" w:rsidR="005537F9" w:rsidRDefault="000D7614">
            <w:pPr>
              <w:spacing w:after="0"/>
              <w:jc w:val="center"/>
              <w:rPr>
                <w:color w:val="000000"/>
              </w:rPr>
            </w:pPr>
            <w:r>
              <w:rPr>
                <w:color w:val="000000"/>
              </w:rPr>
              <w:t>0.19</w:t>
            </w:r>
          </w:p>
        </w:tc>
        <w:tc>
          <w:tcPr>
            <w:tcW w:w="1256" w:type="dxa"/>
            <w:tcBorders>
              <w:top w:val="nil"/>
              <w:left w:val="nil"/>
              <w:bottom w:val="nil"/>
              <w:right w:val="nil"/>
            </w:tcBorders>
            <w:shd w:val="clear" w:color="auto" w:fill="auto"/>
            <w:vAlign w:val="bottom"/>
          </w:tcPr>
          <w:p w14:paraId="00000638" w14:textId="77777777" w:rsidR="005537F9" w:rsidRDefault="000D7614">
            <w:pPr>
              <w:spacing w:after="0"/>
              <w:jc w:val="center"/>
              <w:rPr>
                <w:color w:val="000000"/>
              </w:rPr>
            </w:pPr>
            <w:r>
              <w:rPr>
                <w:color w:val="000000"/>
              </w:rPr>
              <w:t>0.002</w:t>
            </w:r>
          </w:p>
        </w:tc>
      </w:tr>
      <w:tr w:rsidR="005537F9" w14:paraId="656FB40C" w14:textId="77777777">
        <w:trPr>
          <w:trHeight w:val="346"/>
        </w:trPr>
        <w:tc>
          <w:tcPr>
            <w:tcW w:w="5422" w:type="dxa"/>
            <w:tcBorders>
              <w:top w:val="nil"/>
              <w:left w:val="nil"/>
              <w:bottom w:val="nil"/>
              <w:right w:val="nil"/>
            </w:tcBorders>
            <w:shd w:val="clear" w:color="auto" w:fill="auto"/>
            <w:vAlign w:val="bottom"/>
          </w:tcPr>
          <w:p w14:paraId="00000639" w14:textId="77777777" w:rsidR="005537F9" w:rsidRDefault="000D7614">
            <w:pPr>
              <w:spacing w:after="0"/>
              <w:jc w:val="right"/>
              <w:rPr>
                <w:color w:val="000000"/>
              </w:rPr>
            </w:pPr>
            <w:r>
              <w:rPr>
                <w:color w:val="000000"/>
              </w:rPr>
              <w:t>SD in length-at-age for age-1</w:t>
            </w:r>
          </w:p>
        </w:tc>
        <w:tc>
          <w:tcPr>
            <w:tcW w:w="1256" w:type="dxa"/>
            <w:tcBorders>
              <w:top w:val="nil"/>
              <w:left w:val="nil"/>
              <w:bottom w:val="nil"/>
              <w:right w:val="nil"/>
            </w:tcBorders>
            <w:shd w:val="clear" w:color="auto" w:fill="auto"/>
            <w:vAlign w:val="bottom"/>
          </w:tcPr>
          <w:p w14:paraId="0000063A" w14:textId="77777777" w:rsidR="005537F9" w:rsidRDefault="000D7614">
            <w:pPr>
              <w:spacing w:after="0"/>
              <w:jc w:val="center"/>
              <w:rPr>
                <w:color w:val="000000"/>
              </w:rPr>
            </w:pPr>
            <w:r>
              <w:rPr>
                <w:color w:val="000000"/>
              </w:rPr>
              <w:t>4.01</w:t>
            </w:r>
          </w:p>
        </w:tc>
        <w:tc>
          <w:tcPr>
            <w:tcW w:w="1256" w:type="dxa"/>
            <w:tcBorders>
              <w:top w:val="nil"/>
              <w:left w:val="nil"/>
              <w:bottom w:val="nil"/>
              <w:right w:val="nil"/>
            </w:tcBorders>
            <w:shd w:val="clear" w:color="auto" w:fill="auto"/>
            <w:vAlign w:val="bottom"/>
          </w:tcPr>
          <w:p w14:paraId="0000063B" w14:textId="77777777" w:rsidR="005537F9" w:rsidRDefault="000D7614">
            <w:pPr>
              <w:spacing w:after="0"/>
              <w:jc w:val="center"/>
              <w:rPr>
                <w:color w:val="000000"/>
              </w:rPr>
            </w:pPr>
            <w:r>
              <w:rPr>
                <w:color w:val="000000"/>
              </w:rPr>
              <w:t>0.182</w:t>
            </w:r>
          </w:p>
        </w:tc>
      </w:tr>
      <w:tr w:rsidR="005537F9" w14:paraId="095B2660" w14:textId="77777777">
        <w:trPr>
          <w:trHeight w:val="346"/>
        </w:trPr>
        <w:tc>
          <w:tcPr>
            <w:tcW w:w="5422" w:type="dxa"/>
            <w:tcBorders>
              <w:top w:val="nil"/>
              <w:left w:val="nil"/>
              <w:bottom w:val="nil"/>
              <w:right w:val="nil"/>
            </w:tcBorders>
            <w:shd w:val="clear" w:color="auto" w:fill="auto"/>
            <w:vAlign w:val="bottom"/>
          </w:tcPr>
          <w:p w14:paraId="0000063C" w14:textId="77777777" w:rsidR="005537F9" w:rsidRDefault="000D7614">
            <w:pPr>
              <w:spacing w:after="0"/>
              <w:jc w:val="right"/>
              <w:rPr>
                <w:color w:val="000000"/>
              </w:rPr>
            </w:pPr>
            <w:r>
              <w:rPr>
                <w:color w:val="000000"/>
              </w:rPr>
              <w:t>SD in length-at-age for age-10</w:t>
            </w:r>
          </w:p>
        </w:tc>
        <w:tc>
          <w:tcPr>
            <w:tcW w:w="1256" w:type="dxa"/>
            <w:tcBorders>
              <w:top w:val="nil"/>
              <w:left w:val="nil"/>
              <w:bottom w:val="nil"/>
              <w:right w:val="nil"/>
            </w:tcBorders>
            <w:shd w:val="clear" w:color="auto" w:fill="auto"/>
            <w:vAlign w:val="bottom"/>
          </w:tcPr>
          <w:p w14:paraId="0000063D" w14:textId="77777777" w:rsidR="005537F9" w:rsidRDefault="000D7614">
            <w:pPr>
              <w:spacing w:after="0"/>
              <w:jc w:val="center"/>
              <w:rPr>
                <w:color w:val="000000"/>
              </w:rPr>
            </w:pPr>
            <w:r>
              <w:rPr>
                <w:color w:val="000000"/>
              </w:rPr>
              <w:t>9.1</w:t>
            </w:r>
          </w:p>
        </w:tc>
        <w:tc>
          <w:tcPr>
            <w:tcW w:w="1256" w:type="dxa"/>
            <w:tcBorders>
              <w:top w:val="nil"/>
              <w:left w:val="nil"/>
              <w:bottom w:val="nil"/>
              <w:right w:val="nil"/>
            </w:tcBorders>
            <w:shd w:val="clear" w:color="auto" w:fill="auto"/>
            <w:vAlign w:val="bottom"/>
          </w:tcPr>
          <w:p w14:paraId="0000063E" w14:textId="77777777" w:rsidR="005537F9" w:rsidRDefault="000D7614">
            <w:pPr>
              <w:spacing w:after="0"/>
              <w:jc w:val="center"/>
              <w:rPr>
                <w:color w:val="000000"/>
              </w:rPr>
            </w:pPr>
            <w:r>
              <w:rPr>
                <w:color w:val="000000"/>
              </w:rPr>
              <w:t>0.347</w:t>
            </w:r>
          </w:p>
        </w:tc>
      </w:tr>
      <w:tr w:rsidR="005537F9" w14:paraId="08DBE794" w14:textId="77777777">
        <w:trPr>
          <w:trHeight w:val="346"/>
        </w:trPr>
        <w:tc>
          <w:tcPr>
            <w:tcW w:w="5422" w:type="dxa"/>
            <w:tcBorders>
              <w:top w:val="nil"/>
              <w:left w:val="nil"/>
              <w:bottom w:val="nil"/>
              <w:right w:val="nil"/>
            </w:tcBorders>
            <w:shd w:val="clear" w:color="auto" w:fill="auto"/>
            <w:vAlign w:val="bottom"/>
          </w:tcPr>
          <w:p w14:paraId="0000063F" w14:textId="77777777" w:rsidR="005537F9" w:rsidRDefault="000D7614">
            <w:pPr>
              <w:spacing w:after="0"/>
              <w:jc w:val="right"/>
              <w:rPr>
                <w:color w:val="000000"/>
              </w:rPr>
            </w:pPr>
            <w:r>
              <w:rPr>
                <w:color w:val="000000"/>
              </w:rPr>
              <w:t>Natural mortality (2014-2016)</w:t>
            </w:r>
          </w:p>
        </w:tc>
        <w:tc>
          <w:tcPr>
            <w:tcW w:w="1256" w:type="dxa"/>
            <w:tcBorders>
              <w:top w:val="nil"/>
              <w:left w:val="nil"/>
              <w:bottom w:val="nil"/>
              <w:right w:val="nil"/>
            </w:tcBorders>
            <w:shd w:val="clear" w:color="auto" w:fill="auto"/>
            <w:vAlign w:val="bottom"/>
          </w:tcPr>
          <w:p w14:paraId="00000640" w14:textId="77777777" w:rsidR="005537F9" w:rsidRDefault="000D7614">
            <w:pPr>
              <w:spacing w:after="0"/>
              <w:jc w:val="center"/>
              <w:rPr>
                <w:color w:val="000000"/>
              </w:rPr>
            </w:pPr>
            <w:r>
              <w:rPr>
                <w:color w:val="000000"/>
              </w:rPr>
              <w:t>0.84</w:t>
            </w:r>
          </w:p>
        </w:tc>
        <w:tc>
          <w:tcPr>
            <w:tcW w:w="1256" w:type="dxa"/>
            <w:tcBorders>
              <w:top w:val="nil"/>
              <w:left w:val="nil"/>
              <w:bottom w:val="nil"/>
              <w:right w:val="nil"/>
            </w:tcBorders>
            <w:shd w:val="clear" w:color="auto" w:fill="auto"/>
            <w:vAlign w:val="bottom"/>
          </w:tcPr>
          <w:p w14:paraId="00000641" w14:textId="77777777" w:rsidR="005537F9" w:rsidRDefault="000D7614">
            <w:pPr>
              <w:spacing w:after="0"/>
              <w:jc w:val="center"/>
              <w:rPr>
                <w:color w:val="000000"/>
              </w:rPr>
            </w:pPr>
            <w:r>
              <w:rPr>
                <w:color w:val="000000"/>
              </w:rPr>
              <w:t>0.053</w:t>
            </w:r>
          </w:p>
        </w:tc>
      </w:tr>
      <w:tr w:rsidR="005537F9" w14:paraId="774FBCCE" w14:textId="77777777">
        <w:trPr>
          <w:trHeight w:val="346"/>
        </w:trPr>
        <w:tc>
          <w:tcPr>
            <w:tcW w:w="5422" w:type="dxa"/>
            <w:tcBorders>
              <w:top w:val="nil"/>
              <w:left w:val="nil"/>
              <w:bottom w:val="nil"/>
              <w:right w:val="nil"/>
            </w:tcBorders>
            <w:shd w:val="clear" w:color="auto" w:fill="auto"/>
            <w:vAlign w:val="bottom"/>
          </w:tcPr>
          <w:p w14:paraId="00000642" w14:textId="77777777" w:rsidR="005537F9" w:rsidRDefault="000D7614">
            <w:pPr>
              <w:spacing w:after="0"/>
              <w:jc w:val="right"/>
              <w:rPr>
                <w:color w:val="000000"/>
              </w:rPr>
            </w:pPr>
            <w:r>
              <w:rPr>
                <w:color w:val="000000"/>
              </w:rPr>
              <w:t>Natural mortality (all years)</w:t>
            </w:r>
          </w:p>
        </w:tc>
        <w:tc>
          <w:tcPr>
            <w:tcW w:w="1256" w:type="dxa"/>
            <w:tcBorders>
              <w:top w:val="nil"/>
              <w:left w:val="nil"/>
              <w:bottom w:val="nil"/>
              <w:right w:val="nil"/>
            </w:tcBorders>
            <w:shd w:val="clear" w:color="auto" w:fill="auto"/>
            <w:vAlign w:val="bottom"/>
          </w:tcPr>
          <w:p w14:paraId="00000643" w14:textId="77777777" w:rsidR="005537F9" w:rsidRDefault="000D7614">
            <w:pPr>
              <w:spacing w:after="0"/>
              <w:jc w:val="center"/>
              <w:rPr>
                <w:color w:val="000000"/>
              </w:rPr>
            </w:pPr>
            <w:r>
              <w:rPr>
                <w:color w:val="000000"/>
              </w:rPr>
              <w:t>0.5</w:t>
            </w:r>
          </w:p>
        </w:tc>
        <w:tc>
          <w:tcPr>
            <w:tcW w:w="1256" w:type="dxa"/>
            <w:tcBorders>
              <w:top w:val="nil"/>
              <w:left w:val="nil"/>
              <w:bottom w:val="nil"/>
              <w:right w:val="nil"/>
            </w:tcBorders>
            <w:shd w:val="clear" w:color="auto" w:fill="auto"/>
            <w:vAlign w:val="bottom"/>
          </w:tcPr>
          <w:p w14:paraId="00000644" w14:textId="77777777" w:rsidR="005537F9" w:rsidRDefault="000D7614">
            <w:pPr>
              <w:spacing w:after="0"/>
              <w:jc w:val="center"/>
              <w:rPr>
                <w:color w:val="000000"/>
              </w:rPr>
            </w:pPr>
            <w:r>
              <w:rPr>
                <w:color w:val="000000"/>
              </w:rPr>
              <w:t>0.023</w:t>
            </w:r>
          </w:p>
        </w:tc>
      </w:tr>
      <w:tr w:rsidR="005537F9" w14:paraId="490B12D6" w14:textId="77777777">
        <w:trPr>
          <w:trHeight w:val="346"/>
        </w:trPr>
        <w:tc>
          <w:tcPr>
            <w:tcW w:w="5422" w:type="dxa"/>
            <w:tcBorders>
              <w:top w:val="nil"/>
              <w:left w:val="nil"/>
              <w:bottom w:val="nil"/>
              <w:right w:val="nil"/>
            </w:tcBorders>
            <w:shd w:val="clear" w:color="auto" w:fill="auto"/>
            <w:vAlign w:val="bottom"/>
          </w:tcPr>
          <w:p w14:paraId="00000645" w14:textId="77777777" w:rsidR="005537F9" w:rsidRDefault="000D7614">
            <w:pPr>
              <w:spacing w:after="0"/>
              <w:rPr>
                <w:color w:val="000000"/>
              </w:rPr>
            </w:pPr>
            <w:r>
              <w:rPr>
                <w:color w:val="000000"/>
              </w:rPr>
              <w:t>Recruitment/Abundance</w:t>
            </w:r>
          </w:p>
        </w:tc>
        <w:tc>
          <w:tcPr>
            <w:tcW w:w="1256" w:type="dxa"/>
            <w:tcBorders>
              <w:top w:val="nil"/>
              <w:left w:val="nil"/>
              <w:bottom w:val="nil"/>
              <w:right w:val="nil"/>
            </w:tcBorders>
            <w:shd w:val="clear" w:color="auto" w:fill="auto"/>
            <w:vAlign w:val="bottom"/>
          </w:tcPr>
          <w:p w14:paraId="00000646" w14:textId="77777777" w:rsidR="005537F9" w:rsidRDefault="000D7614">
            <w:pPr>
              <w:spacing w:after="0"/>
              <w:jc w:val="center"/>
              <w:rPr>
                <w:color w:val="000000"/>
              </w:rPr>
            </w:pPr>
            <w:r>
              <w:rPr>
                <w:color w:val="000000"/>
              </w:rPr>
              <w:t>--</w:t>
            </w:r>
          </w:p>
        </w:tc>
        <w:tc>
          <w:tcPr>
            <w:tcW w:w="1256" w:type="dxa"/>
            <w:tcBorders>
              <w:top w:val="nil"/>
              <w:left w:val="nil"/>
              <w:bottom w:val="nil"/>
              <w:right w:val="nil"/>
            </w:tcBorders>
            <w:shd w:val="clear" w:color="auto" w:fill="auto"/>
            <w:vAlign w:val="bottom"/>
          </w:tcPr>
          <w:p w14:paraId="00000647" w14:textId="77777777" w:rsidR="005537F9" w:rsidRDefault="000D7614">
            <w:pPr>
              <w:spacing w:after="0"/>
              <w:jc w:val="center"/>
              <w:rPr>
                <w:color w:val="000000"/>
              </w:rPr>
            </w:pPr>
            <w:r>
              <w:rPr>
                <w:color w:val="000000"/>
              </w:rPr>
              <w:t>--</w:t>
            </w:r>
          </w:p>
        </w:tc>
      </w:tr>
      <w:tr w:rsidR="005537F9" w14:paraId="48DE7A14" w14:textId="77777777">
        <w:trPr>
          <w:trHeight w:val="346"/>
        </w:trPr>
        <w:tc>
          <w:tcPr>
            <w:tcW w:w="5422" w:type="dxa"/>
            <w:tcBorders>
              <w:top w:val="nil"/>
              <w:left w:val="nil"/>
              <w:bottom w:val="nil"/>
              <w:right w:val="nil"/>
            </w:tcBorders>
            <w:shd w:val="clear" w:color="auto" w:fill="auto"/>
            <w:vAlign w:val="bottom"/>
          </w:tcPr>
          <w:p w14:paraId="00000648" w14:textId="77777777" w:rsidR="005537F9" w:rsidRDefault="000D7614">
            <w:pPr>
              <w:spacing w:after="0"/>
              <w:jc w:val="right"/>
              <w:rPr>
                <w:color w:val="000000"/>
              </w:rPr>
            </w:pPr>
            <w:proofErr w:type="gramStart"/>
            <w:r>
              <w:rPr>
                <w:color w:val="000000"/>
              </w:rPr>
              <w:t>log(</w:t>
            </w:r>
            <w:proofErr w:type="gramEnd"/>
            <w:r>
              <w:rPr>
                <w:color w:val="000000"/>
              </w:rPr>
              <w:t>mean recruitment)</w:t>
            </w:r>
          </w:p>
        </w:tc>
        <w:tc>
          <w:tcPr>
            <w:tcW w:w="1256" w:type="dxa"/>
            <w:tcBorders>
              <w:top w:val="nil"/>
              <w:left w:val="nil"/>
              <w:bottom w:val="nil"/>
              <w:right w:val="nil"/>
            </w:tcBorders>
            <w:shd w:val="clear" w:color="auto" w:fill="auto"/>
            <w:vAlign w:val="bottom"/>
          </w:tcPr>
          <w:p w14:paraId="00000649" w14:textId="77777777" w:rsidR="005537F9" w:rsidRDefault="000D7614">
            <w:pPr>
              <w:spacing w:after="0"/>
              <w:jc w:val="center"/>
              <w:rPr>
                <w:color w:val="000000"/>
              </w:rPr>
            </w:pPr>
            <w:r>
              <w:rPr>
                <w:color w:val="000000"/>
              </w:rPr>
              <w:t>13.09</w:t>
            </w:r>
          </w:p>
        </w:tc>
        <w:tc>
          <w:tcPr>
            <w:tcW w:w="1256" w:type="dxa"/>
            <w:tcBorders>
              <w:top w:val="nil"/>
              <w:left w:val="nil"/>
              <w:bottom w:val="nil"/>
              <w:right w:val="nil"/>
            </w:tcBorders>
            <w:shd w:val="clear" w:color="auto" w:fill="auto"/>
            <w:vAlign w:val="bottom"/>
          </w:tcPr>
          <w:p w14:paraId="0000064A" w14:textId="77777777" w:rsidR="005537F9" w:rsidRDefault="000D7614">
            <w:pPr>
              <w:spacing w:after="0"/>
              <w:jc w:val="center"/>
              <w:rPr>
                <w:color w:val="000000"/>
              </w:rPr>
            </w:pPr>
            <w:r>
              <w:rPr>
                <w:color w:val="000000"/>
              </w:rPr>
              <w:t>0.21</w:t>
            </w:r>
          </w:p>
        </w:tc>
      </w:tr>
      <w:tr w:rsidR="005537F9" w14:paraId="19FE1F0B" w14:textId="77777777">
        <w:trPr>
          <w:trHeight w:val="346"/>
        </w:trPr>
        <w:tc>
          <w:tcPr>
            <w:tcW w:w="5422" w:type="dxa"/>
            <w:tcBorders>
              <w:top w:val="nil"/>
              <w:left w:val="nil"/>
              <w:bottom w:val="nil"/>
              <w:right w:val="nil"/>
            </w:tcBorders>
            <w:shd w:val="clear" w:color="auto" w:fill="auto"/>
            <w:vAlign w:val="bottom"/>
          </w:tcPr>
          <w:p w14:paraId="0000064B" w14:textId="77777777" w:rsidR="005537F9" w:rsidRDefault="000D7614">
            <w:pPr>
              <w:spacing w:after="0"/>
              <w:jc w:val="right"/>
              <w:rPr>
                <w:color w:val="000000"/>
              </w:rPr>
            </w:pPr>
            <w:r>
              <w:rPr>
                <w:color w:val="000000"/>
              </w:rPr>
              <w:t>1976 Regime adjustment</w:t>
            </w:r>
          </w:p>
        </w:tc>
        <w:tc>
          <w:tcPr>
            <w:tcW w:w="1256" w:type="dxa"/>
            <w:tcBorders>
              <w:top w:val="nil"/>
              <w:left w:val="nil"/>
              <w:bottom w:val="nil"/>
              <w:right w:val="nil"/>
            </w:tcBorders>
            <w:shd w:val="clear" w:color="auto" w:fill="auto"/>
            <w:vAlign w:val="bottom"/>
          </w:tcPr>
          <w:p w14:paraId="0000064C" w14:textId="77777777" w:rsidR="005537F9" w:rsidRDefault="000D7614">
            <w:pPr>
              <w:spacing w:after="0"/>
              <w:jc w:val="center"/>
              <w:rPr>
                <w:color w:val="000000"/>
              </w:rPr>
            </w:pPr>
            <w:r>
              <w:rPr>
                <w:color w:val="000000"/>
              </w:rPr>
              <w:t>-0.67</w:t>
            </w:r>
          </w:p>
        </w:tc>
        <w:tc>
          <w:tcPr>
            <w:tcW w:w="1256" w:type="dxa"/>
            <w:tcBorders>
              <w:top w:val="nil"/>
              <w:left w:val="nil"/>
              <w:bottom w:val="nil"/>
              <w:right w:val="nil"/>
            </w:tcBorders>
            <w:shd w:val="clear" w:color="auto" w:fill="auto"/>
            <w:vAlign w:val="bottom"/>
          </w:tcPr>
          <w:p w14:paraId="0000064D" w14:textId="77777777" w:rsidR="005537F9" w:rsidRDefault="000D7614">
            <w:pPr>
              <w:spacing w:after="0"/>
              <w:jc w:val="center"/>
              <w:rPr>
                <w:color w:val="000000"/>
              </w:rPr>
            </w:pPr>
            <w:r>
              <w:rPr>
                <w:color w:val="000000"/>
              </w:rPr>
              <w:t>0.19</w:t>
            </w:r>
          </w:p>
        </w:tc>
      </w:tr>
      <w:tr w:rsidR="005537F9" w14:paraId="44F9B14D" w14:textId="77777777">
        <w:trPr>
          <w:trHeight w:val="346"/>
        </w:trPr>
        <w:tc>
          <w:tcPr>
            <w:tcW w:w="5422" w:type="dxa"/>
            <w:tcBorders>
              <w:top w:val="nil"/>
              <w:left w:val="nil"/>
              <w:bottom w:val="nil"/>
              <w:right w:val="nil"/>
            </w:tcBorders>
            <w:shd w:val="clear" w:color="auto" w:fill="auto"/>
            <w:vAlign w:val="bottom"/>
          </w:tcPr>
          <w:p w14:paraId="0000064E" w14:textId="77777777" w:rsidR="005537F9" w:rsidRDefault="000D7614">
            <w:pPr>
              <w:spacing w:after="0"/>
              <w:rPr>
                <w:color w:val="000000"/>
              </w:rPr>
            </w:pPr>
            <w:r>
              <w:rPr>
                <w:color w:val="000000"/>
              </w:rPr>
              <w:t>Survey catchability</w:t>
            </w:r>
          </w:p>
        </w:tc>
        <w:tc>
          <w:tcPr>
            <w:tcW w:w="1256" w:type="dxa"/>
            <w:tcBorders>
              <w:top w:val="nil"/>
              <w:left w:val="nil"/>
              <w:bottom w:val="nil"/>
              <w:right w:val="nil"/>
            </w:tcBorders>
            <w:shd w:val="clear" w:color="auto" w:fill="auto"/>
            <w:vAlign w:val="bottom"/>
          </w:tcPr>
          <w:p w14:paraId="0000064F" w14:textId="77777777" w:rsidR="005537F9" w:rsidRDefault="000D7614">
            <w:pPr>
              <w:spacing w:after="0"/>
              <w:jc w:val="center"/>
              <w:rPr>
                <w:color w:val="000000"/>
              </w:rPr>
            </w:pPr>
            <w:r>
              <w:rPr>
                <w:color w:val="000000"/>
              </w:rPr>
              <w:t>--</w:t>
            </w:r>
          </w:p>
        </w:tc>
        <w:tc>
          <w:tcPr>
            <w:tcW w:w="1256" w:type="dxa"/>
            <w:tcBorders>
              <w:top w:val="nil"/>
              <w:left w:val="nil"/>
              <w:bottom w:val="nil"/>
              <w:right w:val="nil"/>
            </w:tcBorders>
            <w:shd w:val="clear" w:color="auto" w:fill="auto"/>
            <w:vAlign w:val="bottom"/>
          </w:tcPr>
          <w:p w14:paraId="00000650" w14:textId="77777777" w:rsidR="005537F9" w:rsidRDefault="000D7614">
            <w:pPr>
              <w:spacing w:after="0"/>
              <w:jc w:val="center"/>
              <w:rPr>
                <w:color w:val="000000"/>
              </w:rPr>
            </w:pPr>
            <w:r>
              <w:rPr>
                <w:color w:val="000000"/>
              </w:rPr>
              <w:t>--</w:t>
            </w:r>
          </w:p>
        </w:tc>
      </w:tr>
      <w:tr w:rsidR="005537F9" w14:paraId="3A13BBAD" w14:textId="77777777">
        <w:trPr>
          <w:trHeight w:val="364"/>
        </w:trPr>
        <w:tc>
          <w:tcPr>
            <w:tcW w:w="5422" w:type="dxa"/>
            <w:tcBorders>
              <w:top w:val="nil"/>
              <w:left w:val="nil"/>
              <w:bottom w:val="nil"/>
              <w:right w:val="nil"/>
            </w:tcBorders>
            <w:shd w:val="clear" w:color="auto" w:fill="auto"/>
            <w:vAlign w:val="bottom"/>
          </w:tcPr>
          <w:p w14:paraId="00000651" w14:textId="77777777" w:rsidR="005537F9" w:rsidRDefault="000D7614">
            <w:pPr>
              <w:spacing w:after="0"/>
              <w:jc w:val="right"/>
              <w:rPr>
                <w:color w:val="000000"/>
              </w:rPr>
            </w:pPr>
            <w:r>
              <w:rPr>
                <w:color w:val="000000"/>
              </w:rPr>
              <w:t>Bottom trawl survey</w:t>
            </w:r>
          </w:p>
        </w:tc>
        <w:tc>
          <w:tcPr>
            <w:tcW w:w="1256" w:type="dxa"/>
            <w:tcBorders>
              <w:top w:val="nil"/>
              <w:left w:val="nil"/>
              <w:bottom w:val="nil"/>
              <w:right w:val="nil"/>
            </w:tcBorders>
            <w:shd w:val="clear" w:color="auto" w:fill="auto"/>
            <w:vAlign w:val="bottom"/>
          </w:tcPr>
          <w:p w14:paraId="00000652" w14:textId="77777777" w:rsidR="005537F9" w:rsidRDefault="000D7614">
            <w:pPr>
              <w:spacing w:after="0"/>
              <w:jc w:val="center"/>
              <w:rPr>
                <w:color w:val="000000"/>
              </w:rPr>
            </w:pPr>
            <w:r>
              <w:rPr>
                <w:color w:val="000000"/>
              </w:rPr>
              <w:t>1.28</w:t>
            </w:r>
          </w:p>
        </w:tc>
        <w:tc>
          <w:tcPr>
            <w:tcW w:w="1256" w:type="dxa"/>
            <w:tcBorders>
              <w:top w:val="nil"/>
              <w:left w:val="nil"/>
              <w:bottom w:val="nil"/>
              <w:right w:val="nil"/>
            </w:tcBorders>
            <w:shd w:val="clear" w:color="auto" w:fill="auto"/>
            <w:vAlign w:val="bottom"/>
          </w:tcPr>
          <w:p w14:paraId="00000653" w14:textId="77777777" w:rsidR="005537F9" w:rsidRDefault="000D7614">
            <w:pPr>
              <w:spacing w:after="0"/>
              <w:jc w:val="center"/>
              <w:rPr>
                <w:color w:val="000000"/>
              </w:rPr>
            </w:pPr>
            <w:r>
              <w:rPr>
                <w:color w:val="000000"/>
              </w:rPr>
              <w:t>0.123</w:t>
            </w:r>
          </w:p>
        </w:tc>
      </w:tr>
      <w:tr w:rsidR="005537F9" w14:paraId="2213BA7C" w14:textId="77777777">
        <w:trPr>
          <w:trHeight w:val="346"/>
        </w:trPr>
        <w:tc>
          <w:tcPr>
            <w:tcW w:w="5422" w:type="dxa"/>
            <w:tcBorders>
              <w:top w:val="nil"/>
              <w:left w:val="nil"/>
              <w:right w:val="nil"/>
            </w:tcBorders>
            <w:shd w:val="clear" w:color="auto" w:fill="auto"/>
            <w:vAlign w:val="bottom"/>
          </w:tcPr>
          <w:p w14:paraId="00000654" w14:textId="77777777" w:rsidR="005537F9" w:rsidRDefault="000D7614">
            <w:pPr>
              <w:spacing w:after="0"/>
              <w:jc w:val="right"/>
              <w:rPr>
                <w:color w:val="000000"/>
              </w:rPr>
            </w:pPr>
            <w:r>
              <w:rPr>
                <w:color w:val="000000"/>
              </w:rPr>
              <w:t>Longline survey</w:t>
            </w:r>
          </w:p>
        </w:tc>
        <w:tc>
          <w:tcPr>
            <w:tcW w:w="1256" w:type="dxa"/>
            <w:tcBorders>
              <w:top w:val="nil"/>
              <w:left w:val="nil"/>
              <w:right w:val="nil"/>
            </w:tcBorders>
            <w:shd w:val="clear" w:color="auto" w:fill="auto"/>
            <w:vAlign w:val="bottom"/>
          </w:tcPr>
          <w:p w14:paraId="00000655" w14:textId="77777777" w:rsidR="005537F9" w:rsidRDefault="000D7614">
            <w:pPr>
              <w:spacing w:after="0"/>
              <w:jc w:val="center"/>
              <w:rPr>
                <w:color w:val="000000"/>
              </w:rPr>
            </w:pPr>
            <w:r>
              <w:rPr>
                <w:color w:val="000000"/>
              </w:rPr>
              <w:t>1.17</w:t>
            </w:r>
          </w:p>
        </w:tc>
        <w:tc>
          <w:tcPr>
            <w:tcW w:w="1256" w:type="dxa"/>
            <w:tcBorders>
              <w:top w:val="nil"/>
              <w:left w:val="nil"/>
              <w:right w:val="nil"/>
            </w:tcBorders>
            <w:shd w:val="clear" w:color="auto" w:fill="auto"/>
            <w:vAlign w:val="bottom"/>
          </w:tcPr>
          <w:p w14:paraId="00000656" w14:textId="77777777" w:rsidR="005537F9" w:rsidRDefault="000D7614">
            <w:pPr>
              <w:spacing w:after="0"/>
              <w:jc w:val="center"/>
              <w:rPr>
                <w:color w:val="000000"/>
              </w:rPr>
            </w:pPr>
            <w:r>
              <w:rPr>
                <w:color w:val="000000"/>
              </w:rPr>
              <w:t>0.108</w:t>
            </w:r>
          </w:p>
        </w:tc>
      </w:tr>
      <w:tr w:rsidR="005537F9" w14:paraId="69E5EA55" w14:textId="77777777">
        <w:trPr>
          <w:trHeight w:val="346"/>
        </w:trPr>
        <w:tc>
          <w:tcPr>
            <w:tcW w:w="5422" w:type="dxa"/>
            <w:tcBorders>
              <w:top w:val="nil"/>
              <w:left w:val="nil"/>
              <w:bottom w:val="single" w:sz="4" w:space="0" w:color="000000"/>
              <w:right w:val="nil"/>
            </w:tcBorders>
            <w:shd w:val="clear" w:color="auto" w:fill="auto"/>
            <w:vAlign w:val="bottom"/>
          </w:tcPr>
          <w:p w14:paraId="00000657" w14:textId="77777777" w:rsidR="005537F9" w:rsidRDefault="000D7614">
            <w:pPr>
              <w:spacing w:after="0"/>
              <w:jc w:val="right"/>
              <w:rPr>
                <w:color w:val="000000"/>
              </w:rPr>
            </w:pPr>
            <w:r>
              <w:rPr>
                <w:color w:val="000000"/>
              </w:rPr>
              <w:t>Longline survey environmental coefficient</w:t>
            </w:r>
          </w:p>
        </w:tc>
        <w:tc>
          <w:tcPr>
            <w:tcW w:w="1256" w:type="dxa"/>
            <w:tcBorders>
              <w:top w:val="nil"/>
              <w:left w:val="nil"/>
              <w:bottom w:val="single" w:sz="4" w:space="0" w:color="000000"/>
              <w:right w:val="nil"/>
            </w:tcBorders>
            <w:shd w:val="clear" w:color="auto" w:fill="auto"/>
            <w:vAlign w:val="bottom"/>
          </w:tcPr>
          <w:p w14:paraId="00000658" w14:textId="77777777" w:rsidR="005537F9" w:rsidRDefault="000D7614">
            <w:pPr>
              <w:spacing w:after="0"/>
              <w:jc w:val="center"/>
              <w:rPr>
                <w:color w:val="000000"/>
              </w:rPr>
            </w:pPr>
            <w:r>
              <w:rPr>
                <w:color w:val="000000"/>
              </w:rPr>
              <w:t>0.95</w:t>
            </w:r>
          </w:p>
        </w:tc>
        <w:tc>
          <w:tcPr>
            <w:tcW w:w="1256" w:type="dxa"/>
            <w:tcBorders>
              <w:top w:val="nil"/>
              <w:left w:val="nil"/>
              <w:bottom w:val="single" w:sz="4" w:space="0" w:color="000000"/>
              <w:right w:val="nil"/>
            </w:tcBorders>
            <w:shd w:val="clear" w:color="auto" w:fill="auto"/>
            <w:vAlign w:val="bottom"/>
          </w:tcPr>
          <w:p w14:paraId="00000659" w14:textId="77777777" w:rsidR="005537F9" w:rsidRDefault="000D7614">
            <w:pPr>
              <w:spacing w:after="0"/>
              <w:jc w:val="center"/>
              <w:rPr>
                <w:color w:val="000000"/>
              </w:rPr>
            </w:pPr>
            <w:r>
              <w:rPr>
                <w:color w:val="000000"/>
              </w:rPr>
              <w:t>0.397</w:t>
            </w:r>
          </w:p>
        </w:tc>
      </w:tr>
    </w:tbl>
    <w:p w14:paraId="0000065A" w14:textId="77777777" w:rsidR="005537F9" w:rsidRDefault="000D7614">
      <w:pPr>
        <w:spacing w:line="259" w:lineRule="auto"/>
      </w:pPr>
      <w:r>
        <w:br w:type="page"/>
      </w:r>
    </w:p>
    <w:p w14:paraId="0000065B" w14:textId="77777777" w:rsidR="005537F9" w:rsidRDefault="000D7614">
      <w:pPr>
        <w:pStyle w:val="Heading5"/>
      </w:pPr>
      <w:r>
        <w:lastRenderedPageBreak/>
        <w:t>Table 2.7. Estimated female spawning biomass (t), standard deviation in spawning biomass (SD), and total biomass (t, age 0+) from the previous accepted assessment and the current recommended model.</w:t>
      </w:r>
    </w:p>
    <w:tbl>
      <w:tblPr>
        <w:tblStyle w:val="ae"/>
        <w:tblW w:w="6504" w:type="dxa"/>
        <w:tblLayout w:type="fixed"/>
        <w:tblLook w:val="0400" w:firstRow="0" w:lastRow="0" w:firstColumn="0" w:lastColumn="0" w:noHBand="0" w:noVBand="1"/>
      </w:tblPr>
      <w:tblGrid>
        <w:gridCol w:w="876"/>
        <w:gridCol w:w="876"/>
        <w:gridCol w:w="1062"/>
        <w:gridCol w:w="876"/>
        <w:gridCol w:w="876"/>
        <w:gridCol w:w="1062"/>
        <w:gridCol w:w="876"/>
      </w:tblGrid>
      <w:tr w:rsidR="005537F9" w14:paraId="345B9D11" w14:textId="77777777">
        <w:trPr>
          <w:trHeight w:val="209"/>
        </w:trPr>
        <w:tc>
          <w:tcPr>
            <w:tcW w:w="876" w:type="dxa"/>
            <w:tcBorders>
              <w:top w:val="nil"/>
              <w:left w:val="nil"/>
              <w:bottom w:val="single" w:sz="4" w:space="0" w:color="000000"/>
              <w:right w:val="nil"/>
            </w:tcBorders>
            <w:shd w:val="clear" w:color="auto" w:fill="auto"/>
            <w:vAlign w:val="center"/>
          </w:tcPr>
          <w:p w14:paraId="0000065C" w14:textId="77777777" w:rsidR="005537F9" w:rsidRDefault="000D7614">
            <w:pPr>
              <w:spacing w:after="0"/>
              <w:jc w:val="center"/>
              <w:rPr>
                <w:color w:val="000000"/>
                <w:sz w:val="18"/>
                <w:szCs w:val="18"/>
              </w:rPr>
            </w:pPr>
            <w:r>
              <w:rPr>
                <w:color w:val="000000"/>
                <w:sz w:val="18"/>
                <w:szCs w:val="18"/>
              </w:rPr>
              <w:t>Year</w:t>
            </w:r>
          </w:p>
        </w:tc>
        <w:tc>
          <w:tcPr>
            <w:tcW w:w="876" w:type="dxa"/>
            <w:tcBorders>
              <w:top w:val="nil"/>
              <w:left w:val="nil"/>
              <w:bottom w:val="single" w:sz="4" w:space="0" w:color="000000"/>
              <w:right w:val="nil"/>
            </w:tcBorders>
            <w:shd w:val="clear" w:color="auto" w:fill="auto"/>
            <w:vAlign w:val="center"/>
          </w:tcPr>
          <w:p w14:paraId="0000065D" w14:textId="77777777" w:rsidR="005537F9" w:rsidRDefault="000D7614">
            <w:pPr>
              <w:spacing w:after="0"/>
              <w:jc w:val="center"/>
              <w:rPr>
                <w:color w:val="808080"/>
                <w:sz w:val="18"/>
                <w:szCs w:val="18"/>
              </w:rPr>
            </w:pPr>
            <w:r>
              <w:rPr>
                <w:color w:val="808080"/>
                <w:sz w:val="18"/>
                <w:szCs w:val="18"/>
              </w:rPr>
              <w:t xml:space="preserve">Previous </w:t>
            </w:r>
            <w:proofErr w:type="spellStart"/>
            <w:proofErr w:type="gramStart"/>
            <w:r>
              <w:rPr>
                <w:color w:val="808080"/>
                <w:sz w:val="18"/>
                <w:szCs w:val="18"/>
              </w:rPr>
              <w:t>Sp.Bio</w:t>
            </w:r>
            <w:proofErr w:type="spellEnd"/>
            <w:proofErr w:type="gramEnd"/>
          </w:p>
        </w:tc>
        <w:tc>
          <w:tcPr>
            <w:tcW w:w="1062" w:type="dxa"/>
            <w:tcBorders>
              <w:top w:val="nil"/>
              <w:left w:val="nil"/>
              <w:bottom w:val="single" w:sz="4" w:space="0" w:color="000000"/>
              <w:right w:val="nil"/>
            </w:tcBorders>
            <w:shd w:val="clear" w:color="auto" w:fill="auto"/>
            <w:vAlign w:val="center"/>
          </w:tcPr>
          <w:p w14:paraId="0000065E" w14:textId="77777777" w:rsidR="005537F9" w:rsidRDefault="000D7614">
            <w:pPr>
              <w:spacing w:after="0"/>
              <w:jc w:val="center"/>
              <w:rPr>
                <w:color w:val="808080"/>
                <w:sz w:val="18"/>
                <w:szCs w:val="18"/>
              </w:rPr>
            </w:pPr>
            <w:r>
              <w:rPr>
                <w:color w:val="808080"/>
                <w:sz w:val="18"/>
                <w:szCs w:val="18"/>
              </w:rPr>
              <w:t>Previous SD[</w:t>
            </w:r>
            <w:proofErr w:type="spellStart"/>
            <w:proofErr w:type="gramStart"/>
            <w:r>
              <w:rPr>
                <w:color w:val="808080"/>
                <w:sz w:val="18"/>
                <w:szCs w:val="18"/>
              </w:rPr>
              <w:t>Sp.Bio</w:t>
            </w:r>
            <w:proofErr w:type="spellEnd"/>
            <w:proofErr w:type="gramEnd"/>
            <w:r>
              <w:rPr>
                <w:color w:val="808080"/>
                <w:sz w:val="18"/>
                <w:szCs w:val="18"/>
              </w:rPr>
              <w:t>]</w:t>
            </w:r>
          </w:p>
        </w:tc>
        <w:tc>
          <w:tcPr>
            <w:tcW w:w="876" w:type="dxa"/>
            <w:tcBorders>
              <w:top w:val="nil"/>
              <w:left w:val="nil"/>
              <w:bottom w:val="single" w:sz="4" w:space="0" w:color="000000"/>
              <w:right w:val="nil"/>
            </w:tcBorders>
            <w:shd w:val="clear" w:color="auto" w:fill="auto"/>
            <w:vAlign w:val="center"/>
          </w:tcPr>
          <w:p w14:paraId="0000065F" w14:textId="77777777" w:rsidR="005537F9" w:rsidRDefault="000D7614">
            <w:pPr>
              <w:spacing w:after="0"/>
              <w:jc w:val="center"/>
              <w:rPr>
                <w:color w:val="808080"/>
                <w:sz w:val="18"/>
                <w:szCs w:val="18"/>
              </w:rPr>
            </w:pPr>
            <w:r>
              <w:rPr>
                <w:color w:val="808080"/>
                <w:sz w:val="18"/>
                <w:szCs w:val="18"/>
              </w:rPr>
              <w:t xml:space="preserve">Previous </w:t>
            </w:r>
            <w:proofErr w:type="spellStart"/>
            <w:r>
              <w:rPr>
                <w:color w:val="808080"/>
                <w:sz w:val="18"/>
                <w:szCs w:val="18"/>
              </w:rPr>
              <w:t>Tot.Bio</w:t>
            </w:r>
            <w:proofErr w:type="spellEnd"/>
            <w:r>
              <w:rPr>
                <w:color w:val="808080"/>
                <w:sz w:val="18"/>
                <w:szCs w:val="18"/>
              </w:rPr>
              <w:t>.</w:t>
            </w:r>
          </w:p>
        </w:tc>
        <w:tc>
          <w:tcPr>
            <w:tcW w:w="876" w:type="dxa"/>
            <w:tcBorders>
              <w:top w:val="nil"/>
              <w:left w:val="nil"/>
              <w:bottom w:val="single" w:sz="4" w:space="0" w:color="000000"/>
              <w:right w:val="nil"/>
            </w:tcBorders>
            <w:shd w:val="clear" w:color="auto" w:fill="auto"/>
            <w:vAlign w:val="center"/>
          </w:tcPr>
          <w:p w14:paraId="00000660" w14:textId="77777777" w:rsidR="005537F9" w:rsidRDefault="000D7614">
            <w:pPr>
              <w:spacing w:after="0"/>
              <w:jc w:val="center"/>
              <w:rPr>
                <w:color w:val="000000"/>
                <w:sz w:val="18"/>
                <w:szCs w:val="18"/>
              </w:rPr>
            </w:pPr>
            <w:r>
              <w:rPr>
                <w:color w:val="000000"/>
                <w:sz w:val="18"/>
                <w:szCs w:val="18"/>
              </w:rPr>
              <w:t xml:space="preserve">Current </w:t>
            </w:r>
            <w:proofErr w:type="spellStart"/>
            <w:proofErr w:type="gramStart"/>
            <w:r>
              <w:rPr>
                <w:color w:val="000000"/>
                <w:sz w:val="18"/>
                <w:szCs w:val="18"/>
              </w:rPr>
              <w:t>Sp.Bio</w:t>
            </w:r>
            <w:proofErr w:type="spellEnd"/>
            <w:proofErr w:type="gramEnd"/>
          </w:p>
        </w:tc>
        <w:tc>
          <w:tcPr>
            <w:tcW w:w="1062" w:type="dxa"/>
            <w:tcBorders>
              <w:top w:val="nil"/>
              <w:left w:val="nil"/>
              <w:bottom w:val="single" w:sz="4" w:space="0" w:color="000000"/>
              <w:right w:val="nil"/>
            </w:tcBorders>
            <w:shd w:val="clear" w:color="auto" w:fill="auto"/>
            <w:vAlign w:val="center"/>
          </w:tcPr>
          <w:p w14:paraId="00000661" w14:textId="77777777" w:rsidR="005537F9" w:rsidRDefault="000D7614">
            <w:pPr>
              <w:spacing w:after="0"/>
              <w:jc w:val="center"/>
              <w:rPr>
                <w:color w:val="000000"/>
                <w:sz w:val="18"/>
                <w:szCs w:val="18"/>
              </w:rPr>
            </w:pPr>
            <w:r>
              <w:rPr>
                <w:color w:val="000000"/>
                <w:sz w:val="18"/>
                <w:szCs w:val="18"/>
              </w:rPr>
              <w:t>Current SD[</w:t>
            </w:r>
            <w:proofErr w:type="spellStart"/>
            <w:proofErr w:type="gramStart"/>
            <w:r>
              <w:rPr>
                <w:color w:val="000000"/>
                <w:sz w:val="18"/>
                <w:szCs w:val="18"/>
              </w:rPr>
              <w:t>Sp.Bio</w:t>
            </w:r>
            <w:proofErr w:type="spellEnd"/>
            <w:proofErr w:type="gramEnd"/>
            <w:r>
              <w:rPr>
                <w:color w:val="000000"/>
                <w:sz w:val="18"/>
                <w:szCs w:val="18"/>
              </w:rPr>
              <w:t>]</w:t>
            </w:r>
          </w:p>
        </w:tc>
        <w:tc>
          <w:tcPr>
            <w:tcW w:w="876" w:type="dxa"/>
            <w:tcBorders>
              <w:top w:val="nil"/>
              <w:left w:val="nil"/>
              <w:bottom w:val="single" w:sz="4" w:space="0" w:color="000000"/>
              <w:right w:val="nil"/>
            </w:tcBorders>
            <w:shd w:val="clear" w:color="auto" w:fill="auto"/>
            <w:vAlign w:val="center"/>
          </w:tcPr>
          <w:p w14:paraId="00000662" w14:textId="77777777" w:rsidR="005537F9" w:rsidRDefault="000D7614">
            <w:pPr>
              <w:spacing w:after="0"/>
              <w:jc w:val="center"/>
              <w:rPr>
                <w:color w:val="000000"/>
                <w:sz w:val="18"/>
                <w:szCs w:val="18"/>
              </w:rPr>
            </w:pPr>
            <w:r>
              <w:rPr>
                <w:color w:val="000000"/>
                <w:sz w:val="18"/>
                <w:szCs w:val="18"/>
              </w:rPr>
              <w:t xml:space="preserve">Current </w:t>
            </w:r>
            <w:proofErr w:type="spellStart"/>
            <w:r>
              <w:rPr>
                <w:color w:val="000000"/>
                <w:sz w:val="18"/>
                <w:szCs w:val="18"/>
              </w:rPr>
              <w:t>Tot.Bio</w:t>
            </w:r>
            <w:proofErr w:type="spellEnd"/>
            <w:r>
              <w:rPr>
                <w:color w:val="000000"/>
                <w:sz w:val="18"/>
                <w:szCs w:val="18"/>
              </w:rPr>
              <w:t>.</w:t>
            </w:r>
          </w:p>
        </w:tc>
      </w:tr>
      <w:tr w:rsidR="005537F9" w14:paraId="39A55504" w14:textId="77777777">
        <w:trPr>
          <w:trHeight w:val="209"/>
        </w:trPr>
        <w:tc>
          <w:tcPr>
            <w:tcW w:w="876" w:type="dxa"/>
            <w:tcBorders>
              <w:top w:val="single" w:sz="4" w:space="0" w:color="000000"/>
              <w:left w:val="nil"/>
              <w:bottom w:val="nil"/>
              <w:right w:val="nil"/>
            </w:tcBorders>
            <w:shd w:val="clear" w:color="auto" w:fill="auto"/>
            <w:vAlign w:val="bottom"/>
          </w:tcPr>
          <w:p w14:paraId="00000663" w14:textId="77777777" w:rsidR="005537F9" w:rsidRDefault="000D7614">
            <w:pPr>
              <w:spacing w:after="0"/>
              <w:jc w:val="center"/>
              <w:rPr>
                <w:color w:val="000000"/>
                <w:sz w:val="18"/>
                <w:szCs w:val="18"/>
              </w:rPr>
            </w:pPr>
            <w:r>
              <w:rPr>
                <w:color w:val="000000"/>
                <w:sz w:val="18"/>
                <w:szCs w:val="18"/>
              </w:rPr>
              <w:t>1977</w:t>
            </w:r>
          </w:p>
        </w:tc>
        <w:tc>
          <w:tcPr>
            <w:tcW w:w="876" w:type="dxa"/>
            <w:tcBorders>
              <w:top w:val="single" w:sz="4" w:space="0" w:color="000000"/>
              <w:left w:val="nil"/>
              <w:bottom w:val="nil"/>
              <w:right w:val="nil"/>
            </w:tcBorders>
            <w:shd w:val="clear" w:color="auto" w:fill="auto"/>
            <w:vAlign w:val="bottom"/>
          </w:tcPr>
          <w:p w14:paraId="00000664" w14:textId="77777777" w:rsidR="005537F9" w:rsidRDefault="000D7614">
            <w:pPr>
              <w:spacing w:after="0"/>
              <w:jc w:val="center"/>
              <w:rPr>
                <w:color w:val="808080"/>
                <w:sz w:val="18"/>
                <w:szCs w:val="18"/>
              </w:rPr>
            </w:pPr>
            <w:r>
              <w:rPr>
                <w:color w:val="808080"/>
                <w:sz w:val="18"/>
                <w:szCs w:val="18"/>
              </w:rPr>
              <w:t>82,030</w:t>
            </w:r>
          </w:p>
        </w:tc>
        <w:tc>
          <w:tcPr>
            <w:tcW w:w="1062" w:type="dxa"/>
            <w:tcBorders>
              <w:top w:val="single" w:sz="4" w:space="0" w:color="000000"/>
              <w:left w:val="nil"/>
              <w:bottom w:val="nil"/>
              <w:right w:val="nil"/>
            </w:tcBorders>
            <w:shd w:val="clear" w:color="auto" w:fill="auto"/>
            <w:vAlign w:val="bottom"/>
          </w:tcPr>
          <w:p w14:paraId="00000665" w14:textId="77777777" w:rsidR="005537F9" w:rsidRDefault="000D7614">
            <w:pPr>
              <w:spacing w:after="0"/>
              <w:jc w:val="center"/>
              <w:rPr>
                <w:color w:val="808080"/>
                <w:sz w:val="18"/>
                <w:szCs w:val="18"/>
              </w:rPr>
            </w:pPr>
            <w:r>
              <w:rPr>
                <w:color w:val="808080"/>
                <w:sz w:val="18"/>
                <w:szCs w:val="18"/>
              </w:rPr>
              <w:t>18,624</w:t>
            </w:r>
          </w:p>
        </w:tc>
        <w:tc>
          <w:tcPr>
            <w:tcW w:w="876" w:type="dxa"/>
            <w:tcBorders>
              <w:top w:val="single" w:sz="4" w:space="0" w:color="000000"/>
              <w:left w:val="nil"/>
              <w:bottom w:val="nil"/>
              <w:right w:val="nil"/>
            </w:tcBorders>
            <w:shd w:val="clear" w:color="auto" w:fill="auto"/>
            <w:vAlign w:val="bottom"/>
          </w:tcPr>
          <w:p w14:paraId="00000666" w14:textId="77777777" w:rsidR="005537F9" w:rsidRDefault="000D7614">
            <w:pPr>
              <w:spacing w:after="0"/>
              <w:jc w:val="center"/>
              <w:rPr>
                <w:color w:val="808080"/>
                <w:sz w:val="18"/>
                <w:szCs w:val="18"/>
              </w:rPr>
            </w:pPr>
            <w:r>
              <w:rPr>
                <w:color w:val="808080"/>
                <w:sz w:val="18"/>
                <w:szCs w:val="18"/>
              </w:rPr>
              <w:t>263,078</w:t>
            </w:r>
          </w:p>
        </w:tc>
        <w:tc>
          <w:tcPr>
            <w:tcW w:w="876" w:type="dxa"/>
            <w:tcBorders>
              <w:top w:val="single" w:sz="4" w:space="0" w:color="000000"/>
              <w:left w:val="nil"/>
              <w:bottom w:val="nil"/>
              <w:right w:val="nil"/>
            </w:tcBorders>
            <w:shd w:val="clear" w:color="auto" w:fill="auto"/>
            <w:vAlign w:val="bottom"/>
          </w:tcPr>
          <w:p w14:paraId="00000667" w14:textId="77777777" w:rsidR="005537F9" w:rsidRDefault="000D7614">
            <w:pPr>
              <w:spacing w:after="0"/>
              <w:jc w:val="center"/>
              <w:rPr>
                <w:color w:val="000000"/>
                <w:sz w:val="18"/>
                <w:szCs w:val="18"/>
              </w:rPr>
            </w:pPr>
            <w:r>
              <w:rPr>
                <w:color w:val="000000"/>
                <w:sz w:val="18"/>
                <w:szCs w:val="18"/>
              </w:rPr>
              <w:t>81,532</w:t>
            </w:r>
          </w:p>
        </w:tc>
        <w:tc>
          <w:tcPr>
            <w:tcW w:w="1062" w:type="dxa"/>
            <w:tcBorders>
              <w:top w:val="single" w:sz="4" w:space="0" w:color="000000"/>
              <w:left w:val="nil"/>
              <w:bottom w:val="nil"/>
              <w:right w:val="nil"/>
            </w:tcBorders>
            <w:shd w:val="clear" w:color="auto" w:fill="auto"/>
            <w:vAlign w:val="bottom"/>
          </w:tcPr>
          <w:p w14:paraId="00000668" w14:textId="77777777" w:rsidR="005537F9" w:rsidRDefault="000D7614">
            <w:pPr>
              <w:spacing w:after="0"/>
              <w:jc w:val="center"/>
              <w:rPr>
                <w:color w:val="000000"/>
                <w:sz w:val="18"/>
                <w:szCs w:val="18"/>
              </w:rPr>
            </w:pPr>
            <w:r>
              <w:rPr>
                <w:color w:val="000000"/>
                <w:sz w:val="18"/>
                <w:szCs w:val="18"/>
              </w:rPr>
              <w:t>18,421</w:t>
            </w:r>
          </w:p>
        </w:tc>
        <w:tc>
          <w:tcPr>
            <w:tcW w:w="876" w:type="dxa"/>
            <w:tcBorders>
              <w:top w:val="single" w:sz="4" w:space="0" w:color="000000"/>
              <w:left w:val="nil"/>
              <w:bottom w:val="nil"/>
              <w:right w:val="nil"/>
            </w:tcBorders>
            <w:shd w:val="clear" w:color="auto" w:fill="auto"/>
            <w:vAlign w:val="bottom"/>
          </w:tcPr>
          <w:p w14:paraId="00000669" w14:textId="77777777" w:rsidR="005537F9" w:rsidRDefault="000D7614">
            <w:pPr>
              <w:spacing w:after="0"/>
              <w:jc w:val="center"/>
              <w:rPr>
                <w:color w:val="000000"/>
                <w:sz w:val="18"/>
                <w:szCs w:val="18"/>
              </w:rPr>
            </w:pPr>
            <w:r>
              <w:rPr>
                <w:color w:val="000000"/>
                <w:sz w:val="18"/>
                <w:szCs w:val="18"/>
              </w:rPr>
              <w:t>261,922</w:t>
            </w:r>
          </w:p>
        </w:tc>
      </w:tr>
      <w:tr w:rsidR="005537F9" w14:paraId="16BB4B01" w14:textId="77777777">
        <w:trPr>
          <w:trHeight w:val="209"/>
        </w:trPr>
        <w:tc>
          <w:tcPr>
            <w:tcW w:w="876" w:type="dxa"/>
            <w:tcBorders>
              <w:top w:val="nil"/>
              <w:left w:val="nil"/>
              <w:bottom w:val="nil"/>
              <w:right w:val="nil"/>
            </w:tcBorders>
            <w:shd w:val="clear" w:color="auto" w:fill="auto"/>
            <w:vAlign w:val="bottom"/>
          </w:tcPr>
          <w:p w14:paraId="0000066A" w14:textId="77777777" w:rsidR="005537F9" w:rsidRDefault="000D7614">
            <w:pPr>
              <w:spacing w:after="0"/>
              <w:jc w:val="center"/>
              <w:rPr>
                <w:color w:val="000000"/>
                <w:sz w:val="18"/>
                <w:szCs w:val="18"/>
              </w:rPr>
            </w:pPr>
            <w:r>
              <w:rPr>
                <w:color w:val="000000"/>
                <w:sz w:val="18"/>
                <w:szCs w:val="18"/>
              </w:rPr>
              <w:t>1978</w:t>
            </w:r>
          </w:p>
        </w:tc>
        <w:tc>
          <w:tcPr>
            <w:tcW w:w="876" w:type="dxa"/>
            <w:tcBorders>
              <w:top w:val="nil"/>
              <w:left w:val="nil"/>
              <w:bottom w:val="nil"/>
              <w:right w:val="nil"/>
            </w:tcBorders>
            <w:shd w:val="clear" w:color="auto" w:fill="auto"/>
            <w:vAlign w:val="bottom"/>
          </w:tcPr>
          <w:p w14:paraId="0000066B" w14:textId="77777777" w:rsidR="005537F9" w:rsidRDefault="000D7614">
            <w:pPr>
              <w:spacing w:after="0"/>
              <w:jc w:val="center"/>
              <w:rPr>
                <w:color w:val="808080"/>
                <w:sz w:val="18"/>
                <w:szCs w:val="18"/>
              </w:rPr>
            </w:pPr>
            <w:r>
              <w:rPr>
                <w:color w:val="808080"/>
                <w:sz w:val="18"/>
                <w:szCs w:val="18"/>
              </w:rPr>
              <w:t>93,526</w:t>
            </w:r>
          </w:p>
        </w:tc>
        <w:tc>
          <w:tcPr>
            <w:tcW w:w="1062" w:type="dxa"/>
            <w:tcBorders>
              <w:top w:val="nil"/>
              <w:left w:val="nil"/>
              <w:bottom w:val="nil"/>
              <w:right w:val="nil"/>
            </w:tcBorders>
            <w:shd w:val="clear" w:color="auto" w:fill="auto"/>
            <w:vAlign w:val="bottom"/>
          </w:tcPr>
          <w:p w14:paraId="0000066C" w14:textId="77777777" w:rsidR="005537F9" w:rsidRDefault="000D7614">
            <w:pPr>
              <w:spacing w:after="0"/>
              <w:jc w:val="center"/>
              <w:rPr>
                <w:color w:val="808080"/>
                <w:sz w:val="18"/>
                <w:szCs w:val="18"/>
              </w:rPr>
            </w:pPr>
            <w:r>
              <w:rPr>
                <w:color w:val="808080"/>
                <w:sz w:val="18"/>
                <w:szCs w:val="18"/>
              </w:rPr>
              <w:t>20,289</w:t>
            </w:r>
          </w:p>
        </w:tc>
        <w:tc>
          <w:tcPr>
            <w:tcW w:w="876" w:type="dxa"/>
            <w:tcBorders>
              <w:top w:val="nil"/>
              <w:left w:val="nil"/>
              <w:bottom w:val="nil"/>
              <w:right w:val="nil"/>
            </w:tcBorders>
            <w:shd w:val="clear" w:color="auto" w:fill="auto"/>
            <w:vAlign w:val="bottom"/>
          </w:tcPr>
          <w:p w14:paraId="0000066D" w14:textId="77777777" w:rsidR="005537F9" w:rsidRDefault="000D7614">
            <w:pPr>
              <w:spacing w:after="0"/>
              <w:jc w:val="center"/>
              <w:rPr>
                <w:color w:val="808080"/>
                <w:sz w:val="18"/>
                <w:szCs w:val="18"/>
              </w:rPr>
            </w:pPr>
            <w:r>
              <w:rPr>
                <w:color w:val="808080"/>
                <w:sz w:val="18"/>
                <w:szCs w:val="18"/>
              </w:rPr>
              <w:t>274,934</w:t>
            </w:r>
          </w:p>
        </w:tc>
        <w:tc>
          <w:tcPr>
            <w:tcW w:w="876" w:type="dxa"/>
            <w:tcBorders>
              <w:top w:val="nil"/>
              <w:left w:val="nil"/>
              <w:bottom w:val="nil"/>
              <w:right w:val="nil"/>
            </w:tcBorders>
            <w:shd w:val="clear" w:color="auto" w:fill="auto"/>
            <w:vAlign w:val="bottom"/>
          </w:tcPr>
          <w:p w14:paraId="0000066E" w14:textId="77777777" w:rsidR="005537F9" w:rsidRDefault="000D7614">
            <w:pPr>
              <w:spacing w:after="0"/>
              <w:jc w:val="center"/>
              <w:rPr>
                <w:color w:val="000000"/>
                <w:sz w:val="18"/>
                <w:szCs w:val="18"/>
              </w:rPr>
            </w:pPr>
            <w:r>
              <w:rPr>
                <w:color w:val="000000"/>
                <w:sz w:val="18"/>
                <w:szCs w:val="18"/>
              </w:rPr>
              <w:t>92,738</w:t>
            </w:r>
          </w:p>
        </w:tc>
        <w:tc>
          <w:tcPr>
            <w:tcW w:w="1062" w:type="dxa"/>
            <w:tcBorders>
              <w:top w:val="nil"/>
              <w:left w:val="nil"/>
              <w:bottom w:val="nil"/>
              <w:right w:val="nil"/>
            </w:tcBorders>
            <w:shd w:val="clear" w:color="auto" w:fill="auto"/>
            <w:vAlign w:val="bottom"/>
          </w:tcPr>
          <w:p w14:paraId="0000066F" w14:textId="77777777" w:rsidR="005537F9" w:rsidRDefault="000D7614">
            <w:pPr>
              <w:spacing w:after="0"/>
              <w:jc w:val="center"/>
              <w:rPr>
                <w:color w:val="000000"/>
                <w:sz w:val="18"/>
                <w:szCs w:val="18"/>
              </w:rPr>
            </w:pPr>
            <w:r>
              <w:rPr>
                <w:color w:val="000000"/>
                <w:sz w:val="18"/>
                <w:szCs w:val="18"/>
              </w:rPr>
              <w:t>20,019</w:t>
            </w:r>
          </w:p>
        </w:tc>
        <w:tc>
          <w:tcPr>
            <w:tcW w:w="876" w:type="dxa"/>
            <w:tcBorders>
              <w:top w:val="nil"/>
              <w:left w:val="nil"/>
              <w:bottom w:val="nil"/>
              <w:right w:val="nil"/>
            </w:tcBorders>
            <w:shd w:val="clear" w:color="auto" w:fill="auto"/>
            <w:vAlign w:val="bottom"/>
          </w:tcPr>
          <w:p w14:paraId="00000670" w14:textId="77777777" w:rsidR="005537F9" w:rsidRDefault="000D7614">
            <w:pPr>
              <w:spacing w:after="0"/>
              <w:jc w:val="center"/>
              <w:rPr>
                <w:color w:val="000000"/>
                <w:sz w:val="18"/>
                <w:szCs w:val="18"/>
              </w:rPr>
            </w:pPr>
            <w:r>
              <w:rPr>
                <w:color w:val="000000"/>
                <w:sz w:val="18"/>
                <w:szCs w:val="18"/>
              </w:rPr>
              <w:t>273,698</w:t>
            </w:r>
          </w:p>
        </w:tc>
      </w:tr>
      <w:tr w:rsidR="005537F9" w14:paraId="2A3922F5" w14:textId="77777777">
        <w:trPr>
          <w:trHeight w:val="209"/>
        </w:trPr>
        <w:tc>
          <w:tcPr>
            <w:tcW w:w="876" w:type="dxa"/>
            <w:tcBorders>
              <w:top w:val="nil"/>
              <w:left w:val="nil"/>
              <w:bottom w:val="nil"/>
              <w:right w:val="nil"/>
            </w:tcBorders>
            <w:shd w:val="clear" w:color="auto" w:fill="auto"/>
            <w:vAlign w:val="bottom"/>
          </w:tcPr>
          <w:p w14:paraId="00000671" w14:textId="77777777" w:rsidR="005537F9" w:rsidRDefault="000D7614">
            <w:pPr>
              <w:spacing w:after="0"/>
              <w:jc w:val="center"/>
              <w:rPr>
                <w:color w:val="000000"/>
                <w:sz w:val="18"/>
                <w:szCs w:val="18"/>
              </w:rPr>
            </w:pPr>
            <w:r>
              <w:rPr>
                <w:color w:val="000000"/>
                <w:sz w:val="18"/>
                <w:szCs w:val="18"/>
              </w:rPr>
              <w:t>1979</w:t>
            </w:r>
          </w:p>
        </w:tc>
        <w:tc>
          <w:tcPr>
            <w:tcW w:w="876" w:type="dxa"/>
            <w:tcBorders>
              <w:top w:val="nil"/>
              <w:left w:val="nil"/>
              <w:bottom w:val="nil"/>
              <w:right w:val="nil"/>
            </w:tcBorders>
            <w:shd w:val="clear" w:color="auto" w:fill="auto"/>
            <w:vAlign w:val="bottom"/>
          </w:tcPr>
          <w:p w14:paraId="00000672" w14:textId="77777777" w:rsidR="005537F9" w:rsidRDefault="000D7614">
            <w:pPr>
              <w:spacing w:after="0"/>
              <w:jc w:val="center"/>
              <w:rPr>
                <w:color w:val="808080"/>
                <w:sz w:val="18"/>
                <w:szCs w:val="18"/>
              </w:rPr>
            </w:pPr>
            <w:r>
              <w:rPr>
                <w:color w:val="808080"/>
                <w:sz w:val="18"/>
                <w:szCs w:val="18"/>
              </w:rPr>
              <w:t>91,392</w:t>
            </w:r>
          </w:p>
        </w:tc>
        <w:tc>
          <w:tcPr>
            <w:tcW w:w="1062" w:type="dxa"/>
            <w:tcBorders>
              <w:top w:val="nil"/>
              <w:left w:val="nil"/>
              <w:bottom w:val="nil"/>
              <w:right w:val="nil"/>
            </w:tcBorders>
            <w:shd w:val="clear" w:color="auto" w:fill="auto"/>
            <w:vAlign w:val="bottom"/>
          </w:tcPr>
          <w:p w14:paraId="00000673" w14:textId="77777777" w:rsidR="005537F9" w:rsidRDefault="000D7614">
            <w:pPr>
              <w:spacing w:after="0"/>
              <w:jc w:val="center"/>
              <w:rPr>
                <w:color w:val="808080"/>
                <w:sz w:val="18"/>
                <w:szCs w:val="18"/>
              </w:rPr>
            </w:pPr>
            <w:r>
              <w:rPr>
                <w:color w:val="808080"/>
                <w:sz w:val="18"/>
                <w:szCs w:val="18"/>
              </w:rPr>
              <w:t>19,576</w:t>
            </w:r>
          </w:p>
        </w:tc>
        <w:tc>
          <w:tcPr>
            <w:tcW w:w="876" w:type="dxa"/>
            <w:tcBorders>
              <w:top w:val="nil"/>
              <w:left w:val="nil"/>
              <w:bottom w:val="nil"/>
              <w:right w:val="nil"/>
            </w:tcBorders>
            <w:shd w:val="clear" w:color="auto" w:fill="auto"/>
            <w:vAlign w:val="bottom"/>
          </w:tcPr>
          <w:p w14:paraId="00000674" w14:textId="77777777" w:rsidR="005537F9" w:rsidRDefault="000D7614">
            <w:pPr>
              <w:spacing w:after="0"/>
              <w:jc w:val="center"/>
              <w:rPr>
                <w:color w:val="808080"/>
                <w:sz w:val="18"/>
                <w:szCs w:val="18"/>
              </w:rPr>
            </w:pPr>
            <w:r>
              <w:rPr>
                <w:color w:val="808080"/>
                <w:sz w:val="18"/>
                <w:szCs w:val="18"/>
              </w:rPr>
              <w:t>306,236</w:t>
            </w:r>
          </w:p>
        </w:tc>
        <w:tc>
          <w:tcPr>
            <w:tcW w:w="876" w:type="dxa"/>
            <w:tcBorders>
              <w:top w:val="nil"/>
              <w:left w:val="nil"/>
              <w:bottom w:val="nil"/>
              <w:right w:val="nil"/>
            </w:tcBorders>
            <w:shd w:val="clear" w:color="auto" w:fill="auto"/>
            <w:vAlign w:val="bottom"/>
          </w:tcPr>
          <w:p w14:paraId="00000675" w14:textId="77777777" w:rsidR="005537F9" w:rsidRDefault="000D7614">
            <w:pPr>
              <w:spacing w:after="0"/>
              <w:jc w:val="center"/>
              <w:rPr>
                <w:color w:val="000000"/>
                <w:sz w:val="18"/>
                <w:szCs w:val="18"/>
              </w:rPr>
            </w:pPr>
            <w:r>
              <w:rPr>
                <w:color w:val="000000"/>
                <w:sz w:val="18"/>
                <w:szCs w:val="18"/>
              </w:rPr>
              <w:t>90,442</w:t>
            </w:r>
          </w:p>
        </w:tc>
        <w:tc>
          <w:tcPr>
            <w:tcW w:w="1062" w:type="dxa"/>
            <w:tcBorders>
              <w:top w:val="nil"/>
              <w:left w:val="nil"/>
              <w:bottom w:val="nil"/>
              <w:right w:val="nil"/>
            </w:tcBorders>
            <w:shd w:val="clear" w:color="auto" w:fill="auto"/>
            <w:vAlign w:val="bottom"/>
          </w:tcPr>
          <w:p w14:paraId="00000676" w14:textId="77777777" w:rsidR="005537F9" w:rsidRDefault="000D7614">
            <w:pPr>
              <w:spacing w:after="0"/>
              <w:jc w:val="center"/>
              <w:rPr>
                <w:color w:val="000000"/>
                <w:sz w:val="18"/>
                <w:szCs w:val="18"/>
              </w:rPr>
            </w:pPr>
            <w:r>
              <w:rPr>
                <w:color w:val="000000"/>
                <w:sz w:val="18"/>
                <w:szCs w:val="18"/>
              </w:rPr>
              <w:t>19,279</w:t>
            </w:r>
          </w:p>
        </w:tc>
        <w:tc>
          <w:tcPr>
            <w:tcW w:w="876" w:type="dxa"/>
            <w:tcBorders>
              <w:top w:val="nil"/>
              <w:left w:val="nil"/>
              <w:bottom w:val="nil"/>
              <w:right w:val="nil"/>
            </w:tcBorders>
            <w:shd w:val="clear" w:color="auto" w:fill="auto"/>
            <w:vAlign w:val="bottom"/>
          </w:tcPr>
          <w:p w14:paraId="00000677" w14:textId="77777777" w:rsidR="005537F9" w:rsidRDefault="000D7614">
            <w:pPr>
              <w:spacing w:after="0"/>
              <w:jc w:val="center"/>
              <w:rPr>
                <w:color w:val="000000"/>
                <w:sz w:val="18"/>
                <w:szCs w:val="18"/>
              </w:rPr>
            </w:pPr>
            <w:r>
              <w:rPr>
                <w:color w:val="000000"/>
                <w:sz w:val="18"/>
                <w:szCs w:val="18"/>
              </w:rPr>
              <w:t>305,621</w:t>
            </w:r>
          </w:p>
        </w:tc>
      </w:tr>
      <w:tr w:rsidR="005537F9" w14:paraId="6CFED051" w14:textId="77777777">
        <w:trPr>
          <w:trHeight w:val="209"/>
        </w:trPr>
        <w:tc>
          <w:tcPr>
            <w:tcW w:w="876" w:type="dxa"/>
            <w:tcBorders>
              <w:top w:val="nil"/>
              <w:left w:val="nil"/>
              <w:bottom w:val="nil"/>
              <w:right w:val="nil"/>
            </w:tcBorders>
            <w:shd w:val="clear" w:color="auto" w:fill="auto"/>
            <w:vAlign w:val="bottom"/>
          </w:tcPr>
          <w:p w14:paraId="00000678" w14:textId="77777777" w:rsidR="005537F9" w:rsidRDefault="000D7614">
            <w:pPr>
              <w:spacing w:after="0"/>
              <w:jc w:val="center"/>
              <w:rPr>
                <w:color w:val="000000"/>
                <w:sz w:val="18"/>
                <w:szCs w:val="18"/>
              </w:rPr>
            </w:pPr>
            <w:r>
              <w:rPr>
                <w:color w:val="000000"/>
                <w:sz w:val="18"/>
                <w:szCs w:val="18"/>
              </w:rPr>
              <w:t>1980</w:t>
            </w:r>
          </w:p>
        </w:tc>
        <w:tc>
          <w:tcPr>
            <w:tcW w:w="876" w:type="dxa"/>
            <w:tcBorders>
              <w:top w:val="nil"/>
              <w:left w:val="nil"/>
              <w:bottom w:val="nil"/>
              <w:right w:val="nil"/>
            </w:tcBorders>
            <w:shd w:val="clear" w:color="auto" w:fill="auto"/>
            <w:vAlign w:val="bottom"/>
          </w:tcPr>
          <w:p w14:paraId="00000679" w14:textId="77777777" w:rsidR="005537F9" w:rsidRDefault="000D7614">
            <w:pPr>
              <w:spacing w:after="0"/>
              <w:jc w:val="center"/>
              <w:rPr>
                <w:color w:val="808080"/>
                <w:sz w:val="18"/>
                <w:szCs w:val="18"/>
              </w:rPr>
            </w:pPr>
            <w:r>
              <w:rPr>
                <w:color w:val="808080"/>
                <w:sz w:val="18"/>
                <w:szCs w:val="18"/>
              </w:rPr>
              <w:t>86,468</w:t>
            </w:r>
          </w:p>
        </w:tc>
        <w:tc>
          <w:tcPr>
            <w:tcW w:w="1062" w:type="dxa"/>
            <w:tcBorders>
              <w:top w:val="nil"/>
              <w:left w:val="nil"/>
              <w:bottom w:val="nil"/>
              <w:right w:val="nil"/>
            </w:tcBorders>
            <w:shd w:val="clear" w:color="auto" w:fill="auto"/>
            <w:vAlign w:val="bottom"/>
          </w:tcPr>
          <w:p w14:paraId="0000067A" w14:textId="77777777" w:rsidR="005537F9" w:rsidRDefault="000D7614">
            <w:pPr>
              <w:spacing w:after="0"/>
              <w:jc w:val="center"/>
              <w:rPr>
                <w:color w:val="808080"/>
                <w:sz w:val="18"/>
                <w:szCs w:val="18"/>
              </w:rPr>
            </w:pPr>
            <w:r>
              <w:rPr>
                <w:color w:val="808080"/>
                <w:sz w:val="18"/>
                <w:szCs w:val="18"/>
              </w:rPr>
              <w:t>18,181</w:t>
            </w:r>
          </w:p>
        </w:tc>
        <w:tc>
          <w:tcPr>
            <w:tcW w:w="876" w:type="dxa"/>
            <w:tcBorders>
              <w:top w:val="nil"/>
              <w:left w:val="nil"/>
              <w:bottom w:val="nil"/>
              <w:right w:val="nil"/>
            </w:tcBorders>
            <w:shd w:val="clear" w:color="auto" w:fill="auto"/>
            <w:vAlign w:val="bottom"/>
          </w:tcPr>
          <w:p w14:paraId="0000067B" w14:textId="77777777" w:rsidR="005537F9" w:rsidRDefault="000D7614">
            <w:pPr>
              <w:spacing w:after="0"/>
              <w:jc w:val="center"/>
              <w:rPr>
                <w:color w:val="808080"/>
                <w:sz w:val="18"/>
                <w:szCs w:val="18"/>
              </w:rPr>
            </w:pPr>
            <w:r>
              <w:rPr>
                <w:color w:val="808080"/>
                <w:sz w:val="18"/>
                <w:szCs w:val="18"/>
              </w:rPr>
              <w:t>367,433</w:t>
            </w:r>
          </w:p>
        </w:tc>
        <w:tc>
          <w:tcPr>
            <w:tcW w:w="876" w:type="dxa"/>
            <w:tcBorders>
              <w:top w:val="nil"/>
              <w:left w:val="nil"/>
              <w:bottom w:val="nil"/>
              <w:right w:val="nil"/>
            </w:tcBorders>
            <w:shd w:val="clear" w:color="auto" w:fill="auto"/>
            <w:vAlign w:val="bottom"/>
          </w:tcPr>
          <w:p w14:paraId="0000067C" w14:textId="77777777" w:rsidR="005537F9" w:rsidRDefault="000D7614">
            <w:pPr>
              <w:spacing w:after="0"/>
              <w:jc w:val="center"/>
              <w:rPr>
                <w:color w:val="000000"/>
                <w:sz w:val="18"/>
                <w:szCs w:val="18"/>
              </w:rPr>
            </w:pPr>
            <w:r>
              <w:rPr>
                <w:color w:val="000000"/>
                <w:sz w:val="18"/>
                <w:szCs w:val="18"/>
              </w:rPr>
              <w:t>85,592</w:t>
            </w:r>
          </w:p>
        </w:tc>
        <w:tc>
          <w:tcPr>
            <w:tcW w:w="1062" w:type="dxa"/>
            <w:tcBorders>
              <w:top w:val="nil"/>
              <w:left w:val="nil"/>
              <w:bottom w:val="nil"/>
              <w:right w:val="nil"/>
            </w:tcBorders>
            <w:shd w:val="clear" w:color="auto" w:fill="auto"/>
            <w:vAlign w:val="bottom"/>
          </w:tcPr>
          <w:p w14:paraId="0000067D" w14:textId="77777777" w:rsidR="005537F9" w:rsidRDefault="000D7614">
            <w:pPr>
              <w:spacing w:after="0"/>
              <w:jc w:val="center"/>
              <w:rPr>
                <w:color w:val="000000"/>
                <w:sz w:val="18"/>
                <w:szCs w:val="18"/>
              </w:rPr>
            </w:pPr>
            <w:r>
              <w:rPr>
                <w:color w:val="000000"/>
                <w:sz w:val="18"/>
                <w:szCs w:val="18"/>
              </w:rPr>
              <w:t>17,902</w:t>
            </w:r>
          </w:p>
        </w:tc>
        <w:tc>
          <w:tcPr>
            <w:tcW w:w="876" w:type="dxa"/>
            <w:tcBorders>
              <w:top w:val="nil"/>
              <w:left w:val="nil"/>
              <w:bottom w:val="nil"/>
              <w:right w:val="nil"/>
            </w:tcBorders>
            <w:shd w:val="clear" w:color="auto" w:fill="auto"/>
            <w:vAlign w:val="bottom"/>
          </w:tcPr>
          <w:p w14:paraId="0000067E" w14:textId="77777777" w:rsidR="005537F9" w:rsidRDefault="000D7614">
            <w:pPr>
              <w:spacing w:after="0"/>
              <w:jc w:val="center"/>
              <w:rPr>
                <w:color w:val="000000"/>
                <w:sz w:val="18"/>
                <w:szCs w:val="18"/>
              </w:rPr>
            </w:pPr>
            <w:r>
              <w:rPr>
                <w:color w:val="000000"/>
                <w:sz w:val="18"/>
                <w:szCs w:val="18"/>
              </w:rPr>
              <w:t>366,512</w:t>
            </w:r>
          </w:p>
        </w:tc>
      </w:tr>
      <w:tr w:rsidR="005537F9" w14:paraId="068A9FED" w14:textId="77777777">
        <w:trPr>
          <w:trHeight w:val="209"/>
        </w:trPr>
        <w:tc>
          <w:tcPr>
            <w:tcW w:w="876" w:type="dxa"/>
            <w:tcBorders>
              <w:top w:val="nil"/>
              <w:left w:val="nil"/>
              <w:bottom w:val="nil"/>
              <w:right w:val="nil"/>
            </w:tcBorders>
            <w:shd w:val="clear" w:color="auto" w:fill="auto"/>
            <w:vAlign w:val="bottom"/>
          </w:tcPr>
          <w:p w14:paraId="0000067F" w14:textId="77777777" w:rsidR="005537F9" w:rsidRDefault="000D7614">
            <w:pPr>
              <w:spacing w:after="0"/>
              <w:jc w:val="center"/>
              <w:rPr>
                <w:color w:val="000000"/>
                <w:sz w:val="18"/>
                <w:szCs w:val="18"/>
              </w:rPr>
            </w:pPr>
            <w:r>
              <w:rPr>
                <w:color w:val="000000"/>
                <w:sz w:val="18"/>
                <w:szCs w:val="18"/>
              </w:rPr>
              <w:t>1981</w:t>
            </w:r>
          </w:p>
        </w:tc>
        <w:tc>
          <w:tcPr>
            <w:tcW w:w="876" w:type="dxa"/>
            <w:tcBorders>
              <w:top w:val="nil"/>
              <w:left w:val="nil"/>
              <w:bottom w:val="nil"/>
              <w:right w:val="nil"/>
            </w:tcBorders>
            <w:shd w:val="clear" w:color="auto" w:fill="auto"/>
            <w:vAlign w:val="bottom"/>
          </w:tcPr>
          <w:p w14:paraId="00000680" w14:textId="77777777" w:rsidR="005537F9" w:rsidRDefault="000D7614">
            <w:pPr>
              <w:spacing w:after="0"/>
              <w:jc w:val="center"/>
              <w:rPr>
                <w:color w:val="808080"/>
                <w:sz w:val="18"/>
                <w:szCs w:val="18"/>
              </w:rPr>
            </w:pPr>
            <w:r>
              <w:rPr>
                <w:color w:val="808080"/>
                <w:sz w:val="18"/>
                <w:szCs w:val="18"/>
              </w:rPr>
              <w:t>100,306</w:t>
            </w:r>
          </w:p>
        </w:tc>
        <w:tc>
          <w:tcPr>
            <w:tcW w:w="1062" w:type="dxa"/>
            <w:tcBorders>
              <w:top w:val="nil"/>
              <w:left w:val="nil"/>
              <w:bottom w:val="nil"/>
              <w:right w:val="nil"/>
            </w:tcBorders>
            <w:shd w:val="clear" w:color="auto" w:fill="auto"/>
            <w:vAlign w:val="bottom"/>
          </w:tcPr>
          <w:p w14:paraId="00000681" w14:textId="77777777" w:rsidR="005537F9" w:rsidRDefault="000D7614">
            <w:pPr>
              <w:spacing w:after="0"/>
              <w:jc w:val="center"/>
              <w:rPr>
                <w:color w:val="808080"/>
                <w:sz w:val="18"/>
                <w:szCs w:val="18"/>
              </w:rPr>
            </w:pPr>
            <w:r>
              <w:rPr>
                <w:color w:val="808080"/>
                <w:sz w:val="18"/>
                <w:szCs w:val="18"/>
              </w:rPr>
              <w:t>21,344</w:t>
            </w:r>
          </w:p>
        </w:tc>
        <w:tc>
          <w:tcPr>
            <w:tcW w:w="876" w:type="dxa"/>
            <w:tcBorders>
              <w:top w:val="nil"/>
              <w:left w:val="nil"/>
              <w:bottom w:val="nil"/>
              <w:right w:val="nil"/>
            </w:tcBorders>
            <w:shd w:val="clear" w:color="auto" w:fill="auto"/>
            <w:vAlign w:val="bottom"/>
          </w:tcPr>
          <w:p w14:paraId="00000682" w14:textId="77777777" w:rsidR="005537F9" w:rsidRDefault="000D7614">
            <w:pPr>
              <w:spacing w:after="0"/>
              <w:jc w:val="center"/>
              <w:rPr>
                <w:color w:val="808080"/>
                <w:sz w:val="18"/>
                <w:szCs w:val="18"/>
              </w:rPr>
            </w:pPr>
            <w:r>
              <w:rPr>
                <w:color w:val="808080"/>
                <w:sz w:val="18"/>
                <w:szCs w:val="18"/>
              </w:rPr>
              <w:t>404,096</w:t>
            </w:r>
          </w:p>
        </w:tc>
        <w:tc>
          <w:tcPr>
            <w:tcW w:w="876" w:type="dxa"/>
            <w:tcBorders>
              <w:top w:val="nil"/>
              <w:left w:val="nil"/>
              <w:bottom w:val="nil"/>
              <w:right w:val="nil"/>
            </w:tcBorders>
            <w:shd w:val="clear" w:color="auto" w:fill="auto"/>
            <w:vAlign w:val="bottom"/>
          </w:tcPr>
          <w:p w14:paraId="00000683" w14:textId="77777777" w:rsidR="005537F9" w:rsidRDefault="000D7614">
            <w:pPr>
              <w:spacing w:after="0"/>
              <w:jc w:val="center"/>
              <w:rPr>
                <w:color w:val="000000"/>
                <w:sz w:val="18"/>
                <w:szCs w:val="18"/>
              </w:rPr>
            </w:pPr>
            <w:r>
              <w:rPr>
                <w:color w:val="000000"/>
                <w:sz w:val="18"/>
                <w:szCs w:val="18"/>
              </w:rPr>
              <w:t>99,580</w:t>
            </w:r>
          </w:p>
        </w:tc>
        <w:tc>
          <w:tcPr>
            <w:tcW w:w="1062" w:type="dxa"/>
            <w:tcBorders>
              <w:top w:val="nil"/>
              <w:left w:val="nil"/>
              <w:bottom w:val="nil"/>
              <w:right w:val="nil"/>
            </w:tcBorders>
            <w:shd w:val="clear" w:color="auto" w:fill="auto"/>
            <w:vAlign w:val="bottom"/>
          </w:tcPr>
          <w:p w14:paraId="00000684" w14:textId="77777777" w:rsidR="005537F9" w:rsidRDefault="000D7614">
            <w:pPr>
              <w:spacing w:after="0"/>
              <w:jc w:val="center"/>
              <w:rPr>
                <w:color w:val="000000"/>
                <w:sz w:val="18"/>
                <w:szCs w:val="18"/>
              </w:rPr>
            </w:pPr>
            <w:r>
              <w:rPr>
                <w:color w:val="000000"/>
                <w:sz w:val="18"/>
                <w:szCs w:val="18"/>
              </w:rPr>
              <w:t>21,044</w:t>
            </w:r>
          </w:p>
        </w:tc>
        <w:tc>
          <w:tcPr>
            <w:tcW w:w="876" w:type="dxa"/>
            <w:tcBorders>
              <w:top w:val="nil"/>
              <w:left w:val="nil"/>
              <w:bottom w:val="nil"/>
              <w:right w:val="nil"/>
            </w:tcBorders>
            <w:shd w:val="clear" w:color="auto" w:fill="auto"/>
            <w:vAlign w:val="bottom"/>
          </w:tcPr>
          <w:p w14:paraId="00000685" w14:textId="77777777" w:rsidR="005537F9" w:rsidRDefault="000D7614">
            <w:pPr>
              <w:spacing w:after="0"/>
              <w:jc w:val="center"/>
              <w:rPr>
                <w:color w:val="000000"/>
                <w:sz w:val="18"/>
                <w:szCs w:val="18"/>
              </w:rPr>
            </w:pPr>
            <w:r>
              <w:rPr>
                <w:color w:val="000000"/>
                <w:sz w:val="18"/>
                <w:szCs w:val="18"/>
              </w:rPr>
              <w:t>402,120</w:t>
            </w:r>
          </w:p>
        </w:tc>
      </w:tr>
      <w:tr w:rsidR="005537F9" w14:paraId="0F25FB2D" w14:textId="77777777">
        <w:trPr>
          <w:trHeight w:val="209"/>
        </w:trPr>
        <w:tc>
          <w:tcPr>
            <w:tcW w:w="876" w:type="dxa"/>
            <w:tcBorders>
              <w:top w:val="nil"/>
              <w:left w:val="nil"/>
              <w:bottom w:val="nil"/>
              <w:right w:val="nil"/>
            </w:tcBorders>
            <w:shd w:val="clear" w:color="auto" w:fill="auto"/>
            <w:vAlign w:val="bottom"/>
          </w:tcPr>
          <w:p w14:paraId="00000686" w14:textId="77777777" w:rsidR="005537F9" w:rsidRDefault="000D7614">
            <w:pPr>
              <w:spacing w:after="0"/>
              <w:jc w:val="center"/>
              <w:rPr>
                <w:color w:val="000000"/>
                <w:sz w:val="18"/>
                <w:szCs w:val="18"/>
              </w:rPr>
            </w:pPr>
            <w:r>
              <w:rPr>
                <w:color w:val="000000"/>
                <w:sz w:val="18"/>
                <w:szCs w:val="18"/>
              </w:rPr>
              <w:t>1982</w:t>
            </w:r>
          </w:p>
        </w:tc>
        <w:tc>
          <w:tcPr>
            <w:tcW w:w="876" w:type="dxa"/>
            <w:tcBorders>
              <w:top w:val="nil"/>
              <w:left w:val="nil"/>
              <w:bottom w:val="nil"/>
              <w:right w:val="nil"/>
            </w:tcBorders>
            <w:shd w:val="clear" w:color="auto" w:fill="auto"/>
            <w:vAlign w:val="bottom"/>
          </w:tcPr>
          <w:p w14:paraId="00000687" w14:textId="77777777" w:rsidR="005537F9" w:rsidRDefault="000D7614">
            <w:pPr>
              <w:spacing w:after="0"/>
              <w:jc w:val="center"/>
              <w:rPr>
                <w:color w:val="808080"/>
                <w:sz w:val="18"/>
                <w:szCs w:val="18"/>
              </w:rPr>
            </w:pPr>
            <w:r>
              <w:rPr>
                <w:color w:val="808080"/>
                <w:sz w:val="18"/>
                <w:szCs w:val="18"/>
              </w:rPr>
              <w:t>128,098</w:t>
            </w:r>
          </w:p>
        </w:tc>
        <w:tc>
          <w:tcPr>
            <w:tcW w:w="1062" w:type="dxa"/>
            <w:tcBorders>
              <w:top w:val="nil"/>
              <w:left w:val="nil"/>
              <w:bottom w:val="nil"/>
              <w:right w:val="nil"/>
            </w:tcBorders>
            <w:shd w:val="clear" w:color="auto" w:fill="auto"/>
            <w:vAlign w:val="bottom"/>
          </w:tcPr>
          <w:p w14:paraId="00000688" w14:textId="77777777" w:rsidR="005537F9" w:rsidRDefault="000D7614">
            <w:pPr>
              <w:spacing w:after="0"/>
              <w:jc w:val="center"/>
              <w:rPr>
                <w:color w:val="808080"/>
                <w:sz w:val="18"/>
                <w:szCs w:val="18"/>
              </w:rPr>
            </w:pPr>
            <w:r>
              <w:rPr>
                <w:color w:val="808080"/>
                <w:sz w:val="18"/>
                <w:szCs w:val="18"/>
              </w:rPr>
              <w:t>27,305</w:t>
            </w:r>
          </w:p>
        </w:tc>
        <w:tc>
          <w:tcPr>
            <w:tcW w:w="876" w:type="dxa"/>
            <w:tcBorders>
              <w:top w:val="nil"/>
              <w:left w:val="nil"/>
              <w:bottom w:val="nil"/>
              <w:right w:val="nil"/>
            </w:tcBorders>
            <w:shd w:val="clear" w:color="auto" w:fill="auto"/>
            <w:vAlign w:val="bottom"/>
          </w:tcPr>
          <w:p w14:paraId="00000689" w14:textId="77777777" w:rsidR="005537F9" w:rsidRDefault="000D7614">
            <w:pPr>
              <w:spacing w:after="0"/>
              <w:jc w:val="center"/>
              <w:rPr>
                <w:color w:val="808080"/>
                <w:sz w:val="18"/>
                <w:szCs w:val="18"/>
              </w:rPr>
            </w:pPr>
            <w:r>
              <w:rPr>
                <w:color w:val="808080"/>
                <w:sz w:val="18"/>
                <w:szCs w:val="18"/>
              </w:rPr>
              <w:t>429,094</w:t>
            </w:r>
          </w:p>
        </w:tc>
        <w:tc>
          <w:tcPr>
            <w:tcW w:w="876" w:type="dxa"/>
            <w:tcBorders>
              <w:top w:val="nil"/>
              <w:left w:val="nil"/>
              <w:bottom w:val="nil"/>
              <w:right w:val="nil"/>
            </w:tcBorders>
            <w:shd w:val="clear" w:color="auto" w:fill="auto"/>
            <w:vAlign w:val="bottom"/>
          </w:tcPr>
          <w:p w14:paraId="0000068A" w14:textId="77777777" w:rsidR="005537F9" w:rsidRDefault="000D7614">
            <w:pPr>
              <w:spacing w:after="0"/>
              <w:jc w:val="center"/>
              <w:rPr>
                <w:color w:val="000000"/>
                <w:sz w:val="18"/>
                <w:szCs w:val="18"/>
              </w:rPr>
            </w:pPr>
            <w:r>
              <w:rPr>
                <w:color w:val="000000"/>
                <w:sz w:val="18"/>
                <w:szCs w:val="18"/>
              </w:rPr>
              <w:t>126,933</w:t>
            </w:r>
          </w:p>
        </w:tc>
        <w:tc>
          <w:tcPr>
            <w:tcW w:w="1062" w:type="dxa"/>
            <w:tcBorders>
              <w:top w:val="nil"/>
              <w:left w:val="nil"/>
              <w:bottom w:val="nil"/>
              <w:right w:val="nil"/>
            </w:tcBorders>
            <w:shd w:val="clear" w:color="auto" w:fill="auto"/>
            <w:vAlign w:val="bottom"/>
          </w:tcPr>
          <w:p w14:paraId="0000068B" w14:textId="77777777" w:rsidR="005537F9" w:rsidRDefault="000D7614">
            <w:pPr>
              <w:spacing w:after="0"/>
              <w:jc w:val="center"/>
              <w:rPr>
                <w:color w:val="000000"/>
                <w:sz w:val="18"/>
                <w:szCs w:val="18"/>
              </w:rPr>
            </w:pPr>
            <w:r>
              <w:rPr>
                <w:color w:val="000000"/>
                <w:sz w:val="18"/>
                <w:szCs w:val="18"/>
              </w:rPr>
              <w:t>26,868</w:t>
            </w:r>
          </w:p>
        </w:tc>
        <w:tc>
          <w:tcPr>
            <w:tcW w:w="876" w:type="dxa"/>
            <w:tcBorders>
              <w:top w:val="nil"/>
              <w:left w:val="nil"/>
              <w:bottom w:val="nil"/>
              <w:right w:val="nil"/>
            </w:tcBorders>
            <w:shd w:val="clear" w:color="auto" w:fill="auto"/>
            <w:vAlign w:val="bottom"/>
          </w:tcPr>
          <w:p w14:paraId="0000068C" w14:textId="77777777" w:rsidR="005537F9" w:rsidRDefault="000D7614">
            <w:pPr>
              <w:spacing w:after="0"/>
              <w:jc w:val="center"/>
              <w:rPr>
                <w:color w:val="000000"/>
                <w:sz w:val="18"/>
                <w:szCs w:val="18"/>
              </w:rPr>
            </w:pPr>
            <w:r>
              <w:rPr>
                <w:color w:val="000000"/>
                <w:sz w:val="18"/>
                <w:szCs w:val="18"/>
              </w:rPr>
              <w:t>425,811</w:t>
            </w:r>
          </w:p>
        </w:tc>
      </w:tr>
      <w:tr w:rsidR="005537F9" w14:paraId="3F21AA0A" w14:textId="77777777">
        <w:trPr>
          <w:trHeight w:val="209"/>
        </w:trPr>
        <w:tc>
          <w:tcPr>
            <w:tcW w:w="876" w:type="dxa"/>
            <w:tcBorders>
              <w:top w:val="nil"/>
              <w:left w:val="nil"/>
              <w:bottom w:val="nil"/>
              <w:right w:val="nil"/>
            </w:tcBorders>
            <w:shd w:val="clear" w:color="auto" w:fill="auto"/>
            <w:vAlign w:val="bottom"/>
          </w:tcPr>
          <w:p w14:paraId="0000068D" w14:textId="77777777" w:rsidR="005537F9" w:rsidRDefault="000D7614">
            <w:pPr>
              <w:spacing w:after="0"/>
              <w:jc w:val="center"/>
              <w:rPr>
                <w:color w:val="000000"/>
                <w:sz w:val="18"/>
                <w:szCs w:val="18"/>
              </w:rPr>
            </w:pPr>
            <w:r>
              <w:rPr>
                <w:color w:val="000000"/>
                <w:sz w:val="18"/>
                <w:szCs w:val="18"/>
              </w:rPr>
              <w:t>1983</w:t>
            </w:r>
          </w:p>
        </w:tc>
        <w:tc>
          <w:tcPr>
            <w:tcW w:w="876" w:type="dxa"/>
            <w:tcBorders>
              <w:top w:val="nil"/>
              <w:left w:val="nil"/>
              <w:bottom w:val="nil"/>
              <w:right w:val="nil"/>
            </w:tcBorders>
            <w:shd w:val="clear" w:color="auto" w:fill="auto"/>
            <w:vAlign w:val="bottom"/>
          </w:tcPr>
          <w:p w14:paraId="0000068E" w14:textId="77777777" w:rsidR="005537F9" w:rsidRDefault="000D7614">
            <w:pPr>
              <w:spacing w:after="0"/>
              <w:jc w:val="center"/>
              <w:rPr>
                <w:color w:val="808080"/>
                <w:sz w:val="18"/>
                <w:szCs w:val="18"/>
              </w:rPr>
            </w:pPr>
            <w:r>
              <w:rPr>
                <w:color w:val="808080"/>
                <w:sz w:val="18"/>
                <w:szCs w:val="18"/>
              </w:rPr>
              <w:t>138,760</w:t>
            </w:r>
          </w:p>
        </w:tc>
        <w:tc>
          <w:tcPr>
            <w:tcW w:w="1062" w:type="dxa"/>
            <w:tcBorders>
              <w:top w:val="nil"/>
              <w:left w:val="nil"/>
              <w:bottom w:val="nil"/>
              <w:right w:val="nil"/>
            </w:tcBorders>
            <w:shd w:val="clear" w:color="auto" w:fill="auto"/>
            <w:vAlign w:val="bottom"/>
          </w:tcPr>
          <w:p w14:paraId="0000068F" w14:textId="77777777" w:rsidR="005537F9" w:rsidRDefault="000D7614">
            <w:pPr>
              <w:spacing w:after="0"/>
              <w:jc w:val="center"/>
              <w:rPr>
                <w:color w:val="808080"/>
                <w:sz w:val="18"/>
                <w:szCs w:val="18"/>
              </w:rPr>
            </w:pPr>
            <w:r>
              <w:rPr>
                <w:color w:val="808080"/>
                <w:sz w:val="18"/>
                <w:szCs w:val="18"/>
              </w:rPr>
              <w:t>29,352</w:t>
            </w:r>
          </w:p>
        </w:tc>
        <w:tc>
          <w:tcPr>
            <w:tcW w:w="876" w:type="dxa"/>
            <w:tcBorders>
              <w:top w:val="nil"/>
              <w:left w:val="nil"/>
              <w:bottom w:val="nil"/>
              <w:right w:val="nil"/>
            </w:tcBorders>
            <w:shd w:val="clear" w:color="auto" w:fill="auto"/>
            <w:vAlign w:val="bottom"/>
          </w:tcPr>
          <w:p w14:paraId="00000690" w14:textId="77777777" w:rsidR="005537F9" w:rsidRDefault="000D7614">
            <w:pPr>
              <w:spacing w:after="0"/>
              <w:jc w:val="center"/>
              <w:rPr>
                <w:color w:val="808080"/>
                <w:sz w:val="18"/>
                <w:szCs w:val="18"/>
              </w:rPr>
            </w:pPr>
            <w:r>
              <w:rPr>
                <w:color w:val="808080"/>
                <w:sz w:val="18"/>
                <w:szCs w:val="18"/>
              </w:rPr>
              <w:t>464,679</w:t>
            </w:r>
          </w:p>
        </w:tc>
        <w:tc>
          <w:tcPr>
            <w:tcW w:w="876" w:type="dxa"/>
            <w:tcBorders>
              <w:top w:val="nil"/>
              <w:left w:val="nil"/>
              <w:bottom w:val="nil"/>
              <w:right w:val="nil"/>
            </w:tcBorders>
            <w:shd w:val="clear" w:color="auto" w:fill="auto"/>
            <w:vAlign w:val="bottom"/>
          </w:tcPr>
          <w:p w14:paraId="00000691" w14:textId="77777777" w:rsidR="005537F9" w:rsidRDefault="000D7614">
            <w:pPr>
              <w:spacing w:after="0"/>
              <w:jc w:val="center"/>
              <w:rPr>
                <w:color w:val="000000"/>
                <w:sz w:val="18"/>
                <w:szCs w:val="18"/>
              </w:rPr>
            </w:pPr>
            <w:r>
              <w:rPr>
                <w:color w:val="000000"/>
                <w:sz w:val="18"/>
                <w:szCs w:val="18"/>
              </w:rPr>
              <w:t>137,040</w:t>
            </w:r>
          </w:p>
        </w:tc>
        <w:tc>
          <w:tcPr>
            <w:tcW w:w="1062" w:type="dxa"/>
            <w:tcBorders>
              <w:top w:val="nil"/>
              <w:left w:val="nil"/>
              <w:bottom w:val="nil"/>
              <w:right w:val="nil"/>
            </w:tcBorders>
            <w:shd w:val="clear" w:color="auto" w:fill="auto"/>
            <w:vAlign w:val="bottom"/>
          </w:tcPr>
          <w:p w14:paraId="00000692" w14:textId="77777777" w:rsidR="005537F9" w:rsidRDefault="000D7614">
            <w:pPr>
              <w:spacing w:after="0"/>
              <w:jc w:val="center"/>
              <w:rPr>
                <w:color w:val="000000"/>
                <w:sz w:val="18"/>
                <w:szCs w:val="18"/>
              </w:rPr>
            </w:pPr>
            <w:r>
              <w:rPr>
                <w:color w:val="000000"/>
                <w:sz w:val="18"/>
                <w:szCs w:val="18"/>
              </w:rPr>
              <w:t>28,806</w:t>
            </w:r>
          </w:p>
        </w:tc>
        <w:tc>
          <w:tcPr>
            <w:tcW w:w="876" w:type="dxa"/>
            <w:tcBorders>
              <w:top w:val="nil"/>
              <w:left w:val="nil"/>
              <w:bottom w:val="nil"/>
              <w:right w:val="nil"/>
            </w:tcBorders>
            <w:shd w:val="clear" w:color="auto" w:fill="auto"/>
            <w:vAlign w:val="bottom"/>
          </w:tcPr>
          <w:p w14:paraId="00000693" w14:textId="77777777" w:rsidR="005537F9" w:rsidRDefault="000D7614">
            <w:pPr>
              <w:spacing w:after="0"/>
              <w:jc w:val="center"/>
              <w:rPr>
                <w:color w:val="000000"/>
                <w:sz w:val="18"/>
                <w:szCs w:val="18"/>
              </w:rPr>
            </w:pPr>
            <w:r>
              <w:rPr>
                <w:color w:val="000000"/>
                <w:sz w:val="18"/>
                <w:szCs w:val="18"/>
              </w:rPr>
              <w:t>459,934</w:t>
            </w:r>
          </w:p>
        </w:tc>
      </w:tr>
      <w:tr w:rsidR="005537F9" w14:paraId="0985206C" w14:textId="77777777">
        <w:trPr>
          <w:trHeight w:val="209"/>
        </w:trPr>
        <w:tc>
          <w:tcPr>
            <w:tcW w:w="876" w:type="dxa"/>
            <w:tcBorders>
              <w:top w:val="nil"/>
              <w:left w:val="nil"/>
              <w:bottom w:val="nil"/>
              <w:right w:val="nil"/>
            </w:tcBorders>
            <w:shd w:val="clear" w:color="auto" w:fill="auto"/>
            <w:vAlign w:val="bottom"/>
          </w:tcPr>
          <w:p w14:paraId="00000694" w14:textId="77777777" w:rsidR="005537F9" w:rsidRDefault="000D7614">
            <w:pPr>
              <w:spacing w:after="0"/>
              <w:jc w:val="center"/>
              <w:rPr>
                <w:color w:val="000000"/>
                <w:sz w:val="18"/>
                <w:szCs w:val="18"/>
              </w:rPr>
            </w:pPr>
            <w:r>
              <w:rPr>
                <w:color w:val="000000"/>
                <w:sz w:val="18"/>
                <w:szCs w:val="18"/>
              </w:rPr>
              <w:t>1984</w:t>
            </w:r>
          </w:p>
        </w:tc>
        <w:tc>
          <w:tcPr>
            <w:tcW w:w="876" w:type="dxa"/>
            <w:tcBorders>
              <w:top w:val="nil"/>
              <w:left w:val="nil"/>
              <w:bottom w:val="nil"/>
              <w:right w:val="nil"/>
            </w:tcBorders>
            <w:shd w:val="clear" w:color="auto" w:fill="auto"/>
            <w:vAlign w:val="bottom"/>
          </w:tcPr>
          <w:p w14:paraId="00000695" w14:textId="77777777" w:rsidR="005537F9" w:rsidRDefault="000D7614">
            <w:pPr>
              <w:spacing w:after="0"/>
              <w:jc w:val="center"/>
              <w:rPr>
                <w:color w:val="808080"/>
                <w:sz w:val="18"/>
                <w:szCs w:val="18"/>
              </w:rPr>
            </w:pPr>
            <w:r>
              <w:rPr>
                <w:color w:val="808080"/>
                <w:sz w:val="18"/>
                <w:szCs w:val="18"/>
              </w:rPr>
              <w:t>140,462</w:t>
            </w:r>
          </w:p>
        </w:tc>
        <w:tc>
          <w:tcPr>
            <w:tcW w:w="1062" w:type="dxa"/>
            <w:tcBorders>
              <w:top w:val="nil"/>
              <w:left w:val="nil"/>
              <w:bottom w:val="nil"/>
              <w:right w:val="nil"/>
            </w:tcBorders>
            <w:shd w:val="clear" w:color="auto" w:fill="auto"/>
            <w:vAlign w:val="bottom"/>
          </w:tcPr>
          <w:p w14:paraId="00000696" w14:textId="77777777" w:rsidR="005537F9" w:rsidRDefault="000D7614">
            <w:pPr>
              <w:spacing w:after="0"/>
              <w:jc w:val="center"/>
              <w:rPr>
                <w:color w:val="808080"/>
                <w:sz w:val="18"/>
                <w:szCs w:val="18"/>
              </w:rPr>
            </w:pPr>
            <w:r>
              <w:rPr>
                <w:color w:val="808080"/>
                <w:sz w:val="18"/>
                <w:szCs w:val="18"/>
              </w:rPr>
              <w:t>29,869</w:t>
            </w:r>
          </w:p>
        </w:tc>
        <w:tc>
          <w:tcPr>
            <w:tcW w:w="876" w:type="dxa"/>
            <w:tcBorders>
              <w:top w:val="nil"/>
              <w:left w:val="nil"/>
              <w:bottom w:val="nil"/>
              <w:right w:val="nil"/>
            </w:tcBorders>
            <w:shd w:val="clear" w:color="auto" w:fill="auto"/>
            <w:vAlign w:val="bottom"/>
          </w:tcPr>
          <w:p w14:paraId="00000697" w14:textId="77777777" w:rsidR="005537F9" w:rsidRDefault="000D7614">
            <w:pPr>
              <w:spacing w:after="0"/>
              <w:jc w:val="center"/>
              <w:rPr>
                <w:color w:val="808080"/>
                <w:sz w:val="18"/>
                <w:szCs w:val="18"/>
              </w:rPr>
            </w:pPr>
            <w:r>
              <w:rPr>
                <w:color w:val="808080"/>
                <w:sz w:val="18"/>
                <w:szCs w:val="18"/>
              </w:rPr>
              <w:t>506,907</w:t>
            </w:r>
          </w:p>
        </w:tc>
        <w:tc>
          <w:tcPr>
            <w:tcW w:w="876" w:type="dxa"/>
            <w:tcBorders>
              <w:top w:val="nil"/>
              <w:left w:val="nil"/>
              <w:bottom w:val="nil"/>
              <w:right w:val="nil"/>
            </w:tcBorders>
            <w:shd w:val="clear" w:color="auto" w:fill="auto"/>
            <w:vAlign w:val="bottom"/>
          </w:tcPr>
          <w:p w14:paraId="00000698" w14:textId="77777777" w:rsidR="005537F9" w:rsidRDefault="000D7614">
            <w:pPr>
              <w:spacing w:after="0"/>
              <w:jc w:val="center"/>
              <w:rPr>
                <w:color w:val="000000"/>
                <w:sz w:val="18"/>
                <w:szCs w:val="18"/>
              </w:rPr>
            </w:pPr>
            <w:r>
              <w:rPr>
                <w:color w:val="000000"/>
                <w:sz w:val="18"/>
                <w:szCs w:val="18"/>
              </w:rPr>
              <w:t>138,207</w:t>
            </w:r>
          </w:p>
        </w:tc>
        <w:tc>
          <w:tcPr>
            <w:tcW w:w="1062" w:type="dxa"/>
            <w:tcBorders>
              <w:top w:val="nil"/>
              <w:left w:val="nil"/>
              <w:bottom w:val="nil"/>
              <w:right w:val="nil"/>
            </w:tcBorders>
            <w:shd w:val="clear" w:color="auto" w:fill="auto"/>
            <w:vAlign w:val="bottom"/>
          </w:tcPr>
          <w:p w14:paraId="00000699" w14:textId="77777777" w:rsidR="005537F9" w:rsidRDefault="000D7614">
            <w:pPr>
              <w:spacing w:after="0"/>
              <w:jc w:val="center"/>
              <w:rPr>
                <w:color w:val="000000"/>
                <w:sz w:val="18"/>
                <w:szCs w:val="18"/>
              </w:rPr>
            </w:pPr>
            <w:r>
              <w:rPr>
                <w:color w:val="000000"/>
                <w:sz w:val="18"/>
                <w:szCs w:val="18"/>
              </w:rPr>
              <w:t>29,239</w:t>
            </w:r>
          </w:p>
        </w:tc>
        <w:tc>
          <w:tcPr>
            <w:tcW w:w="876" w:type="dxa"/>
            <w:tcBorders>
              <w:top w:val="nil"/>
              <w:left w:val="nil"/>
              <w:bottom w:val="nil"/>
              <w:right w:val="nil"/>
            </w:tcBorders>
            <w:shd w:val="clear" w:color="auto" w:fill="auto"/>
            <w:vAlign w:val="bottom"/>
          </w:tcPr>
          <w:p w14:paraId="0000069A" w14:textId="77777777" w:rsidR="005537F9" w:rsidRDefault="000D7614">
            <w:pPr>
              <w:spacing w:after="0"/>
              <w:jc w:val="center"/>
              <w:rPr>
                <w:color w:val="000000"/>
                <w:sz w:val="18"/>
                <w:szCs w:val="18"/>
              </w:rPr>
            </w:pPr>
            <w:r>
              <w:rPr>
                <w:color w:val="000000"/>
                <w:sz w:val="18"/>
                <w:szCs w:val="18"/>
              </w:rPr>
              <w:t>500,761</w:t>
            </w:r>
          </w:p>
        </w:tc>
      </w:tr>
      <w:tr w:rsidR="005537F9" w14:paraId="53397A18" w14:textId="77777777">
        <w:trPr>
          <w:trHeight w:val="209"/>
        </w:trPr>
        <w:tc>
          <w:tcPr>
            <w:tcW w:w="876" w:type="dxa"/>
            <w:tcBorders>
              <w:top w:val="nil"/>
              <w:left w:val="nil"/>
              <w:bottom w:val="nil"/>
              <w:right w:val="nil"/>
            </w:tcBorders>
            <w:shd w:val="clear" w:color="auto" w:fill="auto"/>
            <w:vAlign w:val="bottom"/>
          </w:tcPr>
          <w:p w14:paraId="0000069B" w14:textId="77777777" w:rsidR="005537F9" w:rsidRDefault="000D7614">
            <w:pPr>
              <w:spacing w:after="0"/>
              <w:jc w:val="center"/>
              <w:rPr>
                <w:color w:val="000000"/>
                <w:sz w:val="18"/>
                <w:szCs w:val="18"/>
              </w:rPr>
            </w:pPr>
            <w:r>
              <w:rPr>
                <w:color w:val="000000"/>
                <w:sz w:val="18"/>
                <w:szCs w:val="18"/>
              </w:rPr>
              <w:t>1985</w:t>
            </w:r>
          </w:p>
        </w:tc>
        <w:tc>
          <w:tcPr>
            <w:tcW w:w="876" w:type="dxa"/>
            <w:tcBorders>
              <w:top w:val="nil"/>
              <w:left w:val="nil"/>
              <w:bottom w:val="nil"/>
              <w:right w:val="nil"/>
            </w:tcBorders>
            <w:shd w:val="clear" w:color="auto" w:fill="auto"/>
            <w:vAlign w:val="bottom"/>
          </w:tcPr>
          <w:p w14:paraId="0000069C" w14:textId="77777777" w:rsidR="005537F9" w:rsidRDefault="000D7614">
            <w:pPr>
              <w:spacing w:after="0"/>
              <w:jc w:val="center"/>
              <w:rPr>
                <w:color w:val="808080"/>
                <w:sz w:val="18"/>
                <w:szCs w:val="18"/>
              </w:rPr>
            </w:pPr>
            <w:r>
              <w:rPr>
                <w:color w:val="808080"/>
                <w:sz w:val="18"/>
                <w:szCs w:val="18"/>
              </w:rPr>
              <w:t>156,013</w:t>
            </w:r>
          </w:p>
        </w:tc>
        <w:tc>
          <w:tcPr>
            <w:tcW w:w="1062" w:type="dxa"/>
            <w:tcBorders>
              <w:top w:val="nil"/>
              <w:left w:val="nil"/>
              <w:bottom w:val="nil"/>
              <w:right w:val="nil"/>
            </w:tcBorders>
            <w:shd w:val="clear" w:color="auto" w:fill="auto"/>
            <w:vAlign w:val="bottom"/>
          </w:tcPr>
          <w:p w14:paraId="0000069D" w14:textId="77777777" w:rsidR="005537F9" w:rsidRDefault="000D7614">
            <w:pPr>
              <w:spacing w:after="0"/>
              <w:jc w:val="center"/>
              <w:rPr>
                <w:color w:val="808080"/>
                <w:sz w:val="18"/>
                <w:szCs w:val="18"/>
              </w:rPr>
            </w:pPr>
            <w:r>
              <w:rPr>
                <w:color w:val="808080"/>
                <w:sz w:val="18"/>
                <w:szCs w:val="18"/>
              </w:rPr>
              <w:t>31,122</w:t>
            </w:r>
          </w:p>
        </w:tc>
        <w:tc>
          <w:tcPr>
            <w:tcW w:w="876" w:type="dxa"/>
            <w:tcBorders>
              <w:top w:val="nil"/>
              <w:left w:val="nil"/>
              <w:bottom w:val="nil"/>
              <w:right w:val="nil"/>
            </w:tcBorders>
            <w:shd w:val="clear" w:color="auto" w:fill="auto"/>
            <w:vAlign w:val="bottom"/>
          </w:tcPr>
          <w:p w14:paraId="0000069E" w14:textId="77777777" w:rsidR="005537F9" w:rsidRDefault="000D7614">
            <w:pPr>
              <w:spacing w:after="0"/>
              <w:jc w:val="center"/>
              <w:rPr>
                <w:color w:val="808080"/>
                <w:sz w:val="18"/>
                <w:szCs w:val="18"/>
              </w:rPr>
            </w:pPr>
            <w:r>
              <w:rPr>
                <w:color w:val="808080"/>
                <w:sz w:val="18"/>
                <w:szCs w:val="18"/>
              </w:rPr>
              <w:t>571,308</w:t>
            </w:r>
          </w:p>
        </w:tc>
        <w:tc>
          <w:tcPr>
            <w:tcW w:w="876" w:type="dxa"/>
            <w:tcBorders>
              <w:top w:val="nil"/>
              <w:left w:val="nil"/>
              <w:bottom w:val="nil"/>
              <w:right w:val="nil"/>
            </w:tcBorders>
            <w:shd w:val="clear" w:color="auto" w:fill="auto"/>
            <w:vAlign w:val="bottom"/>
          </w:tcPr>
          <w:p w14:paraId="0000069F" w14:textId="77777777" w:rsidR="005537F9" w:rsidRDefault="000D7614">
            <w:pPr>
              <w:spacing w:after="0"/>
              <w:jc w:val="center"/>
              <w:rPr>
                <w:color w:val="000000"/>
                <w:sz w:val="18"/>
                <w:szCs w:val="18"/>
              </w:rPr>
            </w:pPr>
            <w:r>
              <w:rPr>
                <w:color w:val="000000"/>
                <w:sz w:val="18"/>
                <w:szCs w:val="18"/>
              </w:rPr>
              <w:t>153,132</w:t>
            </w:r>
          </w:p>
        </w:tc>
        <w:tc>
          <w:tcPr>
            <w:tcW w:w="1062" w:type="dxa"/>
            <w:tcBorders>
              <w:top w:val="nil"/>
              <w:left w:val="nil"/>
              <w:bottom w:val="nil"/>
              <w:right w:val="nil"/>
            </w:tcBorders>
            <w:shd w:val="clear" w:color="auto" w:fill="auto"/>
            <w:vAlign w:val="bottom"/>
          </w:tcPr>
          <w:p w14:paraId="000006A0" w14:textId="77777777" w:rsidR="005537F9" w:rsidRDefault="000D7614">
            <w:pPr>
              <w:spacing w:after="0"/>
              <w:jc w:val="center"/>
              <w:rPr>
                <w:color w:val="000000"/>
                <w:sz w:val="18"/>
                <w:szCs w:val="18"/>
              </w:rPr>
            </w:pPr>
            <w:r>
              <w:rPr>
                <w:color w:val="000000"/>
                <w:sz w:val="18"/>
                <w:szCs w:val="18"/>
              </w:rPr>
              <w:t>30,386</w:t>
            </w:r>
          </w:p>
        </w:tc>
        <w:tc>
          <w:tcPr>
            <w:tcW w:w="876" w:type="dxa"/>
            <w:tcBorders>
              <w:top w:val="nil"/>
              <w:left w:val="nil"/>
              <w:bottom w:val="nil"/>
              <w:right w:val="nil"/>
            </w:tcBorders>
            <w:shd w:val="clear" w:color="auto" w:fill="auto"/>
            <w:vAlign w:val="bottom"/>
          </w:tcPr>
          <w:p w14:paraId="000006A1" w14:textId="77777777" w:rsidR="005537F9" w:rsidRDefault="000D7614">
            <w:pPr>
              <w:spacing w:after="0"/>
              <w:jc w:val="center"/>
              <w:rPr>
                <w:color w:val="000000"/>
                <w:sz w:val="18"/>
                <w:szCs w:val="18"/>
              </w:rPr>
            </w:pPr>
            <w:r>
              <w:rPr>
                <w:color w:val="000000"/>
                <w:sz w:val="18"/>
                <w:szCs w:val="18"/>
              </w:rPr>
              <w:t>563,723</w:t>
            </w:r>
          </w:p>
        </w:tc>
      </w:tr>
      <w:tr w:rsidR="005537F9" w14:paraId="5F0DC0A9" w14:textId="77777777">
        <w:trPr>
          <w:trHeight w:val="209"/>
        </w:trPr>
        <w:tc>
          <w:tcPr>
            <w:tcW w:w="876" w:type="dxa"/>
            <w:tcBorders>
              <w:top w:val="nil"/>
              <w:left w:val="nil"/>
              <w:bottom w:val="nil"/>
              <w:right w:val="nil"/>
            </w:tcBorders>
            <w:shd w:val="clear" w:color="auto" w:fill="auto"/>
            <w:vAlign w:val="bottom"/>
          </w:tcPr>
          <w:p w14:paraId="000006A2" w14:textId="77777777" w:rsidR="005537F9" w:rsidRDefault="000D7614">
            <w:pPr>
              <w:spacing w:after="0"/>
              <w:jc w:val="center"/>
              <w:rPr>
                <w:color w:val="000000"/>
                <w:sz w:val="18"/>
                <w:szCs w:val="18"/>
              </w:rPr>
            </w:pPr>
            <w:r>
              <w:rPr>
                <w:color w:val="000000"/>
                <w:sz w:val="18"/>
                <w:szCs w:val="18"/>
              </w:rPr>
              <w:t>1986</w:t>
            </w:r>
          </w:p>
        </w:tc>
        <w:tc>
          <w:tcPr>
            <w:tcW w:w="876" w:type="dxa"/>
            <w:tcBorders>
              <w:top w:val="nil"/>
              <w:left w:val="nil"/>
              <w:bottom w:val="nil"/>
              <w:right w:val="nil"/>
            </w:tcBorders>
            <w:shd w:val="clear" w:color="auto" w:fill="auto"/>
            <w:vAlign w:val="bottom"/>
          </w:tcPr>
          <w:p w14:paraId="000006A3" w14:textId="77777777" w:rsidR="005537F9" w:rsidRDefault="000D7614">
            <w:pPr>
              <w:spacing w:after="0"/>
              <w:jc w:val="center"/>
              <w:rPr>
                <w:color w:val="808080"/>
                <w:sz w:val="18"/>
                <w:szCs w:val="18"/>
              </w:rPr>
            </w:pPr>
            <w:r>
              <w:rPr>
                <w:color w:val="808080"/>
                <w:sz w:val="18"/>
                <w:szCs w:val="18"/>
              </w:rPr>
              <w:t>185,062</w:t>
            </w:r>
          </w:p>
        </w:tc>
        <w:tc>
          <w:tcPr>
            <w:tcW w:w="1062" w:type="dxa"/>
            <w:tcBorders>
              <w:top w:val="nil"/>
              <w:left w:val="nil"/>
              <w:bottom w:val="nil"/>
              <w:right w:val="nil"/>
            </w:tcBorders>
            <w:shd w:val="clear" w:color="auto" w:fill="auto"/>
            <w:vAlign w:val="bottom"/>
          </w:tcPr>
          <w:p w14:paraId="000006A4" w14:textId="77777777" w:rsidR="005537F9" w:rsidRDefault="000D7614">
            <w:pPr>
              <w:spacing w:after="0"/>
              <w:jc w:val="center"/>
              <w:rPr>
                <w:color w:val="808080"/>
                <w:sz w:val="18"/>
                <w:szCs w:val="18"/>
              </w:rPr>
            </w:pPr>
            <w:r>
              <w:rPr>
                <w:color w:val="808080"/>
                <w:sz w:val="18"/>
                <w:szCs w:val="18"/>
              </w:rPr>
              <w:t>32,452</w:t>
            </w:r>
          </w:p>
        </w:tc>
        <w:tc>
          <w:tcPr>
            <w:tcW w:w="876" w:type="dxa"/>
            <w:tcBorders>
              <w:top w:val="nil"/>
              <w:left w:val="nil"/>
              <w:bottom w:val="nil"/>
              <w:right w:val="nil"/>
            </w:tcBorders>
            <w:shd w:val="clear" w:color="auto" w:fill="auto"/>
            <w:vAlign w:val="bottom"/>
          </w:tcPr>
          <w:p w14:paraId="000006A5" w14:textId="77777777" w:rsidR="005537F9" w:rsidRDefault="000D7614">
            <w:pPr>
              <w:spacing w:after="0"/>
              <w:jc w:val="center"/>
              <w:rPr>
                <w:color w:val="808080"/>
                <w:sz w:val="18"/>
                <w:szCs w:val="18"/>
              </w:rPr>
            </w:pPr>
            <w:r>
              <w:rPr>
                <w:color w:val="808080"/>
                <w:sz w:val="18"/>
                <w:szCs w:val="18"/>
              </w:rPr>
              <w:t>643,066</w:t>
            </w:r>
          </w:p>
        </w:tc>
        <w:tc>
          <w:tcPr>
            <w:tcW w:w="876" w:type="dxa"/>
            <w:tcBorders>
              <w:top w:val="nil"/>
              <w:left w:val="nil"/>
              <w:bottom w:val="nil"/>
              <w:right w:val="nil"/>
            </w:tcBorders>
            <w:shd w:val="clear" w:color="auto" w:fill="auto"/>
            <w:vAlign w:val="bottom"/>
          </w:tcPr>
          <w:p w14:paraId="000006A6" w14:textId="77777777" w:rsidR="005537F9" w:rsidRDefault="000D7614">
            <w:pPr>
              <w:spacing w:after="0"/>
              <w:jc w:val="center"/>
              <w:rPr>
                <w:color w:val="000000"/>
                <w:sz w:val="18"/>
                <w:szCs w:val="18"/>
              </w:rPr>
            </w:pPr>
            <w:r>
              <w:rPr>
                <w:color w:val="000000"/>
                <w:sz w:val="18"/>
                <w:szCs w:val="18"/>
              </w:rPr>
              <w:t>181,474</w:t>
            </w:r>
          </w:p>
        </w:tc>
        <w:tc>
          <w:tcPr>
            <w:tcW w:w="1062" w:type="dxa"/>
            <w:tcBorders>
              <w:top w:val="nil"/>
              <w:left w:val="nil"/>
              <w:bottom w:val="nil"/>
              <w:right w:val="nil"/>
            </w:tcBorders>
            <w:shd w:val="clear" w:color="auto" w:fill="auto"/>
            <w:vAlign w:val="bottom"/>
          </w:tcPr>
          <w:p w14:paraId="000006A7" w14:textId="77777777" w:rsidR="005537F9" w:rsidRDefault="000D7614">
            <w:pPr>
              <w:spacing w:after="0"/>
              <w:jc w:val="center"/>
              <w:rPr>
                <w:color w:val="000000"/>
                <w:sz w:val="18"/>
                <w:szCs w:val="18"/>
              </w:rPr>
            </w:pPr>
            <w:r>
              <w:rPr>
                <w:color w:val="000000"/>
                <w:sz w:val="18"/>
                <w:szCs w:val="18"/>
              </w:rPr>
              <w:t>31,604</w:t>
            </w:r>
          </w:p>
        </w:tc>
        <w:tc>
          <w:tcPr>
            <w:tcW w:w="876" w:type="dxa"/>
            <w:tcBorders>
              <w:top w:val="nil"/>
              <w:left w:val="nil"/>
              <w:bottom w:val="nil"/>
              <w:right w:val="nil"/>
            </w:tcBorders>
            <w:shd w:val="clear" w:color="auto" w:fill="auto"/>
            <w:vAlign w:val="bottom"/>
          </w:tcPr>
          <w:p w14:paraId="000006A8" w14:textId="77777777" w:rsidR="005537F9" w:rsidRDefault="000D7614">
            <w:pPr>
              <w:spacing w:after="0"/>
              <w:jc w:val="center"/>
              <w:rPr>
                <w:color w:val="000000"/>
                <w:sz w:val="18"/>
                <w:szCs w:val="18"/>
              </w:rPr>
            </w:pPr>
            <w:r>
              <w:rPr>
                <w:color w:val="000000"/>
                <w:sz w:val="18"/>
                <w:szCs w:val="18"/>
              </w:rPr>
              <w:t>634,589</w:t>
            </w:r>
          </w:p>
        </w:tc>
      </w:tr>
      <w:tr w:rsidR="005537F9" w14:paraId="2DA4FA59" w14:textId="77777777">
        <w:trPr>
          <w:trHeight w:val="209"/>
        </w:trPr>
        <w:tc>
          <w:tcPr>
            <w:tcW w:w="876" w:type="dxa"/>
            <w:tcBorders>
              <w:top w:val="nil"/>
              <w:left w:val="nil"/>
              <w:bottom w:val="nil"/>
              <w:right w:val="nil"/>
            </w:tcBorders>
            <w:shd w:val="clear" w:color="auto" w:fill="auto"/>
            <w:vAlign w:val="bottom"/>
          </w:tcPr>
          <w:p w14:paraId="000006A9" w14:textId="77777777" w:rsidR="005537F9" w:rsidRDefault="000D7614">
            <w:pPr>
              <w:spacing w:after="0"/>
              <w:jc w:val="center"/>
              <w:rPr>
                <w:color w:val="000000"/>
                <w:sz w:val="18"/>
                <w:szCs w:val="18"/>
              </w:rPr>
            </w:pPr>
            <w:r>
              <w:rPr>
                <w:color w:val="000000"/>
                <w:sz w:val="18"/>
                <w:szCs w:val="18"/>
              </w:rPr>
              <w:t>1987</w:t>
            </w:r>
          </w:p>
        </w:tc>
        <w:tc>
          <w:tcPr>
            <w:tcW w:w="876" w:type="dxa"/>
            <w:tcBorders>
              <w:top w:val="nil"/>
              <w:left w:val="nil"/>
              <w:bottom w:val="nil"/>
              <w:right w:val="nil"/>
            </w:tcBorders>
            <w:shd w:val="clear" w:color="auto" w:fill="auto"/>
            <w:vAlign w:val="bottom"/>
          </w:tcPr>
          <w:p w14:paraId="000006AA" w14:textId="77777777" w:rsidR="005537F9" w:rsidRDefault="000D7614">
            <w:pPr>
              <w:spacing w:after="0"/>
              <w:jc w:val="center"/>
              <w:rPr>
                <w:color w:val="808080"/>
                <w:sz w:val="18"/>
                <w:szCs w:val="18"/>
              </w:rPr>
            </w:pPr>
            <w:r>
              <w:rPr>
                <w:color w:val="808080"/>
                <w:sz w:val="18"/>
                <w:szCs w:val="18"/>
              </w:rPr>
              <w:t>213,389</w:t>
            </w:r>
          </w:p>
        </w:tc>
        <w:tc>
          <w:tcPr>
            <w:tcW w:w="1062" w:type="dxa"/>
            <w:tcBorders>
              <w:top w:val="nil"/>
              <w:left w:val="nil"/>
              <w:bottom w:val="nil"/>
              <w:right w:val="nil"/>
            </w:tcBorders>
            <w:shd w:val="clear" w:color="auto" w:fill="auto"/>
            <w:vAlign w:val="bottom"/>
          </w:tcPr>
          <w:p w14:paraId="000006AB" w14:textId="77777777" w:rsidR="005537F9" w:rsidRDefault="000D7614">
            <w:pPr>
              <w:spacing w:after="0"/>
              <w:jc w:val="center"/>
              <w:rPr>
                <w:color w:val="808080"/>
                <w:sz w:val="18"/>
                <w:szCs w:val="18"/>
              </w:rPr>
            </w:pPr>
            <w:r>
              <w:rPr>
                <w:color w:val="808080"/>
                <w:sz w:val="18"/>
                <w:szCs w:val="18"/>
              </w:rPr>
              <w:t>33,340</w:t>
            </w:r>
          </w:p>
        </w:tc>
        <w:tc>
          <w:tcPr>
            <w:tcW w:w="876" w:type="dxa"/>
            <w:tcBorders>
              <w:top w:val="nil"/>
              <w:left w:val="nil"/>
              <w:bottom w:val="nil"/>
              <w:right w:val="nil"/>
            </w:tcBorders>
            <w:shd w:val="clear" w:color="auto" w:fill="auto"/>
            <w:vAlign w:val="bottom"/>
          </w:tcPr>
          <w:p w14:paraId="000006AC" w14:textId="77777777" w:rsidR="005537F9" w:rsidRDefault="000D7614">
            <w:pPr>
              <w:spacing w:after="0"/>
              <w:jc w:val="center"/>
              <w:rPr>
                <w:color w:val="808080"/>
                <w:sz w:val="18"/>
                <w:szCs w:val="18"/>
              </w:rPr>
            </w:pPr>
            <w:r>
              <w:rPr>
                <w:color w:val="808080"/>
                <w:sz w:val="18"/>
                <w:szCs w:val="18"/>
              </w:rPr>
              <w:t>705,665</w:t>
            </w:r>
          </w:p>
        </w:tc>
        <w:tc>
          <w:tcPr>
            <w:tcW w:w="876" w:type="dxa"/>
            <w:tcBorders>
              <w:top w:val="nil"/>
              <w:left w:val="nil"/>
              <w:bottom w:val="nil"/>
              <w:right w:val="nil"/>
            </w:tcBorders>
            <w:shd w:val="clear" w:color="auto" w:fill="auto"/>
            <w:vAlign w:val="bottom"/>
          </w:tcPr>
          <w:p w14:paraId="000006AD" w14:textId="77777777" w:rsidR="005537F9" w:rsidRDefault="000D7614">
            <w:pPr>
              <w:spacing w:after="0"/>
              <w:jc w:val="center"/>
              <w:rPr>
                <w:color w:val="000000"/>
                <w:sz w:val="18"/>
                <w:szCs w:val="18"/>
              </w:rPr>
            </w:pPr>
            <w:r>
              <w:rPr>
                <w:color w:val="000000"/>
                <w:sz w:val="18"/>
                <w:szCs w:val="18"/>
              </w:rPr>
              <w:t>209,168</w:t>
            </w:r>
          </w:p>
        </w:tc>
        <w:tc>
          <w:tcPr>
            <w:tcW w:w="1062" w:type="dxa"/>
            <w:tcBorders>
              <w:top w:val="nil"/>
              <w:left w:val="nil"/>
              <w:bottom w:val="nil"/>
              <w:right w:val="nil"/>
            </w:tcBorders>
            <w:shd w:val="clear" w:color="auto" w:fill="auto"/>
            <w:vAlign w:val="bottom"/>
          </w:tcPr>
          <w:p w14:paraId="000006AE" w14:textId="77777777" w:rsidR="005537F9" w:rsidRDefault="000D7614">
            <w:pPr>
              <w:spacing w:after="0"/>
              <w:jc w:val="center"/>
              <w:rPr>
                <w:color w:val="000000"/>
                <w:sz w:val="18"/>
                <w:szCs w:val="18"/>
              </w:rPr>
            </w:pPr>
            <w:r>
              <w:rPr>
                <w:color w:val="000000"/>
                <w:sz w:val="18"/>
                <w:szCs w:val="18"/>
              </w:rPr>
              <w:t>32,386</w:t>
            </w:r>
          </w:p>
        </w:tc>
        <w:tc>
          <w:tcPr>
            <w:tcW w:w="876" w:type="dxa"/>
            <w:tcBorders>
              <w:top w:val="nil"/>
              <w:left w:val="nil"/>
              <w:bottom w:val="nil"/>
              <w:right w:val="nil"/>
            </w:tcBorders>
            <w:shd w:val="clear" w:color="auto" w:fill="auto"/>
            <w:vAlign w:val="bottom"/>
          </w:tcPr>
          <w:p w14:paraId="000006AF" w14:textId="77777777" w:rsidR="005537F9" w:rsidRDefault="000D7614">
            <w:pPr>
              <w:spacing w:after="0"/>
              <w:jc w:val="center"/>
              <w:rPr>
                <w:color w:val="000000"/>
                <w:sz w:val="18"/>
                <w:szCs w:val="18"/>
              </w:rPr>
            </w:pPr>
            <w:r>
              <w:rPr>
                <w:color w:val="000000"/>
                <w:sz w:val="18"/>
                <w:szCs w:val="18"/>
              </w:rPr>
              <w:t>696,611</w:t>
            </w:r>
          </w:p>
        </w:tc>
      </w:tr>
      <w:tr w:rsidR="005537F9" w14:paraId="2D24F1D7" w14:textId="77777777">
        <w:trPr>
          <w:trHeight w:val="209"/>
        </w:trPr>
        <w:tc>
          <w:tcPr>
            <w:tcW w:w="876" w:type="dxa"/>
            <w:tcBorders>
              <w:top w:val="nil"/>
              <w:left w:val="nil"/>
              <w:bottom w:val="nil"/>
              <w:right w:val="nil"/>
            </w:tcBorders>
            <w:shd w:val="clear" w:color="auto" w:fill="auto"/>
            <w:vAlign w:val="bottom"/>
          </w:tcPr>
          <w:p w14:paraId="000006B0" w14:textId="77777777" w:rsidR="005537F9" w:rsidRDefault="000D7614">
            <w:pPr>
              <w:spacing w:after="0"/>
              <w:jc w:val="center"/>
              <w:rPr>
                <w:color w:val="000000"/>
                <w:sz w:val="18"/>
                <w:szCs w:val="18"/>
              </w:rPr>
            </w:pPr>
            <w:r>
              <w:rPr>
                <w:color w:val="000000"/>
                <w:sz w:val="18"/>
                <w:szCs w:val="18"/>
              </w:rPr>
              <w:t>1988</w:t>
            </w:r>
          </w:p>
        </w:tc>
        <w:tc>
          <w:tcPr>
            <w:tcW w:w="876" w:type="dxa"/>
            <w:tcBorders>
              <w:top w:val="nil"/>
              <w:left w:val="nil"/>
              <w:bottom w:val="nil"/>
              <w:right w:val="nil"/>
            </w:tcBorders>
            <w:shd w:val="clear" w:color="auto" w:fill="auto"/>
            <w:vAlign w:val="bottom"/>
          </w:tcPr>
          <w:p w14:paraId="000006B1" w14:textId="77777777" w:rsidR="005537F9" w:rsidRDefault="000D7614">
            <w:pPr>
              <w:spacing w:after="0"/>
              <w:jc w:val="center"/>
              <w:rPr>
                <w:color w:val="808080"/>
                <w:sz w:val="18"/>
                <w:szCs w:val="18"/>
              </w:rPr>
            </w:pPr>
            <w:r>
              <w:rPr>
                <w:color w:val="808080"/>
                <w:sz w:val="18"/>
                <w:szCs w:val="18"/>
              </w:rPr>
              <w:t>228,887</w:t>
            </w:r>
          </w:p>
        </w:tc>
        <w:tc>
          <w:tcPr>
            <w:tcW w:w="1062" w:type="dxa"/>
            <w:tcBorders>
              <w:top w:val="nil"/>
              <w:left w:val="nil"/>
              <w:bottom w:val="nil"/>
              <w:right w:val="nil"/>
            </w:tcBorders>
            <w:shd w:val="clear" w:color="auto" w:fill="auto"/>
            <w:vAlign w:val="bottom"/>
          </w:tcPr>
          <w:p w14:paraId="000006B2" w14:textId="77777777" w:rsidR="005537F9" w:rsidRDefault="000D7614">
            <w:pPr>
              <w:spacing w:after="0"/>
              <w:jc w:val="center"/>
              <w:rPr>
                <w:color w:val="808080"/>
                <w:sz w:val="18"/>
                <w:szCs w:val="18"/>
              </w:rPr>
            </w:pPr>
            <w:r>
              <w:rPr>
                <w:color w:val="808080"/>
                <w:sz w:val="18"/>
                <w:szCs w:val="18"/>
              </w:rPr>
              <w:t>32,111</w:t>
            </w:r>
          </w:p>
        </w:tc>
        <w:tc>
          <w:tcPr>
            <w:tcW w:w="876" w:type="dxa"/>
            <w:tcBorders>
              <w:top w:val="nil"/>
              <w:left w:val="nil"/>
              <w:bottom w:val="nil"/>
              <w:right w:val="nil"/>
            </w:tcBorders>
            <w:shd w:val="clear" w:color="auto" w:fill="auto"/>
            <w:vAlign w:val="bottom"/>
          </w:tcPr>
          <w:p w14:paraId="000006B3" w14:textId="77777777" w:rsidR="005537F9" w:rsidRDefault="000D7614">
            <w:pPr>
              <w:spacing w:after="0"/>
              <w:jc w:val="center"/>
              <w:rPr>
                <w:color w:val="808080"/>
                <w:sz w:val="18"/>
                <w:szCs w:val="18"/>
              </w:rPr>
            </w:pPr>
            <w:r>
              <w:rPr>
                <w:color w:val="808080"/>
                <w:sz w:val="18"/>
                <w:szCs w:val="18"/>
              </w:rPr>
              <w:t>733,973</w:t>
            </w:r>
          </w:p>
        </w:tc>
        <w:tc>
          <w:tcPr>
            <w:tcW w:w="876" w:type="dxa"/>
            <w:tcBorders>
              <w:top w:val="nil"/>
              <w:left w:val="nil"/>
              <w:bottom w:val="nil"/>
              <w:right w:val="nil"/>
            </w:tcBorders>
            <w:shd w:val="clear" w:color="auto" w:fill="auto"/>
            <w:vAlign w:val="bottom"/>
          </w:tcPr>
          <w:p w14:paraId="000006B4" w14:textId="77777777" w:rsidR="005537F9" w:rsidRDefault="000D7614">
            <w:pPr>
              <w:spacing w:after="0"/>
              <w:jc w:val="center"/>
              <w:rPr>
                <w:color w:val="000000"/>
                <w:sz w:val="18"/>
                <w:szCs w:val="18"/>
              </w:rPr>
            </w:pPr>
            <w:r>
              <w:rPr>
                <w:color w:val="000000"/>
                <w:sz w:val="18"/>
                <w:szCs w:val="18"/>
              </w:rPr>
              <w:t>224,496</w:t>
            </w:r>
          </w:p>
        </w:tc>
        <w:tc>
          <w:tcPr>
            <w:tcW w:w="1062" w:type="dxa"/>
            <w:tcBorders>
              <w:top w:val="nil"/>
              <w:left w:val="nil"/>
              <w:bottom w:val="nil"/>
              <w:right w:val="nil"/>
            </w:tcBorders>
            <w:shd w:val="clear" w:color="auto" w:fill="auto"/>
            <w:vAlign w:val="bottom"/>
          </w:tcPr>
          <w:p w14:paraId="000006B5" w14:textId="77777777" w:rsidR="005537F9" w:rsidRDefault="000D7614">
            <w:pPr>
              <w:spacing w:after="0"/>
              <w:jc w:val="center"/>
              <w:rPr>
                <w:color w:val="000000"/>
                <w:sz w:val="18"/>
                <w:szCs w:val="18"/>
              </w:rPr>
            </w:pPr>
            <w:r>
              <w:rPr>
                <w:color w:val="000000"/>
                <w:sz w:val="18"/>
                <w:szCs w:val="18"/>
              </w:rPr>
              <w:t>31,148</w:t>
            </w:r>
          </w:p>
        </w:tc>
        <w:tc>
          <w:tcPr>
            <w:tcW w:w="876" w:type="dxa"/>
            <w:tcBorders>
              <w:top w:val="nil"/>
              <w:left w:val="nil"/>
              <w:bottom w:val="nil"/>
              <w:right w:val="nil"/>
            </w:tcBorders>
            <w:shd w:val="clear" w:color="auto" w:fill="auto"/>
            <w:vAlign w:val="bottom"/>
          </w:tcPr>
          <w:p w14:paraId="000006B6" w14:textId="77777777" w:rsidR="005537F9" w:rsidRDefault="000D7614">
            <w:pPr>
              <w:spacing w:after="0"/>
              <w:jc w:val="center"/>
              <w:rPr>
                <w:color w:val="000000"/>
                <w:sz w:val="18"/>
                <w:szCs w:val="18"/>
              </w:rPr>
            </w:pPr>
            <w:r>
              <w:rPr>
                <w:color w:val="000000"/>
                <w:sz w:val="18"/>
                <w:szCs w:val="18"/>
              </w:rPr>
              <w:t>724,735</w:t>
            </w:r>
          </w:p>
        </w:tc>
      </w:tr>
      <w:tr w:rsidR="005537F9" w14:paraId="7D5E7FD9" w14:textId="77777777">
        <w:trPr>
          <w:trHeight w:val="209"/>
        </w:trPr>
        <w:tc>
          <w:tcPr>
            <w:tcW w:w="876" w:type="dxa"/>
            <w:tcBorders>
              <w:top w:val="nil"/>
              <w:left w:val="nil"/>
              <w:bottom w:val="nil"/>
              <w:right w:val="nil"/>
            </w:tcBorders>
            <w:shd w:val="clear" w:color="auto" w:fill="auto"/>
            <w:vAlign w:val="bottom"/>
          </w:tcPr>
          <w:p w14:paraId="000006B7" w14:textId="77777777" w:rsidR="005537F9" w:rsidRDefault="000D7614">
            <w:pPr>
              <w:spacing w:after="0"/>
              <w:jc w:val="center"/>
              <w:rPr>
                <w:color w:val="000000"/>
                <w:sz w:val="18"/>
                <w:szCs w:val="18"/>
              </w:rPr>
            </w:pPr>
            <w:r>
              <w:rPr>
                <w:color w:val="000000"/>
                <w:sz w:val="18"/>
                <w:szCs w:val="18"/>
              </w:rPr>
              <w:t>1989</w:t>
            </w:r>
          </w:p>
        </w:tc>
        <w:tc>
          <w:tcPr>
            <w:tcW w:w="876" w:type="dxa"/>
            <w:tcBorders>
              <w:top w:val="nil"/>
              <w:left w:val="nil"/>
              <w:bottom w:val="nil"/>
              <w:right w:val="nil"/>
            </w:tcBorders>
            <w:shd w:val="clear" w:color="auto" w:fill="auto"/>
            <w:vAlign w:val="bottom"/>
          </w:tcPr>
          <w:p w14:paraId="000006B8" w14:textId="77777777" w:rsidR="005537F9" w:rsidRDefault="000D7614">
            <w:pPr>
              <w:spacing w:after="0"/>
              <w:jc w:val="center"/>
              <w:rPr>
                <w:color w:val="808080"/>
                <w:sz w:val="18"/>
                <w:szCs w:val="18"/>
              </w:rPr>
            </w:pPr>
            <w:r>
              <w:rPr>
                <w:color w:val="808080"/>
                <w:sz w:val="18"/>
                <w:szCs w:val="18"/>
              </w:rPr>
              <w:t>243,403</w:t>
            </w:r>
          </w:p>
        </w:tc>
        <w:tc>
          <w:tcPr>
            <w:tcW w:w="1062" w:type="dxa"/>
            <w:tcBorders>
              <w:top w:val="nil"/>
              <w:left w:val="nil"/>
              <w:bottom w:val="nil"/>
              <w:right w:val="nil"/>
            </w:tcBorders>
            <w:shd w:val="clear" w:color="auto" w:fill="auto"/>
            <w:vAlign w:val="bottom"/>
          </w:tcPr>
          <w:p w14:paraId="000006B9" w14:textId="77777777" w:rsidR="005537F9" w:rsidRDefault="000D7614">
            <w:pPr>
              <w:spacing w:after="0"/>
              <w:jc w:val="center"/>
              <w:rPr>
                <w:color w:val="808080"/>
                <w:sz w:val="18"/>
                <w:szCs w:val="18"/>
              </w:rPr>
            </w:pPr>
            <w:r>
              <w:rPr>
                <w:color w:val="808080"/>
                <w:sz w:val="18"/>
                <w:szCs w:val="18"/>
              </w:rPr>
              <w:t>30,496</w:t>
            </w:r>
          </w:p>
        </w:tc>
        <w:tc>
          <w:tcPr>
            <w:tcW w:w="876" w:type="dxa"/>
            <w:tcBorders>
              <w:top w:val="nil"/>
              <w:left w:val="nil"/>
              <w:bottom w:val="nil"/>
              <w:right w:val="nil"/>
            </w:tcBorders>
            <w:shd w:val="clear" w:color="auto" w:fill="auto"/>
            <w:vAlign w:val="bottom"/>
          </w:tcPr>
          <w:p w14:paraId="000006BA" w14:textId="77777777" w:rsidR="005537F9" w:rsidRDefault="000D7614">
            <w:pPr>
              <w:spacing w:after="0"/>
              <w:jc w:val="center"/>
              <w:rPr>
                <w:color w:val="808080"/>
                <w:sz w:val="18"/>
                <w:szCs w:val="18"/>
              </w:rPr>
            </w:pPr>
            <w:r>
              <w:rPr>
                <w:color w:val="808080"/>
                <w:sz w:val="18"/>
                <w:szCs w:val="18"/>
              </w:rPr>
              <w:t>738,995</w:t>
            </w:r>
          </w:p>
        </w:tc>
        <w:tc>
          <w:tcPr>
            <w:tcW w:w="876" w:type="dxa"/>
            <w:tcBorders>
              <w:top w:val="nil"/>
              <w:left w:val="nil"/>
              <w:bottom w:val="nil"/>
              <w:right w:val="nil"/>
            </w:tcBorders>
            <w:shd w:val="clear" w:color="auto" w:fill="auto"/>
            <w:vAlign w:val="bottom"/>
          </w:tcPr>
          <w:p w14:paraId="000006BB" w14:textId="77777777" w:rsidR="005537F9" w:rsidRDefault="000D7614">
            <w:pPr>
              <w:spacing w:after="0"/>
              <w:jc w:val="center"/>
              <w:rPr>
                <w:color w:val="000000"/>
                <w:sz w:val="18"/>
                <w:szCs w:val="18"/>
              </w:rPr>
            </w:pPr>
            <w:r>
              <w:rPr>
                <w:color w:val="000000"/>
                <w:sz w:val="18"/>
                <w:szCs w:val="18"/>
              </w:rPr>
              <w:t>238,932</w:t>
            </w:r>
          </w:p>
        </w:tc>
        <w:tc>
          <w:tcPr>
            <w:tcW w:w="1062" w:type="dxa"/>
            <w:tcBorders>
              <w:top w:val="nil"/>
              <w:left w:val="nil"/>
              <w:bottom w:val="nil"/>
              <w:right w:val="nil"/>
            </w:tcBorders>
            <w:shd w:val="clear" w:color="auto" w:fill="auto"/>
            <w:vAlign w:val="bottom"/>
          </w:tcPr>
          <w:p w14:paraId="000006BC" w14:textId="77777777" w:rsidR="005537F9" w:rsidRDefault="000D7614">
            <w:pPr>
              <w:spacing w:after="0"/>
              <w:jc w:val="center"/>
              <w:rPr>
                <w:color w:val="000000"/>
                <w:sz w:val="18"/>
                <w:szCs w:val="18"/>
              </w:rPr>
            </w:pPr>
            <w:r>
              <w:rPr>
                <w:color w:val="000000"/>
                <w:sz w:val="18"/>
                <w:szCs w:val="18"/>
              </w:rPr>
              <w:t>29,563</w:t>
            </w:r>
          </w:p>
        </w:tc>
        <w:tc>
          <w:tcPr>
            <w:tcW w:w="876" w:type="dxa"/>
            <w:tcBorders>
              <w:top w:val="nil"/>
              <w:left w:val="nil"/>
              <w:bottom w:val="nil"/>
              <w:right w:val="nil"/>
            </w:tcBorders>
            <w:shd w:val="clear" w:color="auto" w:fill="auto"/>
            <w:vAlign w:val="bottom"/>
          </w:tcPr>
          <w:p w14:paraId="000006BD" w14:textId="77777777" w:rsidR="005537F9" w:rsidRDefault="000D7614">
            <w:pPr>
              <w:spacing w:after="0"/>
              <w:jc w:val="center"/>
              <w:rPr>
                <w:color w:val="000000"/>
                <w:sz w:val="18"/>
                <w:szCs w:val="18"/>
              </w:rPr>
            </w:pPr>
            <w:r>
              <w:rPr>
                <w:color w:val="000000"/>
                <w:sz w:val="18"/>
                <w:szCs w:val="18"/>
              </w:rPr>
              <w:t>730,025</w:t>
            </w:r>
          </w:p>
        </w:tc>
      </w:tr>
      <w:tr w:rsidR="005537F9" w14:paraId="2D5B9142" w14:textId="77777777">
        <w:trPr>
          <w:trHeight w:val="209"/>
        </w:trPr>
        <w:tc>
          <w:tcPr>
            <w:tcW w:w="876" w:type="dxa"/>
            <w:tcBorders>
              <w:top w:val="nil"/>
              <w:left w:val="nil"/>
              <w:bottom w:val="nil"/>
              <w:right w:val="nil"/>
            </w:tcBorders>
            <w:shd w:val="clear" w:color="auto" w:fill="auto"/>
            <w:vAlign w:val="bottom"/>
          </w:tcPr>
          <w:p w14:paraId="000006BE" w14:textId="77777777" w:rsidR="005537F9" w:rsidRDefault="000D7614">
            <w:pPr>
              <w:spacing w:after="0"/>
              <w:jc w:val="center"/>
              <w:rPr>
                <w:color w:val="000000"/>
                <w:sz w:val="18"/>
                <w:szCs w:val="18"/>
              </w:rPr>
            </w:pPr>
            <w:r>
              <w:rPr>
                <w:color w:val="000000"/>
                <w:sz w:val="18"/>
                <w:szCs w:val="18"/>
              </w:rPr>
              <w:t>1990</w:t>
            </w:r>
          </w:p>
        </w:tc>
        <w:tc>
          <w:tcPr>
            <w:tcW w:w="876" w:type="dxa"/>
            <w:tcBorders>
              <w:top w:val="nil"/>
              <w:left w:val="nil"/>
              <w:bottom w:val="nil"/>
              <w:right w:val="nil"/>
            </w:tcBorders>
            <w:shd w:val="clear" w:color="auto" w:fill="auto"/>
            <w:vAlign w:val="bottom"/>
          </w:tcPr>
          <w:p w14:paraId="000006BF" w14:textId="77777777" w:rsidR="005537F9" w:rsidRDefault="000D7614">
            <w:pPr>
              <w:spacing w:after="0"/>
              <w:jc w:val="center"/>
              <w:rPr>
                <w:color w:val="808080"/>
                <w:sz w:val="18"/>
                <w:szCs w:val="18"/>
              </w:rPr>
            </w:pPr>
            <w:r>
              <w:rPr>
                <w:color w:val="808080"/>
                <w:sz w:val="18"/>
                <w:szCs w:val="18"/>
              </w:rPr>
              <w:t>246,430</w:t>
            </w:r>
          </w:p>
        </w:tc>
        <w:tc>
          <w:tcPr>
            <w:tcW w:w="1062" w:type="dxa"/>
            <w:tcBorders>
              <w:top w:val="nil"/>
              <w:left w:val="nil"/>
              <w:bottom w:val="nil"/>
              <w:right w:val="nil"/>
            </w:tcBorders>
            <w:shd w:val="clear" w:color="auto" w:fill="auto"/>
            <w:vAlign w:val="bottom"/>
          </w:tcPr>
          <w:p w14:paraId="000006C0" w14:textId="77777777" w:rsidR="005537F9" w:rsidRDefault="000D7614">
            <w:pPr>
              <w:spacing w:after="0"/>
              <w:jc w:val="center"/>
              <w:rPr>
                <w:color w:val="808080"/>
                <w:sz w:val="18"/>
                <w:szCs w:val="18"/>
              </w:rPr>
            </w:pPr>
            <w:r>
              <w:rPr>
                <w:color w:val="808080"/>
                <w:sz w:val="18"/>
                <w:szCs w:val="18"/>
              </w:rPr>
              <w:t>27,784</w:t>
            </w:r>
          </w:p>
        </w:tc>
        <w:tc>
          <w:tcPr>
            <w:tcW w:w="876" w:type="dxa"/>
            <w:tcBorders>
              <w:top w:val="nil"/>
              <w:left w:val="nil"/>
              <w:bottom w:val="nil"/>
              <w:right w:val="nil"/>
            </w:tcBorders>
            <w:shd w:val="clear" w:color="auto" w:fill="auto"/>
            <w:vAlign w:val="bottom"/>
          </w:tcPr>
          <w:p w14:paraId="000006C1" w14:textId="77777777" w:rsidR="005537F9" w:rsidRDefault="000D7614">
            <w:pPr>
              <w:spacing w:after="0"/>
              <w:jc w:val="center"/>
              <w:rPr>
                <w:color w:val="808080"/>
                <w:sz w:val="18"/>
                <w:szCs w:val="18"/>
              </w:rPr>
            </w:pPr>
            <w:r>
              <w:rPr>
                <w:color w:val="808080"/>
                <w:sz w:val="18"/>
                <w:szCs w:val="18"/>
              </w:rPr>
              <w:t>722,469</w:t>
            </w:r>
          </w:p>
        </w:tc>
        <w:tc>
          <w:tcPr>
            <w:tcW w:w="876" w:type="dxa"/>
            <w:tcBorders>
              <w:top w:val="nil"/>
              <w:left w:val="nil"/>
              <w:bottom w:val="nil"/>
              <w:right w:val="nil"/>
            </w:tcBorders>
            <w:shd w:val="clear" w:color="auto" w:fill="auto"/>
            <w:vAlign w:val="bottom"/>
          </w:tcPr>
          <w:p w14:paraId="000006C2" w14:textId="77777777" w:rsidR="005537F9" w:rsidRDefault="000D7614">
            <w:pPr>
              <w:spacing w:after="0"/>
              <w:jc w:val="center"/>
              <w:rPr>
                <w:color w:val="000000"/>
                <w:sz w:val="18"/>
                <w:szCs w:val="18"/>
              </w:rPr>
            </w:pPr>
            <w:r>
              <w:rPr>
                <w:color w:val="000000"/>
                <w:sz w:val="18"/>
                <w:szCs w:val="18"/>
              </w:rPr>
              <w:t>242,038</w:t>
            </w:r>
          </w:p>
        </w:tc>
        <w:tc>
          <w:tcPr>
            <w:tcW w:w="1062" w:type="dxa"/>
            <w:tcBorders>
              <w:top w:val="nil"/>
              <w:left w:val="nil"/>
              <w:bottom w:val="nil"/>
              <w:right w:val="nil"/>
            </w:tcBorders>
            <w:shd w:val="clear" w:color="auto" w:fill="auto"/>
            <w:vAlign w:val="bottom"/>
          </w:tcPr>
          <w:p w14:paraId="000006C3" w14:textId="77777777" w:rsidR="005537F9" w:rsidRDefault="000D7614">
            <w:pPr>
              <w:spacing w:after="0"/>
              <w:jc w:val="center"/>
              <w:rPr>
                <w:color w:val="000000"/>
                <w:sz w:val="18"/>
                <w:szCs w:val="18"/>
              </w:rPr>
            </w:pPr>
            <w:r>
              <w:rPr>
                <w:color w:val="000000"/>
                <w:sz w:val="18"/>
                <w:szCs w:val="18"/>
              </w:rPr>
              <w:t>26,936</w:t>
            </w:r>
          </w:p>
        </w:tc>
        <w:tc>
          <w:tcPr>
            <w:tcW w:w="876" w:type="dxa"/>
            <w:tcBorders>
              <w:top w:val="nil"/>
              <w:left w:val="nil"/>
              <w:bottom w:val="nil"/>
              <w:right w:val="nil"/>
            </w:tcBorders>
            <w:shd w:val="clear" w:color="auto" w:fill="auto"/>
            <w:vAlign w:val="bottom"/>
          </w:tcPr>
          <w:p w14:paraId="000006C4" w14:textId="77777777" w:rsidR="005537F9" w:rsidRDefault="000D7614">
            <w:pPr>
              <w:spacing w:after="0"/>
              <w:jc w:val="center"/>
              <w:rPr>
                <w:color w:val="000000"/>
                <w:sz w:val="18"/>
                <w:szCs w:val="18"/>
              </w:rPr>
            </w:pPr>
            <w:r>
              <w:rPr>
                <w:color w:val="000000"/>
                <w:sz w:val="18"/>
                <w:szCs w:val="18"/>
              </w:rPr>
              <w:t>714,093</w:t>
            </w:r>
          </w:p>
        </w:tc>
      </w:tr>
      <w:tr w:rsidR="005537F9" w14:paraId="2CE05A55" w14:textId="77777777">
        <w:trPr>
          <w:trHeight w:val="209"/>
        </w:trPr>
        <w:tc>
          <w:tcPr>
            <w:tcW w:w="876" w:type="dxa"/>
            <w:tcBorders>
              <w:top w:val="nil"/>
              <w:left w:val="nil"/>
              <w:bottom w:val="nil"/>
              <w:right w:val="nil"/>
            </w:tcBorders>
            <w:shd w:val="clear" w:color="auto" w:fill="auto"/>
            <w:vAlign w:val="bottom"/>
          </w:tcPr>
          <w:p w14:paraId="000006C5" w14:textId="77777777" w:rsidR="005537F9" w:rsidRDefault="000D7614">
            <w:pPr>
              <w:spacing w:after="0"/>
              <w:jc w:val="center"/>
              <w:rPr>
                <w:color w:val="000000"/>
                <w:sz w:val="18"/>
                <w:szCs w:val="18"/>
              </w:rPr>
            </w:pPr>
            <w:r>
              <w:rPr>
                <w:color w:val="000000"/>
                <w:sz w:val="18"/>
                <w:szCs w:val="18"/>
              </w:rPr>
              <w:t>1991</w:t>
            </w:r>
          </w:p>
        </w:tc>
        <w:tc>
          <w:tcPr>
            <w:tcW w:w="876" w:type="dxa"/>
            <w:tcBorders>
              <w:top w:val="nil"/>
              <w:left w:val="nil"/>
              <w:bottom w:val="nil"/>
              <w:right w:val="nil"/>
            </w:tcBorders>
            <w:shd w:val="clear" w:color="auto" w:fill="auto"/>
            <w:vAlign w:val="bottom"/>
          </w:tcPr>
          <w:p w14:paraId="000006C6" w14:textId="77777777" w:rsidR="005537F9" w:rsidRDefault="000D7614">
            <w:pPr>
              <w:spacing w:after="0"/>
              <w:jc w:val="center"/>
              <w:rPr>
                <w:color w:val="808080"/>
                <w:sz w:val="18"/>
                <w:szCs w:val="18"/>
              </w:rPr>
            </w:pPr>
            <w:r>
              <w:rPr>
                <w:color w:val="808080"/>
                <w:sz w:val="18"/>
                <w:szCs w:val="18"/>
              </w:rPr>
              <w:t>227,089</w:t>
            </w:r>
          </w:p>
        </w:tc>
        <w:tc>
          <w:tcPr>
            <w:tcW w:w="1062" w:type="dxa"/>
            <w:tcBorders>
              <w:top w:val="nil"/>
              <w:left w:val="nil"/>
              <w:bottom w:val="nil"/>
              <w:right w:val="nil"/>
            </w:tcBorders>
            <w:shd w:val="clear" w:color="auto" w:fill="auto"/>
            <w:vAlign w:val="bottom"/>
          </w:tcPr>
          <w:p w14:paraId="000006C7" w14:textId="77777777" w:rsidR="005537F9" w:rsidRDefault="000D7614">
            <w:pPr>
              <w:spacing w:after="0"/>
              <w:jc w:val="center"/>
              <w:rPr>
                <w:color w:val="808080"/>
                <w:sz w:val="18"/>
                <w:szCs w:val="18"/>
              </w:rPr>
            </w:pPr>
            <w:r>
              <w:rPr>
                <w:color w:val="808080"/>
                <w:sz w:val="18"/>
                <w:szCs w:val="18"/>
              </w:rPr>
              <w:t>24,492</w:t>
            </w:r>
          </w:p>
        </w:tc>
        <w:tc>
          <w:tcPr>
            <w:tcW w:w="876" w:type="dxa"/>
            <w:tcBorders>
              <w:top w:val="nil"/>
              <w:left w:val="nil"/>
              <w:bottom w:val="nil"/>
              <w:right w:val="nil"/>
            </w:tcBorders>
            <w:shd w:val="clear" w:color="auto" w:fill="auto"/>
            <w:vAlign w:val="bottom"/>
          </w:tcPr>
          <w:p w14:paraId="000006C8" w14:textId="77777777" w:rsidR="005537F9" w:rsidRDefault="000D7614">
            <w:pPr>
              <w:spacing w:after="0"/>
              <w:jc w:val="center"/>
              <w:rPr>
                <w:color w:val="808080"/>
                <w:sz w:val="18"/>
                <w:szCs w:val="18"/>
              </w:rPr>
            </w:pPr>
            <w:r>
              <w:rPr>
                <w:color w:val="808080"/>
                <w:sz w:val="18"/>
                <w:szCs w:val="18"/>
              </w:rPr>
              <w:t>680,037</w:t>
            </w:r>
          </w:p>
        </w:tc>
        <w:tc>
          <w:tcPr>
            <w:tcW w:w="876" w:type="dxa"/>
            <w:tcBorders>
              <w:top w:val="nil"/>
              <w:left w:val="nil"/>
              <w:bottom w:val="nil"/>
              <w:right w:val="nil"/>
            </w:tcBorders>
            <w:shd w:val="clear" w:color="auto" w:fill="auto"/>
            <w:vAlign w:val="bottom"/>
          </w:tcPr>
          <w:p w14:paraId="000006C9" w14:textId="77777777" w:rsidR="005537F9" w:rsidRDefault="000D7614">
            <w:pPr>
              <w:spacing w:after="0"/>
              <w:jc w:val="center"/>
              <w:rPr>
                <w:color w:val="000000"/>
                <w:sz w:val="18"/>
                <w:szCs w:val="18"/>
              </w:rPr>
            </w:pPr>
            <w:r>
              <w:rPr>
                <w:color w:val="000000"/>
                <w:sz w:val="18"/>
                <w:szCs w:val="18"/>
              </w:rPr>
              <w:t>223,096</w:t>
            </w:r>
          </w:p>
        </w:tc>
        <w:tc>
          <w:tcPr>
            <w:tcW w:w="1062" w:type="dxa"/>
            <w:tcBorders>
              <w:top w:val="nil"/>
              <w:left w:val="nil"/>
              <w:bottom w:val="nil"/>
              <w:right w:val="nil"/>
            </w:tcBorders>
            <w:shd w:val="clear" w:color="auto" w:fill="auto"/>
            <w:vAlign w:val="bottom"/>
          </w:tcPr>
          <w:p w14:paraId="000006CA" w14:textId="77777777" w:rsidR="005537F9" w:rsidRDefault="000D7614">
            <w:pPr>
              <w:spacing w:after="0"/>
              <w:jc w:val="center"/>
              <w:rPr>
                <w:color w:val="000000"/>
                <w:sz w:val="18"/>
                <w:szCs w:val="18"/>
              </w:rPr>
            </w:pPr>
            <w:r>
              <w:rPr>
                <w:color w:val="000000"/>
                <w:sz w:val="18"/>
                <w:szCs w:val="18"/>
              </w:rPr>
              <w:t>23,770</w:t>
            </w:r>
          </w:p>
        </w:tc>
        <w:tc>
          <w:tcPr>
            <w:tcW w:w="876" w:type="dxa"/>
            <w:tcBorders>
              <w:top w:val="nil"/>
              <w:left w:val="nil"/>
              <w:bottom w:val="nil"/>
              <w:right w:val="nil"/>
            </w:tcBorders>
            <w:shd w:val="clear" w:color="auto" w:fill="auto"/>
            <w:vAlign w:val="bottom"/>
          </w:tcPr>
          <w:p w14:paraId="000006CB" w14:textId="77777777" w:rsidR="005537F9" w:rsidRDefault="000D7614">
            <w:pPr>
              <w:spacing w:after="0"/>
              <w:jc w:val="center"/>
              <w:rPr>
                <w:color w:val="000000"/>
                <w:sz w:val="18"/>
                <w:szCs w:val="18"/>
              </w:rPr>
            </w:pPr>
            <w:r>
              <w:rPr>
                <w:color w:val="000000"/>
                <w:sz w:val="18"/>
                <w:szCs w:val="18"/>
              </w:rPr>
              <w:t>672,712</w:t>
            </w:r>
          </w:p>
        </w:tc>
      </w:tr>
      <w:tr w:rsidR="005537F9" w14:paraId="35F6420D" w14:textId="77777777">
        <w:trPr>
          <w:trHeight w:val="209"/>
        </w:trPr>
        <w:tc>
          <w:tcPr>
            <w:tcW w:w="876" w:type="dxa"/>
            <w:tcBorders>
              <w:top w:val="nil"/>
              <w:left w:val="nil"/>
              <w:bottom w:val="nil"/>
              <w:right w:val="nil"/>
            </w:tcBorders>
            <w:shd w:val="clear" w:color="auto" w:fill="auto"/>
            <w:vAlign w:val="bottom"/>
          </w:tcPr>
          <w:p w14:paraId="000006CC" w14:textId="77777777" w:rsidR="005537F9" w:rsidRDefault="000D7614">
            <w:pPr>
              <w:spacing w:after="0"/>
              <w:jc w:val="center"/>
              <w:rPr>
                <w:color w:val="000000"/>
                <w:sz w:val="18"/>
                <w:szCs w:val="18"/>
              </w:rPr>
            </w:pPr>
            <w:r>
              <w:rPr>
                <w:color w:val="000000"/>
                <w:sz w:val="18"/>
                <w:szCs w:val="18"/>
              </w:rPr>
              <w:t>1992</w:t>
            </w:r>
          </w:p>
        </w:tc>
        <w:tc>
          <w:tcPr>
            <w:tcW w:w="876" w:type="dxa"/>
            <w:tcBorders>
              <w:top w:val="nil"/>
              <w:left w:val="nil"/>
              <w:bottom w:val="nil"/>
              <w:right w:val="nil"/>
            </w:tcBorders>
            <w:shd w:val="clear" w:color="auto" w:fill="auto"/>
            <w:vAlign w:val="bottom"/>
          </w:tcPr>
          <w:p w14:paraId="000006CD" w14:textId="77777777" w:rsidR="005537F9" w:rsidRDefault="000D7614">
            <w:pPr>
              <w:spacing w:after="0"/>
              <w:jc w:val="center"/>
              <w:rPr>
                <w:color w:val="808080"/>
                <w:sz w:val="18"/>
                <w:szCs w:val="18"/>
              </w:rPr>
            </w:pPr>
            <w:r>
              <w:rPr>
                <w:color w:val="808080"/>
                <w:sz w:val="18"/>
                <w:szCs w:val="18"/>
              </w:rPr>
              <w:t>207,464</w:t>
            </w:r>
          </w:p>
        </w:tc>
        <w:tc>
          <w:tcPr>
            <w:tcW w:w="1062" w:type="dxa"/>
            <w:tcBorders>
              <w:top w:val="nil"/>
              <w:left w:val="nil"/>
              <w:bottom w:val="nil"/>
              <w:right w:val="nil"/>
            </w:tcBorders>
            <w:shd w:val="clear" w:color="auto" w:fill="auto"/>
            <w:vAlign w:val="bottom"/>
          </w:tcPr>
          <w:p w14:paraId="000006CE" w14:textId="77777777" w:rsidR="005537F9" w:rsidRDefault="000D7614">
            <w:pPr>
              <w:spacing w:after="0"/>
              <w:jc w:val="center"/>
              <w:rPr>
                <w:color w:val="808080"/>
                <w:sz w:val="18"/>
                <w:szCs w:val="18"/>
              </w:rPr>
            </w:pPr>
            <w:r>
              <w:rPr>
                <w:color w:val="808080"/>
                <w:sz w:val="18"/>
                <w:szCs w:val="18"/>
              </w:rPr>
              <w:t>21,875</w:t>
            </w:r>
          </w:p>
        </w:tc>
        <w:tc>
          <w:tcPr>
            <w:tcW w:w="876" w:type="dxa"/>
            <w:tcBorders>
              <w:top w:val="nil"/>
              <w:left w:val="nil"/>
              <w:bottom w:val="nil"/>
              <w:right w:val="nil"/>
            </w:tcBorders>
            <w:shd w:val="clear" w:color="auto" w:fill="auto"/>
            <w:vAlign w:val="bottom"/>
          </w:tcPr>
          <w:p w14:paraId="000006CF" w14:textId="77777777" w:rsidR="005537F9" w:rsidRDefault="000D7614">
            <w:pPr>
              <w:spacing w:after="0"/>
              <w:jc w:val="center"/>
              <w:rPr>
                <w:color w:val="808080"/>
                <w:sz w:val="18"/>
                <w:szCs w:val="18"/>
              </w:rPr>
            </w:pPr>
            <w:r>
              <w:rPr>
                <w:color w:val="808080"/>
                <w:sz w:val="18"/>
                <w:szCs w:val="18"/>
              </w:rPr>
              <w:t>646,435</w:t>
            </w:r>
          </w:p>
        </w:tc>
        <w:tc>
          <w:tcPr>
            <w:tcW w:w="876" w:type="dxa"/>
            <w:tcBorders>
              <w:top w:val="nil"/>
              <w:left w:val="nil"/>
              <w:bottom w:val="nil"/>
              <w:right w:val="nil"/>
            </w:tcBorders>
            <w:shd w:val="clear" w:color="auto" w:fill="auto"/>
            <w:vAlign w:val="bottom"/>
          </w:tcPr>
          <w:p w14:paraId="000006D0" w14:textId="77777777" w:rsidR="005537F9" w:rsidRDefault="000D7614">
            <w:pPr>
              <w:spacing w:after="0"/>
              <w:jc w:val="center"/>
              <w:rPr>
                <w:color w:val="000000"/>
                <w:sz w:val="18"/>
                <w:szCs w:val="18"/>
              </w:rPr>
            </w:pPr>
            <w:r>
              <w:rPr>
                <w:color w:val="000000"/>
                <w:sz w:val="18"/>
                <w:szCs w:val="18"/>
              </w:rPr>
              <w:t>203,906</w:t>
            </w:r>
          </w:p>
        </w:tc>
        <w:tc>
          <w:tcPr>
            <w:tcW w:w="1062" w:type="dxa"/>
            <w:tcBorders>
              <w:top w:val="nil"/>
              <w:left w:val="nil"/>
              <w:bottom w:val="nil"/>
              <w:right w:val="nil"/>
            </w:tcBorders>
            <w:shd w:val="clear" w:color="auto" w:fill="auto"/>
            <w:vAlign w:val="bottom"/>
          </w:tcPr>
          <w:p w14:paraId="000006D1" w14:textId="77777777" w:rsidR="005537F9" w:rsidRDefault="000D7614">
            <w:pPr>
              <w:spacing w:after="0"/>
              <w:jc w:val="center"/>
              <w:rPr>
                <w:color w:val="000000"/>
                <w:sz w:val="18"/>
                <w:szCs w:val="18"/>
              </w:rPr>
            </w:pPr>
            <w:r>
              <w:rPr>
                <w:color w:val="000000"/>
                <w:sz w:val="18"/>
                <w:szCs w:val="18"/>
              </w:rPr>
              <w:t>21,261</w:t>
            </w:r>
          </w:p>
        </w:tc>
        <w:tc>
          <w:tcPr>
            <w:tcW w:w="876" w:type="dxa"/>
            <w:tcBorders>
              <w:top w:val="nil"/>
              <w:left w:val="nil"/>
              <w:bottom w:val="nil"/>
              <w:right w:val="nil"/>
            </w:tcBorders>
            <w:shd w:val="clear" w:color="auto" w:fill="auto"/>
            <w:vAlign w:val="bottom"/>
          </w:tcPr>
          <w:p w14:paraId="000006D2" w14:textId="77777777" w:rsidR="005537F9" w:rsidRDefault="000D7614">
            <w:pPr>
              <w:spacing w:after="0"/>
              <w:jc w:val="center"/>
              <w:rPr>
                <w:color w:val="000000"/>
                <w:sz w:val="18"/>
                <w:szCs w:val="18"/>
              </w:rPr>
            </w:pPr>
            <w:r>
              <w:rPr>
                <w:color w:val="000000"/>
                <w:sz w:val="18"/>
                <w:szCs w:val="18"/>
              </w:rPr>
              <w:t>640,025</w:t>
            </w:r>
          </w:p>
        </w:tc>
      </w:tr>
      <w:tr w:rsidR="005537F9" w14:paraId="4350B807" w14:textId="77777777">
        <w:trPr>
          <w:trHeight w:val="209"/>
        </w:trPr>
        <w:tc>
          <w:tcPr>
            <w:tcW w:w="876" w:type="dxa"/>
            <w:tcBorders>
              <w:top w:val="nil"/>
              <w:left w:val="nil"/>
              <w:bottom w:val="nil"/>
              <w:right w:val="nil"/>
            </w:tcBorders>
            <w:shd w:val="clear" w:color="auto" w:fill="auto"/>
            <w:vAlign w:val="bottom"/>
          </w:tcPr>
          <w:p w14:paraId="000006D3" w14:textId="77777777" w:rsidR="005537F9" w:rsidRDefault="000D7614">
            <w:pPr>
              <w:spacing w:after="0"/>
              <w:jc w:val="center"/>
              <w:rPr>
                <w:color w:val="000000"/>
                <w:sz w:val="18"/>
                <w:szCs w:val="18"/>
              </w:rPr>
            </w:pPr>
            <w:r>
              <w:rPr>
                <w:color w:val="000000"/>
                <w:sz w:val="18"/>
                <w:szCs w:val="18"/>
              </w:rPr>
              <w:t>1993</w:t>
            </w:r>
          </w:p>
        </w:tc>
        <w:tc>
          <w:tcPr>
            <w:tcW w:w="876" w:type="dxa"/>
            <w:tcBorders>
              <w:top w:val="nil"/>
              <w:left w:val="nil"/>
              <w:bottom w:val="nil"/>
              <w:right w:val="nil"/>
            </w:tcBorders>
            <w:shd w:val="clear" w:color="auto" w:fill="auto"/>
            <w:vAlign w:val="bottom"/>
          </w:tcPr>
          <w:p w14:paraId="000006D4" w14:textId="77777777" w:rsidR="005537F9" w:rsidRDefault="000D7614">
            <w:pPr>
              <w:spacing w:after="0"/>
              <w:jc w:val="center"/>
              <w:rPr>
                <w:color w:val="808080"/>
                <w:sz w:val="18"/>
                <w:szCs w:val="18"/>
              </w:rPr>
            </w:pPr>
            <w:r>
              <w:rPr>
                <w:color w:val="808080"/>
                <w:sz w:val="18"/>
                <w:szCs w:val="18"/>
              </w:rPr>
              <w:t>190,501</w:t>
            </w:r>
          </w:p>
        </w:tc>
        <w:tc>
          <w:tcPr>
            <w:tcW w:w="1062" w:type="dxa"/>
            <w:tcBorders>
              <w:top w:val="nil"/>
              <w:left w:val="nil"/>
              <w:bottom w:val="nil"/>
              <w:right w:val="nil"/>
            </w:tcBorders>
            <w:shd w:val="clear" w:color="auto" w:fill="auto"/>
            <w:vAlign w:val="bottom"/>
          </w:tcPr>
          <w:p w14:paraId="000006D5" w14:textId="77777777" w:rsidR="005537F9" w:rsidRDefault="000D7614">
            <w:pPr>
              <w:spacing w:after="0"/>
              <w:jc w:val="center"/>
              <w:rPr>
                <w:color w:val="808080"/>
                <w:sz w:val="18"/>
                <w:szCs w:val="18"/>
              </w:rPr>
            </w:pPr>
            <w:r>
              <w:rPr>
                <w:color w:val="808080"/>
                <w:sz w:val="18"/>
                <w:szCs w:val="18"/>
              </w:rPr>
              <w:t>19,878</w:t>
            </w:r>
          </w:p>
        </w:tc>
        <w:tc>
          <w:tcPr>
            <w:tcW w:w="876" w:type="dxa"/>
            <w:tcBorders>
              <w:top w:val="nil"/>
              <w:left w:val="nil"/>
              <w:bottom w:val="nil"/>
              <w:right w:val="nil"/>
            </w:tcBorders>
            <w:shd w:val="clear" w:color="auto" w:fill="auto"/>
            <w:vAlign w:val="bottom"/>
          </w:tcPr>
          <w:p w14:paraId="000006D6" w14:textId="77777777" w:rsidR="005537F9" w:rsidRDefault="000D7614">
            <w:pPr>
              <w:spacing w:after="0"/>
              <w:jc w:val="center"/>
              <w:rPr>
                <w:color w:val="808080"/>
                <w:sz w:val="18"/>
                <w:szCs w:val="18"/>
              </w:rPr>
            </w:pPr>
            <w:r>
              <w:rPr>
                <w:color w:val="808080"/>
                <w:sz w:val="18"/>
                <w:szCs w:val="18"/>
              </w:rPr>
              <w:t>613,356</w:t>
            </w:r>
          </w:p>
        </w:tc>
        <w:tc>
          <w:tcPr>
            <w:tcW w:w="876" w:type="dxa"/>
            <w:tcBorders>
              <w:top w:val="nil"/>
              <w:left w:val="nil"/>
              <w:bottom w:val="nil"/>
              <w:right w:val="nil"/>
            </w:tcBorders>
            <w:shd w:val="clear" w:color="auto" w:fill="auto"/>
            <w:vAlign w:val="bottom"/>
          </w:tcPr>
          <w:p w14:paraId="000006D7" w14:textId="77777777" w:rsidR="005537F9" w:rsidRDefault="000D7614">
            <w:pPr>
              <w:spacing w:after="0"/>
              <w:jc w:val="center"/>
              <w:rPr>
                <w:color w:val="000000"/>
                <w:sz w:val="18"/>
                <w:szCs w:val="18"/>
              </w:rPr>
            </w:pPr>
            <w:r>
              <w:rPr>
                <w:color w:val="000000"/>
                <w:sz w:val="18"/>
                <w:szCs w:val="18"/>
              </w:rPr>
              <w:t>187,434</w:t>
            </w:r>
          </w:p>
        </w:tc>
        <w:tc>
          <w:tcPr>
            <w:tcW w:w="1062" w:type="dxa"/>
            <w:tcBorders>
              <w:top w:val="nil"/>
              <w:left w:val="nil"/>
              <w:bottom w:val="nil"/>
              <w:right w:val="nil"/>
            </w:tcBorders>
            <w:shd w:val="clear" w:color="auto" w:fill="auto"/>
            <w:vAlign w:val="bottom"/>
          </w:tcPr>
          <w:p w14:paraId="000006D8" w14:textId="77777777" w:rsidR="005537F9" w:rsidRDefault="000D7614">
            <w:pPr>
              <w:spacing w:after="0"/>
              <w:jc w:val="center"/>
              <w:rPr>
                <w:color w:val="000000"/>
                <w:sz w:val="18"/>
                <w:szCs w:val="18"/>
              </w:rPr>
            </w:pPr>
            <w:r>
              <w:rPr>
                <w:color w:val="000000"/>
                <w:sz w:val="18"/>
                <w:szCs w:val="18"/>
              </w:rPr>
              <w:t>19,357</w:t>
            </w:r>
          </w:p>
        </w:tc>
        <w:tc>
          <w:tcPr>
            <w:tcW w:w="876" w:type="dxa"/>
            <w:tcBorders>
              <w:top w:val="nil"/>
              <w:left w:val="nil"/>
              <w:bottom w:val="nil"/>
              <w:right w:val="nil"/>
            </w:tcBorders>
            <w:shd w:val="clear" w:color="auto" w:fill="auto"/>
            <w:vAlign w:val="bottom"/>
          </w:tcPr>
          <w:p w14:paraId="000006D9" w14:textId="77777777" w:rsidR="005537F9" w:rsidRDefault="000D7614">
            <w:pPr>
              <w:spacing w:after="0"/>
              <w:jc w:val="center"/>
              <w:rPr>
                <w:color w:val="000000"/>
                <w:sz w:val="18"/>
                <w:szCs w:val="18"/>
              </w:rPr>
            </w:pPr>
            <w:r>
              <w:rPr>
                <w:color w:val="000000"/>
                <w:sz w:val="18"/>
                <w:szCs w:val="18"/>
              </w:rPr>
              <w:t>607,742</w:t>
            </w:r>
          </w:p>
        </w:tc>
      </w:tr>
      <w:tr w:rsidR="005537F9" w14:paraId="0AB0AD14" w14:textId="77777777">
        <w:trPr>
          <w:trHeight w:val="209"/>
        </w:trPr>
        <w:tc>
          <w:tcPr>
            <w:tcW w:w="876" w:type="dxa"/>
            <w:tcBorders>
              <w:top w:val="nil"/>
              <w:left w:val="nil"/>
              <w:bottom w:val="nil"/>
              <w:right w:val="nil"/>
            </w:tcBorders>
            <w:shd w:val="clear" w:color="auto" w:fill="auto"/>
            <w:vAlign w:val="bottom"/>
          </w:tcPr>
          <w:p w14:paraId="000006DA" w14:textId="77777777" w:rsidR="005537F9" w:rsidRDefault="000D7614">
            <w:pPr>
              <w:spacing w:after="0"/>
              <w:jc w:val="center"/>
              <w:rPr>
                <w:color w:val="000000"/>
                <w:sz w:val="18"/>
                <w:szCs w:val="18"/>
              </w:rPr>
            </w:pPr>
            <w:r>
              <w:rPr>
                <w:color w:val="000000"/>
                <w:sz w:val="18"/>
                <w:szCs w:val="18"/>
              </w:rPr>
              <w:t>1994</w:t>
            </w:r>
          </w:p>
        </w:tc>
        <w:tc>
          <w:tcPr>
            <w:tcW w:w="876" w:type="dxa"/>
            <w:tcBorders>
              <w:top w:val="nil"/>
              <w:left w:val="nil"/>
              <w:bottom w:val="nil"/>
              <w:right w:val="nil"/>
            </w:tcBorders>
            <w:shd w:val="clear" w:color="auto" w:fill="auto"/>
            <w:vAlign w:val="bottom"/>
          </w:tcPr>
          <w:p w14:paraId="000006DB" w14:textId="77777777" w:rsidR="005537F9" w:rsidRDefault="000D7614">
            <w:pPr>
              <w:spacing w:after="0"/>
              <w:jc w:val="center"/>
              <w:rPr>
                <w:color w:val="808080"/>
                <w:sz w:val="18"/>
                <w:szCs w:val="18"/>
              </w:rPr>
            </w:pPr>
            <w:r>
              <w:rPr>
                <w:color w:val="808080"/>
                <w:sz w:val="18"/>
                <w:szCs w:val="18"/>
              </w:rPr>
              <w:t>191,073</w:t>
            </w:r>
          </w:p>
        </w:tc>
        <w:tc>
          <w:tcPr>
            <w:tcW w:w="1062" w:type="dxa"/>
            <w:tcBorders>
              <w:top w:val="nil"/>
              <w:left w:val="nil"/>
              <w:bottom w:val="nil"/>
              <w:right w:val="nil"/>
            </w:tcBorders>
            <w:shd w:val="clear" w:color="auto" w:fill="auto"/>
            <w:vAlign w:val="bottom"/>
          </w:tcPr>
          <w:p w14:paraId="000006DC" w14:textId="77777777" w:rsidR="005537F9" w:rsidRDefault="000D7614">
            <w:pPr>
              <w:spacing w:after="0"/>
              <w:jc w:val="center"/>
              <w:rPr>
                <w:color w:val="808080"/>
                <w:sz w:val="18"/>
                <w:szCs w:val="18"/>
              </w:rPr>
            </w:pPr>
            <w:r>
              <w:rPr>
                <w:color w:val="808080"/>
                <w:sz w:val="18"/>
                <w:szCs w:val="18"/>
              </w:rPr>
              <w:t>18,675</w:t>
            </w:r>
          </w:p>
        </w:tc>
        <w:tc>
          <w:tcPr>
            <w:tcW w:w="876" w:type="dxa"/>
            <w:tcBorders>
              <w:top w:val="nil"/>
              <w:left w:val="nil"/>
              <w:bottom w:val="nil"/>
              <w:right w:val="nil"/>
            </w:tcBorders>
            <w:shd w:val="clear" w:color="auto" w:fill="auto"/>
            <w:vAlign w:val="bottom"/>
          </w:tcPr>
          <w:p w14:paraId="000006DD" w14:textId="77777777" w:rsidR="005537F9" w:rsidRDefault="000D7614">
            <w:pPr>
              <w:spacing w:after="0"/>
              <w:jc w:val="center"/>
              <w:rPr>
                <w:color w:val="808080"/>
                <w:sz w:val="18"/>
                <w:szCs w:val="18"/>
              </w:rPr>
            </w:pPr>
            <w:r>
              <w:rPr>
                <w:color w:val="808080"/>
                <w:sz w:val="18"/>
                <w:szCs w:val="18"/>
              </w:rPr>
              <w:t>593,657</w:t>
            </w:r>
          </w:p>
        </w:tc>
        <w:tc>
          <w:tcPr>
            <w:tcW w:w="876" w:type="dxa"/>
            <w:tcBorders>
              <w:top w:val="nil"/>
              <w:left w:val="nil"/>
              <w:bottom w:val="nil"/>
              <w:right w:val="nil"/>
            </w:tcBorders>
            <w:shd w:val="clear" w:color="auto" w:fill="auto"/>
            <w:vAlign w:val="bottom"/>
          </w:tcPr>
          <w:p w14:paraId="000006DE" w14:textId="77777777" w:rsidR="005537F9" w:rsidRDefault="000D7614">
            <w:pPr>
              <w:spacing w:after="0"/>
              <w:jc w:val="center"/>
              <w:rPr>
                <w:color w:val="000000"/>
                <w:sz w:val="18"/>
                <w:szCs w:val="18"/>
              </w:rPr>
            </w:pPr>
            <w:r>
              <w:rPr>
                <w:color w:val="000000"/>
                <w:sz w:val="18"/>
                <w:szCs w:val="18"/>
              </w:rPr>
              <w:t>188,231</w:t>
            </w:r>
          </w:p>
        </w:tc>
        <w:tc>
          <w:tcPr>
            <w:tcW w:w="1062" w:type="dxa"/>
            <w:tcBorders>
              <w:top w:val="nil"/>
              <w:left w:val="nil"/>
              <w:bottom w:val="nil"/>
              <w:right w:val="nil"/>
            </w:tcBorders>
            <w:shd w:val="clear" w:color="auto" w:fill="auto"/>
            <w:vAlign w:val="bottom"/>
          </w:tcPr>
          <w:p w14:paraId="000006DF" w14:textId="77777777" w:rsidR="005537F9" w:rsidRDefault="000D7614">
            <w:pPr>
              <w:spacing w:after="0"/>
              <w:jc w:val="center"/>
              <w:rPr>
                <w:color w:val="000000"/>
                <w:sz w:val="18"/>
                <w:szCs w:val="18"/>
              </w:rPr>
            </w:pPr>
            <w:r>
              <w:rPr>
                <w:color w:val="000000"/>
                <w:sz w:val="18"/>
                <w:szCs w:val="18"/>
              </w:rPr>
              <w:t>18,204</w:t>
            </w:r>
          </w:p>
        </w:tc>
        <w:tc>
          <w:tcPr>
            <w:tcW w:w="876" w:type="dxa"/>
            <w:tcBorders>
              <w:top w:val="nil"/>
              <w:left w:val="nil"/>
              <w:bottom w:val="nil"/>
              <w:right w:val="nil"/>
            </w:tcBorders>
            <w:shd w:val="clear" w:color="auto" w:fill="auto"/>
            <w:vAlign w:val="bottom"/>
          </w:tcPr>
          <w:p w14:paraId="000006E0" w14:textId="77777777" w:rsidR="005537F9" w:rsidRDefault="000D7614">
            <w:pPr>
              <w:spacing w:after="0"/>
              <w:jc w:val="center"/>
              <w:rPr>
                <w:color w:val="000000"/>
                <w:sz w:val="18"/>
                <w:szCs w:val="18"/>
              </w:rPr>
            </w:pPr>
            <w:r>
              <w:rPr>
                <w:color w:val="000000"/>
                <w:sz w:val="18"/>
                <w:szCs w:val="18"/>
              </w:rPr>
              <w:t>588,353</w:t>
            </w:r>
          </w:p>
        </w:tc>
      </w:tr>
      <w:tr w:rsidR="005537F9" w14:paraId="36EC8526" w14:textId="77777777">
        <w:trPr>
          <w:trHeight w:val="209"/>
        </w:trPr>
        <w:tc>
          <w:tcPr>
            <w:tcW w:w="876" w:type="dxa"/>
            <w:tcBorders>
              <w:top w:val="nil"/>
              <w:left w:val="nil"/>
              <w:bottom w:val="nil"/>
              <w:right w:val="nil"/>
            </w:tcBorders>
            <w:shd w:val="clear" w:color="auto" w:fill="auto"/>
            <w:vAlign w:val="bottom"/>
          </w:tcPr>
          <w:p w14:paraId="000006E1" w14:textId="77777777" w:rsidR="005537F9" w:rsidRDefault="000D7614">
            <w:pPr>
              <w:spacing w:after="0"/>
              <w:jc w:val="center"/>
              <w:rPr>
                <w:color w:val="000000"/>
                <w:sz w:val="18"/>
                <w:szCs w:val="18"/>
              </w:rPr>
            </w:pPr>
            <w:r>
              <w:rPr>
                <w:color w:val="000000"/>
                <w:sz w:val="18"/>
                <w:szCs w:val="18"/>
              </w:rPr>
              <w:t>1995</w:t>
            </w:r>
          </w:p>
        </w:tc>
        <w:tc>
          <w:tcPr>
            <w:tcW w:w="876" w:type="dxa"/>
            <w:tcBorders>
              <w:top w:val="nil"/>
              <w:left w:val="nil"/>
              <w:bottom w:val="nil"/>
              <w:right w:val="nil"/>
            </w:tcBorders>
            <w:shd w:val="clear" w:color="auto" w:fill="auto"/>
            <w:vAlign w:val="bottom"/>
          </w:tcPr>
          <w:p w14:paraId="000006E2" w14:textId="77777777" w:rsidR="005537F9" w:rsidRDefault="000D7614">
            <w:pPr>
              <w:spacing w:after="0"/>
              <w:jc w:val="center"/>
              <w:rPr>
                <w:color w:val="808080"/>
                <w:sz w:val="18"/>
                <w:szCs w:val="18"/>
              </w:rPr>
            </w:pPr>
            <w:r>
              <w:rPr>
                <w:color w:val="808080"/>
                <w:sz w:val="18"/>
                <w:szCs w:val="18"/>
              </w:rPr>
              <w:t>193,714</w:t>
            </w:r>
          </w:p>
        </w:tc>
        <w:tc>
          <w:tcPr>
            <w:tcW w:w="1062" w:type="dxa"/>
            <w:tcBorders>
              <w:top w:val="nil"/>
              <w:left w:val="nil"/>
              <w:bottom w:val="nil"/>
              <w:right w:val="nil"/>
            </w:tcBorders>
            <w:shd w:val="clear" w:color="auto" w:fill="auto"/>
            <w:vAlign w:val="bottom"/>
          </w:tcPr>
          <w:p w14:paraId="000006E3" w14:textId="77777777" w:rsidR="005537F9" w:rsidRDefault="000D7614">
            <w:pPr>
              <w:spacing w:after="0"/>
              <w:jc w:val="center"/>
              <w:rPr>
                <w:color w:val="808080"/>
                <w:sz w:val="18"/>
                <w:szCs w:val="18"/>
              </w:rPr>
            </w:pPr>
            <w:r>
              <w:rPr>
                <w:color w:val="808080"/>
                <w:sz w:val="18"/>
                <w:szCs w:val="18"/>
              </w:rPr>
              <w:t>17,173</w:t>
            </w:r>
          </w:p>
        </w:tc>
        <w:tc>
          <w:tcPr>
            <w:tcW w:w="876" w:type="dxa"/>
            <w:tcBorders>
              <w:top w:val="nil"/>
              <w:left w:val="nil"/>
              <w:bottom w:val="nil"/>
              <w:right w:val="nil"/>
            </w:tcBorders>
            <w:shd w:val="clear" w:color="auto" w:fill="auto"/>
            <w:vAlign w:val="bottom"/>
          </w:tcPr>
          <w:p w14:paraId="000006E4" w14:textId="77777777" w:rsidR="005537F9" w:rsidRDefault="000D7614">
            <w:pPr>
              <w:spacing w:after="0"/>
              <w:jc w:val="center"/>
              <w:rPr>
                <w:color w:val="808080"/>
                <w:sz w:val="18"/>
                <w:szCs w:val="18"/>
              </w:rPr>
            </w:pPr>
            <w:r>
              <w:rPr>
                <w:color w:val="808080"/>
                <w:sz w:val="18"/>
                <w:szCs w:val="18"/>
              </w:rPr>
              <w:t>562,274</w:t>
            </w:r>
          </w:p>
        </w:tc>
        <w:tc>
          <w:tcPr>
            <w:tcW w:w="876" w:type="dxa"/>
            <w:tcBorders>
              <w:top w:val="nil"/>
              <w:left w:val="nil"/>
              <w:bottom w:val="nil"/>
              <w:right w:val="nil"/>
            </w:tcBorders>
            <w:shd w:val="clear" w:color="auto" w:fill="auto"/>
            <w:vAlign w:val="bottom"/>
          </w:tcPr>
          <w:p w14:paraId="000006E5" w14:textId="77777777" w:rsidR="005537F9" w:rsidRDefault="000D7614">
            <w:pPr>
              <w:spacing w:after="0"/>
              <w:jc w:val="center"/>
              <w:rPr>
                <w:color w:val="000000"/>
                <w:sz w:val="18"/>
                <w:szCs w:val="18"/>
              </w:rPr>
            </w:pPr>
            <w:r>
              <w:rPr>
                <w:color w:val="000000"/>
                <w:sz w:val="18"/>
                <w:szCs w:val="18"/>
              </w:rPr>
              <w:t>191,054</w:t>
            </w:r>
          </w:p>
        </w:tc>
        <w:tc>
          <w:tcPr>
            <w:tcW w:w="1062" w:type="dxa"/>
            <w:tcBorders>
              <w:top w:val="nil"/>
              <w:left w:val="nil"/>
              <w:bottom w:val="nil"/>
              <w:right w:val="nil"/>
            </w:tcBorders>
            <w:shd w:val="clear" w:color="auto" w:fill="auto"/>
            <w:vAlign w:val="bottom"/>
          </w:tcPr>
          <w:p w14:paraId="000006E6" w14:textId="77777777" w:rsidR="005537F9" w:rsidRDefault="000D7614">
            <w:pPr>
              <w:spacing w:after="0"/>
              <w:jc w:val="center"/>
              <w:rPr>
                <w:color w:val="000000"/>
                <w:sz w:val="18"/>
                <w:szCs w:val="18"/>
              </w:rPr>
            </w:pPr>
            <w:r>
              <w:rPr>
                <w:color w:val="000000"/>
                <w:sz w:val="18"/>
                <w:szCs w:val="18"/>
              </w:rPr>
              <w:t>16,749</w:t>
            </w:r>
          </w:p>
        </w:tc>
        <w:tc>
          <w:tcPr>
            <w:tcW w:w="876" w:type="dxa"/>
            <w:tcBorders>
              <w:top w:val="nil"/>
              <w:left w:val="nil"/>
              <w:bottom w:val="nil"/>
              <w:right w:val="nil"/>
            </w:tcBorders>
            <w:shd w:val="clear" w:color="auto" w:fill="auto"/>
            <w:vAlign w:val="bottom"/>
          </w:tcPr>
          <w:p w14:paraId="000006E7" w14:textId="77777777" w:rsidR="005537F9" w:rsidRDefault="000D7614">
            <w:pPr>
              <w:spacing w:after="0"/>
              <w:jc w:val="center"/>
              <w:rPr>
                <w:color w:val="000000"/>
                <w:sz w:val="18"/>
                <w:szCs w:val="18"/>
              </w:rPr>
            </w:pPr>
            <w:r>
              <w:rPr>
                <w:color w:val="000000"/>
                <w:sz w:val="18"/>
                <w:szCs w:val="18"/>
              </w:rPr>
              <w:t>557,137</w:t>
            </w:r>
          </w:p>
        </w:tc>
      </w:tr>
      <w:tr w:rsidR="005537F9" w14:paraId="2ABCD514" w14:textId="77777777">
        <w:trPr>
          <w:trHeight w:val="209"/>
        </w:trPr>
        <w:tc>
          <w:tcPr>
            <w:tcW w:w="876" w:type="dxa"/>
            <w:tcBorders>
              <w:top w:val="nil"/>
              <w:left w:val="nil"/>
              <w:bottom w:val="nil"/>
              <w:right w:val="nil"/>
            </w:tcBorders>
            <w:shd w:val="clear" w:color="auto" w:fill="auto"/>
            <w:vAlign w:val="bottom"/>
          </w:tcPr>
          <w:p w14:paraId="000006E8" w14:textId="77777777" w:rsidR="005537F9" w:rsidRDefault="000D7614">
            <w:pPr>
              <w:spacing w:after="0"/>
              <w:jc w:val="center"/>
              <w:rPr>
                <w:color w:val="000000"/>
                <w:sz w:val="18"/>
                <w:szCs w:val="18"/>
              </w:rPr>
            </w:pPr>
            <w:r>
              <w:rPr>
                <w:color w:val="000000"/>
                <w:sz w:val="18"/>
                <w:szCs w:val="18"/>
              </w:rPr>
              <w:t>1996</w:t>
            </w:r>
          </w:p>
        </w:tc>
        <w:tc>
          <w:tcPr>
            <w:tcW w:w="876" w:type="dxa"/>
            <w:tcBorders>
              <w:top w:val="nil"/>
              <w:left w:val="nil"/>
              <w:bottom w:val="nil"/>
              <w:right w:val="nil"/>
            </w:tcBorders>
            <w:shd w:val="clear" w:color="auto" w:fill="auto"/>
            <w:vAlign w:val="bottom"/>
          </w:tcPr>
          <w:p w14:paraId="000006E9" w14:textId="77777777" w:rsidR="005537F9" w:rsidRDefault="000D7614">
            <w:pPr>
              <w:spacing w:after="0"/>
              <w:jc w:val="center"/>
              <w:rPr>
                <w:color w:val="808080"/>
                <w:sz w:val="18"/>
                <w:szCs w:val="18"/>
              </w:rPr>
            </w:pPr>
            <w:r>
              <w:rPr>
                <w:color w:val="808080"/>
                <w:sz w:val="18"/>
                <w:szCs w:val="18"/>
              </w:rPr>
              <w:t>176,600</w:t>
            </w:r>
          </w:p>
        </w:tc>
        <w:tc>
          <w:tcPr>
            <w:tcW w:w="1062" w:type="dxa"/>
            <w:tcBorders>
              <w:top w:val="nil"/>
              <w:left w:val="nil"/>
              <w:bottom w:val="nil"/>
              <w:right w:val="nil"/>
            </w:tcBorders>
            <w:shd w:val="clear" w:color="auto" w:fill="auto"/>
            <w:vAlign w:val="bottom"/>
          </w:tcPr>
          <w:p w14:paraId="000006EA" w14:textId="77777777" w:rsidR="005537F9" w:rsidRDefault="000D7614">
            <w:pPr>
              <w:spacing w:after="0"/>
              <w:jc w:val="center"/>
              <w:rPr>
                <w:color w:val="808080"/>
                <w:sz w:val="18"/>
                <w:szCs w:val="18"/>
              </w:rPr>
            </w:pPr>
            <w:r>
              <w:rPr>
                <w:color w:val="808080"/>
                <w:sz w:val="18"/>
                <w:szCs w:val="18"/>
              </w:rPr>
              <w:t>14,814</w:t>
            </w:r>
          </w:p>
        </w:tc>
        <w:tc>
          <w:tcPr>
            <w:tcW w:w="876" w:type="dxa"/>
            <w:tcBorders>
              <w:top w:val="nil"/>
              <w:left w:val="nil"/>
              <w:bottom w:val="nil"/>
              <w:right w:val="nil"/>
            </w:tcBorders>
            <w:shd w:val="clear" w:color="auto" w:fill="auto"/>
            <w:vAlign w:val="bottom"/>
          </w:tcPr>
          <w:p w14:paraId="000006EB" w14:textId="77777777" w:rsidR="005537F9" w:rsidRDefault="000D7614">
            <w:pPr>
              <w:spacing w:after="0"/>
              <w:jc w:val="center"/>
              <w:rPr>
                <w:color w:val="808080"/>
                <w:sz w:val="18"/>
                <w:szCs w:val="18"/>
              </w:rPr>
            </w:pPr>
            <w:r>
              <w:rPr>
                <w:color w:val="808080"/>
                <w:sz w:val="18"/>
                <w:szCs w:val="18"/>
              </w:rPr>
              <w:t>500,923</w:t>
            </w:r>
          </w:p>
        </w:tc>
        <w:tc>
          <w:tcPr>
            <w:tcW w:w="876" w:type="dxa"/>
            <w:tcBorders>
              <w:top w:val="nil"/>
              <w:left w:val="nil"/>
              <w:bottom w:val="nil"/>
              <w:right w:val="nil"/>
            </w:tcBorders>
            <w:shd w:val="clear" w:color="auto" w:fill="auto"/>
            <w:vAlign w:val="bottom"/>
          </w:tcPr>
          <w:p w14:paraId="000006EC" w14:textId="77777777" w:rsidR="005537F9" w:rsidRDefault="000D7614">
            <w:pPr>
              <w:spacing w:after="0"/>
              <w:jc w:val="center"/>
              <w:rPr>
                <w:color w:val="000000"/>
                <w:sz w:val="18"/>
                <w:szCs w:val="18"/>
              </w:rPr>
            </w:pPr>
            <w:r>
              <w:rPr>
                <w:color w:val="000000"/>
                <w:sz w:val="18"/>
                <w:szCs w:val="18"/>
              </w:rPr>
              <w:t>174,157</w:t>
            </w:r>
          </w:p>
        </w:tc>
        <w:tc>
          <w:tcPr>
            <w:tcW w:w="1062" w:type="dxa"/>
            <w:tcBorders>
              <w:top w:val="nil"/>
              <w:left w:val="nil"/>
              <w:bottom w:val="nil"/>
              <w:right w:val="nil"/>
            </w:tcBorders>
            <w:shd w:val="clear" w:color="auto" w:fill="auto"/>
            <w:vAlign w:val="bottom"/>
          </w:tcPr>
          <w:p w14:paraId="000006ED" w14:textId="77777777" w:rsidR="005537F9" w:rsidRDefault="000D7614">
            <w:pPr>
              <w:spacing w:after="0"/>
              <w:jc w:val="center"/>
              <w:rPr>
                <w:color w:val="000000"/>
                <w:sz w:val="18"/>
                <w:szCs w:val="18"/>
              </w:rPr>
            </w:pPr>
            <w:r>
              <w:rPr>
                <w:color w:val="000000"/>
                <w:sz w:val="18"/>
                <w:szCs w:val="18"/>
              </w:rPr>
              <w:t>14,443</w:t>
            </w:r>
          </w:p>
        </w:tc>
        <w:tc>
          <w:tcPr>
            <w:tcW w:w="876" w:type="dxa"/>
            <w:tcBorders>
              <w:top w:val="nil"/>
              <w:left w:val="nil"/>
              <w:bottom w:val="nil"/>
              <w:right w:val="nil"/>
            </w:tcBorders>
            <w:shd w:val="clear" w:color="auto" w:fill="auto"/>
            <w:vAlign w:val="bottom"/>
          </w:tcPr>
          <w:p w14:paraId="000006EE" w14:textId="77777777" w:rsidR="005537F9" w:rsidRDefault="000D7614">
            <w:pPr>
              <w:spacing w:after="0"/>
              <w:jc w:val="center"/>
              <w:rPr>
                <w:color w:val="000000"/>
                <w:sz w:val="18"/>
                <w:szCs w:val="18"/>
              </w:rPr>
            </w:pPr>
            <w:r>
              <w:rPr>
                <w:color w:val="000000"/>
                <w:sz w:val="18"/>
                <w:szCs w:val="18"/>
              </w:rPr>
              <w:t>496,225</w:t>
            </w:r>
          </w:p>
        </w:tc>
      </w:tr>
      <w:tr w:rsidR="005537F9" w14:paraId="294724AD" w14:textId="77777777">
        <w:trPr>
          <w:trHeight w:val="209"/>
        </w:trPr>
        <w:tc>
          <w:tcPr>
            <w:tcW w:w="876" w:type="dxa"/>
            <w:tcBorders>
              <w:top w:val="nil"/>
              <w:left w:val="nil"/>
              <w:bottom w:val="nil"/>
              <w:right w:val="nil"/>
            </w:tcBorders>
            <w:shd w:val="clear" w:color="auto" w:fill="auto"/>
            <w:vAlign w:val="bottom"/>
          </w:tcPr>
          <w:p w14:paraId="000006EF" w14:textId="77777777" w:rsidR="005537F9" w:rsidRDefault="000D7614">
            <w:pPr>
              <w:spacing w:after="0"/>
              <w:jc w:val="center"/>
              <w:rPr>
                <w:color w:val="000000"/>
                <w:sz w:val="18"/>
                <w:szCs w:val="18"/>
              </w:rPr>
            </w:pPr>
            <w:r>
              <w:rPr>
                <w:color w:val="000000"/>
                <w:sz w:val="18"/>
                <w:szCs w:val="18"/>
              </w:rPr>
              <w:t>1997</w:t>
            </w:r>
          </w:p>
        </w:tc>
        <w:tc>
          <w:tcPr>
            <w:tcW w:w="876" w:type="dxa"/>
            <w:tcBorders>
              <w:top w:val="nil"/>
              <w:left w:val="nil"/>
              <w:bottom w:val="nil"/>
              <w:right w:val="nil"/>
            </w:tcBorders>
            <w:shd w:val="clear" w:color="auto" w:fill="auto"/>
            <w:vAlign w:val="bottom"/>
          </w:tcPr>
          <w:p w14:paraId="000006F0" w14:textId="77777777" w:rsidR="005537F9" w:rsidRDefault="000D7614">
            <w:pPr>
              <w:spacing w:after="0"/>
              <w:jc w:val="center"/>
              <w:rPr>
                <w:color w:val="808080"/>
                <w:sz w:val="18"/>
                <w:szCs w:val="18"/>
              </w:rPr>
            </w:pPr>
            <w:r>
              <w:rPr>
                <w:color w:val="808080"/>
                <w:sz w:val="18"/>
                <w:szCs w:val="18"/>
              </w:rPr>
              <w:t>152,166</w:t>
            </w:r>
          </w:p>
        </w:tc>
        <w:tc>
          <w:tcPr>
            <w:tcW w:w="1062" w:type="dxa"/>
            <w:tcBorders>
              <w:top w:val="nil"/>
              <w:left w:val="nil"/>
              <w:bottom w:val="nil"/>
              <w:right w:val="nil"/>
            </w:tcBorders>
            <w:shd w:val="clear" w:color="auto" w:fill="auto"/>
            <w:vAlign w:val="bottom"/>
          </w:tcPr>
          <w:p w14:paraId="000006F1" w14:textId="77777777" w:rsidR="005537F9" w:rsidRDefault="000D7614">
            <w:pPr>
              <w:spacing w:after="0"/>
              <w:jc w:val="center"/>
              <w:rPr>
                <w:color w:val="808080"/>
                <w:sz w:val="18"/>
                <w:szCs w:val="18"/>
              </w:rPr>
            </w:pPr>
            <w:r>
              <w:rPr>
                <w:color w:val="808080"/>
                <w:sz w:val="18"/>
                <w:szCs w:val="18"/>
              </w:rPr>
              <w:t>12,234</w:t>
            </w:r>
          </w:p>
        </w:tc>
        <w:tc>
          <w:tcPr>
            <w:tcW w:w="876" w:type="dxa"/>
            <w:tcBorders>
              <w:top w:val="nil"/>
              <w:left w:val="nil"/>
              <w:bottom w:val="nil"/>
              <w:right w:val="nil"/>
            </w:tcBorders>
            <w:shd w:val="clear" w:color="auto" w:fill="auto"/>
            <w:vAlign w:val="bottom"/>
          </w:tcPr>
          <w:p w14:paraId="000006F2" w14:textId="77777777" w:rsidR="005537F9" w:rsidRDefault="000D7614">
            <w:pPr>
              <w:spacing w:after="0"/>
              <w:jc w:val="center"/>
              <w:rPr>
                <w:color w:val="808080"/>
                <w:sz w:val="18"/>
                <w:szCs w:val="18"/>
              </w:rPr>
            </w:pPr>
            <w:r>
              <w:rPr>
                <w:color w:val="808080"/>
                <w:sz w:val="18"/>
                <w:szCs w:val="18"/>
              </w:rPr>
              <w:t>448,772</w:t>
            </w:r>
          </w:p>
        </w:tc>
        <w:tc>
          <w:tcPr>
            <w:tcW w:w="876" w:type="dxa"/>
            <w:tcBorders>
              <w:top w:val="nil"/>
              <w:left w:val="nil"/>
              <w:bottom w:val="nil"/>
              <w:right w:val="nil"/>
            </w:tcBorders>
            <w:shd w:val="clear" w:color="auto" w:fill="auto"/>
            <w:vAlign w:val="bottom"/>
          </w:tcPr>
          <w:p w14:paraId="000006F3" w14:textId="77777777" w:rsidR="005537F9" w:rsidRDefault="000D7614">
            <w:pPr>
              <w:spacing w:after="0"/>
              <w:jc w:val="center"/>
              <w:rPr>
                <w:color w:val="000000"/>
                <w:sz w:val="18"/>
                <w:szCs w:val="18"/>
              </w:rPr>
            </w:pPr>
            <w:r>
              <w:rPr>
                <w:color w:val="000000"/>
                <w:sz w:val="18"/>
                <w:szCs w:val="18"/>
              </w:rPr>
              <w:t>149,887</w:t>
            </w:r>
          </w:p>
        </w:tc>
        <w:tc>
          <w:tcPr>
            <w:tcW w:w="1062" w:type="dxa"/>
            <w:tcBorders>
              <w:top w:val="nil"/>
              <w:left w:val="nil"/>
              <w:bottom w:val="nil"/>
              <w:right w:val="nil"/>
            </w:tcBorders>
            <w:shd w:val="clear" w:color="auto" w:fill="auto"/>
            <w:vAlign w:val="bottom"/>
          </w:tcPr>
          <w:p w14:paraId="000006F4" w14:textId="77777777" w:rsidR="005537F9" w:rsidRDefault="000D7614">
            <w:pPr>
              <w:spacing w:after="0"/>
              <w:jc w:val="center"/>
              <w:rPr>
                <w:color w:val="000000"/>
                <w:sz w:val="18"/>
                <w:szCs w:val="18"/>
              </w:rPr>
            </w:pPr>
            <w:r>
              <w:rPr>
                <w:color w:val="000000"/>
                <w:sz w:val="18"/>
                <w:szCs w:val="18"/>
              </w:rPr>
              <w:t>11,918</w:t>
            </w:r>
          </w:p>
        </w:tc>
        <w:tc>
          <w:tcPr>
            <w:tcW w:w="876" w:type="dxa"/>
            <w:tcBorders>
              <w:top w:val="nil"/>
              <w:left w:val="nil"/>
              <w:bottom w:val="nil"/>
              <w:right w:val="nil"/>
            </w:tcBorders>
            <w:shd w:val="clear" w:color="auto" w:fill="auto"/>
            <w:vAlign w:val="bottom"/>
          </w:tcPr>
          <w:p w14:paraId="000006F5" w14:textId="77777777" w:rsidR="005537F9" w:rsidRDefault="000D7614">
            <w:pPr>
              <w:spacing w:after="0"/>
              <w:jc w:val="center"/>
              <w:rPr>
                <w:color w:val="000000"/>
                <w:sz w:val="18"/>
                <w:szCs w:val="18"/>
              </w:rPr>
            </w:pPr>
            <w:r>
              <w:rPr>
                <w:color w:val="000000"/>
                <w:sz w:val="18"/>
                <w:szCs w:val="18"/>
              </w:rPr>
              <w:t>444,617</w:t>
            </w:r>
          </w:p>
        </w:tc>
      </w:tr>
      <w:tr w:rsidR="005537F9" w14:paraId="2956D478" w14:textId="77777777">
        <w:trPr>
          <w:trHeight w:val="209"/>
        </w:trPr>
        <w:tc>
          <w:tcPr>
            <w:tcW w:w="876" w:type="dxa"/>
            <w:tcBorders>
              <w:top w:val="nil"/>
              <w:left w:val="nil"/>
              <w:bottom w:val="nil"/>
              <w:right w:val="nil"/>
            </w:tcBorders>
            <w:shd w:val="clear" w:color="auto" w:fill="auto"/>
            <w:vAlign w:val="bottom"/>
          </w:tcPr>
          <w:p w14:paraId="000006F6" w14:textId="77777777" w:rsidR="005537F9" w:rsidRDefault="000D7614">
            <w:pPr>
              <w:spacing w:after="0"/>
              <w:jc w:val="center"/>
              <w:rPr>
                <w:color w:val="000000"/>
                <w:sz w:val="18"/>
                <w:szCs w:val="18"/>
              </w:rPr>
            </w:pPr>
            <w:r>
              <w:rPr>
                <w:color w:val="000000"/>
                <w:sz w:val="18"/>
                <w:szCs w:val="18"/>
              </w:rPr>
              <w:t>1998</w:t>
            </w:r>
          </w:p>
        </w:tc>
        <w:tc>
          <w:tcPr>
            <w:tcW w:w="876" w:type="dxa"/>
            <w:tcBorders>
              <w:top w:val="nil"/>
              <w:left w:val="nil"/>
              <w:bottom w:val="nil"/>
              <w:right w:val="nil"/>
            </w:tcBorders>
            <w:shd w:val="clear" w:color="auto" w:fill="auto"/>
            <w:vAlign w:val="bottom"/>
          </w:tcPr>
          <w:p w14:paraId="000006F7" w14:textId="77777777" w:rsidR="005537F9" w:rsidRDefault="000D7614">
            <w:pPr>
              <w:spacing w:after="0"/>
              <w:jc w:val="center"/>
              <w:rPr>
                <w:color w:val="808080"/>
                <w:sz w:val="18"/>
                <w:szCs w:val="18"/>
              </w:rPr>
            </w:pPr>
            <w:r>
              <w:rPr>
                <w:color w:val="808080"/>
                <w:sz w:val="18"/>
                <w:szCs w:val="18"/>
              </w:rPr>
              <w:t>125,266</w:t>
            </w:r>
          </w:p>
        </w:tc>
        <w:tc>
          <w:tcPr>
            <w:tcW w:w="1062" w:type="dxa"/>
            <w:tcBorders>
              <w:top w:val="nil"/>
              <w:left w:val="nil"/>
              <w:bottom w:val="nil"/>
              <w:right w:val="nil"/>
            </w:tcBorders>
            <w:shd w:val="clear" w:color="auto" w:fill="auto"/>
            <w:vAlign w:val="bottom"/>
          </w:tcPr>
          <w:p w14:paraId="000006F8" w14:textId="77777777" w:rsidR="005537F9" w:rsidRDefault="000D7614">
            <w:pPr>
              <w:spacing w:after="0"/>
              <w:jc w:val="center"/>
              <w:rPr>
                <w:color w:val="808080"/>
                <w:sz w:val="18"/>
                <w:szCs w:val="18"/>
              </w:rPr>
            </w:pPr>
            <w:r>
              <w:rPr>
                <w:color w:val="808080"/>
                <w:sz w:val="18"/>
                <w:szCs w:val="18"/>
              </w:rPr>
              <w:t>10,174</w:t>
            </w:r>
          </w:p>
        </w:tc>
        <w:tc>
          <w:tcPr>
            <w:tcW w:w="876" w:type="dxa"/>
            <w:tcBorders>
              <w:top w:val="nil"/>
              <w:left w:val="nil"/>
              <w:bottom w:val="nil"/>
              <w:right w:val="nil"/>
            </w:tcBorders>
            <w:shd w:val="clear" w:color="auto" w:fill="auto"/>
            <w:vAlign w:val="bottom"/>
          </w:tcPr>
          <w:p w14:paraId="000006F9" w14:textId="77777777" w:rsidR="005537F9" w:rsidRDefault="000D7614">
            <w:pPr>
              <w:spacing w:after="0"/>
              <w:jc w:val="center"/>
              <w:rPr>
                <w:color w:val="808080"/>
                <w:sz w:val="18"/>
                <w:szCs w:val="18"/>
              </w:rPr>
            </w:pPr>
            <w:r>
              <w:rPr>
                <w:color w:val="808080"/>
                <w:sz w:val="18"/>
                <w:szCs w:val="18"/>
              </w:rPr>
              <w:t>401,629</w:t>
            </w:r>
          </w:p>
        </w:tc>
        <w:tc>
          <w:tcPr>
            <w:tcW w:w="876" w:type="dxa"/>
            <w:tcBorders>
              <w:top w:val="nil"/>
              <w:left w:val="nil"/>
              <w:bottom w:val="nil"/>
              <w:right w:val="nil"/>
            </w:tcBorders>
            <w:shd w:val="clear" w:color="auto" w:fill="auto"/>
            <w:vAlign w:val="bottom"/>
          </w:tcPr>
          <w:p w14:paraId="000006FA" w14:textId="77777777" w:rsidR="005537F9" w:rsidRDefault="000D7614">
            <w:pPr>
              <w:spacing w:after="0"/>
              <w:jc w:val="center"/>
              <w:rPr>
                <w:color w:val="000000"/>
                <w:sz w:val="18"/>
                <w:szCs w:val="18"/>
              </w:rPr>
            </w:pPr>
            <w:r>
              <w:rPr>
                <w:color w:val="000000"/>
                <w:sz w:val="18"/>
                <w:szCs w:val="18"/>
              </w:rPr>
              <w:t>123,258</w:t>
            </w:r>
          </w:p>
        </w:tc>
        <w:tc>
          <w:tcPr>
            <w:tcW w:w="1062" w:type="dxa"/>
            <w:tcBorders>
              <w:top w:val="nil"/>
              <w:left w:val="nil"/>
              <w:bottom w:val="nil"/>
              <w:right w:val="nil"/>
            </w:tcBorders>
            <w:shd w:val="clear" w:color="auto" w:fill="auto"/>
            <w:vAlign w:val="bottom"/>
          </w:tcPr>
          <w:p w14:paraId="000006FB" w14:textId="77777777" w:rsidR="005537F9" w:rsidRDefault="000D7614">
            <w:pPr>
              <w:spacing w:after="0"/>
              <w:jc w:val="center"/>
              <w:rPr>
                <w:color w:val="000000"/>
                <w:sz w:val="18"/>
                <w:szCs w:val="18"/>
              </w:rPr>
            </w:pPr>
            <w:r>
              <w:rPr>
                <w:color w:val="000000"/>
                <w:sz w:val="18"/>
                <w:szCs w:val="18"/>
              </w:rPr>
              <w:t>9,913</w:t>
            </w:r>
          </w:p>
        </w:tc>
        <w:tc>
          <w:tcPr>
            <w:tcW w:w="876" w:type="dxa"/>
            <w:tcBorders>
              <w:top w:val="nil"/>
              <w:left w:val="nil"/>
              <w:bottom w:val="nil"/>
              <w:right w:val="nil"/>
            </w:tcBorders>
            <w:shd w:val="clear" w:color="auto" w:fill="auto"/>
            <w:vAlign w:val="bottom"/>
          </w:tcPr>
          <w:p w14:paraId="000006FC" w14:textId="77777777" w:rsidR="005537F9" w:rsidRDefault="000D7614">
            <w:pPr>
              <w:spacing w:after="0"/>
              <w:jc w:val="center"/>
              <w:rPr>
                <w:color w:val="000000"/>
                <w:sz w:val="18"/>
                <w:szCs w:val="18"/>
              </w:rPr>
            </w:pPr>
            <w:r>
              <w:rPr>
                <w:color w:val="000000"/>
                <w:sz w:val="18"/>
                <w:szCs w:val="18"/>
              </w:rPr>
              <w:t>397,910</w:t>
            </w:r>
          </w:p>
        </w:tc>
      </w:tr>
      <w:tr w:rsidR="005537F9" w14:paraId="0321CE59" w14:textId="77777777">
        <w:trPr>
          <w:trHeight w:val="209"/>
        </w:trPr>
        <w:tc>
          <w:tcPr>
            <w:tcW w:w="876" w:type="dxa"/>
            <w:tcBorders>
              <w:top w:val="nil"/>
              <w:left w:val="nil"/>
              <w:bottom w:val="nil"/>
              <w:right w:val="nil"/>
            </w:tcBorders>
            <w:shd w:val="clear" w:color="auto" w:fill="auto"/>
            <w:vAlign w:val="bottom"/>
          </w:tcPr>
          <w:p w14:paraId="000006FD" w14:textId="77777777" w:rsidR="005537F9" w:rsidRDefault="000D7614">
            <w:pPr>
              <w:spacing w:after="0"/>
              <w:jc w:val="center"/>
              <w:rPr>
                <w:color w:val="000000"/>
                <w:sz w:val="18"/>
                <w:szCs w:val="18"/>
              </w:rPr>
            </w:pPr>
            <w:r>
              <w:rPr>
                <w:color w:val="000000"/>
                <w:sz w:val="18"/>
                <w:szCs w:val="18"/>
              </w:rPr>
              <w:t>1999</w:t>
            </w:r>
          </w:p>
        </w:tc>
        <w:tc>
          <w:tcPr>
            <w:tcW w:w="876" w:type="dxa"/>
            <w:tcBorders>
              <w:top w:val="nil"/>
              <w:left w:val="nil"/>
              <w:bottom w:val="nil"/>
              <w:right w:val="nil"/>
            </w:tcBorders>
            <w:shd w:val="clear" w:color="auto" w:fill="auto"/>
            <w:vAlign w:val="bottom"/>
          </w:tcPr>
          <w:p w14:paraId="000006FE" w14:textId="77777777" w:rsidR="005537F9" w:rsidRDefault="000D7614">
            <w:pPr>
              <w:spacing w:after="0"/>
              <w:jc w:val="center"/>
              <w:rPr>
                <w:color w:val="808080"/>
                <w:sz w:val="18"/>
                <w:szCs w:val="18"/>
              </w:rPr>
            </w:pPr>
            <w:r>
              <w:rPr>
                <w:color w:val="808080"/>
                <w:sz w:val="18"/>
                <w:szCs w:val="18"/>
              </w:rPr>
              <w:t>109,867</w:t>
            </w:r>
          </w:p>
        </w:tc>
        <w:tc>
          <w:tcPr>
            <w:tcW w:w="1062" w:type="dxa"/>
            <w:tcBorders>
              <w:top w:val="nil"/>
              <w:left w:val="nil"/>
              <w:bottom w:val="nil"/>
              <w:right w:val="nil"/>
            </w:tcBorders>
            <w:shd w:val="clear" w:color="auto" w:fill="auto"/>
            <w:vAlign w:val="bottom"/>
          </w:tcPr>
          <w:p w14:paraId="000006FF" w14:textId="77777777" w:rsidR="005537F9" w:rsidRDefault="000D7614">
            <w:pPr>
              <w:spacing w:after="0"/>
              <w:jc w:val="center"/>
              <w:rPr>
                <w:color w:val="808080"/>
                <w:sz w:val="18"/>
                <w:szCs w:val="18"/>
              </w:rPr>
            </w:pPr>
            <w:r>
              <w:rPr>
                <w:color w:val="808080"/>
                <w:sz w:val="18"/>
                <w:szCs w:val="18"/>
              </w:rPr>
              <w:t>9,138</w:t>
            </w:r>
          </w:p>
        </w:tc>
        <w:tc>
          <w:tcPr>
            <w:tcW w:w="876" w:type="dxa"/>
            <w:tcBorders>
              <w:top w:val="nil"/>
              <w:left w:val="nil"/>
              <w:bottom w:val="nil"/>
              <w:right w:val="nil"/>
            </w:tcBorders>
            <w:shd w:val="clear" w:color="auto" w:fill="auto"/>
            <w:vAlign w:val="bottom"/>
          </w:tcPr>
          <w:p w14:paraId="00000700" w14:textId="77777777" w:rsidR="005537F9" w:rsidRDefault="000D7614">
            <w:pPr>
              <w:spacing w:after="0"/>
              <w:jc w:val="center"/>
              <w:rPr>
                <w:color w:val="808080"/>
                <w:sz w:val="18"/>
                <w:szCs w:val="18"/>
              </w:rPr>
            </w:pPr>
            <w:r>
              <w:rPr>
                <w:color w:val="808080"/>
                <w:sz w:val="18"/>
                <w:szCs w:val="18"/>
              </w:rPr>
              <w:t>365,436</w:t>
            </w:r>
          </w:p>
        </w:tc>
        <w:tc>
          <w:tcPr>
            <w:tcW w:w="876" w:type="dxa"/>
            <w:tcBorders>
              <w:top w:val="nil"/>
              <w:left w:val="nil"/>
              <w:bottom w:val="nil"/>
              <w:right w:val="nil"/>
            </w:tcBorders>
            <w:shd w:val="clear" w:color="auto" w:fill="auto"/>
            <w:vAlign w:val="bottom"/>
          </w:tcPr>
          <w:p w14:paraId="00000701" w14:textId="77777777" w:rsidR="005537F9" w:rsidRDefault="000D7614">
            <w:pPr>
              <w:spacing w:after="0"/>
              <w:jc w:val="center"/>
              <w:rPr>
                <w:color w:val="000000"/>
                <w:sz w:val="18"/>
                <w:szCs w:val="18"/>
              </w:rPr>
            </w:pPr>
            <w:r>
              <w:rPr>
                <w:color w:val="000000"/>
                <w:sz w:val="18"/>
                <w:szCs w:val="18"/>
              </w:rPr>
              <w:t>108,093</w:t>
            </w:r>
          </w:p>
        </w:tc>
        <w:tc>
          <w:tcPr>
            <w:tcW w:w="1062" w:type="dxa"/>
            <w:tcBorders>
              <w:top w:val="nil"/>
              <w:left w:val="nil"/>
              <w:bottom w:val="nil"/>
              <w:right w:val="nil"/>
            </w:tcBorders>
            <w:shd w:val="clear" w:color="auto" w:fill="auto"/>
            <w:vAlign w:val="bottom"/>
          </w:tcPr>
          <w:p w14:paraId="00000702" w14:textId="77777777" w:rsidR="005537F9" w:rsidRDefault="000D7614">
            <w:pPr>
              <w:spacing w:after="0"/>
              <w:jc w:val="center"/>
              <w:rPr>
                <w:color w:val="000000"/>
                <w:sz w:val="18"/>
                <w:szCs w:val="18"/>
              </w:rPr>
            </w:pPr>
            <w:r>
              <w:rPr>
                <w:color w:val="000000"/>
                <w:sz w:val="18"/>
                <w:szCs w:val="18"/>
              </w:rPr>
              <w:t>8,911</w:t>
            </w:r>
          </w:p>
        </w:tc>
        <w:tc>
          <w:tcPr>
            <w:tcW w:w="876" w:type="dxa"/>
            <w:tcBorders>
              <w:top w:val="nil"/>
              <w:left w:val="nil"/>
              <w:bottom w:val="nil"/>
              <w:right w:val="nil"/>
            </w:tcBorders>
            <w:shd w:val="clear" w:color="auto" w:fill="auto"/>
            <w:vAlign w:val="bottom"/>
          </w:tcPr>
          <w:p w14:paraId="00000703" w14:textId="77777777" w:rsidR="005537F9" w:rsidRDefault="000D7614">
            <w:pPr>
              <w:spacing w:after="0"/>
              <w:jc w:val="center"/>
              <w:rPr>
                <w:color w:val="000000"/>
                <w:sz w:val="18"/>
                <w:szCs w:val="18"/>
              </w:rPr>
            </w:pPr>
            <w:r>
              <w:rPr>
                <w:color w:val="000000"/>
                <w:sz w:val="18"/>
                <w:szCs w:val="18"/>
              </w:rPr>
              <w:t>362,078</w:t>
            </w:r>
          </w:p>
        </w:tc>
      </w:tr>
      <w:tr w:rsidR="005537F9" w14:paraId="42F5DC23" w14:textId="77777777">
        <w:trPr>
          <w:trHeight w:val="209"/>
        </w:trPr>
        <w:tc>
          <w:tcPr>
            <w:tcW w:w="876" w:type="dxa"/>
            <w:tcBorders>
              <w:top w:val="nil"/>
              <w:left w:val="nil"/>
              <w:bottom w:val="nil"/>
              <w:right w:val="nil"/>
            </w:tcBorders>
            <w:shd w:val="clear" w:color="auto" w:fill="auto"/>
            <w:vAlign w:val="bottom"/>
          </w:tcPr>
          <w:p w14:paraId="00000704" w14:textId="77777777" w:rsidR="005537F9" w:rsidRDefault="000D7614">
            <w:pPr>
              <w:spacing w:after="0"/>
              <w:jc w:val="center"/>
              <w:rPr>
                <w:color w:val="000000"/>
                <w:sz w:val="18"/>
                <w:szCs w:val="18"/>
              </w:rPr>
            </w:pPr>
            <w:r>
              <w:rPr>
                <w:color w:val="000000"/>
                <w:sz w:val="18"/>
                <w:szCs w:val="18"/>
              </w:rPr>
              <w:t>2000</w:t>
            </w:r>
          </w:p>
        </w:tc>
        <w:tc>
          <w:tcPr>
            <w:tcW w:w="876" w:type="dxa"/>
            <w:tcBorders>
              <w:top w:val="nil"/>
              <w:left w:val="nil"/>
              <w:bottom w:val="nil"/>
              <w:right w:val="nil"/>
            </w:tcBorders>
            <w:shd w:val="clear" w:color="auto" w:fill="auto"/>
            <w:vAlign w:val="bottom"/>
          </w:tcPr>
          <w:p w14:paraId="00000705" w14:textId="77777777" w:rsidR="005537F9" w:rsidRDefault="000D7614">
            <w:pPr>
              <w:spacing w:after="0"/>
              <w:jc w:val="center"/>
              <w:rPr>
                <w:color w:val="808080"/>
                <w:sz w:val="18"/>
                <w:szCs w:val="18"/>
              </w:rPr>
            </w:pPr>
            <w:r>
              <w:rPr>
                <w:color w:val="808080"/>
                <w:sz w:val="18"/>
                <w:szCs w:val="18"/>
              </w:rPr>
              <w:t>96,878</w:t>
            </w:r>
          </w:p>
        </w:tc>
        <w:tc>
          <w:tcPr>
            <w:tcW w:w="1062" w:type="dxa"/>
            <w:tcBorders>
              <w:top w:val="nil"/>
              <w:left w:val="nil"/>
              <w:bottom w:val="nil"/>
              <w:right w:val="nil"/>
            </w:tcBorders>
            <w:shd w:val="clear" w:color="auto" w:fill="auto"/>
            <w:vAlign w:val="bottom"/>
          </w:tcPr>
          <w:p w14:paraId="00000706" w14:textId="77777777" w:rsidR="005537F9" w:rsidRDefault="000D7614">
            <w:pPr>
              <w:spacing w:after="0"/>
              <w:jc w:val="center"/>
              <w:rPr>
                <w:color w:val="808080"/>
                <w:sz w:val="18"/>
                <w:szCs w:val="18"/>
              </w:rPr>
            </w:pPr>
            <w:r>
              <w:rPr>
                <w:color w:val="808080"/>
                <w:sz w:val="18"/>
                <w:szCs w:val="18"/>
              </w:rPr>
              <w:t>8,662</w:t>
            </w:r>
          </w:p>
        </w:tc>
        <w:tc>
          <w:tcPr>
            <w:tcW w:w="876" w:type="dxa"/>
            <w:tcBorders>
              <w:top w:val="nil"/>
              <w:left w:val="nil"/>
              <w:bottom w:val="nil"/>
              <w:right w:val="nil"/>
            </w:tcBorders>
            <w:shd w:val="clear" w:color="auto" w:fill="auto"/>
            <w:vAlign w:val="bottom"/>
          </w:tcPr>
          <w:p w14:paraId="00000707" w14:textId="77777777" w:rsidR="005537F9" w:rsidRDefault="000D7614">
            <w:pPr>
              <w:spacing w:after="0"/>
              <w:jc w:val="center"/>
              <w:rPr>
                <w:color w:val="808080"/>
                <w:sz w:val="18"/>
                <w:szCs w:val="18"/>
              </w:rPr>
            </w:pPr>
            <w:r>
              <w:rPr>
                <w:color w:val="808080"/>
                <w:sz w:val="18"/>
                <w:szCs w:val="18"/>
              </w:rPr>
              <w:t>324,871</w:t>
            </w:r>
          </w:p>
        </w:tc>
        <w:tc>
          <w:tcPr>
            <w:tcW w:w="876" w:type="dxa"/>
            <w:tcBorders>
              <w:top w:val="nil"/>
              <w:left w:val="nil"/>
              <w:bottom w:val="nil"/>
              <w:right w:val="nil"/>
            </w:tcBorders>
            <w:shd w:val="clear" w:color="auto" w:fill="auto"/>
            <w:vAlign w:val="bottom"/>
          </w:tcPr>
          <w:p w14:paraId="00000708" w14:textId="77777777" w:rsidR="005537F9" w:rsidRDefault="000D7614">
            <w:pPr>
              <w:spacing w:after="0"/>
              <w:jc w:val="center"/>
              <w:rPr>
                <w:color w:val="000000"/>
                <w:sz w:val="18"/>
                <w:szCs w:val="18"/>
              </w:rPr>
            </w:pPr>
            <w:r>
              <w:rPr>
                <w:color w:val="000000"/>
                <w:sz w:val="18"/>
                <w:szCs w:val="18"/>
              </w:rPr>
              <w:t>95,240</w:t>
            </w:r>
          </w:p>
        </w:tc>
        <w:tc>
          <w:tcPr>
            <w:tcW w:w="1062" w:type="dxa"/>
            <w:tcBorders>
              <w:top w:val="nil"/>
              <w:left w:val="nil"/>
              <w:bottom w:val="nil"/>
              <w:right w:val="nil"/>
            </w:tcBorders>
            <w:shd w:val="clear" w:color="auto" w:fill="auto"/>
            <w:vAlign w:val="bottom"/>
          </w:tcPr>
          <w:p w14:paraId="00000709" w14:textId="77777777" w:rsidR="005537F9" w:rsidRDefault="000D7614">
            <w:pPr>
              <w:spacing w:after="0"/>
              <w:jc w:val="center"/>
              <w:rPr>
                <w:color w:val="000000"/>
                <w:sz w:val="18"/>
                <w:szCs w:val="18"/>
              </w:rPr>
            </w:pPr>
            <w:r>
              <w:rPr>
                <w:color w:val="000000"/>
                <w:sz w:val="18"/>
                <w:szCs w:val="18"/>
              </w:rPr>
              <w:t>8,446</w:t>
            </w:r>
          </w:p>
        </w:tc>
        <w:tc>
          <w:tcPr>
            <w:tcW w:w="876" w:type="dxa"/>
            <w:tcBorders>
              <w:top w:val="nil"/>
              <w:left w:val="nil"/>
              <w:bottom w:val="nil"/>
              <w:right w:val="nil"/>
            </w:tcBorders>
            <w:shd w:val="clear" w:color="auto" w:fill="auto"/>
            <w:vAlign w:val="bottom"/>
          </w:tcPr>
          <w:p w14:paraId="0000070A" w14:textId="77777777" w:rsidR="005537F9" w:rsidRDefault="000D7614">
            <w:pPr>
              <w:spacing w:after="0"/>
              <w:jc w:val="center"/>
              <w:rPr>
                <w:color w:val="000000"/>
                <w:sz w:val="18"/>
                <w:szCs w:val="18"/>
              </w:rPr>
            </w:pPr>
            <w:r>
              <w:rPr>
                <w:color w:val="000000"/>
                <w:sz w:val="18"/>
                <w:szCs w:val="18"/>
              </w:rPr>
              <w:t>322,039</w:t>
            </w:r>
          </w:p>
        </w:tc>
      </w:tr>
      <w:tr w:rsidR="005537F9" w14:paraId="6D0B0035" w14:textId="77777777">
        <w:trPr>
          <w:trHeight w:val="209"/>
        </w:trPr>
        <w:tc>
          <w:tcPr>
            <w:tcW w:w="876" w:type="dxa"/>
            <w:tcBorders>
              <w:top w:val="nil"/>
              <w:left w:val="nil"/>
              <w:bottom w:val="nil"/>
              <w:right w:val="nil"/>
            </w:tcBorders>
            <w:shd w:val="clear" w:color="auto" w:fill="auto"/>
            <w:vAlign w:val="bottom"/>
          </w:tcPr>
          <w:p w14:paraId="0000070B" w14:textId="77777777" w:rsidR="005537F9" w:rsidRDefault="000D7614">
            <w:pPr>
              <w:spacing w:after="0"/>
              <w:jc w:val="center"/>
              <w:rPr>
                <w:color w:val="000000"/>
                <w:sz w:val="18"/>
                <w:szCs w:val="18"/>
              </w:rPr>
            </w:pPr>
            <w:r>
              <w:rPr>
                <w:color w:val="000000"/>
                <w:sz w:val="18"/>
                <w:szCs w:val="18"/>
              </w:rPr>
              <w:t>2001</w:t>
            </w:r>
          </w:p>
        </w:tc>
        <w:tc>
          <w:tcPr>
            <w:tcW w:w="876" w:type="dxa"/>
            <w:tcBorders>
              <w:top w:val="nil"/>
              <w:left w:val="nil"/>
              <w:bottom w:val="nil"/>
              <w:right w:val="nil"/>
            </w:tcBorders>
            <w:shd w:val="clear" w:color="auto" w:fill="auto"/>
            <w:vAlign w:val="bottom"/>
          </w:tcPr>
          <w:p w14:paraId="0000070C" w14:textId="77777777" w:rsidR="005537F9" w:rsidRDefault="000D7614">
            <w:pPr>
              <w:spacing w:after="0"/>
              <w:jc w:val="center"/>
              <w:rPr>
                <w:color w:val="808080"/>
                <w:sz w:val="18"/>
                <w:szCs w:val="18"/>
              </w:rPr>
            </w:pPr>
            <w:r>
              <w:rPr>
                <w:color w:val="808080"/>
                <w:sz w:val="18"/>
                <w:szCs w:val="18"/>
              </w:rPr>
              <w:t>88,328</w:t>
            </w:r>
          </w:p>
        </w:tc>
        <w:tc>
          <w:tcPr>
            <w:tcW w:w="1062" w:type="dxa"/>
            <w:tcBorders>
              <w:top w:val="nil"/>
              <w:left w:val="nil"/>
              <w:bottom w:val="nil"/>
              <w:right w:val="nil"/>
            </w:tcBorders>
            <w:shd w:val="clear" w:color="auto" w:fill="auto"/>
            <w:vAlign w:val="bottom"/>
          </w:tcPr>
          <w:p w14:paraId="0000070D" w14:textId="77777777" w:rsidR="005537F9" w:rsidRDefault="000D7614">
            <w:pPr>
              <w:spacing w:after="0"/>
              <w:jc w:val="center"/>
              <w:rPr>
                <w:color w:val="808080"/>
                <w:sz w:val="18"/>
                <w:szCs w:val="18"/>
              </w:rPr>
            </w:pPr>
            <w:r>
              <w:rPr>
                <w:color w:val="808080"/>
                <w:sz w:val="18"/>
                <w:szCs w:val="18"/>
              </w:rPr>
              <w:t>8,115</w:t>
            </w:r>
          </w:p>
        </w:tc>
        <w:tc>
          <w:tcPr>
            <w:tcW w:w="876" w:type="dxa"/>
            <w:tcBorders>
              <w:top w:val="nil"/>
              <w:left w:val="nil"/>
              <w:bottom w:val="nil"/>
              <w:right w:val="nil"/>
            </w:tcBorders>
            <w:shd w:val="clear" w:color="auto" w:fill="auto"/>
            <w:vAlign w:val="bottom"/>
          </w:tcPr>
          <w:p w14:paraId="0000070E" w14:textId="77777777" w:rsidR="005537F9" w:rsidRDefault="000D7614">
            <w:pPr>
              <w:spacing w:after="0"/>
              <w:jc w:val="center"/>
              <w:rPr>
                <w:color w:val="808080"/>
                <w:sz w:val="18"/>
                <w:szCs w:val="18"/>
              </w:rPr>
            </w:pPr>
            <w:r>
              <w:rPr>
                <w:color w:val="808080"/>
                <w:sz w:val="18"/>
                <w:szCs w:val="18"/>
              </w:rPr>
              <w:t>306,187</w:t>
            </w:r>
          </w:p>
        </w:tc>
        <w:tc>
          <w:tcPr>
            <w:tcW w:w="876" w:type="dxa"/>
            <w:tcBorders>
              <w:top w:val="nil"/>
              <w:left w:val="nil"/>
              <w:bottom w:val="nil"/>
              <w:right w:val="nil"/>
            </w:tcBorders>
            <w:shd w:val="clear" w:color="auto" w:fill="auto"/>
            <w:vAlign w:val="bottom"/>
          </w:tcPr>
          <w:p w14:paraId="0000070F" w14:textId="77777777" w:rsidR="005537F9" w:rsidRDefault="000D7614">
            <w:pPr>
              <w:spacing w:after="0"/>
              <w:jc w:val="center"/>
              <w:rPr>
                <w:color w:val="000000"/>
                <w:sz w:val="18"/>
                <w:szCs w:val="18"/>
              </w:rPr>
            </w:pPr>
            <w:r>
              <w:rPr>
                <w:color w:val="000000"/>
                <w:sz w:val="18"/>
                <w:szCs w:val="18"/>
              </w:rPr>
              <w:t>86,876</w:t>
            </w:r>
          </w:p>
        </w:tc>
        <w:tc>
          <w:tcPr>
            <w:tcW w:w="1062" w:type="dxa"/>
            <w:tcBorders>
              <w:top w:val="nil"/>
              <w:left w:val="nil"/>
              <w:bottom w:val="nil"/>
              <w:right w:val="nil"/>
            </w:tcBorders>
            <w:shd w:val="clear" w:color="auto" w:fill="auto"/>
            <w:vAlign w:val="bottom"/>
          </w:tcPr>
          <w:p w14:paraId="00000710" w14:textId="77777777" w:rsidR="005537F9" w:rsidRDefault="000D7614">
            <w:pPr>
              <w:spacing w:after="0"/>
              <w:jc w:val="center"/>
              <w:rPr>
                <w:color w:val="000000"/>
                <w:sz w:val="18"/>
                <w:szCs w:val="18"/>
              </w:rPr>
            </w:pPr>
            <w:r>
              <w:rPr>
                <w:color w:val="000000"/>
                <w:sz w:val="18"/>
                <w:szCs w:val="18"/>
              </w:rPr>
              <w:t>7,922</w:t>
            </w:r>
          </w:p>
        </w:tc>
        <w:tc>
          <w:tcPr>
            <w:tcW w:w="876" w:type="dxa"/>
            <w:tcBorders>
              <w:top w:val="nil"/>
              <w:left w:val="nil"/>
              <w:bottom w:val="nil"/>
              <w:right w:val="nil"/>
            </w:tcBorders>
            <w:shd w:val="clear" w:color="auto" w:fill="auto"/>
            <w:vAlign w:val="bottom"/>
          </w:tcPr>
          <w:p w14:paraId="00000711" w14:textId="77777777" w:rsidR="005537F9" w:rsidRDefault="000D7614">
            <w:pPr>
              <w:spacing w:after="0"/>
              <w:jc w:val="center"/>
              <w:rPr>
                <w:color w:val="000000"/>
                <w:sz w:val="18"/>
                <w:szCs w:val="18"/>
              </w:rPr>
            </w:pPr>
            <w:r>
              <w:rPr>
                <w:color w:val="000000"/>
                <w:sz w:val="18"/>
                <w:szCs w:val="18"/>
              </w:rPr>
              <w:t>304,118</w:t>
            </w:r>
          </w:p>
        </w:tc>
      </w:tr>
      <w:tr w:rsidR="005537F9" w14:paraId="5A13EBC3" w14:textId="77777777">
        <w:trPr>
          <w:trHeight w:val="209"/>
        </w:trPr>
        <w:tc>
          <w:tcPr>
            <w:tcW w:w="876" w:type="dxa"/>
            <w:tcBorders>
              <w:top w:val="nil"/>
              <w:left w:val="nil"/>
              <w:bottom w:val="nil"/>
              <w:right w:val="nil"/>
            </w:tcBorders>
            <w:shd w:val="clear" w:color="auto" w:fill="auto"/>
            <w:vAlign w:val="bottom"/>
          </w:tcPr>
          <w:p w14:paraId="00000712" w14:textId="77777777" w:rsidR="005537F9" w:rsidRDefault="000D7614">
            <w:pPr>
              <w:spacing w:after="0"/>
              <w:jc w:val="center"/>
              <w:rPr>
                <w:color w:val="000000"/>
                <w:sz w:val="18"/>
                <w:szCs w:val="18"/>
              </w:rPr>
            </w:pPr>
            <w:r>
              <w:rPr>
                <w:color w:val="000000"/>
                <w:sz w:val="18"/>
                <w:szCs w:val="18"/>
              </w:rPr>
              <w:t>2002</w:t>
            </w:r>
          </w:p>
        </w:tc>
        <w:tc>
          <w:tcPr>
            <w:tcW w:w="876" w:type="dxa"/>
            <w:tcBorders>
              <w:top w:val="nil"/>
              <w:left w:val="nil"/>
              <w:bottom w:val="nil"/>
              <w:right w:val="nil"/>
            </w:tcBorders>
            <w:shd w:val="clear" w:color="auto" w:fill="auto"/>
            <w:vAlign w:val="bottom"/>
          </w:tcPr>
          <w:p w14:paraId="00000713" w14:textId="77777777" w:rsidR="005537F9" w:rsidRDefault="000D7614">
            <w:pPr>
              <w:spacing w:after="0"/>
              <w:jc w:val="center"/>
              <w:rPr>
                <w:color w:val="808080"/>
                <w:sz w:val="18"/>
                <w:szCs w:val="18"/>
              </w:rPr>
            </w:pPr>
            <w:r>
              <w:rPr>
                <w:color w:val="808080"/>
                <w:sz w:val="18"/>
                <w:szCs w:val="18"/>
              </w:rPr>
              <w:t>84,006</w:t>
            </w:r>
          </w:p>
        </w:tc>
        <w:tc>
          <w:tcPr>
            <w:tcW w:w="1062" w:type="dxa"/>
            <w:tcBorders>
              <w:top w:val="nil"/>
              <w:left w:val="nil"/>
              <w:bottom w:val="nil"/>
              <w:right w:val="nil"/>
            </w:tcBorders>
            <w:shd w:val="clear" w:color="auto" w:fill="auto"/>
            <w:vAlign w:val="bottom"/>
          </w:tcPr>
          <w:p w14:paraId="00000714" w14:textId="77777777" w:rsidR="005537F9" w:rsidRDefault="000D7614">
            <w:pPr>
              <w:spacing w:after="0"/>
              <w:jc w:val="center"/>
              <w:rPr>
                <w:color w:val="808080"/>
                <w:sz w:val="18"/>
                <w:szCs w:val="18"/>
              </w:rPr>
            </w:pPr>
            <w:r>
              <w:rPr>
                <w:color w:val="808080"/>
                <w:sz w:val="18"/>
                <w:szCs w:val="18"/>
              </w:rPr>
              <w:t>7,558</w:t>
            </w:r>
          </w:p>
        </w:tc>
        <w:tc>
          <w:tcPr>
            <w:tcW w:w="876" w:type="dxa"/>
            <w:tcBorders>
              <w:top w:val="nil"/>
              <w:left w:val="nil"/>
              <w:bottom w:val="nil"/>
              <w:right w:val="nil"/>
            </w:tcBorders>
            <w:shd w:val="clear" w:color="auto" w:fill="auto"/>
            <w:vAlign w:val="bottom"/>
          </w:tcPr>
          <w:p w14:paraId="00000715" w14:textId="77777777" w:rsidR="005537F9" w:rsidRDefault="000D7614">
            <w:pPr>
              <w:spacing w:after="0"/>
              <w:jc w:val="center"/>
              <w:rPr>
                <w:color w:val="808080"/>
                <w:sz w:val="18"/>
                <w:szCs w:val="18"/>
              </w:rPr>
            </w:pPr>
            <w:r>
              <w:rPr>
                <w:color w:val="808080"/>
                <w:sz w:val="18"/>
                <w:szCs w:val="18"/>
              </w:rPr>
              <w:t>310,405</w:t>
            </w:r>
          </w:p>
        </w:tc>
        <w:tc>
          <w:tcPr>
            <w:tcW w:w="876" w:type="dxa"/>
            <w:tcBorders>
              <w:top w:val="nil"/>
              <w:left w:val="nil"/>
              <w:bottom w:val="nil"/>
              <w:right w:val="nil"/>
            </w:tcBorders>
            <w:shd w:val="clear" w:color="auto" w:fill="auto"/>
            <w:vAlign w:val="bottom"/>
          </w:tcPr>
          <w:p w14:paraId="00000716" w14:textId="77777777" w:rsidR="005537F9" w:rsidRDefault="000D7614">
            <w:pPr>
              <w:spacing w:after="0"/>
              <w:jc w:val="center"/>
              <w:rPr>
                <w:color w:val="000000"/>
                <w:sz w:val="18"/>
                <w:szCs w:val="18"/>
              </w:rPr>
            </w:pPr>
            <w:r>
              <w:rPr>
                <w:color w:val="000000"/>
                <w:sz w:val="18"/>
                <w:szCs w:val="18"/>
              </w:rPr>
              <w:t>82,753</w:t>
            </w:r>
          </w:p>
        </w:tc>
        <w:tc>
          <w:tcPr>
            <w:tcW w:w="1062" w:type="dxa"/>
            <w:tcBorders>
              <w:top w:val="nil"/>
              <w:left w:val="nil"/>
              <w:bottom w:val="nil"/>
              <w:right w:val="nil"/>
            </w:tcBorders>
            <w:shd w:val="clear" w:color="auto" w:fill="auto"/>
            <w:vAlign w:val="bottom"/>
          </w:tcPr>
          <w:p w14:paraId="00000717" w14:textId="77777777" w:rsidR="005537F9" w:rsidRDefault="000D7614">
            <w:pPr>
              <w:spacing w:after="0"/>
              <w:jc w:val="center"/>
              <w:rPr>
                <w:color w:val="000000"/>
                <w:sz w:val="18"/>
                <w:szCs w:val="18"/>
              </w:rPr>
            </w:pPr>
            <w:r>
              <w:rPr>
                <w:color w:val="000000"/>
                <w:sz w:val="18"/>
                <w:szCs w:val="18"/>
              </w:rPr>
              <w:t>7,388</w:t>
            </w:r>
          </w:p>
        </w:tc>
        <w:tc>
          <w:tcPr>
            <w:tcW w:w="876" w:type="dxa"/>
            <w:tcBorders>
              <w:top w:val="nil"/>
              <w:left w:val="nil"/>
              <w:bottom w:val="nil"/>
              <w:right w:val="nil"/>
            </w:tcBorders>
            <w:shd w:val="clear" w:color="auto" w:fill="auto"/>
            <w:vAlign w:val="bottom"/>
          </w:tcPr>
          <w:p w14:paraId="00000718" w14:textId="77777777" w:rsidR="005537F9" w:rsidRDefault="000D7614">
            <w:pPr>
              <w:spacing w:after="0"/>
              <w:jc w:val="center"/>
              <w:rPr>
                <w:color w:val="000000"/>
                <w:sz w:val="18"/>
                <w:szCs w:val="18"/>
              </w:rPr>
            </w:pPr>
            <w:r>
              <w:rPr>
                <w:color w:val="000000"/>
                <w:sz w:val="18"/>
                <w:szCs w:val="18"/>
              </w:rPr>
              <w:t>309,067</w:t>
            </w:r>
          </w:p>
        </w:tc>
      </w:tr>
      <w:tr w:rsidR="005537F9" w14:paraId="49487114" w14:textId="77777777">
        <w:trPr>
          <w:trHeight w:val="209"/>
        </w:trPr>
        <w:tc>
          <w:tcPr>
            <w:tcW w:w="876" w:type="dxa"/>
            <w:tcBorders>
              <w:top w:val="nil"/>
              <w:left w:val="nil"/>
              <w:bottom w:val="nil"/>
              <w:right w:val="nil"/>
            </w:tcBorders>
            <w:shd w:val="clear" w:color="auto" w:fill="auto"/>
            <w:vAlign w:val="bottom"/>
          </w:tcPr>
          <w:p w14:paraId="00000719" w14:textId="77777777" w:rsidR="005537F9" w:rsidRDefault="000D7614">
            <w:pPr>
              <w:spacing w:after="0"/>
              <w:jc w:val="center"/>
              <w:rPr>
                <w:color w:val="000000"/>
                <w:sz w:val="18"/>
                <w:szCs w:val="18"/>
              </w:rPr>
            </w:pPr>
            <w:r>
              <w:rPr>
                <w:color w:val="000000"/>
                <w:sz w:val="18"/>
                <w:szCs w:val="18"/>
              </w:rPr>
              <w:t>2003</w:t>
            </w:r>
          </w:p>
        </w:tc>
        <w:tc>
          <w:tcPr>
            <w:tcW w:w="876" w:type="dxa"/>
            <w:tcBorders>
              <w:top w:val="nil"/>
              <w:left w:val="nil"/>
              <w:bottom w:val="nil"/>
              <w:right w:val="nil"/>
            </w:tcBorders>
            <w:shd w:val="clear" w:color="auto" w:fill="auto"/>
            <w:vAlign w:val="bottom"/>
          </w:tcPr>
          <w:p w14:paraId="0000071A" w14:textId="77777777" w:rsidR="005537F9" w:rsidRDefault="000D7614">
            <w:pPr>
              <w:spacing w:after="0"/>
              <w:jc w:val="center"/>
              <w:rPr>
                <w:color w:val="808080"/>
                <w:sz w:val="18"/>
                <w:szCs w:val="18"/>
              </w:rPr>
            </w:pPr>
            <w:r>
              <w:rPr>
                <w:color w:val="808080"/>
                <w:sz w:val="18"/>
                <w:szCs w:val="18"/>
              </w:rPr>
              <w:t>82,664</w:t>
            </w:r>
          </w:p>
        </w:tc>
        <w:tc>
          <w:tcPr>
            <w:tcW w:w="1062" w:type="dxa"/>
            <w:tcBorders>
              <w:top w:val="nil"/>
              <w:left w:val="nil"/>
              <w:bottom w:val="nil"/>
              <w:right w:val="nil"/>
            </w:tcBorders>
            <w:shd w:val="clear" w:color="auto" w:fill="auto"/>
            <w:vAlign w:val="bottom"/>
          </w:tcPr>
          <w:p w14:paraId="0000071B" w14:textId="77777777" w:rsidR="005537F9" w:rsidRDefault="000D7614">
            <w:pPr>
              <w:spacing w:after="0"/>
              <w:jc w:val="center"/>
              <w:rPr>
                <w:color w:val="808080"/>
                <w:sz w:val="18"/>
                <w:szCs w:val="18"/>
              </w:rPr>
            </w:pPr>
            <w:r>
              <w:rPr>
                <w:color w:val="808080"/>
                <w:sz w:val="18"/>
                <w:szCs w:val="18"/>
              </w:rPr>
              <w:t>7,400</w:t>
            </w:r>
          </w:p>
        </w:tc>
        <w:tc>
          <w:tcPr>
            <w:tcW w:w="876" w:type="dxa"/>
            <w:tcBorders>
              <w:top w:val="nil"/>
              <w:left w:val="nil"/>
              <w:bottom w:val="nil"/>
              <w:right w:val="nil"/>
            </w:tcBorders>
            <w:shd w:val="clear" w:color="auto" w:fill="auto"/>
            <w:vAlign w:val="bottom"/>
          </w:tcPr>
          <w:p w14:paraId="0000071C" w14:textId="77777777" w:rsidR="005537F9" w:rsidRDefault="000D7614">
            <w:pPr>
              <w:spacing w:after="0"/>
              <w:jc w:val="center"/>
              <w:rPr>
                <w:color w:val="808080"/>
                <w:sz w:val="18"/>
                <w:szCs w:val="18"/>
              </w:rPr>
            </w:pPr>
            <w:r>
              <w:rPr>
                <w:color w:val="808080"/>
                <w:sz w:val="18"/>
                <w:szCs w:val="18"/>
              </w:rPr>
              <w:t>311,203</w:t>
            </w:r>
          </w:p>
        </w:tc>
        <w:tc>
          <w:tcPr>
            <w:tcW w:w="876" w:type="dxa"/>
            <w:tcBorders>
              <w:top w:val="nil"/>
              <w:left w:val="nil"/>
              <w:bottom w:val="nil"/>
              <w:right w:val="nil"/>
            </w:tcBorders>
            <w:shd w:val="clear" w:color="auto" w:fill="auto"/>
            <w:vAlign w:val="bottom"/>
          </w:tcPr>
          <w:p w14:paraId="0000071D" w14:textId="77777777" w:rsidR="005537F9" w:rsidRDefault="000D7614">
            <w:pPr>
              <w:spacing w:after="0"/>
              <w:jc w:val="center"/>
              <w:rPr>
                <w:color w:val="000000"/>
                <w:sz w:val="18"/>
                <w:szCs w:val="18"/>
              </w:rPr>
            </w:pPr>
            <w:r>
              <w:rPr>
                <w:color w:val="000000"/>
                <w:sz w:val="18"/>
                <w:szCs w:val="18"/>
              </w:rPr>
              <w:t>81,684</w:t>
            </w:r>
          </w:p>
        </w:tc>
        <w:tc>
          <w:tcPr>
            <w:tcW w:w="1062" w:type="dxa"/>
            <w:tcBorders>
              <w:top w:val="nil"/>
              <w:left w:val="nil"/>
              <w:bottom w:val="nil"/>
              <w:right w:val="nil"/>
            </w:tcBorders>
            <w:shd w:val="clear" w:color="auto" w:fill="auto"/>
            <w:vAlign w:val="bottom"/>
          </w:tcPr>
          <w:p w14:paraId="0000071E" w14:textId="77777777" w:rsidR="005537F9" w:rsidRDefault="000D7614">
            <w:pPr>
              <w:spacing w:after="0"/>
              <w:jc w:val="center"/>
              <w:rPr>
                <w:color w:val="000000"/>
                <w:sz w:val="18"/>
                <w:szCs w:val="18"/>
              </w:rPr>
            </w:pPr>
            <w:r>
              <w:rPr>
                <w:color w:val="000000"/>
                <w:sz w:val="18"/>
                <w:szCs w:val="18"/>
              </w:rPr>
              <w:t>7,252</w:t>
            </w:r>
          </w:p>
        </w:tc>
        <w:tc>
          <w:tcPr>
            <w:tcW w:w="876" w:type="dxa"/>
            <w:tcBorders>
              <w:top w:val="nil"/>
              <w:left w:val="nil"/>
              <w:bottom w:val="nil"/>
              <w:right w:val="nil"/>
            </w:tcBorders>
            <w:shd w:val="clear" w:color="auto" w:fill="auto"/>
            <w:vAlign w:val="bottom"/>
          </w:tcPr>
          <w:p w14:paraId="0000071F" w14:textId="77777777" w:rsidR="005537F9" w:rsidRDefault="000D7614">
            <w:pPr>
              <w:spacing w:after="0"/>
              <w:jc w:val="center"/>
              <w:rPr>
                <w:color w:val="000000"/>
                <w:sz w:val="18"/>
                <w:szCs w:val="18"/>
              </w:rPr>
            </w:pPr>
            <w:r>
              <w:rPr>
                <w:color w:val="000000"/>
                <w:sz w:val="18"/>
                <w:szCs w:val="18"/>
              </w:rPr>
              <w:t>310,329</w:t>
            </w:r>
          </w:p>
        </w:tc>
      </w:tr>
      <w:tr w:rsidR="005537F9" w14:paraId="7B26F2EA" w14:textId="77777777">
        <w:trPr>
          <w:trHeight w:val="209"/>
        </w:trPr>
        <w:tc>
          <w:tcPr>
            <w:tcW w:w="876" w:type="dxa"/>
            <w:tcBorders>
              <w:top w:val="nil"/>
              <w:left w:val="nil"/>
              <w:bottom w:val="nil"/>
              <w:right w:val="nil"/>
            </w:tcBorders>
            <w:shd w:val="clear" w:color="auto" w:fill="auto"/>
            <w:vAlign w:val="bottom"/>
          </w:tcPr>
          <w:p w14:paraId="00000720" w14:textId="77777777" w:rsidR="005537F9" w:rsidRDefault="000D7614">
            <w:pPr>
              <w:spacing w:after="0"/>
              <w:jc w:val="center"/>
              <w:rPr>
                <w:color w:val="000000"/>
                <w:sz w:val="18"/>
                <w:szCs w:val="18"/>
              </w:rPr>
            </w:pPr>
            <w:r>
              <w:rPr>
                <w:color w:val="000000"/>
                <w:sz w:val="18"/>
                <w:szCs w:val="18"/>
              </w:rPr>
              <w:t>2004</w:t>
            </w:r>
          </w:p>
        </w:tc>
        <w:tc>
          <w:tcPr>
            <w:tcW w:w="876" w:type="dxa"/>
            <w:tcBorders>
              <w:top w:val="nil"/>
              <w:left w:val="nil"/>
              <w:bottom w:val="nil"/>
              <w:right w:val="nil"/>
            </w:tcBorders>
            <w:shd w:val="clear" w:color="auto" w:fill="auto"/>
            <w:vAlign w:val="bottom"/>
          </w:tcPr>
          <w:p w14:paraId="00000721" w14:textId="77777777" w:rsidR="005537F9" w:rsidRDefault="000D7614">
            <w:pPr>
              <w:spacing w:after="0"/>
              <w:jc w:val="center"/>
              <w:rPr>
                <w:color w:val="808080"/>
                <w:sz w:val="18"/>
                <w:szCs w:val="18"/>
              </w:rPr>
            </w:pPr>
            <w:r>
              <w:rPr>
                <w:color w:val="808080"/>
                <w:sz w:val="18"/>
                <w:szCs w:val="18"/>
              </w:rPr>
              <w:t>88,050</w:t>
            </w:r>
          </w:p>
        </w:tc>
        <w:tc>
          <w:tcPr>
            <w:tcW w:w="1062" w:type="dxa"/>
            <w:tcBorders>
              <w:top w:val="nil"/>
              <w:left w:val="nil"/>
              <w:bottom w:val="nil"/>
              <w:right w:val="nil"/>
            </w:tcBorders>
            <w:shd w:val="clear" w:color="auto" w:fill="auto"/>
            <w:vAlign w:val="bottom"/>
          </w:tcPr>
          <w:p w14:paraId="00000722" w14:textId="77777777" w:rsidR="005537F9" w:rsidRDefault="000D7614">
            <w:pPr>
              <w:spacing w:after="0"/>
              <w:jc w:val="center"/>
              <w:rPr>
                <w:color w:val="808080"/>
                <w:sz w:val="18"/>
                <w:szCs w:val="18"/>
              </w:rPr>
            </w:pPr>
            <w:r>
              <w:rPr>
                <w:color w:val="808080"/>
                <w:sz w:val="18"/>
                <w:szCs w:val="18"/>
              </w:rPr>
              <w:t>7,629</w:t>
            </w:r>
          </w:p>
        </w:tc>
        <w:tc>
          <w:tcPr>
            <w:tcW w:w="876" w:type="dxa"/>
            <w:tcBorders>
              <w:top w:val="nil"/>
              <w:left w:val="nil"/>
              <w:bottom w:val="nil"/>
              <w:right w:val="nil"/>
            </w:tcBorders>
            <w:shd w:val="clear" w:color="auto" w:fill="auto"/>
            <w:vAlign w:val="bottom"/>
          </w:tcPr>
          <w:p w14:paraId="00000723" w14:textId="77777777" w:rsidR="005537F9" w:rsidRDefault="000D7614">
            <w:pPr>
              <w:spacing w:after="0"/>
              <w:jc w:val="center"/>
              <w:rPr>
                <w:color w:val="808080"/>
                <w:sz w:val="18"/>
                <w:szCs w:val="18"/>
              </w:rPr>
            </w:pPr>
            <w:r>
              <w:rPr>
                <w:color w:val="808080"/>
                <w:sz w:val="18"/>
                <w:szCs w:val="18"/>
              </w:rPr>
              <w:t>302,383</w:t>
            </w:r>
          </w:p>
        </w:tc>
        <w:tc>
          <w:tcPr>
            <w:tcW w:w="876" w:type="dxa"/>
            <w:tcBorders>
              <w:top w:val="nil"/>
              <w:left w:val="nil"/>
              <w:bottom w:val="nil"/>
              <w:right w:val="nil"/>
            </w:tcBorders>
            <w:shd w:val="clear" w:color="auto" w:fill="auto"/>
            <w:vAlign w:val="bottom"/>
          </w:tcPr>
          <w:p w14:paraId="00000724" w14:textId="77777777" w:rsidR="005537F9" w:rsidRDefault="000D7614">
            <w:pPr>
              <w:spacing w:after="0"/>
              <w:jc w:val="center"/>
              <w:rPr>
                <w:color w:val="000000"/>
                <w:sz w:val="18"/>
                <w:szCs w:val="18"/>
              </w:rPr>
            </w:pPr>
            <w:r>
              <w:rPr>
                <w:color w:val="000000"/>
                <w:sz w:val="18"/>
                <w:szCs w:val="18"/>
              </w:rPr>
              <w:t>87,293</w:t>
            </w:r>
          </w:p>
        </w:tc>
        <w:tc>
          <w:tcPr>
            <w:tcW w:w="1062" w:type="dxa"/>
            <w:tcBorders>
              <w:top w:val="nil"/>
              <w:left w:val="nil"/>
              <w:bottom w:val="nil"/>
              <w:right w:val="nil"/>
            </w:tcBorders>
            <w:shd w:val="clear" w:color="auto" w:fill="auto"/>
            <w:vAlign w:val="bottom"/>
          </w:tcPr>
          <w:p w14:paraId="00000725" w14:textId="77777777" w:rsidR="005537F9" w:rsidRDefault="000D7614">
            <w:pPr>
              <w:spacing w:after="0"/>
              <w:jc w:val="center"/>
              <w:rPr>
                <w:color w:val="000000"/>
                <w:sz w:val="18"/>
                <w:szCs w:val="18"/>
              </w:rPr>
            </w:pPr>
            <w:r>
              <w:rPr>
                <w:color w:val="000000"/>
                <w:sz w:val="18"/>
                <w:szCs w:val="18"/>
              </w:rPr>
              <w:t>7,491</w:t>
            </w:r>
          </w:p>
        </w:tc>
        <w:tc>
          <w:tcPr>
            <w:tcW w:w="876" w:type="dxa"/>
            <w:tcBorders>
              <w:top w:val="nil"/>
              <w:left w:val="nil"/>
              <w:bottom w:val="nil"/>
              <w:right w:val="nil"/>
            </w:tcBorders>
            <w:shd w:val="clear" w:color="auto" w:fill="auto"/>
            <w:vAlign w:val="bottom"/>
          </w:tcPr>
          <w:p w14:paraId="00000726" w14:textId="77777777" w:rsidR="005537F9" w:rsidRDefault="000D7614">
            <w:pPr>
              <w:spacing w:after="0"/>
              <w:jc w:val="center"/>
              <w:rPr>
                <w:color w:val="000000"/>
                <w:sz w:val="18"/>
                <w:szCs w:val="18"/>
              </w:rPr>
            </w:pPr>
            <w:r>
              <w:rPr>
                <w:color w:val="000000"/>
                <w:sz w:val="18"/>
                <w:szCs w:val="18"/>
              </w:rPr>
              <w:t>301,769</w:t>
            </w:r>
          </w:p>
        </w:tc>
      </w:tr>
      <w:tr w:rsidR="005537F9" w14:paraId="2041F55E" w14:textId="77777777">
        <w:trPr>
          <w:trHeight w:val="209"/>
        </w:trPr>
        <w:tc>
          <w:tcPr>
            <w:tcW w:w="876" w:type="dxa"/>
            <w:tcBorders>
              <w:top w:val="nil"/>
              <w:left w:val="nil"/>
              <w:bottom w:val="nil"/>
              <w:right w:val="nil"/>
            </w:tcBorders>
            <w:shd w:val="clear" w:color="auto" w:fill="auto"/>
            <w:vAlign w:val="bottom"/>
          </w:tcPr>
          <w:p w14:paraId="00000727" w14:textId="77777777" w:rsidR="005537F9" w:rsidRDefault="000D7614">
            <w:pPr>
              <w:spacing w:after="0"/>
              <w:jc w:val="center"/>
              <w:rPr>
                <w:color w:val="000000"/>
                <w:sz w:val="18"/>
                <w:szCs w:val="18"/>
              </w:rPr>
            </w:pPr>
            <w:r>
              <w:rPr>
                <w:color w:val="000000"/>
                <w:sz w:val="18"/>
                <w:szCs w:val="18"/>
              </w:rPr>
              <w:t>2005</w:t>
            </w:r>
          </w:p>
        </w:tc>
        <w:tc>
          <w:tcPr>
            <w:tcW w:w="876" w:type="dxa"/>
            <w:tcBorders>
              <w:top w:val="nil"/>
              <w:left w:val="nil"/>
              <w:bottom w:val="nil"/>
              <w:right w:val="nil"/>
            </w:tcBorders>
            <w:shd w:val="clear" w:color="auto" w:fill="auto"/>
            <w:vAlign w:val="bottom"/>
          </w:tcPr>
          <w:p w14:paraId="00000728" w14:textId="77777777" w:rsidR="005537F9" w:rsidRDefault="000D7614">
            <w:pPr>
              <w:spacing w:after="0"/>
              <w:jc w:val="center"/>
              <w:rPr>
                <w:color w:val="808080"/>
                <w:sz w:val="18"/>
                <w:szCs w:val="18"/>
              </w:rPr>
            </w:pPr>
            <w:r>
              <w:rPr>
                <w:color w:val="808080"/>
                <w:sz w:val="18"/>
                <w:szCs w:val="18"/>
              </w:rPr>
              <w:t>87,817</w:t>
            </w:r>
          </w:p>
        </w:tc>
        <w:tc>
          <w:tcPr>
            <w:tcW w:w="1062" w:type="dxa"/>
            <w:tcBorders>
              <w:top w:val="nil"/>
              <w:left w:val="nil"/>
              <w:bottom w:val="nil"/>
              <w:right w:val="nil"/>
            </w:tcBorders>
            <w:shd w:val="clear" w:color="auto" w:fill="auto"/>
            <w:vAlign w:val="bottom"/>
          </w:tcPr>
          <w:p w14:paraId="00000729" w14:textId="77777777" w:rsidR="005537F9" w:rsidRDefault="000D7614">
            <w:pPr>
              <w:spacing w:after="0"/>
              <w:jc w:val="center"/>
              <w:rPr>
                <w:color w:val="808080"/>
                <w:sz w:val="18"/>
                <w:szCs w:val="18"/>
              </w:rPr>
            </w:pPr>
            <w:r>
              <w:rPr>
                <w:color w:val="808080"/>
                <w:sz w:val="18"/>
                <w:szCs w:val="18"/>
              </w:rPr>
              <w:t>7,438</w:t>
            </w:r>
          </w:p>
        </w:tc>
        <w:tc>
          <w:tcPr>
            <w:tcW w:w="876" w:type="dxa"/>
            <w:tcBorders>
              <w:top w:val="nil"/>
              <w:left w:val="nil"/>
              <w:bottom w:val="nil"/>
              <w:right w:val="nil"/>
            </w:tcBorders>
            <w:shd w:val="clear" w:color="auto" w:fill="auto"/>
            <w:vAlign w:val="bottom"/>
          </w:tcPr>
          <w:p w14:paraId="0000072A" w14:textId="77777777" w:rsidR="005537F9" w:rsidRDefault="000D7614">
            <w:pPr>
              <w:spacing w:after="0"/>
              <w:jc w:val="center"/>
              <w:rPr>
                <w:color w:val="808080"/>
                <w:sz w:val="18"/>
                <w:szCs w:val="18"/>
              </w:rPr>
            </w:pPr>
            <w:r>
              <w:rPr>
                <w:color w:val="808080"/>
                <w:sz w:val="18"/>
                <w:szCs w:val="18"/>
              </w:rPr>
              <w:t>280,139</w:t>
            </w:r>
          </w:p>
        </w:tc>
        <w:tc>
          <w:tcPr>
            <w:tcW w:w="876" w:type="dxa"/>
            <w:tcBorders>
              <w:top w:val="nil"/>
              <w:left w:val="nil"/>
              <w:bottom w:val="nil"/>
              <w:right w:val="nil"/>
            </w:tcBorders>
            <w:shd w:val="clear" w:color="auto" w:fill="auto"/>
            <w:vAlign w:val="bottom"/>
          </w:tcPr>
          <w:p w14:paraId="0000072B" w14:textId="77777777" w:rsidR="005537F9" w:rsidRDefault="000D7614">
            <w:pPr>
              <w:spacing w:after="0"/>
              <w:jc w:val="center"/>
              <w:rPr>
                <w:color w:val="000000"/>
                <w:sz w:val="18"/>
                <w:szCs w:val="18"/>
              </w:rPr>
            </w:pPr>
            <w:r>
              <w:rPr>
                <w:color w:val="000000"/>
                <w:sz w:val="18"/>
                <w:szCs w:val="18"/>
              </w:rPr>
              <w:t>87,188</w:t>
            </w:r>
          </w:p>
        </w:tc>
        <w:tc>
          <w:tcPr>
            <w:tcW w:w="1062" w:type="dxa"/>
            <w:tcBorders>
              <w:top w:val="nil"/>
              <w:left w:val="nil"/>
              <w:bottom w:val="nil"/>
              <w:right w:val="nil"/>
            </w:tcBorders>
            <w:shd w:val="clear" w:color="auto" w:fill="auto"/>
            <w:vAlign w:val="bottom"/>
          </w:tcPr>
          <w:p w14:paraId="0000072C" w14:textId="77777777" w:rsidR="005537F9" w:rsidRDefault="000D7614">
            <w:pPr>
              <w:spacing w:after="0"/>
              <w:jc w:val="center"/>
              <w:rPr>
                <w:color w:val="000000"/>
                <w:sz w:val="18"/>
                <w:szCs w:val="18"/>
              </w:rPr>
            </w:pPr>
            <w:r>
              <w:rPr>
                <w:color w:val="000000"/>
                <w:sz w:val="18"/>
                <w:szCs w:val="18"/>
              </w:rPr>
              <w:t>7,305</w:t>
            </w:r>
          </w:p>
        </w:tc>
        <w:tc>
          <w:tcPr>
            <w:tcW w:w="876" w:type="dxa"/>
            <w:tcBorders>
              <w:top w:val="nil"/>
              <w:left w:val="nil"/>
              <w:bottom w:val="nil"/>
              <w:right w:val="nil"/>
            </w:tcBorders>
            <w:shd w:val="clear" w:color="auto" w:fill="auto"/>
            <w:vAlign w:val="bottom"/>
          </w:tcPr>
          <w:p w14:paraId="0000072D" w14:textId="77777777" w:rsidR="005537F9" w:rsidRDefault="000D7614">
            <w:pPr>
              <w:spacing w:after="0"/>
              <w:jc w:val="center"/>
              <w:rPr>
                <w:color w:val="000000"/>
                <w:sz w:val="18"/>
                <w:szCs w:val="18"/>
              </w:rPr>
            </w:pPr>
            <w:r>
              <w:rPr>
                <w:color w:val="000000"/>
                <w:sz w:val="18"/>
                <w:szCs w:val="18"/>
              </w:rPr>
              <w:t>279,496</w:t>
            </w:r>
          </w:p>
        </w:tc>
      </w:tr>
      <w:tr w:rsidR="005537F9" w14:paraId="1D6EE274" w14:textId="77777777">
        <w:trPr>
          <w:trHeight w:val="209"/>
        </w:trPr>
        <w:tc>
          <w:tcPr>
            <w:tcW w:w="876" w:type="dxa"/>
            <w:tcBorders>
              <w:top w:val="nil"/>
              <w:left w:val="nil"/>
              <w:bottom w:val="nil"/>
              <w:right w:val="nil"/>
            </w:tcBorders>
            <w:shd w:val="clear" w:color="auto" w:fill="auto"/>
            <w:vAlign w:val="bottom"/>
          </w:tcPr>
          <w:p w14:paraId="0000072E" w14:textId="77777777" w:rsidR="005537F9" w:rsidRDefault="000D7614">
            <w:pPr>
              <w:spacing w:after="0"/>
              <w:jc w:val="center"/>
              <w:rPr>
                <w:color w:val="000000"/>
                <w:sz w:val="18"/>
                <w:szCs w:val="18"/>
              </w:rPr>
            </w:pPr>
            <w:r>
              <w:rPr>
                <w:color w:val="000000"/>
                <w:sz w:val="18"/>
                <w:szCs w:val="18"/>
              </w:rPr>
              <w:t>2006</w:t>
            </w:r>
          </w:p>
        </w:tc>
        <w:tc>
          <w:tcPr>
            <w:tcW w:w="876" w:type="dxa"/>
            <w:tcBorders>
              <w:top w:val="nil"/>
              <w:left w:val="nil"/>
              <w:bottom w:val="nil"/>
              <w:right w:val="nil"/>
            </w:tcBorders>
            <w:shd w:val="clear" w:color="auto" w:fill="auto"/>
            <w:vAlign w:val="bottom"/>
          </w:tcPr>
          <w:p w14:paraId="0000072F" w14:textId="77777777" w:rsidR="005537F9" w:rsidRDefault="000D7614">
            <w:pPr>
              <w:spacing w:after="0"/>
              <w:jc w:val="center"/>
              <w:rPr>
                <w:color w:val="808080"/>
                <w:sz w:val="18"/>
                <w:szCs w:val="18"/>
              </w:rPr>
            </w:pPr>
            <w:r>
              <w:rPr>
                <w:color w:val="808080"/>
                <w:sz w:val="18"/>
                <w:szCs w:val="18"/>
              </w:rPr>
              <w:t>81,816</w:t>
            </w:r>
          </w:p>
        </w:tc>
        <w:tc>
          <w:tcPr>
            <w:tcW w:w="1062" w:type="dxa"/>
            <w:tcBorders>
              <w:top w:val="nil"/>
              <w:left w:val="nil"/>
              <w:bottom w:val="nil"/>
              <w:right w:val="nil"/>
            </w:tcBorders>
            <w:shd w:val="clear" w:color="auto" w:fill="auto"/>
            <w:vAlign w:val="bottom"/>
          </w:tcPr>
          <w:p w14:paraId="00000730" w14:textId="77777777" w:rsidR="005537F9" w:rsidRDefault="000D7614">
            <w:pPr>
              <w:spacing w:after="0"/>
              <w:jc w:val="center"/>
              <w:rPr>
                <w:color w:val="808080"/>
                <w:sz w:val="18"/>
                <w:szCs w:val="18"/>
              </w:rPr>
            </w:pPr>
            <w:r>
              <w:rPr>
                <w:color w:val="808080"/>
                <w:sz w:val="18"/>
                <w:szCs w:val="18"/>
              </w:rPr>
              <w:t>6,620</w:t>
            </w:r>
          </w:p>
        </w:tc>
        <w:tc>
          <w:tcPr>
            <w:tcW w:w="876" w:type="dxa"/>
            <w:tcBorders>
              <w:top w:val="nil"/>
              <w:left w:val="nil"/>
              <w:bottom w:val="nil"/>
              <w:right w:val="nil"/>
            </w:tcBorders>
            <w:shd w:val="clear" w:color="auto" w:fill="auto"/>
            <w:vAlign w:val="bottom"/>
          </w:tcPr>
          <w:p w14:paraId="00000731" w14:textId="77777777" w:rsidR="005537F9" w:rsidRDefault="000D7614">
            <w:pPr>
              <w:spacing w:after="0"/>
              <w:jc w:val="center"/>
              <w:rPr>
                <w:color w:val="808080"/>
                <w:sz w:val="18"/>
                <w:szCs w:val="18"/>
              </w:rPr>
            </w:pPr>
            <w:r>
              <w:rPr>
                <w:color w:val="808080"/>
                <w:sz w:val="18"/>
                <w:szCs w:val="18"/>
              </w:rPr>
              <w:t>264,404</w:t>
            </w:r>
          </w:p>
        </w:tc>
        <w:tc>
          <w:tcPr>
            <w:tcW w:w="876" w:type="dxa"/>
            <w:tcBorders>
              <w:top w:val="nil"/>
              <w:left w:val="nil"/>
              <w:bottom w:val="nil"/>
              <w:right w:val="nil"/>
            </w:tcBorders>
            <w:shd w:val="clear" w:color="auto" w:fill="auto"/>
            <w:vAlign w:val="bottom"/>
          </w:tcPr>
          <w:p w14:paraId="00000732" w14:textId="77777777" w:rsidR="005537F9" w:rsidRDefault="000D7614">
            <w:pPr>
              <w:spacing w:after="0"/>
              <w:jc w:val="center"/>
              <w:rPr>
                <w:color w:val="000000"/>
                <w:sz w:val="18"/>
                <w:szCs w:val="18"/>
              </w:rPr>
            </w:pPr>
            <w:r>
              <w:rPr>
                <w:color w:val="000000"/>
                <w:sz w:val="18"/>
                <w:szCs w:val="18"/>
              </w:rPr>
              <w:t>81,328</w:t>
            </w:r>
          </w:p>
        </w:tc>
        <w:tc>
          <w:tcPr>
            <w:tcW w:w="1062" w:type="dxa"/>
            <w:tcBorders>
              <w:top w:val="nil"/>
              <w:left w:val="nil"/>
              <w:bottom w:val="nil"/>
              <w:right w:val="nil"/>
            </w:tcBorders>
            <w:shd w:val="clear" w:color="auto" w:fill="auto"/>
            <w:vAlign w:val="bottom"/>
          </w:tcPr>
          <w:p w14:paraId="00000733" w14:textId="77777777" w:rsidR="005537F9" w:rsidRDefault="000D7614">
            <w:pPr>
              <w:spacing w:after="0"/>
              <w:jc w:val="center"/>
              <w:rPr>
                <w:color w:val="000000"/>
                <w:sz w:val="18"/>
                <w:szCs w:val="18"/>
              </w:rPr>
            </w:pPr>
            <w:r>
              <w:rPr>
                <w:color w:val="000000"/>
                <w:sz w:val="18"/>
                <w:szCs w:val="18"/>
              </w:rPr>
              <w:t>6,503</w:t>
            </w:r>
          </w:p>
        </w:tc>
        <w:tc>
          <w:tcPr>
            <w:tcW w:w="876" w:type="dxa"/>
            <w:tcBorders>
              <w:top w:val="nil"/>
              <w:left w:val="nil"/>
              <w:bottom w:val="nil"/>
              <w:right w:val="nil"/>
            </w:tcBorders>
            <w:shd w:val="clear" w:color="auto" w:fill="auto"/>
            <w:vAlign w:val="bottom"/>
          </w:tcPr>
          <w:p w14:paraId="00000734" w14:textId="77777777" w:rsidR="005537F9" w:rsidRDefault="000D7614">
            <w:pPr>
              <w:spacing w:after="0"/>
              <w:jc w:val="center"/>
              <w:rPr>
                <w:color w:val="000000"/>
                <w:sz w:val="18"/>
                <w:szCs w:val="18"/>
              </w:rPr>
            </w:pPr>
            <w:r>
              <w:rPr>
                <w:color w:val="000000"/>
                <w:sz w:val="18"/>
                <w:szCs w:val="18"/>
              </w:rPr>
              <w:t>263,509</w:t>
            </w:r>
          </w:p>
        </w:tc>
      </w:tr>
      <w:tr w:rsidR="005537F9" w14:paraId="41F244AC" w14:textId="77777777">
        <w:trPr>
          <w:trHeight w:val="209"/>
        </w:trPr>
        <w:tc>
          <w:tcPr>
            <w:tcW w:w="876" w:type="dxa"/>
            <w:tcBorders>
              <w:top w:val="nil"/>
              <w:left w:val="nil"/>
              <w:bottom w:val="nil"/>
              <w:right w:val="nil"/>
            </w:tcBorders>
            <w:shd w:val="clear" w:color="auto" w:fill="auto"/>
            <w:vAlign w:val="bottom"/>
          </w:tcPr>
          <w:p w14:paraId="00000735" w14:textId="77777777" w:rsidR="005537F9" w:rsidRDefault="000D7614">
            <w:pPr>
              <w:spacing w:after="0"/>
              <w:jc w:val="center"/>
              <w:rPr>
                <w:color w:val="000000"/>
                <w:sz w:val="18"/>
                <w:szCs w:val="18"/>
              </w:rPr>
            </w:pPr>
            <w:r>
              <w:rPr>
                <w:color w:val="000000"/>
                <w:sz w:val="18"/>
                <w:szCs w:val="18"/>
              </w:rPr>
              <w:t>2007</w:t>
            </w:r>
          </w:p>
        </w:tc>
        <w:tc>
          <w:tcPr>
            <w:tcW w:w="876" w:type="dxa"/>
            <w:tcBorders>
              <w:top w:val="nil"/>
              <w:left w:val="nil"/>
              <w:bottom w:val="nil"/>
              <w:right w:val="nil"/>
            </w:tcBorders>
            <w:shd w:val="clear" w:color="auto" w:fill="auto"/>
            <w:vAlign w:val="bottom"/>
          </w:tcPr>
          <w:p w14:paraId="00000736" w14:textId="77777777" w:rsidR="005537F9" w:rsidRDefault="000D7614">
            <w:pPr>
              <w:spacing w:after="0"/>
              <w:jc w:val="center"/>
              <w:rPr>
                <w:color w:val="808080"/>
                <w:sz w:val="18"/>
                <w:szCs w:val="18"/>
              </w:rPr>
            </w:pPr>
            <w:r>
              <w:rPr>
                <w:color w:val="808080"/>
                <w:sz w:val="18"/>
                <w:szCs w:val="18"/>
              </w:rPr>
              <w:t>72,894</w:t>
            </w:r>
          </w:p>
        </w:tc>
        <w:tc>
          <w:tcPr>
            <w:tcW w:w="1062" w:type="dxa"/>
            <w:tcBorders>
              <w:top w:val="nil"/>
              <w:left w:val="nil"/>
              <w:bottom w:val="nil"/>
              <w:right w:val="nil"/>
            </w:tcBorders>
            <w:shd w:val="clear" w:color="auto" w:fill="auto"/>
            <w:vAlign w:val="bottom"/>
          </w:tcPr>
          <w:p w14:paraId="00000737" w14:textId="77777777" w:rsidR="005537F9" w:rsidRDefault="000D7614">
            <w:pPr>
              <w:spacing w:after="0"/>
              <w:jc w:val="center"/>
              <w:rPr>
                <w:color w:val="808080"/>
                <w:sz w:val="18"/>
                <w:szCs w:val="18"/>
              </w:rPr>
            </w:pPr>
            <w:r>
              <w:rPr>
                <w:color w:val="808080"/>
                <w:sz w:val="18"/>
                <w:szCs w:val="18"/>
              </w:rPr>
              <w:t>5,786</w:t>
            </w:r>
          </w:p>
        </w:tc>
        <w:tc>
          <w:tcPr>
            <w:tcW w:w="876" w:type="dxa"/>
            <w:tcBorders>
              <w:top w:val="nil"/>
              <w:left w:val="nil"/>
              <w:bottom w:val="nil"/>
              <w:right w:val="nil"/>
            </w:tcBorders>
            <w:shd w:val="clear" w:color="auto" w:fill="auto"/>
            <w:vAlign w:val="bottom"/>
          </w:tcPr>
          <w:p w14:paraId="00000738" w14:textId="77777777" w:rsidR="005537F9" w:rsidRDefault="000D7614">
            <w:pPr>
              <w:spacing w:after="0"/>
              <w:jc w:val="center"/>
              <w:rPr>
                <w:color w:val="808080"/>
                <w:sz w:val="18"/>
                <w:szCs w:val="18"/>
              </w:rPr>
            </w:pPr>
            <w:r>
              <w:rPr>
                <w:color w:val="808080"/>
                <w:sz w:val="18"/>
                <w:szCs w:val="18"/>
              </w:rPr>
              <w:t>261,734</w:t>
            </w:r>
          </w:p>
        </w:tc>
        <w:tc>
          <w:tcPr>
            <w:tcW w:w="876" w:type="dxa"/>
            <w:tcBorders>
              <w:top w:val="nil"/>
              <w:left w:val="nil"/>
              <w:bottom w:val="nil"/>
              <w:right w:val="nil"/>
            </w:tcBorders>
            <w:shd w:val="clear" w:color="auto" w:fill="auto"/>
            <w:vAlign w:val="bottom"/>
          </w:tcPr>
          <w:p w14:paraId="00000739" w14:textId="77777777" w:rsidR="005537F9" w:rsidRDefault="000D7614">
            <w:pPr>
              <w:spacing w:after="0"/>
              <w:jc w:val="center"/>
              <w:rPr>
                <w:color w:val="000000"/>
                <w:sz w:val="18"/>
                <w:szCs w:val="18"/>
              </w:rPr>
            </w:pPr>
            <w:r>
              <w:rPr>
                <w:color w:val="000000"/>
                <w:sz w:val="18"/>
                <w:szCs w:val="18"/>
              </w:rPr>
              <w:t>72,336</w:t>
            </w:r>
          </w:p>
        </w:tc>
        <w:tc>
          <w:tcPr>
            <w:tcW w:w="1062" w:type="dxa"/>
            <w:tcBorders>
              <w:top w:val="nil"/>
              <w:left w:val="nil"/>
              <w:bottom w:val="nil"/>
              <w:right w:val="nil"/>
            </w:tcBorders>
            <w:shd w:val="clear" w:color="auto" w:fill="auto"/>
            <w:vAlign w:val="bottom"/>
          </w:tcPr>
          <w:p w14:paraId="0000073A" w14:textId="77777777" w:rsidR="005537F9" w:rsidRDefault="000D7614">
            <w:pPr>
              <w:spacing w:after="0"/>
              <w:jc w:val="center"/>
              <w:rPr>
                <w:color w:val="000000"/>
                <w:sz w:val="18"/>
                <w:szCs w:val="18"/>
              </w:rPr>
            </w:pPr>
            <w:r>
              <w:rPr>
                <w:color w:val="000000"/>
                <w:sz w:val="18"/>
                <w:szCs w:val="18"/>
              </w:rPr>
              <w:t>5,671</w:t>
            </w:r>
          </w:p>
        </w:tc>
        <w:tc>
          <w:tcPr>
            <w:tcW w:w="876" w:type="dxa"/>
            <w:tcBorders>
              <w:top w:val="nil"/>
              <w:left w:val="nil"/>
              <w:bottom w:val="nil"/>
              <w:right w:val="nil"/>
            </w:tcBorders>
            <w:shd w:val="clear" w:color="auto" w:fill="auto"/>
            <w:vAlign w:val="bottom"/>
          </w:tcPr>
          <w:p w14:paraId="0000073B" w14:textId="77777777" w:rsidR="005537F9" w:rsidRDefault="000D7614">
            <w:pPr>
              <w:spacing w:after="0"/>
              <w:jc w:val="center"/>
              <w:rPr>
                <w:color w:val="000000"/>
                <w:sz w:val="18"/>
                <w:szCs w:val="18"/>
              </w:rPr>
            </w:pPr>
            <w:r>
              <w:rPr>
                <w:color w:val="000000"/>
                <w:sz w:val="18"/>
                <w:szCs w:val="18"/>
              </w:rPr>
              <w:t>260,909</w:t>
            </w:r>
          </w:p>
        </w:tc>
      </w:tr>
      <w:tr w:rsidR="005537F9" w14:paraId="06414DBC" w14:textId="77777777">
        <w:trPr>
          <w:trHeight w:val="209"/>
        </w:trPr>
        <w:tc>
          <w:tcPr>
            <w:tcW w:w="876" w:type="dxa"/>
            <w:tcBorders>
              <w:top w:val="nil"/>
              <w:left w:val="nil"/>
              <w:bottom w:val="nil"/>
              <w:right w:val="nil"/>
            </w:tcBorders>
            <w:shd w:val="clear" w:color="auto" w:fill="auto"/>
            <w:vAlign w:val="bottom"/>
          </w:tcPr>
          <w:p w14:paraId="0000073C" w14:textId="77777777" w:rsidR="005537F9" w:rsidRDefault="000D7614">
            <w:pPr>
              <w:spacing w:after="0"/>
              <w:jc w:val="center"/>
              <w:rPr>
                <w:color w:val="000000"/>
                <w:sz w:val="18"/>
                <w:szCs w:val="18"/>
              </w:rPr>
            </w:pPr>
            <w:r>
              <w:rPr>
                <w:color w:val="000000"/>
                <w:sz w:val="18"/>
                <w:szCs w:val="18"/>
              </w:rPr>
              <w:t>2008</w:t>
            </w:r>
          </w:p>
        </w:tc>
        <w:tc>
          <w:tcPr>
            <w:tcW w:w="876" w:type="dxa"/>
            <w:tcBorders>
              <w:top w:val="nil"/>
              <w:left w:val="nil"/>
              <w:bottom w:val="nil"/>
              <w:right w:val="nil"/>
            </w:tcBorders>
            <w:shd w:val="clear" w:color="auto" w:fill="auto"/>
            <w:vAlign w:val="bottom"/>
          </w:tcPr>
          <w:p w14:paraId="0000073D" w14:textId="77777777" w:rsidR="005537F9" w:rsidRDefault="000D7614">
            <w:pPr>
              <w:spacing w:after="0"/>
              <w:jc w:val="center"/>
              <w:rPr>
                <w:color w:val="808080"/>
                <w:sz w:val="18"/>
                <w:szCs w:val="18"/>
              </w:rPr>
            </w:pPr>
            <w:r>
              <w:rPr>
                <w:color w:val="808080"/>
                <w:sz w:val="18"/>
                <w:szCs w:val="18"/>
              </w:rPr>
              <w:t>65,126</w:t>
            </w:r>
          </w:p>
        </w:tc>
        <w:tc>
          <w:tcPr>
            <w:tcW w:w="1062" w:type="dxa"/>
            <w:tcBorders>
              <w:top w:val="nil"/>
              <w:left w:val="nil"/>
              <w:bottom w:val="nil"/>
              <w:right w:val="nil"/>
            </w:tcBorders>
            <w:shd w:val="clear" w:color="auto" w:fill="auto"/>
            <w:vAlign w:val="bottom"/>
          </w:tcPr>
          <w:p w14:paraId="0000073E" w14:textId="77777777" w:rsidR="005537F9" w:rsidRDefault="000D7614">
            <w:pPr>
              <w:spacing w:after="0"/>
              <w:jc w:val="center"/>
              <w:rPr>
                <w:color w:val="808080"/>
                <w:sz w:val="18"/>
                <w:szCs w:val="18"/>
              </w:rPr>
            </w:pPr>
            <w:r>
              <w:rPr>
                <w:color w:val="808080"/>
                <w:sz w:val="18"/>
                <w:szCs w:val="18"/>
              </w:rPr>
              <w:t>5,343</w:t>
            </w:r>
          </w:p>
        </w:tc>
        <w:tc>
          <w:tcPr>
            <w:tcW w:w="876" w:type="dxa"/>
            <w:tcBorders>
              <w:top w:val="nil"/>
              <w:left w:val="nil"/>
              <w:bottom w:val="nil"/>
              <w:right w:val="nil"/>
            </w:tcBorders>
            <w:shd w:val="clear" w:color="auto" w:fill="auto"/>
            <w:vAlign w:val="bottom"/>
          </w:tcPr>
          <w:p w14:paraId="0000073F" w14:textId="77777777" w:rsidR="005537F9" w:rsidRDefault="000D7614">
            <w:pPr>
              <w:spacing w:after="0"/>
              <w:jc w:val="center"/>
              <w:rPr>
                <w:color w:val="808080"/>
                <w:sz w:val="18"/>
                <w:szCs w:val="18"/>
              </w:rPr>
            </w:pPr>
            <w:r>
              <w:rPr>
                <w:color w:val="808080"/>
                <w:sz w:val="18"/>
                <w:szCs w:val="18"/>
              </w:rPr>
              <w:t>282,345</w:t>
            </w:r>
          </w:p>
        </w:tc>
        <w:tc>
          <w:tcPr>
            <w:tcW w:w="876" w:type="dxa"/>
            <w:tcBorders>
              <w:top w:val="nil"/>
              <w:left w:val="nil"/>
              <w:bottom w:val="nil"/>
              <w:right w:val="nil"/>
            </w:tcBorders>
            <w:shd w:val="clear" w:color="auto" w:fill="auto"/>
            <w:vAlign w:val="bottom"/>
          </w:tcPr>
          <w:p w14:paraId="00000740" w14:textId="77777777" w:rsidR="005537F9" w:rsidRDefault="000D7614">
            <w:pPr>
              <w:spacing w:after="0"/>
              <w:jc w:val="center"/>
              <w:rPr>
                <w:color w:val="000000"/>
                <w:sz w:val="18"/>
                <w:szCs w:val="18"/>
              </w:rPr>
            </w:pPr>
            <w:r>
              <w:rPr>
                <w:color w:val="000000"/>
                <w:sz w:val="18"/>
                <w:szCs w:val="18"/>
              </w:rPr>
              <w:t>64,363</w:t>
            </w:r>
          </w:p>
        </w:tc>
        <w:tc>
          <w:tcPr>
            <w:tcW w:w="1062" w:type="dxa"/>
            <w:tcBorders>
              <w:top w:val="nil"/>
              <w:left w:val="nil"/>
              <w:bottom w:val="nil"/>
              <w:right w:val="nil"/>
            </w:tcBorders>
            <w:shd w:val="clear" w:color="auto" w:fill="auto"/>
            <w:vAlign w:val="bottom"/>
          </w:tcPr>
          <w:p w14:paraId="00000741" w14:textId="77777777" w:rsidR="005537F9" w:rsidRDefault="000D7614">
            <w:pPr>
              <w:spacing w:after="0"/>
              <w:jc w:val="center"/>
              <w:rPr>
                <w:color w:val="000000"/>
                <w:sz w:val="18"/>
                <w:szCs w:val="18"/>
              </w:rPr>
            </w:pPr>
            <w:r>
              <w:rPr>
                <w:color w:val="000000"/>
                <w:sz w:val="18"/>
                <w:szCs w:val="18"/>
              </w:rPr>
              <w:t>5,225</w:t>
            </w:r>
          </w:p>
        </w:tc>
        <w:tc>
          <w:tcPr>
            <w:tcW w:w="876" w:type="dxa"/>
            <w:tcBorders>
              <w:top w:val="nil"/>
              <w:left w:val="nil"/>
              <w:bottom w:val="nil"/>
              <w:right w:val="nil"/>
            </w:tcBorders>
            <w:shd w:val="clear" w:color="auto" w:fill="auto"/>
            <w:vAlign w:val="bottom"/>
          </w:tcPr>
          <w:p w14:paraId="00000742" w14:textId="77777777" w:rsidR="005537F9" w:rsidRDefault="000D7614">
            <w:pPr>
              <w:spacing w:after="0"/>
              <w:jc w:val="center"/>
              <w:rPr>
                <w:color w:val="000000"/>
                <w:sz w:val="18"/>
                <w:szCs w:val="18"/>
              </w:rPr>
            </w:pPr>
            <w:r>
              <w:rPr>
                <w:color w:val="000000"/>
                <w:sz w:val="18"/>
                <w:szCs w:val="18"/>
              </w:rPr>
              <w:t>281,842</w:t>
            </w:r>
          </w:p>
        </w:tc>
      </w:tr>
      <w:tr w:rsidR="005537F9" w14:paraId="124FD135" w14:textId="77777777">
        <w:trPr>
          <w:trHeight w:val="209"/>
        </w:trPr>
        <w:tc>
          <w:tcPr>
            <w:tcW w:w="876" w:type="dxa"/>
            <w:tcBorders>
              <w:top w:val="nil"/>
              <w:left w:val="nil"/>
              <w:bottom w:val="nil"/>
              <w:right w:val="nil"/>
            </w:tcBorders>
            <w:shd w:val="clear" w:color="auto" w:fill="auto"/>
            <w:vAlign w:val="bottom"/>
          </w:tcPr>
          <w:p w14:paraId="00000743" w14:textId="77777777" w:rsidR="005537F9" w:rsidRDefault="000D7614">
            <w:pPr>
              <w:spacing w:after="0"/>
              <w:jc w:val="center"/>
              <w:rPr>
                <w:color w:val="000000"/>
                <w:sz w:val="18"/>
                <w:szCs w:val="18"/>
              </w:rPr>
            </w:pPr>
            <w:r>
              <w:rPr>
                <w:color w:val="000000"/>
                <w:sz w:val="18"/>
                <w:szCs w:val="18"/>
              </w:rPr>
              <w:t>2009</w:t>
            </w:r>
          </w:p>
        </w:tc>
        <w:tc>
          <w:tcPr>
            <w:tcW w:w="876" w:type="dxa"/>
            <w:tcBorders>
              <w:top w:val="nil"/>
              <w:left w:val="nil"/>
              <w:bottom w:val="nil"/>
              <w:right w:val="nil"/>
            </w:tcBorders>
            <w:shd w:val="clear" w:color="auto" w:fill="auto"/>
            <w:vAlign w:val="bottom"/>
          </w:tcPr>
          <w:p w14:paraId="00000744" w14:textId="77777777" w:rsidR="005537F9" w:rsidRDefault="000D7614">
            <w:pPr>
              <w:spacing w:after="0"/>
              <w:jc w:val="center"/>
              <w:rPr>
                <w:color w:val="808080"/>
                <w:sz w:val="18"/>
                <w:szCs w:val="18"/>
              </w:rPr>
            </w:pPr>
            <w:r>
              <w:rPr>
                <w:color w:val="808080"/>
                <w:sz w:val="18"/>
                <w:szCs w:val="18"/>
              </w:rPr>
              <w:t>64,976</w:t>
            </w:r>
          </w:p>
        </w:tc>
        <w:tc>
          <w:tcPr>
            <w:tcW w:w="1062" w:type="dxa"/>
            <w:tcBorders>
              <w:top w:val="nil"/>
              <w:left w:val="nil"/>
              <w:bottom w:val="nil"/>
              <w:right w:val="nil"/>
            </w:tcBorders>
            <w:shd w:val="clear" w:color="auto" w:fill="auto"/>
            <w:vAlign w:val="bottom"/>
          </w:tcPr>
          <w:p w14:paraId="00000745" w14:textId="77777777" w:rsidR="005537F9" w:rsidRDefault="000D7614">
            <w:pPr>
              <w:spacing w:after="0"/>
              <w:jc w:val="center"/>
              <w:rPr>
                <w:color w:val="808080"/>
                <w:sz w:val="18"/>
                <w:szCs w:val="18"/>
              </w:rPr>
            </w:pPr>
            <w:r>
              <w:rPr>
                <w:color w:val="808080"/>
                <w:sz w:val="18"/>
                <w:szCs w:val="18"/>
              </w:rPr>
              <w:t>5,702</w:t>
            </w:r>
          </w:p>
        </w:tc>
        <w:tc>
          <w:tcPr>
            <w:tcW w:w="876" w:type="dxa"/>
            <w:tcBorders>
              <w:top w:val="nil"/>
              <w:left w:val="nil"/>
              <w:bottom w:val="nil"/>
              <w:right w:val="nil"/>
            </w:tcBorders>
            <w:shd w:val="clear" w:color="auto" w:fill="auto"/>
            <w:vAlign w:val="bottom"/>
          </w:tcPr>
          <w:p w14:paraId="00000746" w14:textId="77777777" w:rsidR="005537F9" w:rsidRDefault="000D7614">
            <w:pPr>
              <w:spacing w:after="0"/>
              <w:jc w:val="center"/>
              <w:rPr>
                <w:color w:val="808080"/>
                <w:sz w:val="18"/>
                <w:szCs w:val="18"/>
              </w:rPr>
            </w:pPr>
            <w:r>
              <w:rPr>
                <w:color w:val="808080"/>
                <w:sz w:val="18"/>
                <w:szCs w:val="18"/>
              </w:rPr>
              <w:t>320,013</w:t>
            </w:r>
          </w:p>
        </w:tc>
        <w:tc>
          <w:tcPr>
            <w:tcW w:w="876" w:type="dxa"/>
            <w:tcBorders>
              <w:top w:val="nil"/>
              <w:left w:val="nil"/>
              <w:bottom w:val="nil"/>
              <w:right w:val="nil"/>
            </w:tcBorders>
            <w:shd w:val="clear" w:color="auto" w:fill="auto"/>
            <w:vAlign w:val="bottom"/>
          </w:tcPr>
          <w:p w14:paraId="00000747" w14:textId="77777777" w:rsidR="005537F9" w:rsidRDefault="000D7614">
            <w:pPr>
              <w:spacing w:after="0"/>
              <w:jc w:val="center"/>
              <w:rPr>
                <w:color w:val="000000"/>
                <w:sz w:val="18"/>
                <w:szCs w:val="18"/>
              </w:rPr>
            </w:pPr>
            <w:r>
              <w:rPr>
                <w:color w:val="000000"/>
                <w:sz w:val="18"/>
                <w:szCs w:val="18"/>
              </w:rPr>
              <w:t>64,250</w:t>
            </w:r>
          </w:p>
        </w:tc>
        <w:tc>
          <w:tcPr>
            <w:tcW w:w="1062" w:type="dxa"/>
            <w:tcBorders>
              <w:top w:val="nil"/>
              <w:left w:val="nil"/>
              <w:bottom w:val="nil"/>
              <w:right w:val="nil"/>
            </w:tcBorders>
            <w:shd w:val="clear" w:color="auto" w:fill="auto"/>
            <w:vAlign w:val="bottom"/>
          </w:tcPr>
          <w:p w14:paraId="00000748" w14:textId="77777777" w:rsidR="005537F9" w:rsidRDefault="000D7614">
            <w:pPr>
              <w:spacing w:after="0"/>
              <w:jc w:val="center"/>
              <w:rPr>
                <w:color w:val="000000"/>
                <w:sz w:val="18"/>
                <w:szCs w:val="18"/>
              </w:rPr>
            </w:pPr>
            <w:r>
              <w:rPr>
                <w:color w:val="000000"/>
                <w:sz w:val="18"/>
                <w:szCs w:val="18"/>
              </w:rPr>
              <w:t>5,588</w:t>
            </w:r>
          </w:p>
        </w:tc>
        <w:tc>
          <w:tcPr>
            <w:tcW w:w="876" w:type="dxa"/>
            <w:tcBorders>
              <w:top w:val="nil"/>
              <w:left w:val="nil"/>
              <w:bottom w:val="nil"/>
              <w:right w:val="nil"/>
            </w:tcBorders>
            <w:shd w:val="clear" w:color="auto" w:fill="auto"/>
            <w:vAlign w:val="bottom"/>
          </w:tcPr>
          <w:p w14:paraId="00000749" w14:textId="77777777" w:rsidR="005537F9" w:rsidRDefault="000D7614">
            <w:pPr>
              <w:spacing w:after="0"/>
              <w:jc w:val="center"/>
              <w:rPr>
                <w:color w:val="000000"/>
                <w:sz w:val="18"/>
                <w:szCs w:val="18"/>
              </w:rPr>
            </w:pPr>
            <w:r>
              <w:rPr>
                <w:color w:val="000000"/>
                <w:sz w:val="18"/>
                <w:szCs w:val="18"/>
              </w:rPr>
              <w:t>319,879</w:t>
            </w:r>
          </w:p>
        </w:tc>
      </w:tr>
      <w:tr w:rsidR="005537F9" w14:paraId="1B19A2AB" w14:textId="77777777">
        <w:trPr>
          <w:trHeight w:val="209"/>
        </w:trPr>
        <w:tc>
          <w:tcPr>
            <w:tcW w:w="876" w:type="dxa"/>
            <w:tcBorders>
              <w:top w:val="nil"/>
              <w:left w:val="nil"/>
              <w:bottom w:val="nil"/>
              <w:right w:val="nil"/>
            </w:tcBorders>
            <w:shd w:val="clear" w:color="auto" w:fill="auto"/>
            <w:vAlign w:val="bottom"/>
          </w:tcPr>
          <w:p w14:paraId="0000074A" w14:textId="77777777" w:rsidR="005537F9" w:rsidRDefault="000D7614">
            <w:pPr>
              <w:spacing w:after="0"/>
              <w:jc w:val="center"/>
              <w:rPr>
                <w:color w:val="000000"/>
                <w:sz w:val="18"/>
                <w:szCs w:val="18"/>
              </w:rPr>
            </w:pPr>
            <w:r>
              <w:rPr>
                <w:color w:val="000000"/>
                <w:sz w:val="18"/>
                <w:szCs w:val="18"/>
              </w:rPr>
              <w:t>2010</w:t>
            </w:r>
          </w:p>
        </w:tc>
        <w:tc>
          <w:tcPr>
            <w:tcW w:w="876" w:type="dxa"/>
            <w:tcBorders>
              <w:top w:val="nil"/>
              <w:left w:val="nil"/>
              <w:bottom w:val="nil"/>
              <w:right w:val="nil"/>
            </w:tcBorders>
            <w:shd w:val="clear" w:color="auto" w:fill="auto"/>
            <w:vAlign w:val="bottom"/>
          </w:tcPr>
          <w:p w14:paraId="0000074B" w14:textId="77777777" w:rsidR="005537F9" w:rsidRDefault="000D7614">
            <w:pPr>
              <w:spacing w:after="0"/>
              <w:jc w:val="center"/>
              <w:rPr>
                <w:color w:val="808080"/>
                <w:sz w:val="18"/>
                <w:szCs w:val="18"/>
              </w:rPr>
            </w:pPr>
            <w:r>
              <w:rPr>
                <w:color w:val="808080"/>
                <w:sz w:val="18"/>
                <w:szCs w:val="18"/>
              </w:rPr>
              <w:t>82,099</w:t>
            </w:r>
          </w:p>
        </w:tc>
        <w:tc>
          <w:tcPr>
            <w:tcW w:w="1062" w:type="dxa"/>
            <w:tcBorders>
              <w:top w:val="nil"/>
              <w:left w:val="nil"/>
              <w:bottom w:val="nil"/>
              <w:right w:val="nil"/>
            </w:tcBorders>
            <w:shd w:val="clear" w:color="auto" w:fill="auto"/>
            <w:vAlign w:val="bottom"/>
          </w:tcPr>
          <w:p w14:paraId="0000074C" w14:textId="77777777" w:rsidR="005537F9" w:rsidRDefault="000D7614">
            <w:pPr>
              <w:spacing w:after="0"/>
              <w:jc w:val="center"/>
              <w:rPr>
                <w:color w:val="808080"/>
                <w:sz w:val="18"/>
                <w:szCs w:val="18"/>
              </w:rPr>
            </w:pPr>
            <w:r>
              <w:rPr>
                <w:color w:val="808080"/>
                <w:sz w:val="18"/>
                <w:szCs w:val="18"/>
              </w:rPr>
              <w:t>7,028</w:t>
            </w:r>
          </w:p>
        </w:tc>
        <w:tc>
          <w:tcPr>
            <w:tcW w:w="876" w:type="dxa"/>
            <w:tcBorders>
              <w:top w:val="nil"/>
              <w:left w:val="nil"/>
              <w:bottom w:val="nil"/>
              <w:right w:val="nil"/>
            </w:tcBorders>
            <w:shd w:val="clear" w:color="auto" w:fill="auto"/>
            <w:vAlign w:val="bottom"/>
          </w:tcPr>
          <w:p w14:paraId="0000074D" w14:textId="77777777" w:rsidR="005537F9" w:rsidRDefault="000D7614">
            <w:pPr>
              <w:spacing w:after="0"/>
              <w:jc w:val="center"/>
              <w:rPr>
                <w:color w:val="808080"/>
                <w:sz w:val="18"/>
                <w:szCs w:val="18"/>
              </w:rPr>
            </w:pPr>
            <w:r>
              <w:rPr>
                <w:color w:val="808080"/>
                <w:sz w:val="18"/>
                <w:szCs w:val="18"/>
              </w:rPr>
              <w:t>370,972</w:t>
            </w:r>
          </w:p>
        </w:tc>
        <w:tc>
          <w:tcPr>
            <w:tcW w:w="876" w:type="dxa"/>
            <w:tcBorders>
              <w:top w:val="nil"/>
              <w:left w:val="nil"/>
              <w:bottom w:val="nil"/>
              <w:right w:val="nil"/>
            </w:tcBorders>
            <w:shd w:val="clear" w:color="auto" w:fill="auto"/>
            <w:vAlign w:val="bottom"/>
          </w:tcPr>
          <w:p w14:paraId="0000074E" w14:textId="77777777" w:rsidR="005537F9" w:rsidRDefault="000D7614">
            <w:pPr>
              <w:spacing w:after="0"/>
              <w:jc w:val="center"/>
              <w:rPr>
                <w:color w:val="000000"/>
                <w:sz w:val="18"/>
                <w:szCs w:val="18"/>
              </w:rPr>
            </w:pPr>
            <w:r>
              <w:rPr>
                <w:color w:val="000000"/>
                <w:sz w:val="18"/>
                <w:szCs w:val="18"/>
              </w:rPr>
              <w:t>81,442</w:t>
            </w:r>
          </w:p>
        </w:tc>
        <w:tc>
          <w:tcPr>
            <w:tcW w:w="1062" w:type="dxa"/>
            <w:tcBorders>
              <w:top w:val="nil"/>
              <w:left w:val="nil"/>
              <w:bottom w:val="nil"/>
              <w:right w:val="nil"/>
            </w:tcBorders>
            <w:shd w:val="clear" w:color="auto" w:fill="auto"/>
            <w:vAlign w:val="bottom"/>
          </w:tcPr>
          <w:p w14:paraId="0000074F" w14:textId="77777777" w:rsidR="005537F9" w:rsidRDefault="000D7614">
            <w:pPr>
              <w:spacing w:after="0"/>
              <w:jc w:val="center"/>
              <w:rPr>
                <w:color w:val="000000"/>
                <w:sz w:val="18"/>
                <w:szCs w:val="18"/>
              </w:rPr>
            </w:pPr>
            <w:r>
              <w:rPr>
                <w:color w:val="000000"/>
                <w:sz w:val="18"/>
                <w:szCs w:val="18"/>
              </w:rPr>
              <w:t>6,910</w:t>
            </w:r>
          </w:p>
        </w:tc>
        <w:tc>
          <w:tcPr>
            <w:tcW w:w="876" w:type="dxa"/>
            <w:tcBorders>
              <w:top w:val="nil"/>
              <w:left w:val="nil"/>
              <w:bottom w:val="nil"/>
              <w:right w:val="nil"/>
            </w:tcBorders>
            <w:shd w:val="clear" w:color="auto" w:fill="auto"/>
            <w:vAlign w:val="bottom"/>
          </w:tcPr>
          <w:p w14:paraId="00000750" w14:textId="77777777" w:rsidR="005537F9" w:rsidRDefault="000D7614">
            <w:pPr>
              <w:spacing w:after="0"/>
              <w:jc w:val="center"/>
              <w:rPr>
                <w:color w:val="000000"/>
                <w:sz w:val="18"/>
                <w:szCs w:val="18"/>
              </w:rPr>
            </w:pPr>
            <w:r>
              <w:rPr>
                <w:color w:val="000000"/>
                <w:sz w:val="18"/>
                <w:szCs w:val="18"/>
              </w:rPr>
              <w:t>371,394</w:t>
            </w:r>
          </w:p>
        </w:tc>
      </w:tr>
      <w:tr w:rsidR="005537F9" w14:paraId="41822761" w14:textId="77777777">
        <w:trPr>
          <w:trHeight w:val="209"/>
        </w:trPr>
        <w:tc>
          <w:tcPr>
            <w:tcW w:w="876" w:type="dxa"/>
            <w:tcBorders>
              <w:top w:val="nil"/>
              <w:left w:val="nil"/>
              <w:bottom w:val="nil"/>
              <w:right w:val="nil"/>
            </w:tcBorders>
            <w:shd w:val="clear" w:color="auto" w:fill="auto"/>
            <w:vAlign w:val="bottom"/>
          </w:tcPr>
          <w:p w14:paraId="00000751" w14:textId="77777777" w:rsidR="005537F9" w:rsidRDefault="000D7614">
            <w:pPr>
              <w:spacing w:after="0"/>
              <w:jc w:val="center"/>
              <w:rPr>
                <w:color w:val="000000"/>
                <w:sz w:val="18"/>
                <w:szCs w:val="18"/>
              </w:rPr>
            </w:pPr>
            <w:r>
              <w:rPr>
                <w:color w:val="000000"/>
                <w:sz w:val="18"/>
                <w:szCs w:val="18"/>
              </w:rPr>
              <w:t>2011</w:t>
            </w:r>
          </w:p>
        </w:tc>
        <w:tc>
          <w:tcPr>
            <w:tcW w:w="876" w:type="dxa"/>
            <w:tcBorders>
              <w:top w:val="nil"/>
              <w:left w:val="nil"/>
              <w:bottom w:val="nil"/>
              <w:right w:val="nil"/>
            </w:tcBorders>
            <w:shd w:val="clear" w:color="auto" w:fill="auto"/>
            <w:vAlign w:val="bottom"/>
          </w:tcPr>
          <w:p w14:paraId="00000752" w14:textId="77777777" w:rsidR="005537F9" w:rsidRDefault="000D7614">
            <w:pPr>
              <w:spacing w:after="0"/>
              <w:jc w:val="center"/>
              <w:rPr>
                <w:color w:val="808080"/>
                <w:sz w:val="18"/>
                <w:szCs w:val="18"/>
              </w:rPr>
            </w:pPr>
            <w:r>
              <w:rPr>
                <w:color w:val="808080"/>
                <w:sz w:val="18"/>
                <w:szCs w:val="18"/>
              </w:rPr>
              <w:t>94,676</w:t>
            </w:r>
          </w:p>
        </w:tc>
        <w:tc>
          <w:tcPr>
            <w:tcW w:w="1062" w:type="dxa"/>
            <w:tcBorders>
              <w:top w:val="nil"/>
              <w:left w:val="nil"/>
              <w:bottom w:val="nil"/>
              <w:right w:val="nil"/>
            </w:tcBorders>
            <w:shd w:val="clear" w:color="auto" w:fill="auto"/>
            <w:vAlign w:val="bottom"/>
          </w:tcPr>
          <w:p w14:paraId="00000753" w14:textId="77777777" w:rsidR="005537F9" w:rsidRDefault="000D7614">
            <w:pPr>
              <w:spacing w:after="0"/>
              <w:jc w:val="center"/>
              <w:rPr>
                <w:color w:val="808080"/>
                <w:sz w:val="18"/>
                <w:szCs w:val="18"/>
              </w:rPr>
            </w:pPr>
            <w:r>
              <w:rPr>
                <w:color w:val="808080"/>
                <w:sz w:val="18"/>
                <w:szCs w:val="18"/>
              </w:rPr>
              <w:t>8,458</w:t>
            </w:r>
          </w:p>
        </w:tc>
        <w:tc>
          <w:tcPr>
            <w:tcW w:w="876" w:type="dxa"/>
            <w:tcBorders>
              <w:top w:val="nil"/>
              <w:left w:val="nil"/>
              <w:bottom w:val="nil"/>
              <w:right w:val="nil"/>
            </w:tcBorders>
            <w:shd w:val="clear" w:color="auto" w:fill="auto"/>
            <w:vAlign w:val="bottom"/>
          </w:tcPr>
          <w:p w14:paraId="00000754" w14:textId="77777777" w:rsidR="005537F9" w:rsidRDefault="000D7614">
            <w:pPr>
              <w:spacing w:after="0"/>
              <w:jc w:val="center"/>
              <w:rPr>
                <w:color w:val="808080"/>
                <w:sz w:val="18"/>
                <w:szCs w:val="18"/>
              </w:rPr>
            </w:pPr>
            <w:r>
              <w:rPr>
                <w:color w:val="808080"/>
                <w:sz w:val="18"/>
                <w:szCs w:val="18"/>
              </w:rPr>
              <w:t>394,847</w:t>
            </w:r>
          </w:p>
        </w:tc>
        <w:tc>
          <w:tcPr>
            <w:tcW w:w="876" w:type="dxa"/>
            <w:tcBorders>
              <w:top w:val="nil"/>
              <w:left w:val="nil"/>
              <w:bottom w:val="nil"/>
              <w:right w:val="nil"/>
            </w:tcBorders>
            <w:shd w:val="clear" w:color="auto" w:fill="auto"/>
            <w:vAlign w:val="bottom"/>
          </w:tcPr>
          <w:p w14:paraId="00000755" w14:textId="77777777" w:rsidR="005537F9" w:rsidRDefault="000D7614">
            <w:pPr>
              <w:spacing w:after="0"/>
              <w:jc w:val="center"/>
              <w:rPr>
                <w:color w:val="000000"/>
                <w:sz w:val="18"/>
                <w:szCs w:val="18"/>
              </w:rPr>
            </w:pPr>
            <w:r>
              <w:rPr>
                <w:color w:val="000000"/>
                <w:sz w:val="18"/>
                <w:szCs w:val="18"/>
              </w:rPr>
              <w:t>94,092</w:t>
            </w:r>
          </w:p>
        </w:tc>
        <w:tc>
          <w:tcPr>
            <w:tcW w:w="1062" w:type="dxa"/>
            <w:tcBorders>
              <w:top w:val="nil"/>
              <w:left w:val="nil"/>
              <w:bottom w:val="nil"/>
              <w:right w:val="nil"/>
            </w:tcBorders>
            <w:shd w:val="clear" w:color="auto" w:fill="auto"/>
            <w:vAlign w:val="bottom"/>
          </w:tcPr>
          <w:p w14:paraId="00000756" w14:textId="77777777" w:rsidR="005537F9" w:rsidRDefault="000D7614">
            <w:pPr>
              <w:spacing w:after="0"/>
              <w:jc w:val="center"/>
              <w:rPr>
                <w:color w:val="000000"/>
                <w:sz w:val="18"/>
                <w:szCs w:val="18"/>
              </w:rPr>
            </w:pPr>
            <w:r>
              <w:rPr>
                <w:color w:val="000000"/>
                <w:sz w:val="18"/>
                <w:szCs w:val="18"/>
              </w:rPr>
              <w:t>8,337</w:t>
            </w:r>
          </w:p>
        </w:tc>
        <w:tc>
          <w:tcPr>
            <w:tcW w:w="876" w:type="dxa"/>
            <w:tcBorders>
              <w:top w:val="nil"/>
              <w:left w:val="nil"/>
              <w:bottom w:val="nil"/>
              <w:right w:val="nil"/>
            </w:tcBorders>
            <w:shd w:val="clear" w:color="auto" w:fill="auto"/>
            <w:vAlign w:val="bottom"/>
          </w:tcPr>
          <w:p w14:paraId="00000757" w14:textId="77777777" w:rsidR="005537F9" w:rsidRDefault="000D7614">
            <w:pPr>
              <w:spacing w:after="0"/>
              <w:jc w:val="center"/>
              <w:rPr>
                <w:color w:val="000000"/>
                <w:sz w:val="18"/>
                <w:szCs w:val="18"/>
              </w:rPr>
            </w:pPr>
            <w:r>
              <w:rPr>
                <w:color w:val="000000"/>
                <w:sz w:val="18"/>
                <w:szCs w:val="18"/>
              </w:rPr>
              <w:t>395,909</w:t>
            </w:r>
          </w:p>
        </w:tc>
      </w:tr>
      <w:tr w:rsidR="005537F9" w14:paraId="392D82FD" w14:textId="77777777">
        <w:trPr>
          <w:trHeight w:val="209"/>
        </w:trPr>
        <w:tc>
          <w:tcPr>
            <w:tcW w:w="876" w:type="dxa"/>
            <w:tcBorders>
              <w:top w:val="nil"/>
              <w:left w:val="nil"/>
              <w:bottom w:val="nil"/>
              <w:right w:val="nil"/>
            </w:tcBorders>
            <w:shd w:val="clear" w:color="auto" w:fill="auto"/>
            <w:vAlign w:val="bottom"/>
          </w:tcPr>
          <w:p w14:paraId="00000758" w14:textId="77777777" w:rsidR="005537F9" w:rsidRDefault="000D7614">
            <w:pPr>
              <w:spacing w:after="0"/>
              <w:jc w:val="center"/>
              <w:rPr>
                <w:color w:val="000000"/>
                <w:sz w:val="18"/>
                <w:szCs w:val="18"/>
              </w:rPr>
            </w:pPr>
            <w:r>
              <w:rPr>
                <w:color w:val="000000"/>
                <w:sz w:val="18"/>
                <w:szCs w:val="18"/>
              </w:rPr>
              <w:t>2012</w:t>
            </w:r>
          </w:p>
        </w:tc>
        <w:tc>
          <w:tcPr>
            <w:tcW w:w="876" w:type="dxa"/>
            <w:tcBorders>
              <w:top w:val="nil"/>
              <w:left w:val="nil"/>
              <w:bottom w:val="nil"/>
              <w:right w:val="nil"/>
            </w:tcBorders>
            <w:shd w:val="clear" w:color="auto" w:fill="auto"/>
            <w:vAlign w:val="bottom"/>
          </w:tcPr>
          <w:p w14:paraId="00000759" w14:textId="77777777" w:rsidR="005537F9" w:rsidRDefault="000D7614">
            <w:pPr>
              <w:spacing w:after="0"/>
              <w:jc w:val="center"/>
              <w:rPr>
                <w:color w:val="808080"/>
                <w:sz w:val="18"/>
                <w:szCs w:val="18"/>
              </w:rPr>
            </w:pPr>
            <w:r>
              <w:rPr>
                <w:color w:val="808080"/>
                <w:sz w:val="18"/>
                <w:szCs w:val="18"/>
              </w:rPr>
              <w:t>103,497</w:t>
            </w:r>
          </w:p>
        </w:tc>
        <w:tc>
          <w:tcPr>
            <w:tcW w:w="1062" w:type="dxa"/>
            <w:tcBorders>
              <w:top w:val="nil"/>
              <w:left w:val="nil"/>
              <w:bottom w:val="nil"/>
              <w:right w:val="nil"/>
            </w:tcBorders>
            <w:shd w:val="clear" w:color="auto" w:fill="auto"/>
            <w:vAlign w:val="bottom"/>
          </w:tcPr>
          <w:p w14:paraId="0000075A" w14:textId="77777777" w:rsidR="005537F9" w:rsidRDefault="000D7614">
            <w:pPr>
              <w:spacing w:after="0"/>
              <w:jc w:val="center"/>
              <w:rPr>
                <w:color w:val="808080"/>
                <w:sz w:val="18"/>
                <w:szCs w:val="18"/>
              </w:rPr>
            </w:pPr>
            <w:r>
              <w:rPr>
                <w:color w:val="808080"/>
                <w:sz w:val="18"/>
                <w:szCs w:val="18"/>
              </w:rPr>
              <w:t>9,906</w:t>
            </w:r>
          </w:p>
        </w:tc>
        <w:tc>
          <w:tcPr>
            <w:tcW w:w="876" w:type="dxa"/>
            <w:tcBorders>
              <w:top w:val="nil"/>
              <w:left w:val="nil"/>
              <w:bottom w:val="nil"/>
              <w:right w:val="nil"/>
            </w:tcBorders>
            <w:shd w:val="clear" w:color="auto" w:fill="auto"/>
            <w:vAlign w:val="bottom"/>
          </w:tcPr>
          <w:p w14:paraId="0000075B" w14:textId="77777777" w:rsidR="005537F9" w:rsidRDefault="000D7614">
            <w:pPr>
              <w:spacing w:after="0"/>
              <w:jc w:val="center"/>
              <w:rPr>
                <w:color w:val="808080"/>
                <w:sz w:val="18"/>
                <w:szCs w:val="18"/>
              </w:rPr>
            </w:pPr>
            <w:r>
              <w:rPr>
                <w:color w:val="808080"/>
                <w:sz w:val="18"/>
                <w:szCs w:val="18"/>
              </w:rPr>
              <w:t>399,102</w:t>
            </w:r>
          </w:p>
        </w:tc>
        <w:tc>
          <w:tcPr>
            <w:tcW w:w="876" w:type="dxa"/>
            <w:tcBorders>
              <w:top w:val="nil"/>
              <w:left w:val="nil"/>
              <w:bottom w:val="nil"/>
              <w:right w:val="nil"/>
            </w:tcBorders>
            <w:shd w:val="clear" w:color="auto" w:fill="auto"/>
            <w:vAlign w:val="bottom"/>
          </w:tcPr>
          <w:p w14:paraId="0000075C" w14:textId="77777777" w:rsidR="005537F9" w:rsidRDefault="000D7614">
            <w:pPr>
              <w:spacing w:after="0"/>
              <w:jc w:val="center"/>
              <w:rPr>
                <w:color w:val="000000"/>
                <w:sz w:val="18"/>
                <w:szCs w:val="18"/>
              </w:rPr>
            </w:pPr>
            <w:r>
              <w:rPr>
                <w:color w:val="000000"/>
                <w:sz w:val="18"/>
                <w:szCs w:val="18"/>
              </w:rPr>
              <w:t>103,150</w:t>
            </w:r>
          </w:p>
        </w:tc>
        <w:tc>
          <w:tcPr>
            <w:tcW w:w="1062" w:type="dxa"/>
            <w:tcBorders>
              <w:top w:val="nil"/>
              <w:left w:val="nil"/>
              <w:bottom w:val="nil"/>
              <w:right w:val="nil"/>
            </w:tcBorders>
            <w:shd w:val="clear" w:color="auto" w:fill="auto"/>
            <w:vAlign w:val="bottom"/>
          </w:tcPr>
          <w:p w14:paraId="0000075D" w14:textId="77777777" w:rsidR="005537F9" w:rsidRDefault="000D7614">
            <w:pPr>
              <w:spacing w:after="0"/>
              <w:jc w:val="center"/>
              <w:rPr>
                <w:color w:val="000000"/>
                <w:sz w:val="18"/>
                <w:szCs w:val="18"/>
              </w:rPr>
            </w:pPr>
            <w:r>
              <w:rPr>
                <w:color w:val="000000"/>
                <w:sz w:val="18"/>
                <w:szCs w:val="18"/>
              </w:rPr>
              <w:t>9,796</w:t>
            </w:r>
          </w:p>
        </w:tc>
        <w:tc>
          <w:tcPr>
            <w:tcW w:w="876" w:type="dxa"/>
            <w:tcBorders>
              <w:top w:val="nil"/>
              <w:left w:val="nil"/>
              <w:bottom w:val="nil"/>
              <w:right w:val="nil"/>
            </w:tcBorders>
            <w:shd w:val="clear" w:color="auto" w:fill="auto"/>
            <w:vAlign w:val="bottom"/>
          </w:tcPr>
          <w:p w14:paraId="0000075E" w14:textId="77777777" w:rsidR="005537F9" w:rsidRDefault="000D7614">
            <w:pPr>
              <w:spacing w:after="0"/>
              <w:jc w:val="center"/>
              <w:rPr>
                <w:color w:val="000000"/>
                <w:sz w:val="18"/>
                <w:szCs w:val="18"/>
              </w:rPr>
            </w:pPr>
            <w:r>
              <w:rPr>
                <w:color w:val="000000"/>
                <w:sz w:val="18"/>
                <w:szCs w:val="18"/>
              </w:rPr>
              <w:t>401,222</w:t>
            </w:r>
          </w:p>
        </w:tc>
      </w:tr>
      <w:tr w:rsidR="005537F9" w14:paraId="2206FA14" w14:textId="77777777">
        <w:trPr>
          <w:trHeight w:val="209"/>
        </w:trPr>
        <w:tc>
          <w:tcPr>
            <w:tcW w:w="876" w:type="dxa"/>
            <w:tcBorders>
              <w:top w:val="nil"/>
              <w:left w:val="nil"/>
              <w:bottom w:val="nil"/>
              <w:right w:val="nil"/>
            </w:tcBorders>
            <w:shd w:val="clear" w:color="auto" w:fill="auto"/>
            <w:vAlign w:val="bottom"/>
          </w:tcPr>
          <w:p w14:paraId="0000075F" w14:textId="77777777" w:rsidR="005537F9" w:rsidRDefault="000D7614">
            <w:pPr>
              <w:spacing w:after="0"/>
              <w:jc w:val="center"/>
              <w:rPr>
                <w:color w:val="000000"/>
                <w:sz w:val="18"/>
                <w:szCs w:val="18"/>
              </w:rPr>
            </w:pPr>
            <w:r>
              <w:rPr>
                <w:color w:val="000000"/>
                <w:sz w:val="18"/>
                <w:szCs w:val="18"/>
              </w:rPr>
              <w:t>2013</w:t>
            </w:r>
          </w:p>
        </w:tc>
        <w:tc>
          <w:tcPr>
            <w:tcW w:w="876" w:type="dxa"/>
            <w:tcBorders>
              <w:top w:val="nil"/>
              <w:left w:val="nil"/>
              <w:bottom w:val="nil"/>
              <w:right w:val="nil"/>
            </w:tcBorders>
            <w:shd w:val="clear" w:color="auto" w:fill="auto"/>
            <w:vAlign w:val="bottom"/>
          </w:tcPr>
          <w:p w14:paraId="00000760" w14:textId="77777777" w:rsidR="005537F9" w:rsidRDefault="000D7614">
            <w:pPr>
              <w:spacing w:after="0"/>
              <w:jc w:val="center"/>
              <w:rPr>
                <w:color w:val="808080"/>
                <w:sz w:val="18"/>
                <w:szCs w:val="18"/>
              </w:rPr>
            </w:pPr>
            <w:r>
              <w:rPr>
                <w:color w:val="808080"/>
                <w:sz w:val="18"/>
                <w:szCs w:val="18"/>
              </w:rPr>
              <w:t>110,310</w:t>
            </w:r>
          </w:p>
        </w:tc>
        <w:tc>
          <w:tcPr>
            <w:tcW w:w="1062" w:type="dxa"/>
            <w:tcBorders>
              <w:top w:val="nil"/>
              <w:left w:val="nil"/>
              <w:bottom w:val="nil"/>
              <w:right w:val="nil"/>
            </w:tcBorders>
            <w:shd w:val="clear" w:color="auto" w:fill="auto"/>
            <w:vAlign w:val="bottom"/>
          </w:tcPr>
          <w:p w14:paraId="00000761" w14:textId="77777777" w:rsidR="005537F9" w:rsidRDefault="000D7614">
            <w:pPr>
              <w:spacing w:after="0"/>
              <w:jc w:val="center"/>
              <w:rPr>
                <w:color w:val="808080"/>
                <w:sz w:val="18"/>
                <w:szCs w:val="18"/>
              </w:rPr>
            </w:pPr>
            <w:r>
              <w:rPr>
                <w:color w:val="808080"/>
                <w:sz w:val="18"/>
                <w:szCs w:val="18"/>
              </w:rPr>
              <w:t>11,073</w:t>
            </w:r>
          </w:p>
        </w:tc>
        <w:tc>
          <w:tcPr>
            <w:tcW w:w="876" w:type="dxa"/>
            <w:tcBorders>
              <w:top w:val="nil"/>
              <w:left w:val="nil"/>
              <w:bottom w:val="nil"/>
              <w:right w:val="nil"/>
            </w:tcBorders>
            <w:shd w:val="clear" w:color="auto" w:fill="auto"/>
            <w:vAlign w:val="bottom"/>
          </w:tcPr>
          <w:p w14:paraId="00000762" w14:textId="77777777" w:rsidR="005537F9" w:rsidRDefault="000D7614">
            <w:pPr>
              <w:spacing w:after="0"/>
              <w:jc w:val="center"/>
              <w:rPr>
                <w:color w:val="808080"/>
                <w:sz w:val="18"/>
                <w:szCs w:val="18"/>
              </w:rPr>
            </w:pPr>
            <w:r>
              <w:rPr>
                <w:color w:val="808080"/>
                <w:sz w:val="18"/>
                <w:szCs w:val="18"/>
              </w:rPr>
              <w:t>414,288</w:t>
            </w:r>
          </w:p>
        </w:tc>
        <w:tc>
          <w:tcPr>
            <w:tcW w:w="876" w:type="dxa"/>
            <w:tcBorders>
              <w:top w:val="nil"/>
              <w:left w:val="nil"/>
              <w:bottom w:val="nil"/>
              <w:right w:val="nil"/>
            </w:tcBorders>
            <w:shd w:val="clear" w:color="auto" w:fill="auto"/>
            <w:vAlign w:val="bottom"/>
          </w:tcPr>
          <w:p w14:paraId="00000763" w14:textId="77777777" w:rsidR="005537F9" w:rsidRDefault="000D7614">
            <w:pPr>
              <w:spacing w:after="0"/>
              <w:jc w:val="center"/>
              <w:rPr>
                <w:color w:val="000000"/>
                <w:sz w:val="18"/>
                <w:szCs w:val="18"/>
              </w:rPr>
            </w:pPr>
            <w:r>
              <w:rPr>
                <w:color w:val="000000"/>
                <w:sz w:val="18"/>
                <w:szCs w:val="18"/>
              </w:rPr>
              <w:t>110,236</w:t>
            </w:r>
          </w:p>
        </w:tc>
        <w:tc>
          <w:tcPr>
            <w:tcW w:w="1062" w:type="dxa"/>
            <w:tcBorders>
              <w:top w:val="nil"/>
              <w:left w:val="nil"/>
              <w:bottom w:val="nil"/>
              <w:right w:val="nil"/>
            </w:tcBorders>
            <w:shd w:val="clear" w:color="auto" w:fill="auto"/>
            <w:vAlign w:val="bottom"/>
          </w:tcPr>
          <w:p w14:paraId="00000764" w14:textId="77777777" w:rsidR="005537F9" w:rsidRDefault="000D7614">
            <w:pPr>
              <w:spacing w:after="0"/>
              <w:jc w:val="center"/>
              <w:rPr>
                <w:color w:val="000000"/>
                <w:sz w:val="18"/>
                <w:szCs w:val="18"/>
              </w:rPr>
            </w:pPr>
            <w:r>
              <w:rPr>
                <w:color w:val="000000"/>
                <w:sz w:val="18"/>
                <w:szCs w:val="18"/>
              </w:rPr>
              <w:t>10,979</w:t>
            </w:r>
          </w:p>
        </w:tc>
        <w:tc>
          <w:tcPr>
            <w:tcW w:w="876" w:type="dxa"/>
            <w:tcBorders>
              <w:top w:val="nil"/>
              <w:left w:val="nil"/>
              <w:bottom w:val="nil"/>
              <w:right w:val="nil"/>
            </w:tcBorders>
            <w:shd w:val="clear" w:color="auto" w:fill="auto"/>
            <w:vAlign w:val="bottom"/>
          </w:tcPr>
          <w:p w14:paraId="00000765" w14:textId="77777777" w:rsidR="005537F9" w:rsidRDefault="000D7614">
            <w:pPr>
              <w:spacing w:after="0"/>
              <w:jc w:val="center"/>
              <w:rPr>
                <w:color w:val="000000"/>
                <w:sz w:val="18"/>
                <w:szCs w:val="18"/>
              </w:rPr>
            </w:pPr>
            <w:r>
              <w:rPr>
                <w:color w:val="000000"/>
                <w:sz w:val="18"/>
                <w:szCs w:val="18"/>
              </w:rPr>
              <w:t>418,360</w:t>
            </w:r>
          </w:p>
        </w:tc>
      </w:tr>
      <w:tr w:rsidR="005537F9" w14:paraId="00B4A6C3" w14:textId="77777777">
        <w:trPr>
          <w:trHeight w:val="209"/>
        </w:trPr>
        <w:tc>
          <w:tcPr>
            <w:tcW w:w="876" w:type="dxa"/>
            <w:tcBorders>
              <w:top w:val="nil"/>
              <w:left w:val="nil"/>
              <w:bottom w:val="nil"/>
              <w:right w:val="nil"/>
            </w:tcBorders>
            <w:shd w:val="clear" w:color="auto" w:fill="auto"/>
            <w:vAlign w:val="bottom"/>
          </w:tcPr>
          <w:p w14:paraId="00000766" w14:textId="77777777" w:rsidR="005537F9" w:rsidRDefault="000D7614">
            <w:pPr>
              <w:spacing w:after="0"/>
              <w:jc w:val="center"/>
              <w:rPr>
                <w:color w:val="000000"/>
                <w:sz w:val="18"/>
                <w:szCs w:val="18"/>
              </w:rPr>
            </w:pPr>
            <w:r>
              <w:rPr>
                <w:color w:val="000000"/>
                <w:sz w:val="18"/>
                <w:szCs w:val="18"/>
              </w:rPr>
              <w:t>2014</w:t>
            </w:r>
          </w:p>
        </w:tc>
        <w:tc>
          <w:tcPr>
            <w:tcW w:w="876" w:type="dxa"/>
            <w:tcBorders>
              <w:top w:val="nil"/>
              <w:left w:val="nil"/>
              <w:bottom w:val="nil"/>
              <w:right w:val="nil"/>
            </w:tcBorders>
            <w:shd w:val="clear" w:color="auto" w:fill="auto"/>
            <w:vAlign w:val="bottom"/>
          </w:tcPr>
          <w:p w14:paraId="00000767" w14:textId="77777777" w:rsidR="005537F9" w:rsidRDefault="000D7614">
            <w:pPr>
              <w:spacing w:after="0"/>
              <w:jc w:val="center"/>
              <w:rPr>
                <w:color w:val="808080"/>
                <w:sz w:val="18"/>
                <w:szCs w:val="18"/>
              </w:rPr>
            </w:pPr>
            <w:r>
              <w:rPr>
                <w:color w:val="808080"/>
                <w:sz w:val="18"/>
                <w:szCs w:val="18"/>
              </w:rPr>
              <w:t>111,288</w:t>
            </w:r>
          </w:p>
        </w:tc>
        <w:tc>
          <w:tcPr>
            <w:tcW w:w="1062" w:type="dxa"/>
            <w:tcBorders>
              <w:top w:val="nil"/>
              <w:left w:val="nil"/>
              <w:bottom w:val="nil"/>
              <w:right w:val="nil"/>
            </w:tcBorders>
            <w:shd w:val="clear" w:color="auto" w:fill="auto"/>
            <w:vAlign w:val="bottom"/>
          </w:tcPr>
          <w:p w14:paraId="00000768" w14:textId="77777777" w:rsidR="005537F9" w:rsidRDefault="000D7614">
            <w:pPr>
              <w:spacing w:after="0"/>
              <w:jc w:val="center"/>
              <w:rPr>
                <w:color w:val="808080"/>
                <w:sz w:val="18"/>
                <w:szCs w:val="18"/>
              </w:rPr>
            </w:pPr>
            <w:r>
              <w:rPr>
                <w:color w:val="808080"/>
                <w:sz w:val="18"/>
                <w:szCs w:val="18"/>
              </w:rPr>
              <w:t>11,831</w:t>
            </w:r>
          </w:p>
        </w:tc>
        <w:tc>
          <w:tcPr>
            <w:tcW w:w="876" w:type="dxa"/>
            <w:tcBorders>
              <w:top w:val="nil"/>
              <w:left w:val="nil"/>
              <w:bottom w:val="nil"/>
              <w:right w:val="nil"/>
            </w:tcBorders>
            <w:shd w:val="clear" w:color="auto" w:fill="auto"/>
            <w:vAlign w:val="bottom"/>
          </w:tcPr>
          <w:p w14:paraId="00000769" w14:textId="77777777" w:rsidR="005537F9" w:rsidRDefault="000D7614">
            <w:pPr>
              <w:spacing w:after="0"/>
              <w:jc w:val="center"/>
              <w:rPr>
                <w:color w:val="808080"/>
                <w:sz w:val="18"/>
                <w:szCs w:val="18"/>
              </w:rPr>
            </w:pPr>
            <w:r>
              <w:rPr>
                <w:color w:val="808080"/>
                <w:sz w:val="18"/>
                <w:szCs w:val="18"/>
              </w:rPr>
              <w:t>463,262</w:t>
            </w:r>
          </w:p>
        </w:tc>
        <w:tc>
          <w:tcPr>
            <w:tcW w:w="876" w:type="dxa"/>
            <w:tcBorders>
              <w:top w:val="nil"/>
              <w:left w:val="nil"/>
              <w:bottom w:val="nil"/>
              <w:right w:val="nil"/>
            </w:tcBorders>
            <w:shd w:val="clear" w:color="auto" w:fill="auto"/>
            <w:vAlign w:val="bottom"/>
          </w:tcPr>
          <w:p w14:paraId="0000076A" w14:textId="77777777" w:rsidR="005537F9" w:rsidRDefault="000D7614">
            <w:pPr>
              <w:spacing w:after="0"/>
              <w:jc w:val="center"/>
              <w:rPr>
                <w:color w:val="000000"/>
                <w:sz w:val="18"/>
                <w:szCs w:val="18"/>
              </w:rPr>
            </w:pPr>
            <w:r>
              <w:rPr>
                <w:color w:val="000000"/>
                <w:sz w:val="18"/>
                <w:szCs w:val="18"/>
              </w:rPr>
              <w:t>111,680</w:t>
            </w:r>
          </w:p>
        </w:tc>
        <w:tc>
          <w:tcPr>
            <w:tcW w:w="1062" w:type="dxa"/>
            <w:tcBorders>
              <w:top w:val="nil"/>
              <w:left w:val="nil"/>
              <w:bottom w:val="nil"/>
              <w:right w:val="nil"/>
            </w:tcBorders>
            <w:shd w:val="clear" w:color="auto" w:fill="auto"/>
            <w:vAlign w:val="bottom"/>
          </w:tcPr>
          <w:p w14:paraId="0000076B" w14:textId="77777777" w:rsidR="005537F9" w:rsidRDefault="000D7614">
            <w:pPr>
              <w:spacing w:after="0"/>
              <w:jc w:val="center"/>
              <w:rPr>
                <w:color w:val="000000"/>
                <w:sz w:val="18"/>
                <w:szCs w:val="18"/>
              </w:rPr>
            </w:pPr>
            <w:r>
              <w:rPr>
                <w:color w:val="000000"/>
                <w:sz w:val="18"/>
                <w:szCs w:val="18"/>
              </w:rPr>
              <w:t>11,770</w:t>
            </w:r>
          </w:p>
        </w:tc>
        <w:tc>
          <w:tcPr>
            <w:tcW w:w="876" w:type="dxa"/>
            <w:tcBorders>
              <w:top w:val="nil"/>
              <w:left w:val="nil"/>
              <w:bottom w:val="nil"/>
              <w:right w:val="nil"/>
            </w:tcBorders>
            <w:shd w:val="clear" w:color="auto" w:fill="auto"/>
            <w:vAlign w:val="bottom"/>
          </w:tcPr>
          <w:p w14:paraId="0000076C" w14:textId="77777777" w:rsidR="005537F9" w:rsidRDefault="000D7614">
            <w:pPr>
              <w:spacing w:after="0"/>
              <w:jc w:val="center"/>
              <w:rPr>
                <w:color w:val="000000"/>
                <w:sz w:val="18"/>
                <w:szCs w:val="18"/>
              </w:rPr>
            </w:pPr>
            <w:r>
              <w:rPr>
                <w:color w:val="000000"/>
                <w:sz w:val="18"/>
                <w:szCs w:val="18"/>
              </w:rPr>
              <w:t>470,503</w:t>
            </w:r>
          </w:p>
        </w:tc>
      </w:tr>
      <w:tr w:rsidR="005537F9" w14:paraId="2D6E43FC" w14:textId="77777777">
        <w:trPr>
          <w:trHeight w:val="209"/>
        </w:trPr>
        <w:tc>
          <w:tcPr>
            <w:tcW w:w="876" w:type="dxa"/>
            <w:tcBorders>
              <w:top w:val="nil"/>
              <w:left w:val="nil"/>
              <w:bottom w:val="nil"/>
              <w:right w:val="nil"/>
            </w:tcBorders>
            <w:shd w:val="clear" w:color="auto" w:fill="auto"/>
            <w:vAlign w:val="bottom"/>
          </w:tcPr>
          <w:p w14:paraId="0000076D" w14:textId="77777777" w:rsidR="005537F9" w:rsidRDefault="000D7614">
            <w:pPr>
              <w:spacing w:after="0"/>
              <w:jc w:val="center"/>
              <w:rPr>
                <w:color w:val="000000"/>
                <w:sz w:val="18"/>
                <w:szCs w:val="18"/>
              </w:rPr>
            </w:pPr>
            <w:r>
              <w:rPr>
                <w:color w:val="000000"/>
                <w:sz w:val="18"/>
                <w:szCs w:val="18"/>
              </w:rPr>
              <w:t>2015</w:t>
            </w:r>
          </w:p>
        </w:tc>
        <w:tc>
          <w:tcPr>
            <w:tcW w:w="876" w:type="dxa"/>
            <w:tcBorders>
              <w:top w:val="nil"/>
              <w:left w:val="nil"/>
              <w:bottom w:val="nil"/>
              <w:right w:val="nil"/>
            </w:tcBorders>
            <w:shd w:val="clear" w:color="auto" w:fill="auto"/>
            <w:vAlign w:val="bottom"/>
          </w:tcPr>
          <w:p w14:paraId="0000076E" w14:textId="77777777" w:rsidR="005537F9" w:rsidRDefault="000D7614">
            <w:pPr>
              <w:spacing w:after="0"/>
              <w:jc w:val="center"/>
              <w:rPr>
                <w:color w:val="808080"/>
                <w:sz w:val="18"/>
                <w:szCs w:val="18"/>
              </w:rPr>
            </w:pPr>
            <w:r>
              <w:rPr>
                <w:color w:val="808080"/>
                <w:sz w:val="18"/>
                <w:szCs w:val="18"/>
              </w:rPr>
              <w:t>79,084</w:t>
            </w:r>
          </w:p>
        </w:tc>
        <w:tc>
          <w:tcPr>
            <w:tcW w:w="1062" w:type="dxa"/>
            <w:tcBorders>
              <w:top w:val="nil"/>
              <w:left w:val="nil"/>
              <w:bottom w:val="nil"/>
              <w:right w:val="nil"/>
            </w:tcBorders>
            <w:shd w:val="clear" w:color="auto" w:fill="auto"/>
            <w:vAlign w:val="bottom"/>
          </w:tcPr>
          <w:p w14:paraId="0000076F" w14:textId="77777777" w:rsidR="005537F9" w:rsidRDefault="000D7614">
            <w:pPr>
              <w:spacing w:after="0"/>
              <w:jc w:val="center"/>
              <w:rPr>
                <w:color w:val="808080"/>
                <w:sz w:val="18"/>
                <w:szCs w:val="18"/>
              </w:rPr>
            </w:pPr>
            <w:r>
              <w:rPr>
                <w:color w:val="808080"/>
                <w:sz w:val="18"/>
                <w:szCs w:val="18"/>
              </w:rPr>
              <w:t>7,540</w:t>
            </w:r>
          </w:p>
        </w:tc>
        <w:tc>
          <w:tcPr>
            <w:tcW w:w="876" w:type="dxa"/>
            <w:tcBorders>
              <w:top w:val="nil"/>
              <w:left w:val="nil"/>
              <w:bottom w:val="nil"/>
              <w:right w:val="nil"/>
            </w:tcBorders>
            <w:shd w:val="clear" w:color="auto" w:fill="auto"/>
            <w:vAlign w:val="bottom"/>
          </w:tcPr>
          <w:p w14:paraId="00000770" w14:textId="77777777" w:rsidR="005537F9" w:rsidRDefault="000D7614">
            <w:pPr>
              <w:spacing w:after="0"/>
              <w:jc w:val="center"/>
              <w:rPr>
                <w:color w:val="808080"/>
                <w:sz w:val="18"/>
                <w:szCs w:val="18"/>
              </w:rPr>
            </w:pPr>
            <w:r>
              <w:rPr>
                <w:color w:val="808080"/>
                <w:sz w:val="18"/>
                <w:szCs w:val="18"/>
              </w:rPr>
              <w:t>362,383</w:t>
            </w:r>
          </w:p>
        </w:tc>
        <w:tc>
          <w:tcPr>
            <w:tcW w:w="876" w:type="dxa"/>
            <w:tcBorders>
              <w:top w:val="nil"/>
              <w:left w:val="nil"/>
              <w:bottom w:val="nil"/>
              <w:right w:val="nil"/>
            </w:tcBorders>
            <w:shd w:val="clear" w:color="auto" w:fill="auto"/>
            <w:vAlign w:val="bottom"/>
          </w:tcPr>
          <w:p w14:paraId="00000771" w14:textId="77777777" w:rsidR="005537F9" w:rsidRDefault="000D7614">
            <w:pPr>
              <w:spacing w:after="0"/>
              <w:jc w:val="center"/>
              <w:rPr>
                <w:color w:val="000000"/>
                <w:sz w:val="18"/>
                <w:szCs w:val="18"/>
              </w:rPr>
            </w:pPr>
            <w:r>
              <w:rPr>
                <w:color w:val="000000"/>
                <w:sz w:val="18"/>
                <w:szCs w:val="18"/>
              </w:rPr>
              <w:t>78,400</w:t>
            </w:r>
          </w:p>
        </w:tc>
        <w:tc>
          <w:tcPr>
            <w:tcW w:w="1062" w:type="dxa"/>
            <w:tcBorders>
              <w:top w:val="nil"/>
              <w:left w:val="nil"/>
              <w:bottom w:val="nil"/>
              <w:right w:val="nil"/>
            </w:tcBorders>
            <w:shd w:val="clear" w:color="auto" w:fill="auto"/>
            <w:vAlign w:val="bottom"/>
          </w:tcPr>
          <w:p w14:paraId="00000772" w14:textId="77777777" w:rsidR="005537F9" w:rsidRDefault="000D7614">
            <w:pPr>
              <w:spacing w:after="0"/>
              <w:jc w:val="center"/>
              <w:rPr>
                <w:color w:val="000000"/>
                <w:sz w:val="18"/>
                <w:szCs w:val="18"/>
              </w:rPr>
            </w:pPr>
            <w:r>
              <w:rPr>
                <w:color w:val="000000"/>
                <w:sz w:val="18"/>
                <w:szCs w:val="18"/>
              </w:rPr>
              <w:t>7,375</w:t>
            </w:r>
          </w:p>
        </w:tc>
        <w:tc>
          <w:tcPr>
            <w:tcW w:w="876" w:type="dxa"/>
            <w:tcBorders>
              <w:top w:val="nil"/>
              <w:left w:val="nil"/>
              <w:bottom w:val="nil"/>
              <w:right w:val="nil"/>
            </w:tcBorders>
            <w:shd w:val="clear" w:color="auto" w:fill="auto"/>
            <w:vAlign w:val="bottom"/>
          </w:tcPr>
          <w:p w14:paraId="00000773" w14:textId="77777777" w:rsidR="005537F9" w:rsidRDefault="000D7614">
            <w:pPr>
              <w:spacing w:after="0"/>
              <w:jc w:val="center"/>
              <w:rPr>
                <w:color w:val="000000"/>
                <w:sz w:val="18"/>
                <w:szCs w:val="18"/>
              </w:rPr>
            </w:pPr>
            <w:r>
              <w:rPr>
                <w:color w:val="000000"/>
                <w:sz w:val="18"/>
                <w:szCs w:val="18"/>
              </w:rPr>
              <w:t>363,504</w:t>
            </w:r>
          </w:p>
        </w:tc>
      </w:tr>
      <w:tr w:rsidR="005537F9" w14:paraId="7A32D66A" w14:textId="77777777">
        <w:trPr>
          <w:trHeight w:val="209"/>
        </w:trPr>
        <w:tc>
          <w:tcPr>
            <w:tcW w:w="876" w:type="dxa"/>
            <w:tcBorders>
              <w:top w:val="nil"/>
              <w:left w:val="nil"/>
              <w:bottom w:val="nil"/>
              <w:right w:val="nil"/>
            </w:tcBorders>
            <w:shd w:val="clear" w:color="auto" w:fill="auto"/>
            <w:vAlign w:val="bottom"/>
          </w:tcPr>
          <w:p w14:paraId="00000774" w14:textId="77777777" w:rsidR="005537F9" w:rsidRDefault="000D7614">
            <w:pPr>
              <w:spacing w:after="0"/>
              <w:jc w:val="center"/>
              <w:rPr>
                <w:color w:val="000000"/>
                <w:sz w:val="18"/>
                <w:szCs w:val="18"/>
              </w:rPr>
            </w:pPr>
            <w:r>
              <w:rPr>
                <w:color w:val="000000"/>
                <w:sz w:val="18"/>
                <w:szCs w:val="18"/>
              </w:rPr>
              <w:t>2016</w:t>
            </w:r>
          </w:p>
        </w:tc>
        <w:tc>
          <w:tcPr>
            <w:tcW w:w="876" w:type="dxa"/>
            <w:tcBorders>
              <w:top w:val="nil"/>
              <w:left w:val="nil"/>
              <w:bottom w:val="nil"/>
              <w:right w:val="nil"/>
            </w:tcBorders>
            <w:shd w:val="clear" w:color="auto" w:fill="auto"/>
            <w:vAlign w:val="bottom"/>
          </w:tcPr>
          <w:p w14:paraId="00000775" w14:textId="77777777" w:rsidR="005537F9" w:rsidRDefault="000D7614">
            <w:pPr>
              <w:spacing w:after="0"/>
              <w:jc w:val="center"/>
              <w:rPr>
                <w:color w:val="808080"/>
                <w:sz w:val="18"/>
                <w:szCs w:val="18"/>
              </w:rPr>
            </w:pPr>
            <w:r>
              <w:rPr>
                <w:color w:val="808080"/>
                <w:sz w:val="18"/>
                <w:szCs w:val="18"/>
              </w:rPr>
              <w:t>62,598</w:t>
            </w:r>
          </w:p>
        </w:tc>
        <w:tc>
          <w:tcPr>
            <w:tcW w:w="1062" w:type="dxa"/>
            <w:tcBorders>
              <w:top w:val="nil"/>
              <w:left w:val="nil"/>
              <w:bottom w:val="nil"/>
              <w:right w:val="nil"/>
            </w:tcBorders>
            <w:shd w:val="clear" w:color="auto" w:fill="auto"/>
            <w:vAlign w:val="bottom"/>
          </w:tcPr>
          <w:p w14:paraId="00000776" w14:textId="77777777" w:rsidR="005537F9" w:rsidRDefault="000D7614">
            <w:pPr>
              <w:spacing w:after="0"/>
              <w:jc w:val="center"/>
              <w:rPr>
                <w:color w:val="808080"/>
                <w:sz w:val="18"/>
                <w:szCs w:val="18"/>
              </w:rPr>
            </w:pPr>
            <w:r>
              <w:rPr>
                <w:color w:val="808080"/>
                <w:sz w:val="18"/>
                <w:szCs w:val="18"/>
              </w:rPr>
              <w:t>5,599</w:t>
            </w:r>
          </w:p>
        </w:tc>
        <w:tc>
          <w:tcPr>
            <w:tcW w:w="876" w:type="dxa"/>
            <w:tcBorders>
              <w:top w:val="nil"/>
              <w:left w:val="nil"/>
              <w:bottom w:val="nil"/>
              <w:right w:val="nil"/>
            </w:tcBorders>
            <w:shd w:val="clear" w:color="auto" w:fill="auto"/>
            <w:vAlign w:val="bottom"/>
          </w:tcPr>
          <w:p w14:paraId="00000777" w14:textId="77777777" w:rsidR="005537F9" w:rsidRDefault="000D7614">
            <w:pPr>
              <w:spacing w:after="0"/>
              <w:jc w:val="center"/>
              <w:rPr>
                <w:color w:val="808080"/>
                <w:sz w:val="18"/>
                <w:szCs w:val="18"/>
              </w:rPr>
            </w:pPr>
            <w:r>
              <w:rPr>
                <w:color w:val="808080"/>
                <w:sz w:val="18"/>
                <w:szCs w:val="18"/>
              </w:rPr>
              <w:t>255,983</w:t>
            </w:r>
          </w:p>
        </w:tc>
        <w:tc>
          <w:tcPr>
            <w:tcW w:w="876" w:type="dxa"/>
            <w:tcBorders>
              <w:top w:val="nil"/>
              <w:left w:val="nil"/>
              <w:bottom w:val="nil"/>
              <w:right w:val="nil"/>
            </w:tcBorders>
            <w:shd w:val="clear" w:color="auto" w:fill="auto"/>
            <w:vAlign w:val="bottom"/>
          </w:tcPr>
          <w:p w14:paraId="00000778" w14:textId="77777777" w:rsidR="005537F9" w:rsidRDefault="000D7614">
            <w:pPr>
              <w:spacing w:after="0"/>
              <w:jc w:val="center"/>
              <w:rPr>
                <w:color w:val="000000"/>
                <w:sz w:val="18"/>
                <w:szCs w:val="18"/>
              </w:rPr>
            </w:pPr>
            <w:r>
              <w:rPr>
                <w:color w:val="000000"/>
                <w:sz w:val="18"/>
                <w:szCs w:val="18"/>
              </w:rPr>
              <w:t>61,134</w:t>
            </w:r>
          </w:p>
        </w:tc>
        <w:tc>
          <w:tcPr>
            <w:tcW w:w="1062" w:type="dxa"/>
            <w:tcBorders>
              <w:top w:val="nil"/>
              <w:left w:val="nil"/>
              <w:bottom w:val="nil"/>
              <w:right w:val="nil"/>
            </w:tcBorders>
            <w:shd w:val="clear" w:color="auto" w:fill="auto"/>
            <w:vAlign w:val="bottom"/>
          </w:tcPr>
          <w:p w14:paraId="00000779" w14:textId="77777777" w:rsidR="005537F9" w:rsidRDefault="000D7614">
            <w:pPr>
              <w:spacing w:after="0"/>
              <w:jc w:val="center"/>
              <w:rPr>
                <w:color w:val="000000"/>
                <w:sz w:val="18"/>
                <w:szCs w:val="18"/>
              </w:rPr>
            </w:pPr>
            <w:r>
              <w:rPr>
                <w:color w:val="000000"/>
                <w:sz w:val="18"/>
                <w:szCs w:val="18"/>
              </w:rPr>
              <w:t>5,369</w:t>
            </w:r>
          </w:p>
        </w:tc>
        <w:tc>
          <w:tcPr>
            <w:tcW w:w="876" w:type="dxa"/>
            <w:tcBorders>
              <w:top w:val="nil"/>
              <w:left w:val="nil"/>
              <w:bottom w:val="nil"/>
              <w:right w:val="nil"/>
            </w:tcBorders>
            <w:shd w:val="clear" w:color="auto" w:fill="auto"/>
            <w:vAlign w:val="bottom"/>
          </w:tcPr>
          <w:p w14:paraId="0000077A" w14:textId="77777777" w:rsidR="005537F9" w:rsidRDefault="000D7614">
            <w:pPr>
              <w:spacing w:after="0"/>
              <w:jc w:val="center"/>
              <w:rPr>
                <w:color w:val="000000"/>
                <w:sz w:val="18"/>
                <w:szCs w:val="18"/>
              </w:rPr>
            </w:pPr>
            <w:r>
              <w:rPr>
                <w:color w:val="000000"/>
                <w:sz w:val="18"/>
                <w:szCs w:val="18"/>
              </w:rPr>
              <w:t>252,790</w:t>
            </w:r>
          </w:p>
        </w:tc>
      </w:tr>
      <w:tr w:rsidR="005537F9" w14:paraId="0B588ADF" w14:textId="77777777">
        <w:trPr>
          <w:trHeight w:val="209"/>
        </w:trPr>
        <w:tc>
          <w:tcPr>
            <w:tcW w:w="876" w:type="dxa"/>
            <w:tcBorders>
              <w:top w:val="nil"/>
              <w:left w:val="nil"/>
              <w:bottom w:val="nil"/>
              <w:right w:val="nil"/>
            </w:tcBorders>
            <w:shd w:val="clear" w:color="auto" w:fill="auto"/>
            <w:vAlign w:val="bottom"/>
          </w:tcPr>
          <w:p w14:paraId="0000077B" w14:textId="77777777" w:rsidR="005537F9" w:rsidRDefault="000D7614">
            <w:pPr>
              <w:spacing w:after="0"/>
              <w:jc w:val="center"/>
              <w:rPr>
                <w:color w:val="000000"/>
                <w:sz w:val="18"/>
                <w:szCs w:val="18"/>
              </w:rPr>
            </w:pPr>
            <w:r>
              <w:rPr>
                <w:color w:val="000000"/>
                <w:sz w:val="18"/>
                <w:szCs w:val="18"/>
              </w:rPr>
              <w:t>2017</w:t>
            </w:r>
          </w:p>
        </w:tc>
        <w:tc>
          <w:tcPr>
            <w:tcW w:w="876" w:type="dxa"/>
            <w:tcBorders>
              <w:top w:val="nil"/>
              <w:left w:val="nil"/>
              <w:bottom w:val="nil"/>
              <w:right w:val="nil"/>
            </w:tcBorders>
            <w:shd w:val="clear" w:color="auto" w:fill="auto"/>
            <w:vAlign w:val="bottom"/>
          </w:tcPr>
          <w:p w14:paraId="0000077C" w14:textId="77777777" w:rsidR="005537F9" w:rsidRDefault="000D7614">
            <w:pPr>
              <w:spacing w:after="0"/>
              <w:jc w:val="center"/>
              <w:rPr>
                <w:color w:val="808080"/>
                <w:sz w:val="18"/>
                <w:szCs w:val="18"/>
              </w:rPr>
            </w:pPr>
            <w:r>
              <w:rPr>
                <w:color w:val="808080"/>
                <w:sz w:val="18"/>
                <w:szCs w:val="18"/>
              </w:rPr>
              <w:t>48,276</w:t>
            </w:r>
          </w:p>
        </w:tc>
        <w:tc>
          <w:tcPr>
            <w:tcW w:w="1062" w:type="dxa"/>
            <w:tcBorders>
              <w:top w:val="nil"/>
              <w:left w:val="nil"/>
              <w:bottom w:val="nil"/>
              <w:right w:val="nil"/>
            </w:tcBorders>
            <w:shd w:val="clear" w:color="auto" w:fill="auto"/>
            <w:vAlign w:val="bottom"/>
          </w:tcPr>
          <w:p w14:paraId="0000077D" w14:textId="77777777" w:rsidR="005537F9" w:rsidRDefault="000D7614">
            <w:pPr>
              <w:spacing w:after="0"/>
              <w:jc w:val="center"/>
              <w:rPr>
                <w:color w:val="808080"/>
                <w:sz w:val="18"/>
                <w:szCs w:val="18"/>
              </w:rPr>
            </w:pPr>
            <w:r>
              <w:rPr>
                <w:color w:val="808080"/>
                <w:sz w:val="18"/>
                <w:szCs w:val="18"/>
              </w:rPr>
              <w:t>4,390</w:t>
            </w:r>
          </w:p>
        </w:tc>
        <w:tc>
          <w:tcPr>
            <w:tcW w:w="876" w:type="dxa"/>
            <w:tcBorders>
              <w:top w:val="nil"/>
              <w:left w:val="nil"/>
              <w:bottom w:val="nil"/>
              <w:right w:val="nil"/>
            </w:tcBorders>
            <w:shd w:val="clear" w:color="auto" w:fill="auto"/>
            <w:vAlign w:val="bottom"/>
          </w:tcPr>
          <w:p w14:paraId="0000077E" w14:textId="77777777" w:rsidR="005537F9" w:rsidRDefault="000D7614">
            <w:pPr>
              <w:spacing w:after="0"/>
              <w:jc w:val="center"/>
              <w:rPr>
                <w:color w:val="808080"/>
                <w:sz w:val="18"/>
                <w:szCs w:val="18"/>
              </w:rPr>
            </w:pPr>
            <w:r>
              <w:rPr>
                <w:color w:val="808080"/>
                <w:sz w:val="18"/>
                <w:szCs w:val="18"/>
              </w:rPr>
              <w:t>161,564</w:t>
            </w:r>
          </w:p>
        </w:tc>
        <w:tc>
          <w:tcPr>
            <w:tcW w:w="876" w:type="dxa"/>
            <w:tcBorders>
              <w:top w:val="nil"/>
              <w:left w:val="nil"/>
              <w:bottom w:val="nil"/>
              <w:right w:val="nil"/>
            </w:tcBorders>
            <w:shd w:val="clear" w:color="auto" w:fill="auto"/>
            <w:vAlign w:val="bottom"/>
          </w:tcPr>
          <w:p w14:paraId="0000077F" w14:textId="77777777" w:rsidR="005537F9" w:rsidRDefault="000D7614">
            <w:pPr>
              <w:spacing w:after="0"/>
              <w:jc w:val="center"/>
              <w:rPr>
                <w:color w:val="000000"/>
                <w:sz w:val="18"/>
                <w:szCs w:val="18"/>
              </w:rPr>
            </w:pPr>
            <w:r>
              <w:rPr>
                <w:color w:val="000000"/>
                <w:sz w:val="18"/>
                <w:szCs w:val="18"/>
              </w:rPr>
              <w:t>46,249</w:t>
            </w:r>
          </w:p>
        </w:tc>
        <w:tc>
          <w:tcPr>
            <w:tcW w:w="1062" w:type="dxa"/>
            <w:tcBorders>
              <w:top w:val="nil"/>
              <w:left w:val="nil"/>
              <w:bottom w:val="nil"/>
              <w:right w:val="nil"/>
            </w:tcBorders>
            <w:shd w:val="clear" w:color="auto" w:fill="auto"/>
            <w:vAlign w:val="bottom"/>
          </w:tcPr>
          <w:p w14:paraId="00000780" w14:textId="77777777" w:rsidR="005537F9" w:rsidRDefault="000D7614">
            <w:pPr>
              <w:spacing w:after="0"/>
              <w:jc w:val="center"/>
              <w:rPr>
                <w:color w:val="000000"/>
                <w:sz w:val="18"/>
                <w:szCs w:val="18"/>
              </w:rPr>
            </w:pPr>
            <w:r>
              <w:rPr>
                <w:color w:val="000000"/>
                <w:sz w:val="18"/>
                <w:szCs w:val="18"/>
              </w:rPr>
              <w:t>4,128</w:t>
            </w:r>
          </w:p>
        </w:tc>
        <w:tc>
          <w:tcPr>
            <w:tcW w:w="876" w:type="dxa"/>
            <w:tcBorders>
              <w:top w:val="nil"/>
              <w:left w:val="nil"/>
              <w:bottom w:val="nil"/>
              <w:right w:val="nil"/>
            </w:tcBorders>
            <w:shd w:val="clear" w:color="auto" w:fill="auto"/>
            <w:vAlign w:val="bottom"/>
          </w:tcPr>
          <w:p w14:paraId="00000781" w14:textId="77777777" w:rsidR="005537F9" w:rsidRDefault="000D7614">
            <w:pPr>
              <w:spacing w:after="0"/>
              <w:jc w:val="center"/>
              <w:rPr>
                <w:color w:val="000000"/>
                <w:sz w:val="18"/>
                <w:szCs w:val="18"/>
              </w:rPr>
            </w:pPr>
            <w:r>
              <w:rPr>
                <w:color w:val="000000"/>
                <w:sz w:val="18"/>
                <w:szCs w:val="18"/>
              </w:rPr>
              <w:t>156,551</w:t>
            </w:r>
          </w:p>
        </w:tc>
      </w:tr>
      <w:tr w:rsidR="005537F9" w14:paraId="5ED44D86" w14:textId="77777777">
        <w:trPr>
          <w:trHeight w:val="209"/>
        </w:trPr>
        <w:tc>
          <w:tcPr>
            <w:tcW w:w="876" w:type="dxa"/>
            <w:tcBorders>
              <w:top w:val="nil"/>
              <w:left w:val="nil"/>
              <w:bottom w:val="nil"/>
              <w:right w:val="nil"/>
            </w:tcBorders>
            <w:shd w:val="clear" w:color="auto" w:fill="auto"/>
            <w:vAlign w:val="bottom"/>
          </w:tcPr>
          <w:p w14:paraId="00000782" w14:textId="77777777" w:rsidR="005537F9" w:rsidRDefault="000D7614">
            <w:pPr>
              <w:spacing w:after="0"/>
              <w:jc w:val="center"/>
              <w:rPr>
                <w:color w:val="000000"/>
                <w:sz w:val="18"/>
                <w:szCs w:val="18"/>
              </w:rPr>
            </w:pPr>
            <w:r>
              <w:rPr>
                <w:color w:val="000000"/>
                <w:sz w:val="18"/>
                <w:szCs w:val="18"/>
              </w:rPr>
              <w:t>2018</w:t>
            </w:r>
          </w:p>
        </w:tc>
        <w:tc>
          <w:tcPr>
            <w:tcW w:w="876" w:type="dxa"/>
            <w:tcBorders>
              <w:top w:val="nil"/>
              <w:left w:val="nil"/>
              <w:bottom w:val="nil"/>
              <w:right w:val="nil"/>
            </w:tcBorders>
            <w:shd w:val="clear" w:color="auto" w:fill="auto"/>
            <w:vAlign w:val="bottom"/>
          </w:tcPr>
          <w:p w14:paraId="00000783" w14:textId="77777777" w:rsidR="005537F9" w:rsidRDefault="000D7614">
            <w:pPr>
              <w:spacing w:after="0"/>
              <w:jc w:val="center"/>
              <w:rPr>
                <w:color w:val="808080"/>
                <w:sz w:val="18"/>
                <w:szCs w:val="18"/>
              </w:rPr>
            </w:pPr>
            <w:r>
              <w:rPr>
                <w:color w:val="808080"/>
                <w:sz w:val="18"/>
                <w:szCs w:val="18"/>
              </w:rPr>
              <w:t>42,448</w:t>
            </w:r>
          </w:p>
        </w:tc>
        <w:tc>
          <w:tcPr>
            <w:tcW w:w="1062" w:type="dxa"/>
            <w:tcBorders>
              <w:top w:val="nil"/>
              <w:left w:val="nil"/>
              <w:bottom w:val="nil"/>
              <w:right w:val="nil"/>
            </w:tcBorders>
            <w:shd w:val="clear" w:color="auto" w:fill="auto"/>
            <w:vAlign w:val="bottom"/>
          </w:tcPr>
          <w:p w14:paraId="00000784" w14:textId="77777777" w:rsidR="005537F9" w:rsidRDefault="000D7614">
            <w:pPr>
              <w:spacing w:after="0"/>
              <w:jc w:val="center"/>
              <w:rPr>
                <w:color w:val="808080"/>
                <w:sz w:val="18"/>
                <w:szCs w:val="18"/>
              </w:rPr>
            </w:pPr>
            <w:r>
              <w:rPr>
                <w:color w:val="808080"/>
                <w:sz w:val="18"/>
                <w:szCs w:val="18"/>
              </w:rPr>
              <w:t>4,549</w:t>
            </w:r>
          </w:p>
        </w:tc>
        <w:tc>
          <w:tcPr>
            <w:tcW w:w="876" w:type="dxa"/>
            <w:tcBorders>
              <w:top w:val="nil"/>
              <w:left w:val="nil"/>
              <w:bottom w:val="nil"/>
              <w:right w:val="nil"/>
            </w:tcBorders>
            <w:shd w:val="clear" w:color="auto" w:fill="auto"/>
            <w:vAlign w:val="bottom"/>
          </w:tcPr>
          <w:p w14:paraId="00000785" w14:textId="77777777" w:rsidR="005537F9" w:rsidRDefault="000D7614">
            <w:pPr>
              <w:spacing w:after="0"/>
              <w:jc w:val="center"/>
              <w:rPr>
                <w:color w:val="808080"/>
                <w:sz w:val="18"/>
                <w:szCs w:val="18"/>
              </w:rPr>
            </w:pPr>
            <w:r>
              <w:rPr>
                <w:color w:val="808080"/>
                <w:sz w:val="18"/>
                <w:szCs w:val="18"/>
              </w:rPr>
              <w:t>137,613</w:t>
            </w:r>
          </w:p>
        </w:tc>
        <w:tc>
          <w:tcPr>
            <w:tcW w:w="876" w:type="dxa"/>
            <w:tcBorders>
              <w:top w:val="nil"/>
              <w:left w:val="nil"/>
              <w:bottom w:val="nil"/>
              <w:right w:val="nil"/>
            </w:tcBorders>
            <w:shd w:val="clear" w:color="auto" w:fill="auto"/>
            <w:vAlign w:val="bottom"/>
          </w:tcPr>
          <w:p w14:paraId="00000786" w14:textId="77777777" w:rsidR="005537F9" w:rsidRDefault="000D7614">
            <w:pPr>
              <w:spacing w:after="0"/>
              <w:jc w:val="center"/>
              <w:rPr>
                <w:color w:val="000000"/>
                <w:sz w:val="18"/>
                <w:szCs w:val="18"/>
              </w:rPr>
            </w:pPr>
            <w:r>
              <w:rPr>
                <w:color w:val="000000"/>
                <w:sz w:val="18"/>
                <w:szCs w:val="18"/>
              </w:rPr>
              <w:t>40,443</w:t>
            </w:r>
          </w:p>
        </w:tc>
        <w:tc>
          <w:tcPr>
            <w:tcW w:w="1062" w:type="dxa"/>
            <w:tcBorders>
              <w:top w:val="nil"/>
              <w:left w:val="nil"/>
              <w:bottom w:val="nil"/>
              <w:right w:val="nil"/>
            </w:tcBorders>
            <w:shd w:val="clear" w:color="auto" w:fill="auto"/>
            <w:vAlign w:val="bottom"/>
          </w:tcPr>
          <w:p w14:paraId="00000787" w14:textId="77777777" w:rsidR="005537F9" w:rsidRDefault="000D7614">
            <w:pPr>
              <w:spacing w:after="0"/>
              <w:jc w:val="center"/>
              <w:rPr>
                <w:color w:val="000000"/>
                <w:sz w:val="18"/>
                <w:szCs w:val="18"/>
              </w:rPr>
            </w:pPr>
            <w:r>
              <w:rPr>
                <w:color w:val="000000"/>
                <w:sz w:val="18"/>
                <w:szCs w:val="18"/>
              </w:rPr>
              <w:t>4,306</w:t>
            </w:r>
          </w:p>
        </w:tc>
        <w:tc>
          <w:tcPr>
            <w:tcW w:w="876" w:type="dxa"/>
            <w:tcBorders>
              <w:top w:val="nil"/>
              <w:left w:val="nil"/>
              <w:bottom w:val="nil"/>
              <w:right w:val="nil"/>
            </w:tcBorders>
            <w:shd w:val="clear" w:color="auto" w:fill="auto"/>
            <w:vAlign w:val="bottom"/>
          </w:tcPr>
          <w:p w14:paraId="00000788" w14:textId="77777777" w:rsidR="005537F9" w:rsidRDefault="000D7614">
            <w:pPr>
              <w:spacing w:after="0"/>
              <w:jc w:val="center"/>
              <w:rPr>
                <w:color w:val="000000"/>
                <w:sz w:val="18"/>
                <w:szCs w:val="18"/>
              </w:rPr>
            </w:pPr>
            <w:r>
              <w:rPr>
                <w:color w:val="000000"/>
                <w:sz w:val="18"/>
                <w:szCs w:val="18"/>
              </w:rPr>
              <w:t>133,276</w:t>
            </w:r>
          </w:p>
        </w:tc>
      </w:tr>
      <w:tr w:rsidR="005537F9" w14:paraId="11AEF695" w14:textId="77777777">
        <w:trPr>
          <w:trHeight w:val="209"/>
        </w:trPr>
        <w:tc>
          <w:tcPr>
            <w:tcW w:w="876" w:type="dxa"/>
            <w:tcBorders>
              <w:top w:val="nil"/>
              <w:left w:val="nil"/>
              <w:bottom w:val="nil"/>
              <w:right w:val="nil"/>
            </w:tcBorders>
            <w:shd w:val="clear" w:color="auto" w:fill="auto"/>
            <w:vAlign w:val="bottom"/>
          </w:tcPr>
          <w:p w14:paraId="00000789" w14:textId="77777777" w:rsidR="005537F9" w:rsidRDefault="000D7614">
            <w:pPr>
              <w:spacing w:after="0"/>
              <w:jc w:val="center"/>
              <w:rPr>
                <w:color w:val="000000"/>
                <w:sz w:val="18"/>
                <w:szCs w:val="18"/>
              </w:rPr>
            </w:pPr>
            <w:r>
              <w:rPr>
                <w:color w:val="000000"/>
                <w:sz w:val="18"/>
                <w:szCs w:val="18"/>
              </w:rPr>
              <w:t>2019</w:t>
            </w:r>
          </w:p>
        </w:tc>
        <w:tc>
          <w:tcPr>
            <w:tcW w:w="876" w:type="dxa"/>
            <w:tcBorders>
              <w:top w:val="nil"/>
              <w:left w:val="nil"/>
              <w:bottom w:val="nil"/>
              <w:right w:val="nil"/>
            </w:tcBorders>
            <w:shd w:val="clear" w:color="auto" w:fill="auto"/>
            <w:vAlign w:val="bottom"/>
          </w:tcPr>
          <w:p w14:paraId="0000078A" w14:textId="77777777" w:rsidR="005537F9" w:rsidRDefault="000D7614">
            <w:pPr>
              <w:spacing w:after="0"/>
              <w:jc w:val="center"/>
              <w:rPr>
                <w:color w:val="808080"/>
                <w:sz w:val="18"/>
                <w:szCs w:val="18"/>
              </w:rPr>
            </w:pPr>
            <w:r>
              <w:rPr>
                <w:color w:val="808080"/>
                <w:sz w:val="18"/>
                <w:szCs w:val="18"/>
              </w:rPr>
              <w:t>41,786</w:t>
            </w:r>
          </w:p>
        </w:tc>
        <w:tc>
          <w:tcPr>
            <w:tcW w:w="1062" w:type="dxa"/>
            <w:tcBorders>
              <w:top w:val="nil"/>
              <w:left w:val="nil"/>
              <w:bottom w:val="nil"/>
              <w:right w:val="nil"/>
            </w:tcBorders>
            <w:shd w:val="clear" w:color="auto" w:fill="auto"/>
            <w:vAlign w:val="bottom"/>
          </w:tcPr>
          <w:p w14:paraId="0000078B" w14:textId="77777777" w:rsidR="005537F9" w:rsidRDefault="000D7614">
            <w:pPr>
              <w:spacing w:after="0"/>
              <w:jc w:val="center"/>
              <w:rPr>
                <w:color w:val="808080"/>
                <w:sz w:val="18"/>
                <w:szCs w:val="18"/>
              </w:rPr>
            </w:pPr>
            <w:r>
              <w:rPr>
                <w:color w:val="808080"/>
                <w:sz w:val="18"/>
                <w:szCs w:val="18"/>
              </w:rPr>
              <w:t>4,293</w:t>
            </w:r>
          </w:p>
        </w:tc>
        <w:tc>
          <w:tcPr>
            <w:tcW w:w="876" w:type="dxa"/>
            <w:tcBorders>
              <w:top w:val="nil"/>
              <w:left w:val="nil"/>
              <w:bottom w:val="nil"/>
              <w:right w:val="nil"/>
            </w:tcBorders>
            <w:shd w:val="clear" w:color="auto" w:fill="auto"/>
            <w:vAlign w:val="bottom"/>
          </w:tcPr>
          <w:p w14:paraId="0000078C" w14:textId="77777777" w:rsidR="005537F9" w:rsidRDefault="000D7614">
            <w:pPr>
              <w:spacing w:after="0"/>
              <w:jc w:val="center"/>
              <w:rPr>
                <w:color w:val="808080"/>
                <w:sz w:val="18"/>
                <w:szCs w:val="18"/>
              </w:rPr>
            </w:pPr>
            <w:r>
              <w:rPr>
                <w:color w:val="808080"/>
                <w:sz w:val="18"/>
                <w:szCs w:val="18"/>
              </w:rPr>
              <w:t>146,791</w:t>
            </w:r>
          </w:p>
        </w:tc>
        <w:tc>
          <w:tcPr>
            <w:tcW w:w="876" w:type="dxa"/>
            <w:tcBorders>
              <w:top w:val="nil"/>
              <w:left w:val="nil"/>
              <w:bottom w:val="nil"/>
              <w:right w:val="nil"/>
            </w:tcBorders>
            <w:shd w:val="clear" w:color="auto" w:fill="auto"/>
            <w:vAlign w:val="bottom"/>
          </w:tcPr>
          <w:p w14:paraId="0000078D" w14:textId="77777777" w:rsidR="005537F9" w:rsidRDefault="000D7614">
            <w:pPr>
              <w:spacing w:after="0"/>
              <w:jc w:val="center"/>
              <w:rPr>
                <w:color w:val="000000"/>
                <w:sz w:val="18"/>
                <w:szCs w:val="18"/>
              </w:rPr>
            </w:pPr>
            <w:r>
              <w:rPr>
                <w:color w:val="000000"/>
                <w:sz w:val="18"/>
                <w:szCs w:val="18"/>
              </w:rPr>
              <w:t>39,932</w:t>
            </w:r>
          </w:p>
        </w:tc>
        <w:tc>
          <w:tcPr>
            <w:tcW w:w="1062" w:type="dxa"/>
            <w:tcBorders>
              <w:top w:val="nil"/>
              <w:left w:val="nil"/>
              <w:bottom w:val="nil"/>
              <w:right w:val="nil"/>
            </w:tcBorders>
            <w:shd w:val="clear" w:color="auto" w:fill="auto"/>
            <w:vAlign w:val="bottom"/>
          </w:tcPr>
          <w:p w14:paraId="0000078E" w14:textId="77777777" w:rsidR="005537F9" w:rsidRDefault="000D7614">
            <w:pPr>
              <w:spacing w:after="0"/>
              <w:jc w:val="center"/>
              <w:rPr>
                <w:color w:val="000000"/>
                <w:sz w:val="18"/>
                <w:szCs w:val="18"/>
              </w:rPr>
            </w:pPr>
            <w:r>
              <w:rPr>
                <w:color w:val="000000"/>
                <w:sz w:val="18"/>
                <w:szCs w:val="18"/>
              </w:rPr>
              <w:t>4,099</w:t>
            </w:r>
          </w:p>
        </w:tc>
        <w:tc>
          <w:tcPr>
            <w:tcW w:w="876" w:type="dxa"/>
            <w:tcBorders>
              <w:top w:val="nil"/>
              <w:left w:val="nil"/>
              <w:bottom w:val="nil"/>
              <w:right w:val="nil"/>
            </w:tcBorders>
            <w:shd w:val="clear" w:color="auto" w:fill="auto"/>
            <w:vAlign w:val="bottom"/>
          </w:tcPr>
          <w:p w14:paraId="0000078F" w14:textId="77777777" w:rsidR="005537F9" w:rsidRDefault="000D7614">
            <w:pPr>
              <w:spacing w:after="0"/>
              <w:jc w:val="center"/>
              <w:rPr>
                <w:color w:val="000000"/>
                <w:sz w:val="18"/>
                <w:szCs w:val="18"/>
              </w:rPr>
            </w:pPr>
            <w:r>
              <w:rPr>
                <w:color w:val="000000"/>
                <w:sz w:val="18"/>
                <w:szCs w:val="18"/>
              </w:rPr>
              <w:t>143,626</w:t>
            </w:r>
          </w:p>
        </w:tc>
      </w:tr>
      <w:tr w:rsidR="005537F9" w14:paraId="003670FF" w14:textId="77777777">
        <w:trPr>
          <w:trHeight w:val="209"/>
        </w:trPr>
        <w:tc>
          <w:tcPr>
            <w:tcW w:w="876" w:type="dxa"/>
            <w:tcBorders>
              <w:top w:val="nil"/>
              <w:left w:val="nil"/>
              <w:bottom w:val="nil"/>
              <w:right w:val="nil"/>
            </w:tcBorders>
            <w:shd w:val="clear" w:color="auto" w:fill="auto"/>
            <w:vAlign w:val="bottom"/>
          </w:tcPr>
          <w:p w14:paraId="00000790" w14:textId="77777777" w:rsidR="005537F9" w:rsidRDefault="000D7614">
            <w:pPr>
              <w:spacing w:after="0"/>
              <w:jc w:val="center"/>
              <w:rPr>
                <w:color w:val="000000"/>
                <w:sz w:val="18"/>
                <w:szCs w:val="18"/>
              </w:rPr>
            </w:pPr>
            <w:r>
              <w:rPr>
                <w:color w:val="000000"/>
                <w:sz w:val="18"/>
                <w:szCs w:val="18"/>
              </w:rPr>
              <w:t>2020</w:t>
            </w:r>
          </w:p>
        </w:tc>
        <w:tc>
          <w:tcPr>
            <w:tcW w:w="876" w:type="dxa"/>
            <w:tcBorders>
              <w:top w:val="nil"/>
              <w:left w:val="nil"/>
              <w:bottom w:val="nil"/>
              <w:right w:val="nil"/>
            </w:tcBorders>
            <w:shd w:val="clear" w:color="auto" w:fill="auto"/>
            <w:vAlign w:val="bottom"/>
          </w:tcPr>
          <w:p w14:paraId="00000791" w14:textId="77777777" w:rsidR="005537F9" w:rsidRDefault="000D7614">
            <w:pPr>
              <w:spacing w:after="0"/>
              <w:jc w:val="center"/>
              <w:rPr>
                <w:color w:val="808080"/>
                <w:sz w:val="18"/>
                <w:szCs w:val="18"/>
              </w:rPr>
            </w:pPr>
            <w:r>
              <w:rPr>
                <w:color w:val="808080"/>
                <w:sz w:val="18"/>
                <w:szCs w:val="18"/>
              </w:rPr>
              <w:t>41,907</w:t>
            </w:r>
          </w:p>
        </w:tc>
        <w:tc>
          <w:tcPr>
            <w:tcW w:w="1062" w:type="dxa"/>
            <w:tcBorders>
              <w:top w:val="nil"/>
              <w:left w:val="nil"/>
              <w:bottom w:val="nil"/>
              <w:right w:val="nil"/>
            </w:tcBorders>
            <w:shd w:val="clear" w:color="auto" w:fill="auto"/>
            <w:vAlign w:val="bottom"/>
          </w:tcPr>
          <w:p w14:paraId="00000792" w14:textId="77777777" w:rsidR="005537F9" w:rsidRDefault="000D7614">
            <w:pPr>
              <w:spacing w:after="0"/>
              <w:jc w:val="center"/>
              <w:rPr>
                <w:color w:val="808080"/>
                <w:sz w:val="18"/>
                <w:szCs w:val="18"/>
              </w:rPr>
            </w:pPr>
            <w:r>
              <w:rPr>
                <w:color w:val="808080"/>
                <w:sz w:val="18"/>
                <w:szCs w:val="18"/>
              </w:rPr>
              <w:t>4,216</w:t>
            </w:r>
          </w:p>
        </w:tc>
        <w:tc>
          <w:tcPr>
            <w:tcW w:w="876" w:type="dxa"/>
            <w:tcBorders>
              <w:top w:val="nil"/>
              <w:left w:val="nil"/>
              <w:bottom w:val="nil"/>
              <w:right w:val="nil"/>
            </w:tcBorders>
            <w:shd w:val="clear" w:color="auto" w:fill="auto"/>
            <w:vAlign w:val="bottom"/>
          </w:tcPr>
          <w:p w14:paraId="00000793" w14:textId="77777777" w:rsidR="005537F9" w:rsidRDefault="000D7614">
            <w:pPr>
              <w:spacing w:after="0"/>
              <w:jc w:val="center"/>
              <w:rPr>
                <w:color w:val="808080"/>
                <w:sz w:val="18"/>
                <w:szCs w:val="18"/>
              </w:rPr>
            </w:pPr>
            <w:r>
              <w:rPr>
                <w:color w:val="808080"/>
                <w:sz w:val="18"/>
                <w:szCs w:val="18"/>
              </w:rPr>
              <w:t>159,919</w:t>
            </w:r>
          </w:p>
        </w:tc>
        <w:tc>
          <w:tcPr>
            <w:tcW w:w="876" w:type="dxa"/>
            <w:tcBorders>
              <w:top w:val="nil"/>
              <w:left w:val="nil"/>
              <w:bottom w:val="nil"/>
              <w:right w:val="nil"/>
            </w:tcBorders>
            <w:shd w:val="clear" w:color="auto" w:fill="auto"/>
            <w:vAlign w:val="bottom"/>
          </w:tcPr>
          <w:p w14:paraId="00000794" w14:textId="77777777" w:rsidR="005537F9" w:rsidRDefault="000D7614">
            <w:pPr>
              <w:spacing w:after="0"/>
              <w:jc w:val="center"/>
              <w:rPr>
                <w:color w:val="000000"/>
                <w:sz w:val="18"/>
                <w:szCs w:val="18"/>
              </w:rPr>
            </w:pPr>
            <w:r>
              <w:rPr>
                <w:color w:val="000000"/>
                <w:sz w:val="18"/>
                <w:szCs w:val="18"/>
              </w:rPr>
              <w:t>40,298</w:t>
            </w:r>
          </w:p>
        </w:tc>
        <w:tc>
          <w:tcPr>
            <w:tcW w:w="1062" w:type="dxa"/>
            <w:tcBorders>
              <w:top w:val="nil"/>
              <w:left w:val="nil"/>
              <w:bottom w:val="nil"/>
              <w:right w:val="nil"/>
            </w:tcBorders>
            <w:shd w:val="clear" w:color="auto" w:fill="auto"/>
            <w:vAlign w:val="bottom"/>
          </w:tcPr>
          <w:p w14:paraId="00000795" w14:textId="77777777" w:rsidR="005537F9" w:rsidRDefault="000D7614">
            <w:pPr>
              <w:spacing w:after="0"/>
              <w:jc w:val="center"/>
              <w:rPr>
                <w:color w:val="000000"/>
                <w:sz w:val="18"/>
                <w:szCs w:val="18"/>
              </w:rPr>
            </w:pPr>
            <w:r>
              <w:rPr>
                <w:color w:val="000000"/>
                <w:sz w:val="18"/>
                <w:szCs w:val="18"/>
              </w:rPr>
              <w:t>4,072</w:t>
            </w:r>
          </w:p>
        </w:tc>
        <w:tc>
          <w:tcPr>
            <w:tcW w:w="876" w:type="dxa"/>
            <w:tcBorders>
              <w:top w:val="nil"/>
              <w:left w:val="nil"/>
              <w:bottom w:val="nil"/>
              <w:right w:val="nil"/>
            </w:tcBorders>
            <w:shd w:val="clear" w:color="auto" w:fill="auto"/>
            <w:vAlign w:val="bottom"/>
          </w:tcPr>
          <w:p w14:paraId="00000796" w14:textId="77777777" w:rsidR="005537F9" w:rsidRDefault="000D7614">
            <w:pPr>
              <w:spacing w:after="0"/>
              <w:jc w:val="center"/>
              <w:rPr>
                <w:color w:val="000000"/>
                <w:sz w:val="18"/>
                <w:szCs w:val="18"/>
              </w:rPr>
            </w:pPr>
            <w:r>
              <w:rPr>
                <w:color w:val="000000"/>
                <w:sz w:val="18"/>
                <w:szCs w:val="18"/>
              </w:rPr>
              <w:t>158,719</w:t>
            </w:r>
          </w:p>
        </w:tc>
      </w:tr>
      <w:tr w:rsidR="005537F9" w14:paraId="4399A953" w14:textId="77777777">
        <w:trPr>
          <w:trHeight w:val="209"/>
        </w:trPr>
        <w:tc>
          <w:tcPr>
            <w:tcW w:w="876" w:type="dxa"/>
            <w:tcBorders>
              <w:top w:val="nil"/>
              <w:left w:val="nil"/>
              <w:bottom w:val="nil"/>
              <w:right w:val="nil"/>
            </w:tcBorders>
            <w:shd w:val="clear" w:color="auto" w:fill="auto"/>
            <w:vAlign w:val="bottom"/>
          </w:tcPr>
          <w:p w14:paraId="00000797" w14:textId="77777777" w:rsidR="005537F9" w:rsidRDefault="000D7614">
            <w:pPr>
              <w:spacing w:after="0"/>
              <w:jc w:val="center"/>
              <w:rPr>
                <w:color w:val="000000"/>
                <w:sz w:val="18"/>
                <w:szCs w:val="18"/>
              </w:rPr>
            </w:pPr>
            <w:r>
              <w:rPr>
                <w:color w:val="000000"/>
                <w:sz w:val="18"/>
                <w:szCs w:val="18"/>
              </w:rPr>
              <w:t>2021</w:t>
            </w:r>
          </w:p>
        </w:tc>
        <w:tc>
          <w:tcPr>
            <w:tcW w:w="876" w:type="dxa"/>
            <w:tcBorders>
              <w:top w:val="nil"/>
              <w:left w:val="nil"/>
              <w:bottom w:val="nil"/>
              <w:right w:val="nil"/>
            </w:tcBorders>
            <w:shd w:val="clear" w:color="auto" w:fill="auto"/>
            <w:vAlign w:val="bottom"/>
          </w:tcPr>
          <w:p w14:paraId="00000798" w14:textId="77777777" w:rsidR="005537F9" w:rsidRDefault="000D7614">
            <w:pPr>
              <w:spacing w:after="0"/>
              <w:jc w:val="center"/>
              <w:rPr>
                <w:color w:val="808080"/>
                <w:sz w:val="18"/>
                <w:szCs w:val="18"/>
              </w:rPr>
            </w:pPr>
            <w:r>
              <w:rPr>
                <w:color w:val="808080"/>
                <w:sz w:val="18"/>
                <w:szCs w:val="18"/>
              </w:rPr>
              <w:t>50,256</w:t>
            </w:r>
          </w:p>
        </w:tc>
        <w:tc>
          <w:tcPr>
            <w:tcW w:w="1062" w:type="dxa"/>
            <w:tcBorders>
              <w:top w:val="nil"/>
              <w:left w:val="nil"/>
              <w:bottom w:val="nil"/>
              <w:right w:val="nil"/>
            </w:tcBorders>
            <w:shd w:val="clear" w:color="auto" w:fill="auto"/>
            <w:vAlign w:val="bottom"/>
          </w:tcPr>
          <w:p w14:paraId="00000799" w14:textId="77777777" w:rsidR="005537F9" w:rsidRDefault="000D7614">
            <w:pPr>
              <w:spacing w:after="0"/>
              <w:jc w:val="center"/>
              <w:rPr>
                <w:color w:val="808080"/>
                <w:sz w:val="18"/>
                <w:szCs w:val="18"/>
              </w:rPr>
            </w:pPr>
            <w:r>
              <w:rPr>
                <w:color w:val="808080"/>
                <w:sz w:val="18"/>
                <w:szCs w:val="18"/>
              </w:rPr>
              <w:t>4,537</w:t>
            </w:r>
          </w:p>
        </w:tc>
        <w:tc>
          <w:tcPr>
            <w:tcW w:w="876" w:type="dxa"/>
            <w:tcBorders>
              <w:top w:val="nil"/>
              <w:left w:val="nil"/>
              <w:bottom w:val="nil"/>
              <w:right w:val="nil"/>
            </w:tcBorders>
            <w:shd w:val="clear" w:color="auto" w:fill="auto"/>
            <w:vAlign w:val="bottom"/>
          </w:tcPr>
          <w:p w14:paraId="0000079A" w14:textId="77777777" w:rsidR="005537F9" w:rsidRDefault="000D7614">
            <w:pPr>
              <w:spacing w:after="0"/>
              <w:jc w:val="center"/>
              <w:rPr>
                <w:color w:val="808080"/>
                <w:sz w:val="18"/>
                <w:szCs w:val="18"/>
              </w:rPr>
            </w:pPr>
            <w:r>
              <w:rPr>
                <w:color w:val="808080"/>
                <w:sz w:val="18"/>
                <w:szCs w:val="18"/>
              </w:rPr>
              <w:t>178,117</w:t>
            </w:r>
          </w:p>
        </w:tc>
        <w:tc>
          <w:tcPr>
            <w:tcW w:w="876" w:type="dxa"/>
            <w:tcBorders>
              <w:top w:val="nil"/>
              <w:left w:val="nil"/>
              <w:bottom w:val="nil"/>
              <w:right w:val="nil"/>
            </w:tcBorders>
            <w:shd w:val="clear" w:color="auto" w:fill="auto"/>
            <w:vAlign w:val="bottom"/>
          </w:tcPr>
          <w:p w14:paraId="0000079B" w14:textId="77777777" w:rsidR="005537F9" w:rsidRDefault="000D7614">
            <w:pPr>
              <w:spacing w:after="0"/>
              <w:jc w:val="center"/>
              <w:rPr>
                <w:color w:val="000000"/>
                <w:sz w:val="18"/>
                <w:szCs w:val="18"/>
              </w:rPr>
            </w:pPr>
            <w:r>
              <w:rPr>
                <w:color w:val="000000"/>
                <w:sz w:val="18"/>
                <w:szCs w:val="18"/>
              </w:rPr>
              <w:t>49,127</w:t>
            </w:r>
          </w:p>
        </w:tc>
        <w:tc>
          <w:tcPr>
            <w:tcW w:w="1062" w:type="dxa"/>
            <w:tcBorders>
              <w:top w:val="nil"/>
              <w:left w:val="nil"/>
              <w:bottom w:val="nil"/>
              <w:right w:val="nil"/>
            </w:tcBorders>
            <w:shd w:val="clear" w:color="auto" w:fill="auto"/>
            <w:vAlign w:val="bottom"/>
          </w:tcPr>
          <w:p w14:paraId="0000079C" w14:textId="77777777" w:rsidR="005537F9" w:rsidRDefault="000D7614">
            <w:pPr>
              <w:spacing w:after="0"/>
              <w:jc w:val="center"/>
              <w:rPr>
                <w:color w:val="000000"/>
                <w:sz w:val="18"/>
                <w:szCs w:val="18"/>
              </w:rPr>
            </w:pPr>
            <w:r>
              <w:rPr>
                <w:color w:val="000000"/>
                <w:sz w:val="18"/>
                <w:szCs w:val="18"/>
              </w:rPr>
              <w:t>4,451</w:t>
            </w:r>
          </w:p>
        </w:tc>
        <w:tc>
          <w:tcPr>
            <w:tcW w:w="876" w:type="dxa"/>
            <w:tcBorders>
              <w:top w:val="nil"/>
              <w:left w:val="nil"/>
              <w:bottom w:val="nil"/>
              <w:right w:val="nil"/>
            </w:tcBorders>
            <w:shd w:val="clear" w:color="auto" w:fill="auto"/>
            <w:vAlign w:val="bottom"/>
          </w:tcPr>
          <w:p w14:paraId="0000079D" w14:textId="77777777" w:rsidR="005537F9" w:rsidRDefault="000D7614">
            <w:pPr>
              <w:spacing w:after="0"/>
              <w:jc w:val="center"/>
              <w:rPr>
                <w:color w:val="000000"/>
                <w:sz w:val="18"/>
                <w:szCs w:val="18"/>
              </w:rPr>
            </w:pPr>
            <w:r>
              <w:rPr>
                <w:color w:val="000000"/>
                <w:sz w:val="18"/>
                <w:szCs w:val="18"/>
              </w:rPr>
              <w:t>179,657</w:t>
            </w:r>
          </w:p>
        </w:tc>
      </w:tr>
      <w:tr w:rsidR="005537F9" w14:paraId="7901A1F4" w14:textId="77777777">
        <w:trPr>
          <w:trHeight w:val="209"/>
        </w:trPr>
        <w:tc>
          <w:tcPr>
            <w:tcW w:w="876" w:type="dxa"/>
            <w:tcBorders>
              <w:top w:val="nil"/>
              <w:left w:val="nil"/>
              <w:bottom w:val="nil"/>
              <w:right w:val="nil"/>
            </w:tcBorders>
            <w:shd w:val="clear" w:color="auto" w:fill="auto"/>
            <w:vAlign w:val="bottom"/>
          </w:tcPr>
          <w:p w14:paraId="0000079E" w14:textId="77777777" w:rsidR="005537F9" w:rsidRDefault="000D7614">
            <w:pPr>
              <w:spacing w:after="0"/>
              <w:jc w:val="center"/>
              <w:rPr>
                <w:color w:val="000000"/>
                <w:sz w:val="18"/>
                <w:szCs w:val="18"/>
              </w:rPr>
            </w:pPr>
            <w:r>
              <w:rPr>
                <w:color w:val="000000"/>
                <w:sz w:val="18"/>
                <w:szCs w:val="18"/>
              </w:rPr>
              <w:t>2022</w:t>
            </w:r>
          </w:p>
        </w:tc>
        <w:tc>
          <w:tcPr>
            <w:tcW w:w="876" w:type="dxa"/>
            <w:tcBorders>
              <w:top w:val="nil"/>
              <w:left w:val="nil"/>
              <w:bottom w:val="nil"/>
              <w:right w:val="nil"/>
            </w:tcBorders>
            <w:shd w:val="clear" w:color="auto" w:fill="auto"/>
            <w:vAlign w:val="bottom"/>
          </w:tcPr>
          <w:p w14:paraId="0000079F" w14:textId="77777777" w:rsidR="005537F9" w:rsidRDefault="000D7614">
            <w:pPr>
              <w:spacing w:after="0"/>
              <w:jc w:val="center"/>
              <w:rPr>
                <w:color w:val="808080"/>
                <w:sz w:val="18"/>
                <w:szCs w:val="18"/>
              </w:rPr>
            </w:pPr>
            <w:r>
              <w:rPr>
                <w:color w:val="808080"/>
                <w:sz w:val="18"/>
                <w:szCs w:val="18"/>
              </w:rPr>
              <w:t>55,452</w:t>
            </w:r>
          </w:p>
        </w:tc>
        <w:tc>
          <w:tcPr>
            <w:tcW w:w="1062" w:type="dxa"/>
            <w:tcBorders>
              <w:top w:val="nil"/>
              <w:left w:val="nil"/>
              <w:bottom w:val="nil"/>
              <w:right w:val="nil"/>
            </w:tcBorders>
            <w:shd w:val="clear" w:color="auto" w:fill="auto"/>
            <w:vAlign w:val="bottom"/>
          </w:tcPr>
          <w:p w14:paraId="000007A0" w14:textId="77777777" w:rsidR="005537F9" w:rsidRDefault="000D7614">
            <w:pPr>
              <w:spacing w:after="0"/>
              <w:jc w:val="center"/>
              <w:rPr>
                <w:color w:val="808080"/>
                <w:sz w:val="18"/>
                <w:szCs w:val="18"/>
              </w:rPr>
            </w:pPr>
            <w:r>
              <w:rPr>
                <w:color w:val="808080"/>
                <w:sz w:val="18"/>
                <w:szCs w:val="18"/>
              </w:rPr>
              <w:t>4,940</w:t>
            </w:r>
          </w:p>
        </w:tc>
        <w:tc>
          <w:tcPr>
            <w:tcW w:w="876" w:type="dxa"/>
            <w:tcBorders>
              <w:top w:val="nil"/>
              <w:left w:val="nil"/>
              <w:bottom w:val="nil"/>
              <w:right w:val="nil"/>
            </w:tcBorders>
            <w:shd w:val="clear" w:color="auto" w:fill="auto"/>
            <w:vAlign w:val="bottom"/>
          </w:tcPr>
          <w:p w14:paraId="000007A1" w14:textId="77777777" w:rsidR="005537F9" w:rsidRDefault="000D7614">
            <w:pPr>
              <w:spacing w:after="0"/>
              <w:jc w:val="center"/>
              <w:rPr>
                <w:color w:val="808080"/>
                <w:sz w:val="18"/>
                <w:szCs w:val="18"/>
              </w:rPr>
            </w:pPr>
            <w:r>
              <w:rPr>
                <w:color w:val="808080"/>
                <w:sz w:val="18"/>
                <w:szCs w:val="18"/>
              </w:rPr>
              <w:t>180,403</w:t>
            </w:r>
          </w:p>
        </w:tc>
        <w:tc>
          <w:tcPr>
            <w:tcW w:w="876" w:type="dxa"/>
            <w:tcBorders>
              <w:top w:val="nil"/>
              <w:left w:val="nil"/>
              <w:bottom w:val="nil"/>
              <w:right w:val="nil"/>
            </w:tcBorders>
            <w:shd w:val="clear" w:color="auto" w:fill="auto"/>
            <w:vAlign w:val="bottom"/>
          </w:tcPr>
          <w:p w14:paraId="000007A2" w14:textId="77777777" w:rsidR="005537F9" w:rsidRDefault="000D7614">
            <w:pPr>
              <w:spacing w:after="0"/>
              <w:jc w:val="center"/>
              <w:rPr>
                <w:color w:val="000000"/>
                <w:sz w:val="18"/>
                <w:szCs w:val="18"/>
              </w:rPr>
            </w:pPr>
            <w:r>
              <w:rPr>
                <w:color w:val="000000"/>
                <w:sz w:val="18"/>
                <w:szCs w:val="18"/>
              </w:rPr>
              <w:t>55,225</w:t>
            </w:r>
          </w:p>
        </w:tc>
        <w:tc>
          <w:tcPr>
            <w:tcW w:w="1062" w:type="dxa"/>
            <w:tcBorders>
              <w:top w:val="nil"/>
              <w:left w:val="nil"/>
              <w:bottom w:val="nil"/>
              <w:right w:val="nil"/>
            </w:tcBorders>
            <w:shd w:val="clear" w:color="auto" w:fill="auto"/>
            <w:vAlign w:val="bottom"/>
          </w:tcPr>
          <w:p w14:paraId="000007A3" w14:textId="77777777" w:rsidR="005537F9" w:rsidRDefault="000D7614">
            <w:pPr>
              <w:spacing w:after="0"/>
              <w:jc w:val="center"/>
              <w:rPr>
                <w:color w:val="000000"/>
                <w:sz w:val="18"/>
                <w:szCs w:val="18"/>
              </w:rPr>
            </w:pPr>
            <w:r>
              <w:rPr>
                <w:color w:val="000000"/>
                <w:sz w:val="18"/>
                <w:szCs w:val="18"/>
              </w:rPr>
              <w:t>4,901</w:t>
            </w:r>
          </w:p>
        </w:tc>
        <w:tc>
          <w:tcPr>
            <w:tcW w:w="876" w:type="dxa"/>
            <w:tcBorders>
              <w:top w:val="nil"/>
              <w:left w:val="nil"/>
              <w:bottom w:val="nil"/>
              <w:right w:val="nil"/>
            </w:tcBorders>
            <w:shd w:val="clear" w:color="auto" w:fill="auto"/>
            <w:vAlign w:val="bottom"/>
          </w:tcPr>
          <w:p w14:paraId="000007A4" w14:textId="77777777" w:rsidR="005537F9" w:rsidRDefault="000D7614">
            <w:pPr>
              <w:spacing w:after="0"/>
              <w:jc w:val="center"/>
              <w:rPr>
                <w:color w:val="000000"/>
                <w:sz w:val="18"/>
                <w:szCs w:val="18"/>
              </w:rPr>
            </w:pPr>
            <w:r>
              <w:rPr>
                <w:color w:val="000000"/>
                <w:sz w:val="18"/>
                <w:szCs w:val="18"/>
              </w:rPr>
              <w:t>186,049</w:t>
            </w:r>
          </w:p>
        </w:tc>
      </w:tr>
      <w:tr w:rsidR="005537F9" w14:paraId="4EAEFCD5" w14:textId="77777777">
        <w:trPr>
          <w:trHeight w:val="209"/>
        </w:trPr>
        <w:tc>
          <w:tcPr>
            <w:tcW w:w="876" w:type="dxa"/>
            <w:tcBorders>
              <w:top w:val="nil"/>
              <w:left w:val="nil"/>
              <w:bottom w:val="nil"/>
              <w:right w:val="nil"/>
            </w:tcBorders>
            <w:shd w:val="clear" w:color="auto" w:fill="auto"/>
            <w:vAlign w:val="bottom"/>
          </w:tcPr>
          <w:p w14:paraId="000007A5" w14:textId="77777777" w:rsidR="005537F9" w:rsidRDefault="000D7614">
            <w:pPr>
              <w:spacing w:after="0"/>
              <w:jc w:val="center"/>
              <w:rPr>
                <w:color w:val="000000"/>
                <w:sz w:val="18"/>
                <w:szCs w:val="18"/>
              </w:rPr>
            </w:pPr>
            <w:r>
              <w:rPr>
                <w:color w:val="000000"/>
                <w:sz w:val="18"/>
                <w:szCs w:val="18"/>
              </w:rPr>
              <w:t>2023</w:t>
            </w:r>
          </w:p>
        </w:tc>
        <w:tc>
          <w:tcPr>
            <w:tcW w:w="876" w:type="dxa"/>
            <w:tcBorders>
              <w:top w:val="nil"/>
              <w:left w:val="nil"/>
              <w:bottom w:val="nil"/>
              <w:right w:val="nil"/>
            </w:tcBorders>
            <w:shd w:val="clear" w:color="auto" w:fill="auto"/>
            <w:vAlign w:val="bottom"/>
          </w:tcPr>
          <w:p w14:paraId="000007A6" w14:textId="77777777" w:rsidR="005537F9" w:rsidRDefault="000D7614">
            <w:pPr>
              <w:spacing w:after="0"/>
              <w:jc w:val="center"/>
              <w:rPr>
                <w:color w:val="808080"/>
                <w:sz w:val="18"/>
                <w:szCs w:val="18"/>
              </w:rPr>
            </w:pPr>
            <w:r>
              <w:rPr>
                <w:color w:val="808080"/>
                <w:sz w:val="18"/>
                <w:szCs w:val="18"/>
              </w:rPr>
              <w:t>54,246</w:t>
            </w:r>
          </w:p>
        </w:tc>
        <w:tc>
          <w:tcPr>
            <w:tcW w:w="1062" w:type="dxa"/>
            <w:tcBorders>
              <w:top w:val="nil"/>
              <w:left w:val="nil"/>
              <w:bottom w:val="nil"/>
              <w:right w:val="nil"/>
            </w:tcBorders>
            <w:shd w:val="clear" w:color="auto" w:fill="auto"/>
            <w:vAlign w:val="bottom"/>
          </w:tcPr>
          <w:p w14:paraId="000007A7" w14:textId="77777777" w:rsidR="005537F9" w:rsidRDefault="000D7614">
            <w:pPr>
              <w:spacing w:after="0"/>
              <w:jc w:val="center"/>
              <w:rPr>
                <w:color w:val="808080"/>
                <w:sz w:val="18"/>
                <w:szCs w:val="18"/>
              </w:rPr>
            </w:pPr>
            <w:r>
              <w:rPr>
                <w:color w:val="808080"/>
                <w:sz w:val="18"/>
                <w:szCs w:val="18"/>
              </w:rPr>
              <w:t>5,070</w:t>
            </w:r>
          </w:p>
        </w:tc>
        <w:tc>
          <w:tcPr>
            <w:tcW w:w="876" w:type="dxa"/>
            <w:tcBorders>
              <w:top w:val="nil"/>
              <w:left w:val="nil"/>
              <w:bottom w:val="nil"/>
              <w:right w:val="nil"/>
            </w:tcBorders>
            <w:shd w:val="clear" w:color="auto" w:fill="auto"/>
            <w:vAlign w:val="bottom"/>
          </w:tcPr>
          <w:p w14:paraId="000007A8" w14:textId="77777777" w:rsidR="005537F9" w:rsidRDefault="000D7614">
            <w:pPr>
              <w:spacing w:after="0"/>
              <w:jc w:val="center"/>
              <w:rPr>
                <w:color w:val="808080"/>
                <w:sz w:val="18"/>
                <w:szCs w:val="18"/>
              </w:rPr>
            </w:pPr>
            <w:r>
              <w:rPr>
                <w:color w:val="808080"/>
                <w:sz w:val="18"/>
                <w:szCs w:val="18"/>
              </w:rPr>
              <w:t>174,394</w:t>
            </w:r>
          </w:p>
        </w:tc>
        <w:tc>
          <w:tcPr>
            <w:tcW w:w="876" w:type="dxa"/>
            <w:tcBorders>
              <w:top w:val="nil"/>
              <w:left w:val="nil"/>
              <w:bottom w:val="nil"/>
              <w:right w:val="nil"/>
            </w:tcBorders>
            <w:shd w:val="clear" w:color="auto" w:fill="auto"/>
            <w:vAlign w:val="bottom"/>
          </w:tcPr>
          <w:p w14:paraId="000007A9" w14:textId="77777777" w:rsidR="005537F9" w:rsidRDefault="000D7614">
            <w:pPr>
              <w:spacing w:after="0"/>
              <w:jc w:val="center"/>
              <w:rPr>
                <w:color w:val="000000"/>
                <w:sz w:val="18"/>
                <w:szCs w:val="18"/>
              </w:rPr>
            </w:pPr>
            <w:r>
              <w:rPr>
                <w:color w:val="000000"/>
                <w:sz w:val="18"/>
                <w:szCs w:val="18"/>
              </w:rPr>
              <w:t>55,298</w:t>
            </w:r>
          </w:p>
        </w:tc>
        <w:tc>
          <w:tcPr>
            <w:tcW w:w="1062" w:type="dxa"/>
            <w:tcBorders>
              <w:top w:val="nil"/>
              <w:left w:val="nil"/>
              <w:bottom w:val="nil"/>
              <w:right w:val="nil"/>
            </w:tcBorders>
            <w:shd w:val="clear" w:color="auto" w:fill="auto"/>
            <w:vAlign w:val="bottom"/>
          </w:tcPr>
          <w:p w14:paraId="000007AA" w14:textId="77777777" w:rsidR="005537F9" w:rsidRDefault="000D7614">
            <w:pPr>
              <w:spacing w:after="0"/>
              <w:jc w:val="center"/>
              <w:rPr>
                <w:color w:val="000000"/>
                <w:sz w:val="18"/>
                <w:szCs w:val="18"/>
              </w:rPr>
            </w:pPr>
            <w:r>
              <w:rPr>
                <w:color w:val="000000"/>
                <w:sz w:val="18"/>
                <w:szCs w:val="18"/>
              </w:rPr>
              <w:t>5,036</w:t>
            </w:r>
          </w:p>
        </w:tc>
        <w:tc>
          <w:tcPr>
            <w:tcW w:w="876" w:type="dxa"/>
            <w:tcBorders>
              <w:top w:val="nil"/>
              <w:left w:val="nil"/>
              <w:bottom w:val="nil"/>
              <w:right w:val="nil"/>
            </w:tcBorders>
            <w:shd w:val="clear" w:color="auto" w:fill="auto"/>
            <w:vAlign w:val="bottom"/>
          </w:tcPr>
          <w:p w14:paraId="000007AB" w14:textId="77777777" w:rsidR="005537F9" w:rsidRDefault="000D7614">
            <w:pPr>
              <w:spacing w:after="0"/>
              <w:jc w:val="center"/>
              <w:rPr>
                <w:color w:val="000000"/>
                <w:sz w:val="18"/>
                <w:szCs w:val="18"/>
              </w:rPr>
            </w:pPr>
            <w:r>
              <w:rPr>
                <w:color w:val="000000"/>
                <w:sz w:val="18"/>
                <w:szCs w:val="18"/>
              </w:rPr>
              <w:t>185,759</w:t>
            </w:r>
          </w:p>
        </w:tc>
      </w:tr>
      <w:tr w:rsidR="005537F9" w14:paraId="2A266680" w14:textId="77777777">
        <w:trPr>
          <w:trHeight w:val="209"/>
        </w:trPr>
        <w:tc>
          <w:tcPr>
            <w:tcW w:w="876" w:type="dxa"/>
            <w:tcBorders>
              <w:top w:val="nil"/>
              <w:left w:val="nil"/>
              <w:right w:val="nil"/>
            </w:tcBorders>
            <w:shd w:val="clear" w:color="auto" w:fill="auto"/>
            <w:vAlign w:val="bottom"/>
          </w:tcPr>
          <w:p w14:paraId="000007AC" w14:textId="77777777" w:rsidR="005537F9" w:rsidRDefault="000D7614">
            <w:pPr>
              <w:spacing w:after="0"/>
              <w:jc w:val="center"/>
              <w:rPr>
                <w:color w:val="000000"/>
                <w:sz w:val="18"/>
                <w:szCs w:val="18"/>
              </w:rPr>
            </w:pPr>
            <w:r>
              <w:rPr>
                <w:color w:val="000000"/>
                <w:sz w:val="18"/>
                <w:szCs w:val="18"/>
              </w:rPr>
              <w:t>2024</w:t>
            </w:r>
          </w:p>
        </w:tc>
        <w:tc>
          <w:tcPr>
            <w:tcW w:w="876" w:type="dxa"/>
            <w:tcBorders>
              <w:top w:val="nil"/>
              <w:left w:val="nil"/>
              <w:right w:val="nil"/>
            </w:tcBorders>
            <w:shd w:val="clear" w:color="auto" w:fill="auto"/>
            <w:vAlign w:val="bottom"/>
          </w:tcPr>
          <w:p w14:paraId="000007AD" w14:textId="77777777" w:rsidR="005537F9" w:rsidRDefault="000D7614">
            <w:pPr>
              <w:spacing w:after="0"/>
              <w:jc w:val="center"/>
              <w:rPr>
                <w:color w:val="808080"/>
                <w:sz w:val="18"/>
                <w:szCs w:val="18"/>
              </w:rPr>
            </w:pPr>
            <w:r>
              <w:rPr>
                <w:color w:val="808080"/>
                <w:sz w:val="18"/>
                <w:szCs w:val="18"/>
              </w:rPr>
              <w:t>52,034</w:t>
            </w:r>
          </w:p>
        </w:tc>
        <w:tc>
          <w:tcPr>
            <w:tcW w:w="1062" w:type="dxa"/>
            <w:tcBorders>
              <w:top w:val="nil"/>
              <w:left w:val="nil"/>
              <w:right w:val="nil"/>
            </w:tcBorders>
            <w:shd w:val="clear" w:color="auto" w:fill="auto"/>
            <w:vAlign w:val="bottom"/>
          </w:tcPr>
          <w:p w14:paraId="000007AE" w14:textId="77777777" w:rsidR="005537F9" w:rsidRDefault="000D7614">
            <w:pPr>
              <w:spacing w:after="0"/>
              <w:jc w:val="center"/>
              <w:rPr>
                <w:color w:val="808080"/>
                <w:sz w:val="18"/>
                <w:szCs w:val="18"/>
              </w:rPr>
            </w:pPr>
            <w:r>
              <w:rPr>
                <w:color w:val="808080"/>
                <w:sz w:val="18"/>
                <w:szCs w:val="18"/>
              </w:rPr>
              <w:t>5,160</w:t>
            </w:r>
          </w:p>
        </w:tc>
        <w:tc>
          <w:tcPr>
            <w:tcW w:w="876" w:type="dxa"/>
            <w:tcBorders>
              <w:top w:val="nil"/>
              <w:left w:val="nil"/>
              <w:right w:val="nil"/>
            </w:tcBorders>
            <w:shd w:val="clear" w:color="auto" w:fill="auto"/>
            <w:vAlign w:val="bottom"/>
          </w:tcPr>
          <w:p w14:paraId="000007AF" w14:textId="77777777" w:rsidR="005537F9" w:rsidRDefault="000D7614">
            <w:pPr>
              <w:spacing w:after="0"/>
              <w:jc w:val="center"/>
              <w:rPr>
                <w:color w:val="808080"/>
                <w:sz w:val="18"/>
                <w:szCs w:val="18"/>
              </w:rPr>
            </w:pPr>
            <w:r>
              <w:rPr>
                <w:color w:val="808080"/>
                <w:sz w:val="18"/>
                <w:szCs w:val="18"/>
              </w:rPr>
              <w:t>174,445</w:t>
            </w:r>
          </w:p>
        </w:tc>
        <w:tc>
          <w:tcPr>
            <w:tcW w:w="876" w:type="dxa"/>
            <w:tcBorders>
              <w:top w:val="nil"/>
              <w:left w:val="nil"/>
              <w:right w:val="nil"/>
            </w:tcBorders>
            <w:shd w:val="clear" w:color="auto" w:fill="auto"/>
            <w:vAlign w:val="bottom"/>
          </w:tcPr>
          <w:p w14:paraId="000007B0" w14:textId="77777777" w:rsidR="005537F9" w:rsidRDefault="000D7614">
            <w:pPr>
              <w:spacing w:after="0"/>
              <w:jc w:val="center"/>
              <w:rPr>
                <w:color w:val="000000"/>
                <w:sz w:val="18"/>
                <w:szCs w:val="18"/>
              </w:rPr>
            </w:pPr>
            <w:r>
              <w:rPr>
                <w:color w:val="000000"/>
                <w:sz w:val="18"/>
                <w:szCs w:val="18"/>
              </w:rPr>
              <w:t>54,879</w:t>
            </w:r>
          </w:p>
        </w:tc>
        <w:tc>
          <w:tcPr>
            <w:tcW w:w="1062" w:type="dxa"/>
            <w:tcBorders>
              <w:top w:val="nil"/>
              <w:left w:val="nil"/>
              <w:right w:val="nil"/>
            </w:tcBorders>
            <w:shd w:val="clear" w:color="auto" w:fill="auto"/>
            <w:vAlign w:val="bottom"/>
          </w:tcPr>
          <w:p w14:paraId="000007B1" w14:textId="77777777" w:rsidR="005537F9" w:rsidRDefault="000D7614">
            <w:pPr>
              <w:spacing w:after="0"/>
              <w:jc w:val="center"/>
              <w:rPr>
                <w:color w:val="000000"/>
                <w:sz w:val="18"/>
                <w:szCs w:val="18"/>
              </w:rPr>
            </w:pPr>
            <w:r>
              <w:rPr>
                <w:color w:val="000000"/>
                <w:sz w:val="18"/>
                <w:szCs w:val="18"/>
              </w:rPr>
              <w:t>5,112</w:t>
            </w:r>
          </w:p>
        </w:tc>
        <w:tc>
          <w:tcPr>
            <w:tcW w:w="876" w:type="dxa"/>
            <w:tcBorders>
              <w:top w:val="nil"/>
              <w:left w:val="nil"/>
              <w:right w:val="nil"/>
            </w:tcBorders>
            <w:shd w:val="clear" w:color="auto" w:fill="auto"/>
            <w:vAlign w:val="bottom"/>
          </w:tcPr>
          <w:p w14:paraId="000007B2" w14:textId="77777777" w:rsidR="005537F9" w:rsidRDefault="000D7614">
            <w:pPr>
              <w:spacing w:after="0"/>
              <w:jc w:val="center"/>
              <w:rPr>
                <w:color w:val="000000"/>
                <w:sz w:val="18"/>
                <w:szCs w:val="18"/>
              </w:rPr>
            </w:pPr>
            <w:r>
              <w:rPr>
                <w:color w:val="000000"/>
                <w:sz w:val="18"/>
                <w:szCs w:val="18"/>
              </w:rPr>
              <w:t>188,381</w:t>
            </w:r>
          </w:p>
        </w:tc>
      </w:tr>
      <w:tr w:rsidR="005537F9" w14:paraId="1E36FE4A" w14:textId="77777777">
        <w:trPr>
          <w:trHeight w:val="209"/>
        </w:trPr>
        <w:tc>
          <w:tcPr>
            <w:tcW w:w="876" w:type="dxa"/>
            <w:tcBorders>
              <w:top w:val="nil"/>
              <w:left w:val="nil"/>
              <w:right w:val="nil"/>
            </w:tcBorders>
            <w:shd w:val="clear" w:color="auto" w:fill="auto"/>
            <w:vAlign w:val="bottom"/>
          </w:tcPr>
          <w:p w14:paraId="000007B3" w14:textId="77777777" w:rsidR="005537F9" w:rsidRDefault="000D7614">
            <w:pPr>
              <w:spacing w:after="0"/>
              <w:jc w:val="center"/>
              <w:rPr>
                <w:color w:val="000000"/>
                <w:sz w:val="18"/>
                <w:szCs w:val="18"/>
              </w:rPr>
            </w:pPr>
            <w:r>
              <w:rPr>
                <w:color w:val="000000"/>
                <w:sz w:val="18"/>
                <w:szCs w:val="18"/>
              </w:rPr>
              <w:t>2025</w:t>
            </w:r>
          </w:p>
        </w:tc>
        <w:tc>
          <w:tcPr>
            <w:tcW w:w="876" w:type="dxa"/>
            <w:tcBorders>
              <w:top w:val="nil"/>
              <w:left w:val="nil"/>
              <w:right w:val="nil"/>
            </w:tcBorders>
            <w:shd w:val="clear" w:color="auto" w:fill="auto"/>
            <w:vAlign w:val="bottom"/>
          </w:tcPr>
          <w:p w14:paraId="000007B4" w14:textId="77777777" w:rsidR="005537F9" w:rsidRDefault="000D7614">
            <w:pPr>
              <w:spacing w:after="0"/>
              <w:jc w:val="center"/>
              <w:rPr>
                <w:color w:val="808080"/>
                <w:sz w:val="18"/>
                <w:szCs w:val="18"/>
              </w:rPr>
            </w:pPr>
            <w:r>
              <w:rPr>
                <w:color w:val="808080"/>
                <w:sz w:val="18"/>
                <w:szCs w:val="18"/>
              </w:rPr>
              <w:t>46,920</w:t>
            </w:r>
          </w:p>
        </w:tc>
        <w:tc>
          <w:tcPr>
            <w:tcW w:w="1062" w:type="dxa"/>
            <w:tcBorders>
              <w:top w:val="nil"/>
              <w:left w:val="nil"/>
              <w:right w:val="nil"/>
            </w:tcBorders>
            <w:shd w:val="clear" w:color="auto" w:fill="auto"/>
            <w:vAlign w:val="bottom"/>
          </w:tcPr>
          <w:p w14:paraId="000007B5" w14:textId="77777777" w:rsidR="005537F9" w:rsidRDefault="000D7614">
            <w:pPr>
              <w:spacing w:after="0"/>
              <w:jc w:val="center"/>
              <w:rPr>
                <w:color w:val="808080"/>
                <w:sz w:val="18"/>
                <w:szCs w:val="18"/>
              </w:rPr>
            </w:pPr>
            <w:r>
              <w:rPr>
                <w:color w:val="808080"/>
                <w:sz w:val="18"/>
                <w:szCs w:val="18"/>
              </w:rPr>
              <w:t>5,643</w:t>
            </w:r>
          </w:p>
        </w:tc>
        <w:tc>
          <w:tcPr>
            <w:tcW w:w="876" w:type="dxa"/>
            <w:tcBorders>
              <w:top w:val="nil"/>
              <w:left w:val="nil"/>
              <w:right w:val="nil"/>
            </w:tcBorders>
            <w:shd w:val="clear" w:color="auto" w:fill="auto"/>
            <w:vAlign w:val="bottom"/>
          </w:tcPr>
          <w:p w14:paraId="000007B6" w14:textId="77777777" w:rsidR="005537F9" w:rsidRDefault="000D7614">
            <w:pPr>
              <w:spacing w:after="0"/>
              <w:jc w:val="center"/>
              <w:rPr>
                <w:color w:val="808080"/>
                <w:sz w:val="18"/>
                <w:szCs w:val="18"/>
              </w:rPr>
            </w:pPr>
            <w:r>
              <w:rPr>
                <w:color w:val="808080"/>
                <w:sz w:val="18"/>
                <w:szCs w:val="18"/>
              </w:rPr>
              <w:t>177,497</w:t>
            </w:r>
          </w:p>
        </w:tc>
        <w:tc>
          <w:tcPr>
            <w:tcW w:w="876" w:type="dxa"/>
            <w:tcBorders>
              <w:top w:val="nil"/>
              <w:left w:val="nil"/>
              <w:right w:val="nil"/>
            </w:tcBorders>
            <w:shd w:val="clear" w:color="auto" w:fill="auto"/>
            <w:vAlign w:val="bottom"/>
          </w:tcPr>
          <w:p w14:paraId="000007B7" w14:textId="77777777" w:rsidR="005537F9" w:rsidRDefault="000D7614">
            <w:pPr>
              <w:spacing w:after="0"/>
              <w:jc w:val="center"/>
              <w:rPr>
                <w:color w:val="000000"/>
                <w:sz w:val="18"/>
                <w:szCs w:val="18"/>
              </w:rPr>
            </w:pPr>
            <w:r>
              <w:rPr>
                <w:color w:val="000000"/>
                <w:sz w:val="18"/>
                <w:szCs w:val="18"/>
              </w:rPr>
              <w:t>54,728</w:t>
            </w:r>
          </w:p>
        </w:tc>
        <w:tc>
          <w:tcPr>
            <w:tcW w:w="1062" w:type="dxa"/>
            <w:tcBorders>
              <w:top w:val="nil"/>
              <w:left w:val="nil"/>
              <w:right w:val="nil"/>
            </w:tcBorders>
            <w:shd w:val="clear" w:color="auto" w:fill="auto"/>
            <w:vAlign w:val="bottom"/>
          </w:tcPr>
          <w:p w14:paraId="000007B8" w14:textId="77777777" w:rsidR="005537F9" w:rsidRDefault="000D7614">
            <w:pPr>
              <w:spacing w:after="0"/>
              <w:jc w:val="center"/>
              <w:rPr>
                <w:color w:val="000000"/>
                <w:sz w:val="18"/>
                <w:szCs w:val="18"/>
              </w:rPr>
            </w:pPr>
            <w:r>
              <w:rPr>
                <w:color w:val="000000"/>
                <w:sz w:val="18"/>
                <w:szCs w:val="18"/>
              </w:rPr>
              <w:t>5,564</w:t>
            </w:r>
          </w:p>
        </w:tc>
        <w:tc>
          <w:tcPr>
            <w:tcW w:w="876" w:type="dxa"/>
            <w:tcBorders>
              <w:top w:val="nil"/>
              <w:left w:val="nil"/>
              <w:right w:val="nil"/>
            </w:tcBorders>
            <w:shd w:val="clear" w:color="auto" w:fill="auto"/>
            <w:vAlign w:val="bottom"/>
          </w:tcPr>
          <w:p w14:paraId="000007B9" w14:textId="77777777" w:rsidR="005537F9" w:rsidRDefault="000D7614">
            <w:pPr>
              <w:spacing w:after="0"/>
              <w:jc w:val="center"/>
              <w:rPr>
                <w:color w:val="000000"/>
                <w:sz w:val="18"/>
                <w:szCs w:val="18"/>
              </w:rPr>
            </w:pPr>
            <w:r>
              <w:rPr>
                <w:color w:val="000000"/>
                <w:sz w:val="18"/>
                <w:szCs w:val="18"/>
              </w:rPr>
              <w:t>185,884</w:t>
            </w:r>
          </w:p>
        </w:tc>
      </w:tr>
      <w:tr w:rsidR="005537F9" w14:paraId="3EC622CB" w14:textId="77777777">
        <w:trPr>
          <w:trHeight w:val="209"/>
        </w:trPr>
        <w:tc>
          <w:tcPr>
            <w:tcW w:w="876" w:type="dxa"/>
            <w:tcBorders>
              <w:top w:val="nil"/>
              <w:left w:val="nil"/>
              <w:bottom w:val="single" w:sz="4" w:space="0" w:color="000000"/>
              <w:right w:val="nil"/>
            </w:tcBorders>
            <w:shd w:val="clear" w:color="auto" w:fill="auto"/>
            <w:vAlign w:val="bottom"/>
          </w:tcPr>
          <w:p w14:paraId="000007BA" w14:textId="77777777" w:rsidR="005537F9" w:rsidRDefault="000D7614">
            <w:pPr>
              <w:spacing w:after="0"/>
              <w:jc w:val="center"/>
              <w:rPr>
                <w:color w:val="000000"/>
                <w:sz w:val="18"/>
                <w:szCs w:val="18"/>
              </w:rPr>
            </w:pPr>
            <w:r>
              <w:rPr>
                <w:color w:val="000000"/>
                <w:sz w:val="18"/>
                <w:szCs w:val="18"/>
              </w:rPr>
              <w:t>2026</w:t>
            </w:r>
          </w:p>
        </w:tc>
        <w:tc>
          <w:tcPr>
            <w:tcW w:w="876" w:type="dxa"/>
            <w:tcBorders>
              <w:top w:val="nil"/>
              <w:left w:val="nil"/>
              <w:bottom w:val="single" w:sz="4" w:space="0" w:color="000000"/>
              <w:right w:val="nil"/>
            </w:tcBorders>
            <w:shd w:val="clear" w:color="auto" w:fill="auto"/>
            <w:vAlign w:val="bottom"/>
          </w:tcPr>
          <w:p w14:paraId="000007BB" w14:textId="77777777" w:rsidR="005537F9" w:rsidRDefault="000D7614">
            <w:pPr>
              <w:spacing w:after="0"/>
              <w:jc w:val="center"/>
              <w:rPr>
                <w:color w:val="000000"/>
                <w:sz w:val="18"/>
                <w:szCs w:val="18"/>
              </w:rPr>
            </w:pPr>
            <w:r>
              <w:rPr>
                <w:color w:val="000000"/>
                <w:sz w:val="18"/>
                <w:szCs w:val="18"/>
              </w:rPr>
              <w:t>-</w:t>
            </w:r>
          </w:p>
        </w:tc>
        <w:tc>
          <w:tcPr>
            <w:tcW w:w="1062" w:type="dxa"/>
            <w:tcBorders>
              <w:top w:val="nil"/>
              <w:left w:val="nil"/>
              <w:bottom w:val="single" w:sz="4" w:space="0" w:color="000000"/>
              <w:right w:val="nil"/>
            </w:tcBorders>
            <w:shd w:val="clear" w:color="auto" w:fill="auto"/>
            <w:vAlign w:val="bottom"/>
          </w:tcPr>
          <w:p w14:paraId="000007BC" w14:textId="77777777" w:rsidR="005537F9" w:rsidRDefault="000D7614">
            <w:pPr>
              <w:spacing w:after="0"/>
              <w:jc w:val="center"/>
              <w:rPr>
                <w:color w:val="000000"/>
                <w:sz w:val="18"/>
                <w:szCs w:val="18"/>
              </w:rPr>
            </w:pPr>
            <w:r>
              <w:rPr>
                <w:color w:val="000000"/>
                <w:sz w:val="18"/>
                <w:szCs w:val="18"/>
              </w:rPr>
              <w:t>-</w:t>
            </w:r>
          </w:p>
        </w:tc>
        <w:tc>
          <w:tcPr>
            <w:tcW w:w="876" w:type="dxa"/>
            <w:tcBorders>
              <w:top w:val="nil"/>
              <w:left w:val="nil"/>
              <w:bottom w:val="single" w:sz="4" w:space="0" w:color="000000"/>
              <w:right w:val="nil"/>
            </w:tcBorders>
            <w:shd w:val="clear" w:color="auto" w:fill="auto"/>
            <w:vAlign w:val="bottom"/>
          </w:tcPr>
          <w:p w14:paraId="000007BD" w14:textId="77777777" w:rsidR="005537F9" w:rsidRDefault="000D7614">
            <w:pPr>
              <w:spacing w:after="0"/>
              <w:jc w:val="center"/>
              <w:rPr>
                <w:color w:val="000000"/>
                <w:sz w:val="18"/>
                <w:szCs w:val="18"/>
              </w:rPr>
            </w:pPr>
            <w:r>
              <w:rPr>
                <w:color w:val="000000"/>
                <w:sz w:val="18"/>
                <w:szCs w:val="18"/>
              </w:rPr>
              <w:t>-</w:t>
            </w:r>
          </w:p>
        </w:tc>
        <w:tc>
          <w:tcPr>
            <w:tcW w:w="876" w:type="dxa"/>
            <w:tcBorders>
              <w:top w:val="nil"/>
              <w:left w:val="nil"/>
              <w:bottom w:val="single" w:sz="4" w:space="0" w:color="000000"/>
              <w:right w:val="nil"/>
            </w:tcBorders>
            <w:shd w:val="clear" w:color="auto" w:fill="auto"/>
            <w:vAlign w:val="bottom"/>
          </w:tcPr>
          <w:p w14:paraId="000007BE" w14:textId="77777777" w:rsidR="005537F9" w:rsidRDefault="000D7614">
            <w:pPr>
              <w:spacing w:after="0"/>
              <w:jc w:val="center"/>
              <w:rPr>
                <w:color w:val="000000"/>
                <w:sz w:val="18"/>
                <w:szCs w:val="18"/>
              </w:rPr>
            </w:pPr>
            <w:r>
              <w:rPr>
                <w:color w:val="000000"/>
                <w:sz w:val="18"/>
                <w:szCs w:val="18"/>
              </w:rPr>
              <w:t>52,772</w:t>
            </w:r>
          </w:p>
        </w:tc>
        <w:tc>
          <w:tcPr>
            <w:tcW w:w="1062" w:type="dxa"/>
            <w:tcBorders>
              <w:top w:val="nil"/>
              <w:left w:val="nil"/>
              <w:bottom w:val="single" w:sz="4" w:space="0" w:color="000000"/>
              <w:right w:val="nil"/>
            </w:tcBorders>
            <w:shd w:val="clear" w:color="auto" w:fill="auto"/>
            <w:vAlign w:val="bottom"/>
          </w:tcPr>
          <w:p w14:paraId="000007BF" w14:textId="77777777" w:rsidR="005537F9" w:rsidRDefault="000D7614">
            <w:pPr>
              <w:spacing w:after="0"/>
              <w:jc w:val="center"/>
              <w:rPr>
                <w:color w:val="000000"/>
                <w:sz w:val="18"/>
                <w:szCs w:val="18"/>
              </w:rPr>
            </w:pPr>
            <w:r>
              <w:rPr>
                <w:color w:val="000000"/>
                <w:sz w:val="18"/>
                <w:szCs w:val="18"/>
              </w:rPr>
              <w:t>6,247</w:t>
            </w:r>
          </w:p>
        </w:tc>
        <w:tc>
          <w:tcPr>
            <w:tcW w:w="876" w:type="dxa"/>
            <w:tcBorders>
              <w:top w:val="nil"/>
              <w:left w:val="nil"/>
              <w:bottom w:val="single" w:sz="4" w:space="0" w:color="000000"/>
              <w:right w:val="nil"/>
            </w:tcBorders>
            <w:shd w:val="clear" w:color="auto" w:fill="auto"/>
            <w:vAlign w:val="bottom"/>
          </w:tcPr>
          <w:p w14:paraId="000007C0" w14:textId="77777777" w:rsidR="005537F9" w:rsidRDefault="000D7614">
            <w:pPr>
              <w:spacing w:after="0"/>
              <w:jc w:val="center"/>
              <w:rPr>
                <w:color w:val="000000"/>
                <w:sz w:val="18"/>
                <w:szCs w:val="18"/>
              </w:rPr>
            </w:pPr>
            <w:r>
              <w:rPr>
                <w:color w:val="000000"/>
                <w:sz w:val="18"/>
                <w:szCs w:val="18"/>
              </w:rPr>
              <w:t>182,156</w:t>
            </w:r>
          </w:p>
        </w:tc>
      </w:tr>
    </w:tbl>
    <w:p w14:paraId="000007C1" w14:textId="77777777" w:rsidR="005537F9" w:rsidRDefault="000D7614">
      <w:pPr>
        <w:spacing w:line="259" w:lineRule="auto"/>
      </w:pPr>
      <w:sdt>
        <w:sdtPr>
          <w:tag w:val="goog_rdk_47"/>
          <w:id w:val="526567301"/>
        </w:sdtPr>
        <w:sdtEndPr/>
        <w:sdtContent>
          <w:del w:id="47" w:author="Ingrid Spies - NOAA Federal" w:date="2026-01-14T20:53:00Z">
            <w:r>
              <w:br w:type="page"/>
            </w:r>
          </w:del>
        </w:sdtContent>
      </w:sdt>
    </w:p>
    <w:p w14:paraId="000007C2" w14:textId="77777777" w:rsidR="005537F9" w:rsidRDefault="000D7614">
      <w:pPr>
        <w:pStyle w:val="Heading5"/>
      </w:pPr>
      <w:r>
        <w:lastRenderedPageBreak/>
        <w:t xml:space="preserve">Table 2.8. Age-0 recruitment (millions) and standard deviation of age-0 recruits by year from the 2024 accepted assessment (denoted as ‘Previous’) and the author’s recommended model (denoted as ‘Current’). Highlighted are the </w:t>
      </w:r>
      <w:proofErr w:type="gramStart"/>
      <w:r>
        <w:t>1977 and 2012 year</w:t>
      </w:r>
      <w:proofErr w:type="gramEnd"/>
      <w:r>
        <w:t xml:space="preserve"> classes.</w:t>
      </w:r>
    </w:p>
    <w:tbl>
      <w:tblPr>
        <w:tblStyle w:val="af"/>
        <w:tblW w:w="8710" w:type="dxa"/>
        <w:jc w:val="center"/>
        <w:tblLayout w:type="fixed"/>
        <w:tblLook w:val="0400" w:firstRow="0" w:lastRow="0" w:firstColumn="0" w:lastColumn="0" w:noHBand="0" w:noVBand="1"/>
      </w:tblPr>
      <w:tblGrid>
        <w:gridCol w:w="2266"/>
        <w:gridCol w:w="1781"/>
        <w:gridCol w:w="1521"/>
        <w:gridCol w:w="1701"/>
        <w:gridCol w:w="1441"/>
      </w:tblGrid>
      <w:tr w:rsidR="005537F9" w14:paraId="52318B47" w14:textId="77777777">
        <w:trPr>
          <w:jc w:val="center"/>
        </w:trPr>
        <w:tc>
          <w:tcPr>
            <w:tcW w:w="2266" w:type="dxa"/>
            <w:tcBorders>
              <w:top w:val="nil"/>
              <w:left w:val="nil"/>
              <w:bottom w:val="single" w:sz="4" w:space="0" w:color="000000"/>
              <w:right w:val="nil"/>
            </w:tcBorders>
            <w:shd w:val="clear" w:color="auto" w:fill="auto"/>
            <w:vAlign w:val="center"/>
          </w:tcPr>
          <w:p w14:paraId="000007C3" w14:textId="77777777" w:rsidR="005537F9" w:rsidRDefault="000D7614">
            <w:pPr>
              <w:spacing w:after="0"/>
              <w:jc w:val="center"/>
              <w:rPr>
                <w:b/>
                <w:bCs/>
                <w:sz w:val="18"/>
                <w:szCs w:val="18"/>
              </w:rPr>
            </w:pPr>
            <w:r>
              <w:rPr>
                <w:color w:val="000000"/>
                <w:sz w:val="18"/>
                <w:szCs w:val="18"/>
              </w:rPr>
              <w:t>Ye</w:t>
            </w:r>
            <w:r>
              <w:rPr>
                <w:color w:val="000000"/>
                <w:sz w:val="18"/>
                <w:szCs w:val="18"/>
              </w:rPr>
              <w:t>ar</w:t>
            </w:r>
          </w:p>
        </w:tc>
        <w:tc>
          <w:tcPr>
            <w:tcW w:w="1781" w:type="dxa"/>
            <w:tcBorders>
              <w:top w:val="nil"/>
              <w:left w:val="nil"/>
              <w:bottom w:val="single" w:sz="4" w:space="0" w:color="000000"/>
              <w:right w:val="nil"/>
            </w:tcBorders>
            <w:shd w:val="clear" w:color="auto" w:fill="auto"/>
            <w:vAlign w:val="center"/>
          </w:tcPr>
          <w:p w14:paraId="000007C4" w14:textId="77777777" w:rsidR="005537F9" w:rsidRDefault="000D7614">
            <w:pPr>
              <w:spacing w:after="0"/>
              <w:jc w:val="center"/>
              <w:rPr>
                <w:b/>
                <w:bCs/>
                <w:color w:val="A6A6A6"/>
                <w:sz w:val="18"/>
                <w:szCs w:val="18"/>
              </w:rPr>
            </w:pPr>
            <w:r>
              <w:rPr>
                <w:color w:val="A6A6A6"/>
                <w:sz w:val="18"/>
                <w:szCs w:val="18"/>
              </w:rPr>
              <w:t>Previous Recruitment</w:t>
            </w:r>
          </w:p>
        </w:tc>
        <w:tc>
          <w:tcPr>
            <w:tcW w:w="1521" w:type="dxa"/>
            <w:tcBorders>
              <w:top w:val="nil"/>
              <w:left w:val="nil"/>
              <w:bottom w:val="single" w:sz="4" w:space="0" w:color="000000"/>
              <w:right w:val="nil"/>
            </w:tcBorders>
            <w:shd w:val="clear" w:color="auto" w:fill="auto"/>
            <w:vAlign w:val="center"/>
          </w:tcPr>
          <w:p w14:paraId="000007C5" w14:textId="77777777" w:rsidR="005537F9" w:rsidRDefault="000D7614">
            <w:pPr>
              <w:spacing w:after="0"/>
              <w:jc w:val="center"/>
              <w:rPr>
                <w:b/>
                <w:bCs/>
                <w:color w:val="A6A6A6"/>
                <w:sz w:val="18"/>
                <w:szCs w:val="18"/>
              </w:rPr>
            </w:pPr>
            <w:r>
              <w:rPr>
                <w:color w:val="A6A6A6"/>
                <w:sz w:val="18"/>
                <w:szCs w:val="18"/>
              </w:rPr>
              <w:t>Previous SD[Rec]</w:t>
            </w:r>
          </w:p>
        </w:tc>
        <w:tc>
          <w:tcPr>
            <w:tcW w:w="1701" w:type="dxa"/>
            <w:tcBorders>
              <w:bottom w:val="single" w:sz="4" w:space="0" w:color="000000"/>
            </w:tcBorders>
            <w:shd w:val="clear" w:color="auto" w:fill="auto"/>
            <w:vAlign w:val="center"/>
          </w:tcPr>
          <w:p w14:paraId="000007C6" w14:textId="77777777" w:rsidR="005537F9" w:rsidRDefault="000D7614">
            <w:pPr>
              <w:spacing w:after="0"/>
              <w:jc w:val="center"/>
              <w:rPr>
                <w:b/>
                <w:bCs/>
                <w:sz w:val="18"/>
                <w:szCs w:val="18"/>
              </w:rPr>
            </w:pPr>
            <w:r>
              <w:rPr>
                <w:color w:val="000000"/>
                <w:sz w:val="18"/>
                <w:szCs w:val="18"/>
              </w:rPr>
              <w:t>Current Recruitment</w:t>
            </w:r>
          </w:p>
        </w:tc>
        <w:tc>
          <w:tcPr>
            <w:tcW w:w="1441" w:type="dxa"/>
            <w:tcBorders>
              <w:bottom w:val="single" w:sz="4" w:space="0" w:color="000000"/>
            </w:tcBorders>
            <w:shd w:val="clear" w:color="auto" w:fill="auto"/>
            <w:vAlign w:val="center"/>
          </w:tcPr>
          <w:p w14:paraId="000007C7" w14:textId="77777777" w:rsidR="005537F9" w:rsidRDefault="000D7614">
            <w:pPr>
              <w:spacing w:after="0"/>
              <w:jc w:val="center"/>
              <w:rPr>
                <w:b/>
                <w:bCs/>
                <w:sz w:val="18"/>
                <w:szCs w:val="18"/>
              </w:rPr>
            </w:pPr>
            <w:r>
              <w:rPr>
                <w:color w:val="000000"/>
                <w:sz w:val="18"/>
                <w:szCs w:val="18"/>
              </w:rPr>
              <w:t>Current SD[Rec]</w:t>
            </w:r>
          </w:p>
        </w:tc>
      </w:tr>
      <w:tr w:rsidR="005537F9" w14:paraId="51B91236" w14:textId="77777777">
        <w:trPr>
          <w:jc w:val="center"/>
        </w:trPr>
        <w:tc>
          <w:tcPr>
            <w:tcW w:w="2266" w:type="dxa"/>
            <w:tcBorders>
              <w:top w:val="nil"/>
              <w:left w:val="nil"/>
              <w:bottom w:val="nil"/>
              <w:right w:val="nil"/>
            </w:tcBorders>
            <w:shd w:val="clear" w:color="auto" w:fill="E5B9B7"/>
          </w:tcPr>
          <w:p w14:paraId="000007C8" w14:textId="77777777" w:rsidR="005537F9" w:rsidRDefault="000D7614">
            <w:pPr>
              <w:spacing w:after="0"/>
              <w:jc w:val="center"/>
              <w:rPr>
                <w:sz w:val="18"/>
                <w:szCs w:val="18"/>
              </w:rPr>
            </w:pPr>
            <w:r>
              <w:rPr>
                <w:sz w:val="18"/>
                <w:szCs w:val="18"/>
              </w:rPr>
              <w:t>1977</w:t>
            </w:r>
          </w:p>
        </w:tc>
        <w:tc>
          <w:tcPr>
            <w:tcW w:w="1781" w:type="dxa"/>
            <w:tcBorders>
              <w:top w:val="nil"/>
              <w:left w:val="nil"/>
              <w:bottom w:val="nil"/>
              <w:right w:val="nil"/>
            </w:tcBorders>
            <w:shd w:val="clear" w:color="auto" w:fill="E5B9B7"/>
          </w:tcPr>
          <w:p w14:paraId="000007C9" w14:textId="77777777" w:rsidR="005537F9" w:rsidRDefault="000D7614">
            <w:pPr>
              <w:spacing w:after="0"/>
              <w:jc w:val="center"/>
              <w:rPr>
                <w:color w:val="A6A6A6"/>
                <w:sz w:val="18"/>
                <w:szCs w:val="18"/>
              </w:rPr>
            </w:pPr>
            <w:r>
              <w:rPr>
                <w:color w:val="A6A6A6"/>
                <w:sz w:val="18"/>
                <w:szCs w:val="18"/>
              </w:rPr>
              <w:t>1.18</w:t>
            </w:r>
          </w:p>
        </w:tc>
        <w:tc>
          <w:tcPr>
            <w:tcW w:w="1521" w:type="dxa"/>
            <w:tcBorders>
              <w:top w:val="nil"/>
              <w:left w:val="nil"/>
              <w:bottom w:val="nil"/>
              <w:right w:val="nil"/>
            </w:tcBorders>
            <w:shd w:val="clear" w:color="auto" w:fill="E5B9B7"/>
          </w:tcPr>
          <w:p w14:paraId="000007CA" w14:textId="77777777" w:rsidR="005537F9" w:rsidRDefault="000D7614">
            <w:pPr>
              <w:spacing w:after="0"/>
              <w:jc w:val="center"/>
              <w:rPr>
                <w:color w:val="A6A6A6"/>
                <w:sz w:val="18"/>
                <w:szCs w:val="18"/>
              </w:rPr>
            </w:pPr>
            <w:r>
              <w:rPr>
                <w:color w:val="A6A6A6"/>
                <w:sz w:val="18"/>
                <w:szCs w:val="18"/>
              </w:rPr>
              <w:t>0.36</w:t>
            </w:r>
          </w:p>
        </w:tc>
        <w:tc>
          <w:tcPr>
            <w:tcW w:w="1701" w:type="dxa"/>
            <w:tcBorders>
              <w:top w:val="single" w:sz="4" w:space="0" w:color="000000"/>
            </w:tcBorders>
            <w:shd w:val="clear" w:color="auto" w:fill="E5B9B7"/>
          </w:tcPr>
          <w:p w14:paraId="000007CB" w14:textId="77777777" w:rsidR="005537F9" w:rsidRDefault="000D7614">
            <w:pPr>
              <w:spacing w:after="0"/>
              <w:jc w:val="center"/>
              <w:rPr>
                <w:color w:val="000000"/>
                <w:sz w:val="18"/>
                <w:szCs w:val="18"/>
              </w:rPr>
            </w:pPr>
            <w:r>
              <w:rPr>
                <w:sz w:val="18"/>
                <w:szCs w:val="18"/>
              </w:rPr>
              <w:t>1.18</w:t>
            </w:r>
          </w:p>
        </w:tc>
        <w:tc>
          <w:tcPr>
            <w:tcW w:w="1441" w:type="dxa"/>
            <w:tcBorders>
              <w:top w:val="single" w:sz="4" w:space="0" w:color="000000"/>
            </w:tcBorders>
            <w:shd w:val="clear" w:color="auto" w:fill="E5B9B7"/>
          </w:tcPr>
          <w:p w14:paraId="000007CC" w14:textId="77777777" w:rsidR="005537F9" w:rsidRDefault="000D7614">
            <w:pPr>
              <w:spacing w:after="0"/>
              <w:jc w:val="center"/>
              <w:rPr>
                <w:color w:val="000000"/>
                <w:sz w:val="18"/>
                <w:szCs w:val="18"/>
              </w:rPr>
            </w:pPr>
            <w:r>
              <w:rPr>
                <w:sz w:val="18"/>
                <w:szCs w:val="18"/>
              </w:rPr>
              <w:t>0.35</w:t>
            </w:r>
          </w:p>
        </w:tc>
      </w:tr>
      <w:tr w:rsidR="005537F9" w14:paraId="43FC7F47" w14:textId="77777777">
        <w:trPr>
          <w:jc w:val="center"/>
        </w:trPr>
        <w:tc>
          <w:tcPr>
            <w:tcW w:w="2266" w:type="dxa"/>
            <w:tcBorders>
              <w:top w:val="nil"/>
              <w:left w:val="nil"/>
              <w:bottom w:val="nil"/>
              <w:right w:val="nil"/>
            </w:tcBorders>
            <w:shd w:val="clear" w:color="auto" w:fill="auto"/>
          </w:tcPr>
          <w:p w14:paraId="000007CD" w14:textId="77777777" w:rsidR="005537F9" w:rsidRDefault="000D7614">
            <w:pPr>
              <w:spacing w:after="0"/>
              <w:jc w:val="center"/>
              <w:rPr>
                <w:sz w:val="18"/>
                <w:szCs w:val="18"/>
              </w:rPr>
            </w:pPr>
            <w:r>
              <w:rPr>
                <w:sz w:val="18"/>
                <w:szCs w:val="18"/>
              </w:rPr>
              <w:t>1978</w:t>
            </w:r>
          </w:p>
        </w:tc>
        <w:tc>
          <w:tcPr>
            <w:tcW w:w="1781" w:type="dxa"/>
            <w:tcBorders>
              <w:top w:val="nil"/>
              <w:left w:val="nil"/>
              <w:bottom w:val="nil"/>
              <w:right w:val="nil"/>
            </w:tcBorders>
            <w:shd w:val="clear" w:color="auto" w:fill="auto"/>
          </w:tcPr>
          <w:p w14:paraId="000007CE" w14:textId="77777777" w:rsidR="005537F9" w:rsidRDefault="000D7614">
            <w:pPr>
              <w:spacing w:after="0"/>
              <w:jc w:val="center"/>
              <w:rPr>
                <w:color w:val="A6A6A6"/>
                <w:sz w:val="18"/>
                <w:szCs w:val="18"/>
              </w:rPr>
            </w:pPr>
            <w:r>
              <w:rPr>
                <w:color w:val="A6A6A6"/>
                <w:sz w:val="18"/>
                <w:szCs w:val="18"/>
              </w:rPr>
              <w:t>0.39</w:t>
            </w:r>
          </w:p>
        </w:tc>
        <w:tc>
          <w:tcPr>
            <w:tcW w:w="1521" w:type="dxa"/>
            <w:tcBorders>
              <w:top w:val="nil"/>
              <w:left w:val="nil"/>
              <w:bottom w:val="nil"/>
              <w:right w:val="nil"/>
            </w:tcBorders>
            <w:shd w:val="clear" w:color="auto" w:fill="auto"/>
          </w:tcPr>
          <w:p w14:paraId="000007CF" w14:textId="77777777" w:rsidR="005537F9" w:rsidRDefault="000D7614">
            <w:pPr>
              <w:spacing w:after="0"/>
              <w:jc w:val="center"/>
              <w:rPr>
                <w:color w:val="A6A6A6"/>
                <w:sz w:val="18"/>
                <w:szCs w:val="18"/>
              </w:rPr>
            </w:pPr>
            <w:r>
              <w:rPr>
                <w:color w:val="A6A6A6"/>
                <w:sz w:val="18"/>
                <w:szCs w:val="18"/>
              </w:rPr>
              <w:t>0.14</w:t>
            </w:r>
          </w:p>
        </w:tc>
        <w:tc>
          <w:tcPr>
            <w:tcW w:w="1701" w:type="dxa"/>
            <w:shd w:val="clear" w:color="auto" w:fill="auto"/>
          </w:tcPr>
          <w:p w14:paraId="000007D0" w14:textId="77777777" w:rsidR="005537F9" w:rsidRDefault="000D7614">
            <w:pPr>
              <w:spacing w:after="0"/>
              <w:jc w:val="center"/>
              <w:rPr>
                <w:color w:val="000000"/>
                <w:sz w:val="18"/>
                <w:szCs w:val="18"/>
              </w:rPr>
            </w:pPr>
            <w:r>
              <w:rPr>
                <w:sz w:val="18"/>
                <w:szCs w:val="18"/>
              </w:rPr>
              <w:t>0.39</w:t>
            </w:r>
          </w:p>
        </w:tc>
        <w:tc>
          <w:tcPr>
            <w:tcW w:w="1441" w:type="dxa"/>
            <w:shd w:val="clear" w:color="auto" w:fill="auto"/>
          </w:tcPr>
          <w:p w14:paraId="000007D1" w14:textId="77777777" w:rsidR="005537F9" w:rsidRDefault="000D7614">
            <w:pPr>
              <w:spacing w:after="0"/>
              <w:jc w:val="center"/>
              <w:rPr>
                <w:color w:val="000000"/>
                <w:sz w:val="18"/>
                <w:szCs w:val="18"/>
              </w:rPr>
            </w:pPr>
            <w:r>
              <w:rPr>
                <w:sz w:val="18"/>
                <w:szCs w:val="18"/>
              </w:rPr>
              <w:t>0.14</w:t>
            </w:r>
          </w:p>
        </w:tc>
      </w:tr>
      <w:tr w:rsidR="005537F9" w14:paraId="48ABA294" w14:textId="77777777">
        <w:trPr>
          <w:jc w:val="center"/>
        </w:trPr>
        <w:tc>
          <w:tcPr>
            <w:tcW w:w="2266" w:type="dxa"/>
            <w:tcBorders>
              <w:top w:val="nil"/>
              <w:left w:val="nil"/>
              <w:bottom w:val="nil"/>
              <w:right w:val="nil"/>
            </w:tcBorders>
            <w:shd w:val="clear" w:color="auto" w:fill="auto"/>
          </w:tcPr>
          <w:p w14:paraId="000007D2" w14:textId="77777777" w:rsidR="005537F9" w:rsidRDefault="000D7614">
            <w:pPr>
              <w:spacing w:after="0"/>
              <w:jc w:val="center"/>
              <w:rPr>
                <w:sz w:val="18"/>
                <w:szCs w:val="18"/>
              </w:rPr>
            </w:pPr>
            <w:r>
              <w:rPr>
                <w:sz w:val="18"/>
                <w:szCs w:val="18"/>
              </w:rPr>
              <w:t>1979</w:t>
            </w:r>
          </w:p>
        </w:tc>
        <w:tc>
          <w:tcPr>
            <w:tcW w:w="1781" w:type="dxa"/>
            <w:tcBorders>
              <w:top w:val="nil"/>
              <w:left w:val="nil"/>
              <w:bottom w:val="nil"/>
              <w:right w:val="nil"/>
            </w:tcBorders>
            <w:shd w:val="clear" w:color="auto" w:fill="auto"/>
          </w:tcPr>
          <w:p w14:paraId="000007D3" w14:textId="77777777" w:rsidR="005537F9" w:rsidRDefault="000D7614">
            <w:pPr>
              <w:spacing w:after="0"/>
              <w:jc w:val="center"/>
              <w:rPr>
                <w:color w:val="A6A6A6"/>
                <w:sz w:val="18"/>
                <w:szCs w:val="18"/>
              </w:rPr>
            </w:pPr>
            <w:r>
              <w:rPr>
                <w:color w:val="A6A6A6"/>
                <w:sz w:val="18"/>
                <w:szCs w:val="18"/>
              </w:rPr>
              <w:t>0.37</w:t>
            </w:r>
          </w:p>
        </w:tc>
        <w:tc>
          <w:tcPr>
            <w:tcW w:w="1521" w:type="dxa"/>
            <w:tcBorders>
              <w:top w:val="nil"/>
              <w:left w:val="nil"/>
              <w:bottom w:val="nil"/>
              <w:right w:val="nil"/>
            </w:tcBorders>
            <w:shd w:val="clear" w:color="auto" w:fill="auto"/>
          </w:tcPr>
          <w:p w14:paraId="000007D4" w14:textId="77777777" w:rsidR="005537F9" w:rsidRDefault="000D7614">
            <w:pPr>
              <w:spacing w:after="0"/>
              <w:jc w:val="center"/>
              <w:rPr>
                <w:color w:val="A6A6A6"/>
                <w:sz w:val="18"/>
                <w:szCs w:val="18"/>
              </w:rPr>
            </w:pPr>
            <w:r>
              <w:rPr>
                <w:color w:val="A6A6A6"/>
                <w:sz w:val="18"/>
                <w:szCs w:val="18"/>
              </w:rPr>
              <w:t>0.13</w:t>
            </w:r>
          </w:p>
        </w:tc>
        <w:tc>
          <w:tcPr>
            <w:tcW w:w="1701" w:type="dxa"/>
            <w:shd w:val="clear" w:color="auto" w:fill="auto"/>
          </w:tcPr>
          <w:p w14:paraId="000007D5" w14:textId="77777777" w:rsidR="005537F9" w:rsidRDefault="000D7614">
            <w:pPr>
              <w:spacing w:after="0"/>
              <w:jc w:val="center"/>
              <w:rPr>
                <w:color w:val="000000"/>
                <w:sz w:val="18"/>
                <w:szCs w:val="18"/>
              </w:rPr>
            </w:pPr>
            <w:r>
              <w:rPr>
                <w:sz w:val="18"/>
                <w:szCs w:val="18"/>
              </w:rPr>
              <w:t>0.36</w:t>
            </w:r>
          </w:p>
        </w:tc>
        <w:tc>
          <w:tcPr>
            <w:tcW w:w="1441" w:type="dxa"/>
            <w:shd w:val="clear" w:color="auto" w:fill="auto"/>
          </w:tcPr>
          <w:p w14:paraId="000007D6" w14:textId="77777777" w:rsidR="005537F9" w:rsidRDefault="000D7614">
            <w:pPr>
              <w:spacing w:after="0"/>
              <w:jc w:val="center"/>
              <w:rPr>
                <w:color w:val="000000"/>
                <w:sz w:val="18"/>
                <w:szCs w:val="18"/>
              </w:rPr>
            </w:pPr>
            <w:r>
              <w:rPr>
                <w:sz w:val="18"/>
                <w:szCs w:val="18"/>
              </w:rPr>
              <w:t>0.13</w:t>
            </w:r>
          </w:p>
        </w:tc>
      </w:tr>
      <w:tr w:rsidR="005537F9" w14:paraId="7B88F528" w14:textId="77777777">
        <w:trPr>
          <w:jc w:val="center"/>
        </w:trPr>
        <w:tc>
          <w:tcPr>
            <w:tcW w:w="2266" w:type="dxa"/>
            <w:tcBorders>
              <w:top w:val="nil"/>
              <w:left w:val="nil"/>
              <w:bottom w:val="nil"/>
              <w:right w:val="nil"/>
            </w:tcBorders>
            <w:shd w:val="clear" w:color="auto" w:fill="auto"/>
          </w:tcPr>
          <w:p w14:paraId="000007D7" w14:textId="77777777" w:rsidR="005537F9" w:rsidRDefault="000D7614">
            <w:pPr>
              <w:spacing w:after="0"/>
              <w:jc w:val="center"/>
              <w:rPr>
                <w:sz w:val="18"/>
                <w:szCs w:val="18"/>
              </w:rPr>
            </w:pPr>
            <w:r>
              <w:rPr>
                <w:sz w:val="18"/>
                <w:szCs w:val="18"/>
              </w:rPr>
              <w:t>1980</w:t>
            </w:r>
          </w:p>
        </w:tc>
        <w:tc>
          <w:tcPr>
            <w:tcW w:w="1781" w:type="dxa"/>
            <w:tcBorders>
              <w:top w:val="nil"/>
              <w:left w:val="nil"/>
              <w:bottom w:val="nil"/>
              <w:right w:val="nil"/>
            </w:tcBorders>
            <w:shd w:val="clear" w:color="auto" w:fill="auto"/>
          </w:tcPr>
          <w:p w14:paraId="000007D8" w14:textId="77777777" w:rsidR="005537F9" w:rsidRDefault="000D7614">
            <w:pPr>
              <w:spacing w:after="0"/>
              <w:jc w:val="center"/>
              <w:rPr>
                <w:color w:val="A6A6A6"/>
                <w:sz w:val="18"/>
                <w:szCs w:val="18"/>
              </w:rPr>
            </w:pPr>
            <w:r>
              <w:rPr>
                <w:color w:val="A6A6A6"/>
                <w:sz w:val="18"/>
                <w:szCs w:val="18"/>
              </w:rPr>
              <w:t>0.65</w:t>
            </w:r>
          </w:p>
        </w:tc>
        <w:tc>
          <w:tcPr>
            <w:tcW w:w="1521" w:type="dxa"/>
            <w:tcBorders>
              <w:top w:val="nil"/>
              <w:left w:val="nil"/>
              <w:bottom w:val="nil"/>
              <w:right w:val="nil"/>
            </w:tcBorders>
            <w:shd w:val="clear" w:color="auto" w:fill="auto"/>
          </w:tcPr>
          <w:p w14:paraId="000007D9" w14:textId="77777777" w:rsidR="005537F9" w:rsidRDefault="000D7614">
            <w:pPr>
              <w:spacing w:after="0"/>
              <w:jc w:val="center"/>
              <w:rPr>
                <w:color w:val="A6A6A6"/>
                <w:sz w:val="18"/>
                <w:szCs w:val="18"/>
              </w:rPr>
            </w:pPr>
            <w:r>
              <w:rPr>
                <w:color w:val="A6A6A6"/>
                <w:sz w:val="18"/>
                <w:szCs w:val="18"/>
              </w:rPr>
              <w:t>0.21</w:t>
            </w:r>
          </w:p>
        </w:tc>
        <w:tc>
          <w:tcPr>
            <w:tcW w:w="1701" w:type="dxa"/>
            <w:shd w:val="clear" w:color="auto" w:fill="auto"/>
          </w:tcPr>
          <w:p w14:paraId="000007DA" w14:textId="77777777" w:rsidR="005537F9" w:rsidRDefault="000D7614">
            <w:pPr>
              <w:spacing w:after="0"/>
              <w:jc w:val="center"/>
              <w:rPr>
                <w:color w:val="000000"/>
                <w:sz w:val="18"/>
                <w:szCs w:val="18"/>
              </w:rPr>
            </w:pPr>
            <w:r>
              <w:rPr>
                <w:sz w:val="18"/>
                <w:szCs w:val="18"/>
              </w:rPr>
              <w:t>0.64</w:t>
            </w:r>
          </w:p>
        </w:tc>
        <w:tc>
          <w:tcPr>
            <w:tcW w:w="1441" w:type="dxa"/>
            <w:shd w:val="clear" w:color="auto" w:fill="auto"/>
          </w:tcPr>
          <w:p w14:paraId="000007DB" w14:textId="77777777" w:rsidR="005537F9" w:rsidRDefault="000D7614">
            <w:pPr>
              <w:spacing w:after="0"/>
              <w:jc w:val="center"/>
              <w:rPr>
                <w:color w:val="000000"/>
                <w:sz w:val="18"/>
                <w:szCs w:val="18"/>
              </w:rPr>
            </w:pPr>
            <w:r>
              <w:rPr>
                <w:sz w:val="18"/>
                <w:szCs w:val="18"/>
              </w:rPr>
              <w:t>0.21</w:t>
            </w:r>
          </w:p>
        </w:tc>
      </w:tr>
      <w:tr w:rsidR="005537F9" w14:paraId="5032073A" w14:textId="77777777">
        <w:trPr>
          <w:jc w:val="center"/>
        </w:trPr>
        <w:tc>
          <w:tcPr>
            <w:tcW w:w="2266" w:type="dxa"/>
            <w:tcBorders>
              <w:top w:val="nil"/>
              <w:left w:val="nil"/>
              <w:bottom w:val="nil"/>
              <w:right w:val="nil"/>
            </w:tcBorders>
            <w:shd w:val="clear" w:color="auto" w:fill="auto"/>
          </w:tcPr>
          <w:p w14:paraId="000007DC" w14:textId="77777777" w:rsidR="005537F9" w:rsidRDefault="000D7614">
            <w:pPr>
              <w:spacing w:after="0"/>
              <w:jc w:val="center"/>
              <w:rPr>
                <w:sz w:val="18"/>
                <w:szCs w:val="18"/>
              </w:rPr>
            </w:pPr>
            <w:r>
              <w:rPr>
                <w:sz w:val="18"/>
                <w:szCs w:val="18"/>
              </w:rPr>
              <w:t>1981</w:t>
            </w:r>
          </w:p>
        </w:tc>
        <w:tc>
          <w:tcPr>
            <w:tcW w:w="1781" w:type="dxa"/>
            <w:tcBorders>
              <w:top w:val="nil"/>
              <w:left w:val="nil"/>
              <w:bottom w:val="nil"/>
              <w:right w:val="nil"/>
            </w:tcBorders>
            <w:shd w:val="clear" w:color="auto" w:fill="auto"/>
          </w:tcPr>
          <w:p w14:paraId="000007DD" w14:textId="77777777" w:rsidR="005537F9" w:rsidRDefault="000D7614">
            <w:pPr>
              <w:spacing w:after="0"/>
              <w:jc w:val="center"/>
              <w:rPr>
                <w:color w:val="A6A6A6"/>
                <w:sz w:val="18"/>
                <w:szCs w:val="18"/>
              </w:rPr>
            </w:pPr>
            <w:r>
              <w:rPr>
                <w:color w:val="A6A6A6"/>
                <w:sz w:val="18"/>
                <w:szCs w:val="18"/>
              </w:rPr>
              <w:t>0.7</w:t>
            </w:r>
          </w:p>
        </w:tc>
        <w:tc>
          <w:tcPr>
            <w:tcW w:w="1521" w:type="dxa"/>
            <w:tcBorders>
              <w:top w:val="nil"/>
              <w:left w:val="nil"/>
              <w:bottom w:val="nil"/>
              <w:right w:val="nil"/>
            </w:tcBorders>
            <w:shd w:val="clear" w:color="auto" w:fill="auto"/>
          </w:tcPr>
          <w:p w14:paraId="000007DE" w14:textId="77777777" w:rsidR="005537F9" w:rsidRDefault="000D7614">
            <w:pPr>
              <w:spacing w:after="0"/>
              <w:jc w:val="center"/>
              <w:rPr>
                <w:color w:val="A6A6A6"/>
                <w:sz w:val="18"/>
                <w:szCs w:val="18"/>
              </w:rPr>
            </w:pPr>
            <w:r>
              <w:rPr>
                <w:color w:val="A6A6A6"/>
                <w:sz w:val="18"/>
                <w:szCs w:val="18"/>
              </w:rPr>
              <w:t>0.23</w:t>
            </w:r>
          </w:p>
        </w:tc>
        <w:tc>
          <w:tcPr>
            <w:tcW w:w="1701" w:type="dxa"/>
            <w:shd w:val="clear" w:color="auto" w:fill="auto"/>
          </w:tcPr>
          <w:p w14:paraId="000007DF" w14:textId="77777777" w:rsidR="005537F9" w:rsidRDefault="000D7614">
            <w:pPr>
              <w:spacing w:after="0"/>
              <w:jc w:val="center"/>
              <w:rPr>
                <w:color w:val="000000"/>
                <w:sz w:val="18"/>
                <w:szCs w:val="18"/>
              </w:rPr>
            </w:pPr>
            <w:r>
              <w:rPr>
                <w:sz w:val="18"/>
                <w:szCs w:val="18"/>
              </w:rPr>
              <w:t>0.69</w:t>
            </w:r>
          </w:p>
        </w:tc>
        <w:tc>
          <w:tcPr>
            <w:tcW w:w="1441" w:type="dxa"/>
            <w:shd w:val="clear" w:color="auto" w:fill="auto"/>
          </w:tcPr>
          <w:p w14:paraId="000007E0" w14:textId="77777777" w:rsidR="005537F9" w:rsidRDefault="000D7614">
            <w:pPr>
              <w:spacing w:after="0"/>
              <w:jc w:val="center"/>
              <w:rPr>
                <w:color w:val="000000"/>
                <w:sz w:val="18"/>
                <w:szCs w:val="18"/>
              </w:rPr>
            </w:pPr>
            <w:r>
              <w:rPr>
                <w:sz w:val="18"/>
                <w:szCs w:val="18"/>
              </w:rPr>
              <w:t>0.22</w:t>
            </w:r>
          </w:p>
        </w:tc>
      </w:tr>
      <w:tr w:rsidR="005537F9" w14:paraId="2A4C141D" w14:textId="77777777">
        <w:trPr>
          <w:jc w:val="center"/>
        </w:trPr>
        <w:tc>
          <w:tcPr>
            <w:tcW w:w="2266" w:type="dxa"/>
            <w:tcBorders>
              <w:top w:val="nil"/>
              <w:left w:val="nil"/>
              <w:bottom w:val="nil"/>
              <w:right w:val="nil"/>
            </w:tcBorders>
            <w:shd w:val="clear" w:color="auto" w:fill="auto"/>
          </w:tcPr>
          <w:p w14:paraId="000007E1" w14:textId="77777777" w:rsidR="005537F9" w:rsidRDefault="000D7614">
            <w:pPr>
              <w:spacing w:after="0"/>
              <w:jc w:val="center"/>
              <w:rPr>
                <w:sz w:val="18"/>
                <w:szCs w:val="18"/>
              </w:rPr>
            </w:pPr>
            <w:r>
              <w:rPr>
                <w:sz w:val="18"/>
                <w:szCs w:val="18"/>
              </w:rPr>
              <w:t>1982</w:t>
            </w:r>
          </w:p>
        </w:tc>
        <w:tc>
          <w:tcPr>
            <w:tcW w:w="1781" w:type="dxa"/>
            <w:tcBorders>
              <w:top w:val="nil"/>
              <w:left w:val="nil"/>
              <w:bottom w:val="nil"/>
              <w:right w:val="nil"/>
            </w:tcBorders>
            <w:shd w:val="clear" w:color="auto" w:fill="auto"/>
          </w:tcPr>
          <w:p w14:paraId="000007E2" w14:textId="77777777" w:rsidR="005537F9" w:rsidRDefault="000D7614">
            <w:pPr>
              <w:spacing w:after="0"/>
              <w:jc w:val="center"/>
              <w:rPr>
                <w:color w:val="A6A6A6"/>
                <w:sz w:val="18"/>
                <w:szCs w:val="18"/>
              </w:rPr>
            </w:pPr>
            <w:r>
              <w:rPr>
                <w:color w:val="A6A6A6"/>
                <w:sz w:val="18"/>
                <w:szCs w:val="18"/>
              </w:rPr>
              <w:t>0.94</w:t>
            </w:r>
          </w:p>
        </w:tc>
        <w:tc>
          <w:tcPr>
            <w:tcW w:w="1521" w:type="dxa"/>
            <w:tcBorders>
              <w:top w:val="nil"/>
              <w:left w:val="nil"/>
              <w:bottom w:val="nil"/>
              <w:right w:val="nil"/>
            </w:tcBorders>
            <w:shd w:val="clear" w:color="auto" w:fill="auto"/>
          </w:tcPr>
          <w:p w14:paraId="000007E3" w14:textId="77777777" w:rsidR="005537F9" w:rsidRDefault="000D7614">
            <w:pPr>
              <w:spacing w:after="0"/>
              <w:jc w:val="center"/>
              <w:rPr>
                <w:color w:val="A6A6A6"/>
                <w:sz w:val="18"/>
                <w:szCs w:val="18"/>
              </w:rPr>
            </w:pPr>
            <w:r>
              <w:rPr>
                <w:color w:val="A6A6A6"/>
                <w:sz w:val="18"/>
                <w:szCs w:val="18"/>
              </w:rPr>
              <w:t>0.3</w:t>
            </w:r>
          </w:p>
        </w:tc>
        <w:tc>
          <w:tcPr>
            <w:tcW w:w="1701" w:type="dxa"/>
            <w:tcBorders>
              <w:left w:val="nil"/>
              <w:bottom w:val="nil"/>
              <w:right w:val="nil"/>
            </w:tcBorders>
            <w:shd w:val="clear" w:color="auto" w:fill="auto"/>
          </w:tcPr>
          <w:p w14:paraId="000007E4" w14:textId="77777777" w:rsidR="005537F9" w:rsidRDefault="000D7614">
            <w:pPr>
              <w:spacing w:after="0"/>
              <w:jc w:val="center"/>
              <w:rPr>
                <w:color w:val="000000"/>
                <w:sz w:val="18"/>
                <w:szCs w:val="18"/>
              </w:rPr>
            </w:pPr>
            <w:r>
              <w:rPr>
                <w:sz w:val="18"/>
                <w:szCs w:val="18"/>
              </w:rPr>
              <w:t>0.93</w:t>
            </w:r>
          </w:p>
        </w:tc>
        <w:tc>
          <w:tcPr>
            <w:tcW w:w="1441" w:type="dxa"/>
            <w:tcBorders>
              <w:left w:val="nil"/>
              <w:bottom w:val="nil"/>
              <w:right w:val="nil"/>
            </w:tcBorders>
            <w:shd w:val="clear" w:color="auto" w:fill="auto"/>
          </w:tcPr>
          <w:p w14:paraId="000007E5" w14:textId="77777777" w:rsidR="005537F9" w:rsidRDefault="000D7614">
            <w:pPr>
              <w:spacing w:after="0"/>
              <w:jc w:val="center"/>
              <w:rPr>
                <w:color w:val="000000"/>
                <w:sz w:val="18"/>
                <w:szCs w:val="18"/>
              </w:rPr>
            </w:pPr>
            <w:r>
              <w:rPr>
                <w:sz w:val="18"/>
                <w:szCs w:val="18"/>
              </w:rPr>
              <w:t>0.3</w:t>
            </w:r>
          </w:p>
        </w:tc>
      </w:tr>
      <w:tr w:rsidR="005537F9" w14:paraId="43AC606C" w14:textId="77777777">
        <w:trPr>
          <w:jc w:val="center"/>
        </w:trPr>
        <w:tc>
          <w:tcPr>
            <w:tcW w:w="2266" w:type="dxa"/>
            <w:tcBorders>
              <w:top w:val="nil"/>
              <w:left w:val="nil"/>
              <w:bottom w:val="nil"/>
              <w:right w:val="nil"/>
            </w:tcBorders>
            <w:shd w:val="clear" w:color="auto" w:fill="auto"/>
          </w:tcPr>
          <w:p w14:paraId="000007E6" w14:textId="77777777" w:rsidR="005537F9" w:rsidRDefault="000D7614">
            <w:pPr>
              <w:spacing w:after="0"/>
              <w:jc w:val="center"/>
              <w:rPr>
                <w:sz w:val="18"/>
                <w:szCs w:val="18"/>
              </w:rPr>
            </w:pPr>
            <w:r>
              <w:rPr>
                <w:sz w:val="18"/>
                <w:szCs w:val="18"/>
              </w:rPr>
              <w:t>1983</w:t>
            </w:r>
          </w:p>
        </w:tc>
        <w:tc>
          <w:tcPr>
            <w:tcW w:w="1781" w:type="dxa"/>
            <w:tcBorders>
              <w:top w:val="nil"/>
              <w:left w:val="nil"/>
              <w:bottom w:val="nil"/>
              <w:right w:val="nil"/>
            </w:tcBorders>
            <w:shd w:val="clear" w:color="auto" w:fill="auto"/>
          </w:tcPr>
          <w:p w14:paraId="000007E7" w14:textId="77777777" w:rsidR="005537F9" w:rsidRDefault="000D7614">
            <w:pPr>
              <w:spacing w:after="0"/>
              <w:jc w:val="center"/>
              <w:rPr>
                <w:color w:val="A6A6A6"/>
                <w:sz w:val="18"/>
                <w:szCs w:val="18"/>
              </w:rPr>
            </w:pPr>
            <w:r>
              <w:rPr>
                <w:color w:val="A6A6A6"/>
                <w:sz w:val="18"/>
                <w:szCs w:val="18"/>
              </w:rPr>
              <w:t>0.68</w:t>
            </w:r>
          </w:p>
        </w:tc>
        <w:tc>
          <w:tcPr>
            <w:tcW w:w="1521" w:type="dxa"/>
            <w:tcBorders>
              <w:top w:val="nil"/>
              <w:left w:val="nil"/>
              <w:bottom w:val="nil"/>
              <w:right w:val="nil"/>
            </w:tcBorders>
            <w:shd w:val="clear" w:color="auto" w:fill="auto"/>
          </w:tcPr>
          <w:p w14:paraId="000007E8" w14:textId="77777777" w:rsidR="005537F9" w:rsidRDefault="000D7614">
            <w:pPr>
              <w:spacing w:after="0"/>
              <w:jc w:val="center"/>
              <w:rPr>
                <w:color w:val="A6A6A6"/>
                <w:sz w:val="18"/>
                <w:szCs w:val="18"/>
              </w:rPr>
            </w:pPr>
            <w:r>
              <w:rPr>
                <w:color w:val="A6A6A6"/>
                <w:sz w:val="18"/>
                <w:szCs w:val="18"/>
              </w:rPr>
              <w:t>0.27</w:t>
            </w:r>
          </w:p>
        </w:tc>
        <w:tc>
          <w:tcPr>
            <w:tcW w:w="1701" w:type="dxa"/>
            <w:tcBorders>
              <w:top w:val="nil"/>
              <w:left w:val="nil"/>
              <w:bottom w:val="nil"/>
              <w:right w:val="nil"/>
            </w:tcBorders>
            <w:shd w:val="clear" w:color="auto" w:fill="auto"/>
          </w:tcPr>
          <w:p w14:paraId="000007E9" w14:textId="77777777" w:rsidR="005537F9" w:rsidRDefault="000D7614">
            <w:pPr>
              <w:spacing w:after="0"/>
              <w:jc w:val="center"/>
              <w:rPr>
                <w:color w:val="000000"/>
                <w:sz w:val="18"/>
                <w:szCs w:val="18"/>
              </w:rPr>
            </w:pPr>
            <w:r>
              <w:rPr>
                <w:sz w:val="18"/>
                <w:szCs w:val="18"/>
              </w:rPr>
              <w:t>0.68</w:t>
            </w:r>
          </w:p>
        </w:tc>
        <w:tc>
          <w:tcPr>
            <w:tcW w:w="1441" w:type="dxa"/>
            <w:tcBorders>
              <w:top w:val="nil"/>
              <w:left w:val="nil"/>
              <w:bottom w:val="nil"/>
              <w:right w:val="nil"/>
            </w:tcBorders>
            <w:shd w:val="clear" w:color="auto" w:fill="auto"/>
          </w:tcPr>
          <w:p w14:paraId="000007EA" w14:textId="77777777" w:rsidR="005537F9" w:rsidRDefault="000D7614">
            <w:pPr>
              <w:spacing w:after="0"/>
              <w:jc w:val="center"/>
              <w:rPr>
                <w:color w:val="000000"/>
                <w:sz w:val="18"/>
                <w:szCs w:val="18"/>
              </w:rPr>
            </w:pPr>
            <w:r>
              <w:rPr>
                <w:sz w:val="18"/>
                <w:szCs w:val="18"/>
              </w:rPr>
              <w:t>0.27</w:t>
            </w:r>
          </w:p>
        </w:tc>
      </w:tr>
      <w:tr w:rsidR="005537F9" w14:paraId="46FBD870" w14:textId="77777777">
        <w:trPr>
          <w:jc w:val="center"/>
        </w:trPr>
        <w:tc>
          <w:tcPr>
            <w:tcW w:w="2266" w:type="dxa"/>
            <w:tcBorders>
              <w:top w:val="nil"/>
              <w:left w:val="nil"/>
              <w:bottom w:val="nil"/>
              <w:right w:val="nil"/>
            </w:tcBorders>
            <w:shd w:val="clear" w:color="auto" w:fill="auto"/>
          </w:tcPr>
          <w:p w14:paraId="000007EB" w14:textId="77777777" w:rsidR="005537F9" w:rsidRDefault="000D7614">
            <w:pPr>
              <w:spacing w:after="0"/>
              <w:jc w:val="center"/>
              <w:rPr>
                <w:sz w:val="18"/>
                <w:szCs w:val="18"/>
              </w:rPr>
            </w:pPr>
            <w:r>
              <w:rPr>
                <w:sz w:val="18"/>
                <w:szCs w:val="18"/>
              </w:rPr>
              <w:t>1984</w:t>
            </w:r>
          </w:p>
        </w:tc>
        <w:tc>
          <w:tcPr>
            <w:tcW w:w="1781" w:type="dxa"/>
            <w:tcBorders>
              <w:top w:val="nil"/>
              <w:left w:val="nil"/>
              <w:bottom w:val="nil"/>
              <w:right w:val="nil"/>
            </w:tcBorders>
            <w:shd w:val="clear" w:color="auto" w:fill="auto"/>
          </w:tcPr>
          <w:p w14:paraId="000007EC" w14:textId="77777777" w:rsidR="005537F9" w:rsidRDefault="000D7614">
            <w:pPr>
              <w:spacing w:after="0"/>
              <w:jc w:val="center"/>
              <w:rPr>
                <w:color w:val="A6A6A6"/>
                <w:sz w:val="18"/>
                <w:szCs w:val="18"/>
              </w:rPr>
            </w:pPr>
            <w:r>
              <w:rPr>
                <w:color w:val="A6A6A6"/>
                <w:sz w:val="18"/>
                <w:szCs w:val="18"/>
              </w:rPr>
              <w:t>0.9</w:t>
            </w:r>
          </w:p>
        </w:tc>
        <w:tc>
          <w:tcPr>
            <w:tcW w:w="1521" w:type="dxa"/>
            <w:tcBorders>
              <w:top w:val="nil"/>
              <w:left w:val="nil"/>
              <w:bottom w:val="nil"/>
              <w:right w:val="nil"/>
            </w:tcBorders>
            <w:shd w:val="clear" w:color="auto" w:fill="auto"/>
          </w:tcPr>
          <w:p w14:paraId="000007ED" w14:textId="77777777" w:rsidR="005537F9" w:rsidRDefault="000D7614">
            <w:pPr>
              <w:spacing w:after="0"/>
              <w:jc w:val="center"/>
              <w:rPr>
                <w:color w:val="A6A6A6"/>
                <w:sz w:val="18"/>
                <w:szCs w:val="18"/>
              </w:rPr>
            </w:pPr>
            <w:r>
              <w:rPr>
                <w:color w:val="A6A6A6"/>
                <w:sz w:val="18"/>
                <w:szCs w:val="18"/>
              </w:rPr>
              <w:t>0.3</w:t>
            </w:r>
          </w:p>
        </w:tc>
        <w:tc>
          <w:tcPr>
            <w:tcW w:w="1701" w:type="dxa"/>
            <w:tcBorders>
              <w:top w:val="nil"/>
              <w:left w:val="nil"/>
              <w:bottom w:val="nil"/>
              <w:right w:val="nil"/>
            </w:tcBorders>
            <w:shd w:val="clear" w:color="auto" w:fill="auto"/>
          </w:tcPr>
          <w:p w14:paraId="000007EE" w14:textId="77777777" w:rsidR="005537F9" w:rsidRDefault="000D7614">
            <w:pPr>
              <w:spacing w:after="0"/>
              <w:jc w:val="center"/>
              <w:rPr>
                <w:color w:val="000000"/>
                <w:sz w:val="18"/>
                <w:szCs w:val="18"/>
              </w:rPr>
            </w:pPr>
            <w:r>
              <w:rPr>
                <w:sz w:val="18"/>
                <w:szCs w:val="18"/>
              </w:rPr>
              <w:t>0.9</w:t>
            </w:r>
          </w:p>
        </w:tc>
        <w:tc>
          <w:tcPr>
            <w:tcW w:w="1441" w:type="dxa"/>
            <w:tcBorders>
              <w:top w:val="nil"/>
              <w:left w:val="nil"/>
              <w:bottom w:val="nil"/>
              <w:right w:val="nil"/>
            </w:tcBorders>
            <w:shd w:val="clear" w:color="auto" w:fill="auto"/>
          </w:tcPr>
          <w:p w14:paraId="000007EF" w14:textId="77777777" w:rsidR="005537F9" w:rsidRDefault="000D7614">
            <w:pPr>
              <w:spacing w:after="0"/>
              <w:jc w:val="center"/>
              <w:rPr>
                <w:color w:val="000000"/>
                <w:sz w:val="18"/>
                <w:szCs w:val="18"/>
              </w:rPr>
            </w:pPr>
            <w:r>
              <w:rPr>
                <w:sz w:val="18"/>
                <w:szCs w:val="18"/>
              </w:rPr>
              <w:t>0.29</w:t>
            </w:r>
          </w:p>
        </w:tc>
      </w:tr>
      <w:tr w:rsidR="005537F9" w14:paraId="46AB2C49" w14:textId="77777777">
        <w:trPr>
          <w:jc w:val="center"/>
        </w:trPr>
        <w:tc>
          <w:tcPr>
            <w:tcW w:w="2266" w:type="dxa"/>
            <w:tcBorders>
              <w:top w:val="nil"/>
              <w:left w:val="nil"/>
              <w:bottom w:val="nil"/>
              <w:right w:val="nil"/>
            </w:tcBorders>
            <w:shd w:val="clear" w:color="auto" w:fill="auto"/>
          </w:tcPr>
          <w:p w14:paraId="000007F0" w14:textId="77777777" w:rsidR="005537F9" w:rsidRDefault="000D7614">
            <w:pPr>
              <w:spacing w:after="0"/>
              <w:jc w:val="center"/>
              <w:rPr>
                <w:sz w:val="18"/>
                <w:szCs w:val="18"/>
              </w:rPr>
            </w:pPr>
            <w:r>
              <w:rPr>
                <w:sz w:val="18"/>
                <w:szCs w:val="18"/>
              </w:rPr>
              <w:t>1985</w:t>
            </w:r>
          </w:p>
        </w:tc>
        <w:tc>
          <w:tcPr>
            <w:tcW w:w="1781" w:type="dxa"/>
            <w:tcBorders>
              <w:top w:val="nil"/>
              <w:left w:val="nil"/>
              <w:bottom w:val="nil"/>
              <w:right w:val="nil"/>
            </w:tcBorders>
            <w:shd w:val="clear" w:color="auto" w:fill="auto"/>
          </w:tcPr>
          <w:p w14:paraId="000007F1" w14:textId="77777777" w:rsidR="005537F9" w:rsidRDefault="000D7614">
            <w:pPr>
              <w:spacing w:after="0"/>
              <w:jc w:val="center"/>
              <w:rPr>
                <w:color w:val="A6A6A6"/>
                <w:sz w:val="18"/>
                <w:szCs w:val="18"/>
              </w:rPr>
            </w:pPr>
            <w:r>
              <w:rPr>
                <w:color w:val="A6A6A6"/>
                <w:sz w:val="18"/>
                <w:szCs w:val="18"/>
              </w:rPr>
              <w:t>0.88</w:t>
            </w:r>
          </w:p>
        </w:tc>
        <w:tc>
          <w:tcPr>
            <w:tcW w:w="1521" w:type="dxa"/>
            <w:tcBorders>
              <w:top w:val="nil"/>
              <w:left w:val="nil"/>
              <w:bottom w:val="nil"/>
              <w:right w:val="nil"/>
            </w:tcBorders>
            <w:shd w:val="clear" w:color="auto" w:fill="auto"/>
          </w:tcPr>
          <w:p w14:paraId="000007F2" w14:textId="77777777" w:rsidR="005537F9" w:rsidRDefault="000D7614">
            <w:pPr>
              <w:spacing w:after="0"/>
              <w:jc w:val="center"/>
              <w:rPr>
                <w:color w:val="A6A6A6"/>
                <w:sz w:val="18"/>
                <w:szCs w:val="18"/>
              </w:rPr>
            </w:pPr>
            <w:r>
              <w:rPr>
                <w:color w:val="A6A6A6"/>
                <w:sz w:val="18"/>
                <w:szCs w:val="18"/>
              </w:rPr>
              <w:t>0.25</w:t>
            </w:r>
          </w:p>
        </w:tc>
        <w:tc>
          <w:tcPr>
            <w:tcW w:w="1701" w:type="dxa"/>
            <w:tcBorders>
              <w:top w:val="nil"/>
              <w:left w:val="nil"/>
              <w:bottom w:val="nil"/>
              <w:right w:val="nil"/>
            </w:tcBorders>
            <w:shd w:val="clear" w:color="auto" w:fill="auto"/>
          </w:tcPr>
          <w:p w14:paraId="000007F3" w14:textId="77777777" w:rsidR="005537F9" w:rsidRDefault="000D7614">
            <w:pPr>
              <w:spacing w:after="0"/>
              <w:jc w:val="center"/>
              <w:rPr>
                <w:color w:val="000000"/>
                <w:sz w:val="18"/>
                <w:szCs w:val="18"/>
              </w:rPr>
            </w:pPr>
            <w:r>
              <w:rPr>
                <w:sz w:val="18"/>
                <w:szCs w:val="18"/>
              </w:rPr>
              <w:t>0.88</w:t>
            </w:r>
          </w:p>
        </w:tc>
        <w:tc>
          <w:tcPr>
            <w:tcW w:w="1441" w:type="dxa"/>
            <w:tcBorders>
              <w:top w:val="nil"/>
              <w:left w:val="nil"/>
              <w:bottom w:val="nil"/>
              <w:right w:val="nil"/>
            </w:tcBorders>
            <w:shd w:val="clear" w:color="auto" w:fill="auto"/>
          </w:tcPr>
          <w:p w14:paraId="000007F4" w14:textId="77777777" w:rsidR="005537F9" w:rsidRDefault="000D7614">
            <w:pPr>
              <w:spacing w:after="0"/>
              <w:jc w:val="center"/>
              <w:rPr>
                <w:color w:val="000000"/>
                <w:sz w:val="18"/>
                <w:szCs w:val="18"/>
              </w:rPr>
            </w:pPr>
            <w:r>
              <w:rPr>
                <w:sz w:val="18"/>
                <w:szCs w:val="18"/>
              </w:rPr>
              <w:t>0.25</w:t>
            </w:r>
          </w:p>
        </w:tc>
      </w:tr>
      <w:tr w:rsidR="005537F9" w14:paraId="2FCEC011" w14:textId="77777777">
        <w:trPr>
          <w:jc w:val="center"/>
        </w:trPr>
        <w:tc>
          <w:tcPr>
            <w:tcW w:w="2266" w:type="dxa"/>
            <w:tcBorders>
              <w:top w:val="nil"/>
              <w:left w:val="nil"/>
              <w:bottom w:val="nil"/>
              <w:right w:val="nil"/>
            </w:tcBorders>
            <w:shd w:val="clear" w:color="auto" w:fill="auto"/>
          </w:tcPr>
          <w:p w14:paraId="000007F5" w14:textId="77777777" w:rsidR="005537F9" w:rsidRDefault="000D7614">
            <w:pPr>
              <w:spacing w:after="0"/>
              <w:jc w:val="center"/>
              <w:rPr>
                <w:sz w:val="18"/>
                <w:szCs w:val="18"/>
              </w:rPr>
            </w:pPr>
            <w:r>
              <w:rPr>
                <w:sz w:val="18"/>
                <w:szCs w:val="18"/>
              </w:rPr>
              <w:t>1986</w:t>
            </w:r>
          </w:p>
        </w:tc>
        <w:tc>
          <w:tcPr>
            <w:tcW w:w="1781" w:type="dxa"/>
            <w:tcBorders>
              <w:top w:val="nil"/>
              <w:left w:val="nil"/>
              <w:bottom w:val="nil"/>
              <w:right w:val="nil"/>
            </w:tcBorders>
            <w:shd w:val="clear" w:color="auto" w:fill="auto"/>
          </w:tcPr>
          <w:p w14:paraId="000007F6" w14:textId="77777777" w:rsidR="005537F9" w:rsidRDefault="000D7614">
            <w:pPr>
              <w:spacing w:after="0"/>
              <w:jc w:val="center"/>
              <w:rPr>
                <w:color w:val="A6A6A6"/>
                <w:sz w:val="18"/>
                <w:szCs w:val="18"/>
              </w:rPr>
            </w:pPr>
            <w:r>
              <w:rPr>
                <w:color w:val="A6A6A6"/>
                <w:sz w:val="18"/>
                <w:szCs w:val="18"/>
              </w:rPr>
              <w:t>0.61</w:t>
            </w:r>
          </w:p>
        </w:tc>
        <w:tc>
          <w:tcPr>
            <w:tcW w:w="1521" w:type="dxa"/>
            <w:tcBorders>
              <w:top w:val="nil"/>
              <w:left w:val="nil"/>
              <w:bottom w:val="nil"/>
              <w:right w:val="nil"/>
            </w:tcBorders>
            <w:shd w:val="clear" w:color="auto" w:fill="auto"/>
          </w:tcPr>
          <w:p w14:paraId="000007F7" w14:textId="77777777" w:rsidR="005537F9" w:rsidRDefault="000D7614">
            <w:pPr>
              <w:spacing w:after="0"/>
              <w:jc w:val="center"/>
              <w:rPr>
                <w:color w:val="A6A6A6"/>
                <w:sz w:val="18"/>
                <w:szCs w:val="18"/>
              </w:rPr>
            </w:pPr>
            <w:r>
              <w:rPr>
                <w:color w:val="A6A6A6"/>
                <w:sz w:val="18"/>
                <w:szCs w:val="18"/>
              </w:rPr>
              <w:t>0.17</w:t>
            </w:r>
          </w:p>
        </w:tc>
        <w:tc>
          <w:tcPr>
            <w:tcW w:w="1701" w:type="dxa"/>
            <w:tcBorders>
              <w:top w:val="nil"/>
              <w:left w:val="nil"/>
              <w:bottom w:val="nil"/>
              <w:right w:val="nil"/>
            </w:tcBorders>
            <w:shd w:val="clear" w:color="auto" w:fill="auto"/>
          </w:tcPr>
          <w:p w14:paraId="000007F8" w14:textId="77777777" w:rsidR="005537F9" w:rsidRDefault="000D7614">
            <w:pPr>
              <w:spacing w:after="0"/>
              <w:jc w:val="center"/>
              <w:rPr>
                <w:color w:val="000000"/>
                <w:sz w:val="18"/>
                <w:szCs w:val="18"/>
              </w:rPr>
            </w:pPr>
            <w:r>
              <w:rPr>
                <w:sz w:val="18"/>
                <w:szCs w:val="18"/>
              </w:rPr>
              <w:t>0.62</w:t>
            </w:r>
          </w:p>
        </w:tc>
        <w:tc>
          <w:tcPr>
            <w:tcW w:w="1441" w:type="dxa"/>
            <w:tcBorders>
              <w:top w:val="nil"/>
              <w:left w:val="nil"/>
              <w:bottom w:val="nil"/>
              <w:right w:val="nil"/>
            </w:tcBorders>
            <w:shd w:val="clear" w:color="auto" w:fill="auto"/>
          </w:tcPr>
          <w:p w14:paraId="000007F9" w14:textId="77777777" w:rsidR="005537F9" w:rsidRDefault="000D7614">
            <w:pPr>
              <w:spacing w:after="0"/>
              <w:jc w:val="center"/>
              <w:rPr>
                <w:color w:val="000000"/>
                <w:sz w:val="18"/>
                <w:szCs w:val="18"/>
              </w:rPr>
            </w:pPr>
            <w:r>
              <w:rPr>
                <w:sz w:val="18"/>
                <w:szCs w:val="18"/>
              </w:rPr>
              <w:t>0.17</w:t>
            </w:r>
          </w:p>
        </w:tc>
      </w:tr>
      <w:tr w:rsidR="005537F9" w14:paraId="29AB13F5" w14:textId="77777777">
        <w:trPr>
          <w:jc w:val="center"/>
        </w:trPr>
        <w:tc>
          <w:tcPr>
            <w:tcW w:w="2266" w:type="dxa"/>
            <w:tcBorders>
              <w:top w:val="nil"/>
              <w:left w:val="nil"/>
              <w:bottom w:val="nil"/>
              <w:right w:val="nil"/>
            </w:tcBorders>
            <w:shd w:val="clear" w:color="auto" w:fill="auto"/>
          </w:tcPr>
          <w:p w14:paraId="000007FA" w14:textId="77777777" w:rsidR="005537F9" w:rsidRDefault="000D7614">
            <w:pPr>
              <w:spacing w:after="0"/>
              <w:jc w:val="center"/>
              <w:rPr>
                <w:sz w:val="18"/>
                <w:szCs w:val="18"/>
              </w:rPr>
            </w:pPr>
            <w:r>
              <w:rPr>
                <w:sz w:val="18"/>
                <w:szCs w:val="18"/>
              </w:rPr>
              <w:t>1987</w:t>
            </w:r>
          </w:p>
        </w:tc>
        <w:tc>
          <w:tcPr>
            <w:tcW w:w="1781" w:type="dxa"/>
            <w:tcBorders>
              <w:top w:val="nil"/>
              <w:left w:val="nil"/>
              <w:bottom w:val="nil"/>
              <w:right w:val="nil"/>
            </w:tcBorders>
            <w:shd w:val="clear" w:color="auto" w:fill="auto"/>
          </w:tcPr>
          <w:p w14:paraId="000007FB" w14:textId="77777777" w:rsidR="005537F9" w:rsidRDefault="000D7614">
            <w:pPr>
              <w:spacing w:after="0"/>
              <w:jc w:val="center"/>
              <w:rPr>
                <w:color w:val="A6A6A6"/>
                <w:sz w:val="18"/>
                <w:szCs w:val="18"/>
              </w:rPr>
            </w:pPr>
            <w:r>
              <w:rPr>
                <w:color w:val="A6A6A6"/>
                <w:sz w:val="18"/>
                <w:szCs w:val="18"/>
              </w:rPr>
              <w:t>0.66</w:t>
            </w:r>
          </w:p>
        </w:tc>
        <w:tc>
          <w:tcPr>
            <w:tcW w:w="1521" w:type="dxa"/>
            <w:tcBorders>
              <w:top w:val="nil"/>
              <w:left w:val="nil"/>
              <w:bottom w:val="nil"/>
              <w:right w:val="nil"/>
            </w:tcBorders>
            <w:shd w:val="clear" w:color="auto" w:fill="auto"/>
          </w:tcPr>
          <w:p w14:paraId="000007FC" w14:textId="77777777" w:rsidR="005537F9" w:rsidRDefault="000D7614">
            <w:pPr>
              <w:spacing w:after="0"/>
              <w:jc w:val="center"/>
              <w:rPr>
                <w:color w:val="A6A6A6"/>
                <w:sz w:val="18"/>
                <w:szCs w:val="18"/>
              </w:rPr>
            </w:pPr>
            <w:r>
              <w:rPr>
                <w:color w:val="A6A6A6"/>
                <w:sz w:val="18"/>
                <w:szCs w:val="18"/>
              </w:rPr>
              <w:t>0.16</w:t>
            </w:r>
          </w:p>
        </w:tc>
        <w:tc>
          <w:tcPr>
            <w:tcW w:w="1701" w:type="dxa"/>
            <w:tcBorders>
              <w:top w:val="nil"/>
              <w:left w:val="nil"/>
              <w:bottom w:val="nil"/>
              <w:right w:val="nil"/>
            </w:tcBorders>
            <w:shd w:val="clear" w:color="auto" w:fill="auto"/>
          </w:tcPr>
          <w:p w14:paraId="000007FD" w14:textId="77777777" w:rsidR="005537F9" w:rsidRDefault="000D7614">
            <w:pPr>
              <w:spacing w:after="0"/>
              <w:jc w:val="center"/>
              <w:rPr>
                <w:color w:val="000000"/>
                <w:sz w:val="18"/>
                <w:szCs w:val="18"/>
              </w:rPr>
            </w:pPr>
            <w:r>
              <w:rPr>
                <w:sz w:val="18"/>
                <w:szCs w:val="18"/>
              </w:rPr>
              <w:t>0.66</w:t>
            </w:r>
          </w:p>
        </w:tc>
        <w:tc>
          <w:tcPr>
            <w:tcW w:w="1441" w:type="dxa"/>
            <w:tcBorders>
              <w:top w:val="nil"/>
              <w:left w:val="nil"/>
              <w:bottom w:val="nil"/>
              <w:right w:val="nil"/>
            </w:tcBorders>
            <w:shd w:val="clear" w:color="auto" w:fill="auto"/>
          </w:tcPr>
          <w:p w14:paraId="000007FE" w14:textId="77777777" w:rsidR="005537F9" w:rsidRDefault="000D7614">
            <w:pPr>
              <w:spacing w:after="0"/>
              <w:jc w:val="center"/>
              <w:rPr>
                <w:color w:val="000000"/>
                <w:sz w:val="18"/>
                <w:szCs w:val="18"/>
              </w:rPr>
            </w:pPr>
            <w:r>
              <w:rPr>
                <w:sz w:val="18"/>
                <w:szCs w:val="18"/>
              </w:rPr>
              <w:t>0.16</w:t>
            </w:r>
          </w:p>
        </w:tc>
      </w:tr>
      <w:tr w:rsidR="005537F9" w14:paraId="2329784B" w14:textId="77777777">
        <w:trPr>
          <w:jc w:val="center"/>
        </w:trPr>
        <w:tc>
          <w:tcPr>
            <w:tcW w:w="2266" w:type="dxa"/>
            <w:tcBorders>
              <w:top w:val="nil"/>
              <w:left w:val="nil"/>
              <w:bottom w:val="nil"/>
              <w:right w:val="nil"/>
            </w:tcBorders>
            <w:shd w:val="clear" w:color="auto" w:fill="auto"/>
          </w:tcPr>
          <w:p w14:paraId="000007FF" w14:textId="77777777" w:rsidR="005537F9" w:rsidRDefault="000D7614">
            <w:pPr>
              <w:spacing w:after="0"/>
              <w:jc w:val="center"/>
              <w:rPr>
                <w:sz w:val="18"/>
                <w:szCs w:val="18"/>
              </w:rPr>
            </w:pPr>
            <w:r>
              <w:rPr>
                <w:sz w:val="18"/>
                <w:szCs w:val="18"/>
              </w:rPr>
              <w:t>1988</w:t>
            </w:r>
          </w:p>
        </w:tc>
        <w:tc>
          <w:tcPr>
            <w:tcW w:w="1781" w:type="dxa"/>
            <w:tcBorders>
              <w:top w:val="nil"/>
              <w:left w:val="nil"/>
              <w:bottom w:val="nil"/>
              <w:right w:val="nil"/>
            </w:tcBorders>
            <w:shd w:val="clear" w:color="auto" w:fill="auto"/>
          </w:tcPr>
          <w:p w14:paraId="00000800" w14:textId="77777777" w:rsidR="005537F9" w:rsidRDefault="000D7614">
            <w:pPr>
              <w:spacing w:after="0"/>
              <w:jc w:val="center"/>
              <w:rPr>
                <w:color w:val="A6A6A6"/>
                <w:sz w:val="18"/>
                <w:szCs w:val="18"/>
              </w:rPr>
            </w:pPr>
            <w:r>
              <w:rPr>
                <w:color w:val="A6A6A6"/>
                <w:sz w:val="18"/>
                <w:szCs w:val="18"/>
              </w:rPr>
              <w:t>0.66</w:t>
            </w:r>
          </w:p>
        </w:tc>
        <w:tc>
          <w:tcPr>
            <w:tcW w:w="1521" w:type="dxa"/>
            <w:tcBorders>
              <w:top w:val="nil"/>
              <w:left w:val="nil"/>
              <w:bottom w:val="nil"/>
              <w:right w:val="nil"/>
            </w:tcBorders>
            <w:shd w:val="clear" w:color="auto" w:fill="auto"/>
          </w:tcPr>
          <w:p w14:paraId="00000801" w14:textId="77777777" w:rsidR="005537F9" w:rsidRDefault="000D7614">
            <w:pPr>
              <w:spacing w:after="0"/>
              <w:jc w:val="center"/>
              <w:rPr>
                <w:color w:val="A6A6A6"/>
                <w:sz w:val="18"/>
                <w:szCs w:val="18"/>
              </w:rPr>
            </w:pPr>
            <w:r>
              <w:rPr>
                <w:color w:val="A6A6A6"/>
                <w:sz w:val="18"/>
                <w:szCs w:val="18"/>
              </w:rPr>
              <w:t>0.16</w:t>
            </w:r>
          </w:p>
        </w:tc>
        <w:tc>
          <w:tcPr>
            <w:tcW w:w="1701" w:type="dxa"/>
            <w:tcBorders>
              <w:top w:val="nil"/>
              <w:left w:val="nil"/>
              <w:bottom w:val="nil"/>
              <w:right w:val="nil"/>
            </w:tcBorders>
            <w:shd w:val="clear" w:color="auto" w:fill="auto"/>
          </w:tcPr>
          <w:p w14:paraId="00000802" w14:textId="77777777" w:rsidR="005537F9" w:rsidRDefault="000D7614">
            <w:pPr>
              <w:spacing w:after="0"/>
              <w:jc w:val="center"/>
              <w:rPr>
                <w:color w:val="000000"/>
                <w:sz w:val="18"/>
                <w:szCs w:val="18"/>
              </w:rPr>
            </w:pPr>
            <w:r>
              <w:rPr>
                <w:sz w:val="18"/>
                <w:szCs w:val="18"/>
              </w:rPr>
              <w:t>0.66</w:t>
            </w:r>
          </w:p>
        </w:tc>
        <w:tc>
          <w:tcPr>
            <w:tcW w:w="1441" w:type="dxa"/>
            <w:tcBorders>
              <w:top w:val="nil"/>
              <w:left w:val="nil"/>
              <w:bottom w:val="nil"/>
              <w:right w:val="nil"/>
            </w:tcBorders>
            <w:shd w:val="clear" w:color="auto" w:fill="auto"/>
          </w:tcPr>
          <w:p w14:paraId="00000803" w14:textId="77777777" w:rsidR="005537F9" w:rsidRDefault="000D7614">
            <w:pPr>
              <w:spacing w:after="0"/>
              <w:jc w:val="center"/>
              <w:rPr>
                <w:color w:val="000000"/>
                <w:sz w:val="18"/>
                <w:szCs w:val="18"/>
              </w:rPr>
            </w:pPr>
            <w:r>
              <w:rPr>
                <w:sz w:val="18"/>
                <w:szCs w:val="18"/>
              </w:rPr>
              <w:t>0.16</w:t>
            </w:r>
          </w:p>
        </w:tc>
      </w:tr>
      <w:tr w:rsidR="005537F9" w14:paraId="08F8AA5E" w14:textId="77777777">
        <w:trPr>
          <w:jc w:val="center"/>
        </w:trPr>
        <w:tc>
          <w:tcPr>
            <w:tcW w:w="2266" w:type="dxa"/>
            <w:tcBorders>
              <w:top w:val="nil"/>
              <w:left w:val="nil"/>
              <w:bottom w:val="nil"/>
              <w:right w:val="nil"/>
            </w:tcBorders>
            <w:shd w:val="clear" w:color="auto" w:fill="auto"/>
          </w:tcPr>
          <w:p w14:paraId="00000804" w14:textId="77777777" w:rsidR="005537F9" w:rsidRDefault="000D7614">
            <w:pPr>
              <w:spacing w:after="0"/>
              <w:jc w:val="center"/>
              <w:rPr>
                <w:sz w:val="18"/>
                <w:szCs w:val="18"/>
              </w:rPr>
            </w:pPr>
            <w:r>
              <w:rPr>
                <w:sz w:val="18"/>
                <w:szCs w:val="18"/>
              </w:rPr>
              <w:t>1989</w:t>
            </w:r>
          </w:p>
        </w:tc>
        <w:tc>
          <w:tcPr>
            <w:tcW w:w="1781" w:type="dxa"/>
            <w:tcBorders>
              <w:top w:val="nil"/>
              <w:left w:val="nil"/>
              <w:bottom w:val="nil"/>
              <w:right w:val="nil"/>
            </w:tcBorders>
            <w:shd w:val="clear" w:color="auto" w:fill="auto"/>
          </w:tcPr>
          <w:p w14:paraId="00000805" w14:textId="77777777" w:rsidR="005537F9" w:rsidRDefault="000D7614">
            <w:pPr>
              <w:spacing w:after="0"/>
              <w:jc w:val="center"/>
              <w:rPr>
                <w:color w:val="A6A6A6"/>
                <w:sz w:val="18"/>
                <w:szCs w:val="18"/>
              </w:rPr>
            </w:pPr>
            <w:r>
              <w:rPr>
                <w:color w:val="A6A6A6"/>
                <w:sz w:val="18"/>
                <w:szCs w:val="18"/>
              </w:rPr>
              <w:t>0.69</w:t>
            </w:r>
          </w:p>
        </w:tc>
        <w:tc>
          <w:tcPr>
            <w:tcW w:w="1521" w:type="dxa"/>
            <w:tcBorders>
              <w:top w:val="nil"/>
              <w:left w:val="nil"/>
              <w:bottom w:val="nil"/>
              <w:right w:val="nil"/>
            </w:tcBorders>
            <w:shd w:val="clear" w:color="auto" w:fill="auto"/>
          </w:tcPr>
          <w:p w14:paraId="00000806" w14:textId="77777777" w:rsidR="005537F9" w:rsidRDefault="000D7614">
            <w:pPr>
              <w:spacing w:after="0"/>
              <w:jc w:val="center"/>
              <w:rPr>
                <w:color w:val="A6A6A6"/>
                <w:sz w:val="18"/>
                <w:szCs w:val="18"/>
              </w:rPr>
            </w:pPr>
            <w:r>
              <w:rPr>
                <w:color w:val="A6A6A6"/>
                <w:sz w:val="18"/>
                <w:szCs w:val="18"/>
              </w:rPr>
              <w:t>0.16</w:t>
            </w:r>
          </w:p>
        </w:tc>
        <w:tc>
          <w:tcPr>
            <w:tcW w:w="1701" w:type="dxa"/>
            <w:tcBorders>
              <w:top w:val="nil"/>
              <w:left w:val="nil"/>
              <w:bottom w:val="nil"/>
              <w:right w:val="nil"/>
            </w:tcBorders>
            <w:shd w:val="clear" w:color="auto" w:fill="auto"/>
          </w:tcPr>
          <w:p w14:paraId="00000807" w14:textId="77777777" w:rsidR="005537F9" w:rsidRDefault="000D7614">
            <w:pPr>
              <w:spacing w:after="0"/>
              <w:jc w:val="center"/>
              <w:rPr>
                <w:color w:val="000000"/>
                <w:sz w:val="18"/>
                <w:szCs w:val="18"/>
              </w:rPr>
            </w:pPr>
            <w:r>
              <w:rPr>
                <w:sz w:val="18"/>
                <w:szCs w:val="18"/>
              </w:rPr>
              <w:t>0.69</w:t>
            </w:r>
          </w:p>
        </w:tc>
        <w:tc>
          <w:tcPr>
            <w:tcW w:w="1441" w:type="dxa"/>
            <w:tcBorders>
              <w:top w:val="nil"/>
              <w:left w:val="nil"/>
              <w:bottom w:val="nil"/>
              <w:right w:val="nil"/>
            </w:tcBorders>
            <w:shd w:val="clear" w:color="auto" w:fill="auto"/>
          </w:tcPr>
          <w:p w14:paraId="00000808" w14:textId="77777777" w:rsidR="005537F9" w:rsidRDefault="000D7614">
            <w:pPr>
              <w:spacing w:after="0"/>
              <w:jc w:val="center"/>
              <w:rPr>
                <w:color w:val="000000"/>
                <w:sz w:val="18"/>
                <w:szCs w:val="18"/>
              </w:rPr>
            </w:pPr>
            <w:r>
              <w:rPr>
                <w:sz w:val="18"/>
                <w:szCs w:val="18"/>
              </w:rPr>
              <w:t>0.16</w:t>
            </w:r>
          </w:p>
        </w:tc>
      </w:tr>
      <w:tr w:rsidR="005537F9" w14:paraId="46AC98D0" w14:textId="77777777">
        <w:trPr>
          <w:jc w:val="center"/>
        </w:trPr>
        <w:tc>
          <w:tcPr>
            <w:tcW w:w="2266" w:type="dxa"/>
            <w:tcBorders>
              <w:top w:val="nil"/>
              <w:left w:val="nil"/>
              <w:bottom w:val="nil"/>
              <w:right w:val="nil"/>
            </w:tcBorders>
            <w:shd w:val="clear" w:color="auto" w:fill="auto"/>
          </w:tcPr>
          <w:p w14:paraId="00000809" w14:textId="77777777" w:rsidR="005537F9" w:rsidRDefault="000D7614">
            <w:pPr>
              <w:spacing w:after="0"/>
              <w:jc w:val="center"/>
              <w:rPr>
                <w:sz w:val="18"/>
                <w:szCs w:val="18"/>
              </w:rPr>
            </w:pPr>
            <w:r>
              <w:rPr>
                <w:sz w:val="18"/>
                <w:szCs w:val="18"/>
              </w:rPr>
              <w:t>1990</w:t>
            </w:r>
          </w:p>
        </w:tc>
        <w:tc>
          <w:tcPr>
            <w:tcW w:w="1781" w:type="dxa"/>
            <w:tcBorders>
              <w:top w:val="nil"/>
              <w:left w:val="nil"/>
              <w:bottom w:val="nil"/>
              <w:right w:val="nil"/>
            </w:tcBorders>
            <w:shd w:val="clear" w:color="auto" w:fill="auto"/>
          </w:tcPr>
          <w:p w14:paraId="0000080A" w14:textId="77777777" w:rsidR="005537F9" w:rsidRDefault="000D7614">
            <w:pPr>
              <w:spacing w:after="0"/>
              <w:jc w:val="center"/>
              <w:rPr>
                <w:color w:val="A6A6A6"/>
                <w:sz w:val="18"/>
                <w:szCs w:val="18"/>
              </w:rPr>
            </w:pPr>
            <w:r>
              <w:rPr>
                <w:color w:val="A6A6A6"/>
                <w:sz w:val="18"/>
                <w:szCs w:val="18"/>
              </w:rPr>
              <w:t>0.78</w:t>
            </w:r>
          </w:p>
        </w:tc>
        <w:tc>
          <w:tcPr>
            <w:tcW w:w="1521" w:type="dxa"/>
            <w:tcBorders>
              <w:top w:val="nil"/>
              <w:left w:val="nil"/>
              <w:bottom w:val="nil"/>
              <w:right w:val="nil"/>
            </w:tcBorders>
            <w:shd w:val="clear" w:color="auto" w:fill="auto"/>
          </w:tcPr>
          <w:p w14:paraId="0000080B" w14:textId="77777777" w:rsidR="005537F9" w:rsidRDefault="000D7614">
            <w:pPr>
              <w:spacing w:after="0"/>
              <w:jc w:val="center"/>
              <w:rPr>
                <w:color w:val="A6A6A6"/>
                <w:sz w:val="18"/>
                <w:szCs w:val="18"/>
              </w:rPr>
            </w:pPr>
            <w:r>
              <w:rPr>
                <w:color w:val="A6A6A6"/>
                <w:sz w:val="18"/>
                <w:szCs w:val="18"/>
              </w:rPr>
              <w:t>0.17</w:t>
            </w:r>
          </w:p>
        </w:tc>
        <w:tc>
          <w:tcPr>
            <w:tcW w:w="1701" w:type="dxa"/>
            <w:tcBorders>
              <w:top w:val="nil"/>
              <w:left w:val="nil"/>
              <w:bottom w:val="nil"/>
              <w:right w:val="nil"/>
            </w:tcBorders>
            <w:shd w:val="clear" w:color="auto" w:fill="auto"/>
          </w:tcPr>
          <w:p w14:paraId="0000080C" w14:textId="77777777" w:rsidR="005537F9" w:rsidRDefault="000D7614">
            <w:pPr>
              <w:spacing w:after="0"/>
              <w:jc w:val="center"/>
              <w:rPr>
                <w:color w:val="000000"/>
                <w:sz w:val="18"/>
                <w:szCs w:val="18"/>
              </w:rPr>
            </w:pPr>
            <w:r>
              <w:rPr>
                <w:sz w:val="18"/>
                <w:szCs w:val="18"/>
              </w:rPr>
              <w:t>0.78</w:t>
            </w:r>
          </w:p>
        </w:tc>
        <w:tc>
          <w:tcPr>
            <w:tcW w:w="1441" w:type="dxa"/>
            <w:tcBorders>
              <w:top w:val="nil"/>
              <w:left w:val="nil"/>
              <w:bottom w:val="nil"/>
              <w:right w:val="nil"/>
            </w:tcBorders>
            <w:shd w:val="clear" w:color="auto" w:fill="auto"/>
          </w:tcPr>
          <w:p w14:paraId="0000080D" w14:textId="77777777" w:rsidR="005537F9" w:rsidRDefault="000D7614">
            <w:pPr>
              <w:spacing w:after="0"/>
              <w:jc w:val="center"/>
              <w:rPr>
                <w:color w:val="000000"/>
                <w:sz w:val="18"/>
                <w:szCs w:val="18"/>
              </w:rPr>
            </w:pPr>
            <w:r>
              <w:rPr>
                <w:sz w:val="18"/>
                <w:szCs w:val="18"/>
              </w:rPr>
              <w:t>0.17</w:t>
            </w:r>
          </w:p>
        </w:tc>
      </w:tr>
      <w:tr w:rsidR="005537F9" w14:paraId="666F3409" w14:textId="77777777">
        <w:trPr>
          <w:jc w:val="center"/>
        </w:trPr>
        <w:tc>
          <w:tcPr>
            <w:tcW w:w="2266" w:type="dxa"/>
            <w:tcBorders>
              <w:top w:val="nil"/>
              <w:left w:val="nil"/>
              <w:bottom w:val="nil"/>
              <w:right w:val="nil"/>
            </w:tcBorders>
            <w:shd w:val="clear" w:color="auto" w:fill="auto"/>
          </w:tcPr>
          <w:p w14:paraId="0000080E" w14:textId="77777777" w:rsidR="005537F9" w:rsidRDefault="000D7614">
            <w:pPr>
              <w:spacing w:after="0"/>
              <w:jc w:val="center"/>
              <w:rPr>
                <w:sz w:val="18"/>
                <w:szCs w:val="18"/>
              </w:rPr>
            </w:pPr>
            <w:r>
              <w:rPr>
                <w:sz w:val="18"/>
                <w:szCs w:val="18"/>
              </w:rPr>
              <w:t>1991</w:t>
            </w:r>
          </w:p>
        </w:tc>
        <w:tc>
          <w:tcPr>
            <w:tcW w:w="1781" w:type="dxa"/>
            <w:tcBorders>
              <w:top w:val="nil"/>
              <w:left w:val="nil"/>
              <w:bottom w:val="nil"/>
              <w:right w:val="nil"/>
            </w:tcBorders>
            <w:shd w:val="clear" w:color="auto" w:fill="auto"/>
          </w:tcPr>
          <w:p w14:paraId="0000080F" w14:textId="77777777" w:rsidR="005537F9" w:rsidRDefault="000D7614">
            <w:pPr>
              <w:spacing w:after="0"/>
              <w:jc w:val="center"/>
              <w:rPr>
                <w:color w:val="A6A6A6"/>
                <w:sz w:val="18"/>
                <w:szCs w:val="18"/>
              </w:rPr>
            </w:pPr>
            <w:r>
              <w:rPr>
                <w:color w:val="A6A6A6"/>
                <w:sz w:val="18"/>
                <w:szCs w:val="18"/>
              </w:rPr>
              <w:t>0.57</w:t>
            </w:r>
          </w:p>
        </w:tc>
        <w:tc>
          <w:tcPr>
            <w:tcW w:w="1521" w:type="dxa"/>
            <w:tcBorders>
              <w:top w:val="nil"/>
              <w:left w:val="nil"/>
              <w:bottom w:val="nil"/>
              <w:right w:val="nil"/>
            </w:tcBorders>
            <w:shd w:val="clear" w:color="auto" w:fill="auto"/>
          </w:tcPr>
          <w:p w14:paraId="00000810" w14:textId="77777777" w:rsidR="005537F9" w:rsidRDefault="000D7614">
            <w:pPr>
              <w:spacing w:after="0"/>
              <w:jc w:val="center"/>
              <w:rPr>
                <w:color w:val="A6A6A6"/>
                <w:sz w:val="18"/>
                <w:szCs w:val="18"/>
              </w:rPr>
            </w:pPr>
            <w:r>
              <w:rPr>
                <w:color w:val="A6A6A6"/>
                <w:sz w:val="18"/>
                <w:szCs w:val="18"/>
              </w:rPr>
              <w:t>0.13</w:t>
            </w:r>
          </w:p>
        </w:tc>
        <w:tc>
          <w:tcPr>
            <w:tcW w:w="1701" w:type="dxa"/>
            <w:tcBorders>
              <w:top w:val="nil"/>
              <w:left w:val="nil"/>
              <w:bottom w:val="nil"/>
              <w:right w:val="nil"/>
            </w:tcBorders>
            <w:shd w:val="clear" w:color="auto" w:fill="auto"/>
          </w:tcPr>
          <w:p w14:paraId="00000811" w14:textId="77777777" w:rsidR="005537F9" w:rsidRDefault="000D7614">
            <w:pPr>
              <w:spacing w:after="0"/>
              <w:jc w:val="center"/>
              <w:rPr>
                <w:color w:val="000000"/>
                <w:sz w:val="18"/>
                <w:szCs w:val="18"/>
              </w:rPr>
            </w:pPr>
            <w:r>
              <w:rPr>
                <w:sz w:val="18"/>
                <w:szCs w:val="18"/>
              </w:rPr>
              <w:t>0.58</w:t>
            </w:r>
          </w:p>
        </w:tc>
        <w:tc>
          <w:tcPr>
            <w:tcW w:w="1441" w:type="dxa"/>
            <w:tcBorders>
              <w:top w:val="nil"/>
              <w:left w:val="nil"/>
              <w:bottom w:val="nil"/>
              <w:right w:val="nil"/>
            </w:tcBorders>
            <w:shd w:val="clear" w:color="auto" w:fill="auto"/>
          </w:tcPr>
          <w:p w14:paraId="00000812" w14:textId="77777777" w:rsidR="005537F9" w:rsidRDefault="000D7614">
            <w:pPr>
              <w:spacing w:after="0"/>
              <w:jc w:val="center"/>
              <w:rPr>
                <w:color w:val="000000"/>
                <w:sz w:val="18"/>
                <w:szCs w:val="18"/>
              </w:rPr>
            </w:pPr>
            <w:r>
              <w:rPr>
                <w:sz w:val="18"/>
                <w:szCs w:val="18"/>
              </w:rPr>
              <w:t>0.13</w:t>
            </w:r>
          </w:p>
        </w:tc>
      </w:tr>
      <w:tr w:rsidR="005537F9" w14:paraId="532C1A41" w14:textId="77777777">
        <w:trPr>
          <w:jc w:val="center"/>
        </w:trPr>
        <w:tc>
          <w:tcPr>
            <w:tcW w:w="2266" w:type="dxa"/>
            <w:tcBorders>
              <w:top w:val="nil"/>
              <w:left w:val="nil"/>
              <w:bottom w:val="nil"/>
              <w:right w:val="nil"/>
            </w:tcBorders>
            <w:shd w:val="clear" w:color="auto" w:fill="auto"/>
          </w:tcPr>
          <w:p w14:paraId="00000813" w14:textId="77777777" w:rsidR="005537F9" w:rsidRDefault="000D7614">
            <w:pPr>
              <w:spacing w:after="0"/>
              <w:jc w:val="center"/>
              <w:rPr>
                <w:sz w:val="18"/>
                <w:szCs w:val="18"/>
              </w:rPr>
            </w:pPr>
            <w:r>
              <w:rPr>
                <w:sz w:val="18"/>
                <w:szCs w:val="18"/>
              </w:rPr>
              <w:t>1992</w:t>
            </w:r>
          </w:p>
        </w:tc>
        <w:tc>
          <w:tcPr>
            <w:tcW w:w="1781" w:type="dxa"/>
            <w:tcBorders>
              <w:top w:val="nil"/>
              <w:left w:val="nil"/>
              <w:bottom w:val="nil"/>
              <w:right w:val="nil"/>
            </w:tcBorders>
            <w:shd w:val="clear" w:color="auto" w:fill="auto"/>
          </w:tcPr>
          <w:p w14:paraId="00000814" w14:textId="77777777" w:rsidR="005537F9" w:rsidRDefault="000D7614">
            <w:pPr>
              <w:spacing w:after="0"/>
              <w:jc w:val="center"/>
              <w:rPr>
                <w:color w:val="A6A6A6"/>
                <w:sz w:val="18"/>
                <w:szCs w:val="18"/>
              </w:rPr>
            </w:pPr>
            <w:r>
              <w:rPr>
                <w:color w:val="A6A6A6"/>
                <w:sz w:val="18"/>
                <w:szCs w:val="18"/>
              </w:rPr>
              <w:t>0.43</w:t>
            </w:r>
          </w:p>
        </w:tc>
        <w:tc>
          <w:tcPr>
            <w:tcW w:w="1521" w:type="dxa"/>
            <w:tcBorders>
              <w:top w:val="nil"/>
              <w:left w:val="nil"/>
              <w:bottom w:val="nil"/>
              <w:right w:val="nil"/>
            </w:tcBorders>
            <w:shd w:val="clear" w:color="auto" w:fill="auto"/>
          </w:tcPr>
          <w:p w14:paraId="00000815" w14:textId="77777777" w:rsidR="005537F9" w:rsidRDefault="000D7614">
            <w:pPr>
              <w:spacing w:after="0"/>
              <w:jc w:val="center"/>
              <w:rPr>
                <w:color w:val="A6A6A6"/>
                <w:sz w:val="18"/>
                <w:szCs w:val="18"/>
              </w:rPr>
            </w:pPr>
            <w:r>
              <w:rPr>
                <w:color w:val="A6A6A6"/>
                <w:sz w:val="18"/>
                <w:szCs w:val="18"/>
              </w:rPr>
              <w:t>0.1</w:t>
            </w:r>
          </w:p>
        </w:tc>
        <w:tc>
          <w:tcPr>
            <w:tcW w:w="1701" w:type="dxa"/>
            <w:tcBorders>
              <w:top w:val="nil"/>
              <w:left w:val="nil"/>
              <w:bottom w:val="nil"/>
              <w:right w:val="nil"/>
            </w:tcBorders>
            <w:shd w:val="clear" w:color="auto" w:fill="auto"/>
          </w:tcPr>
          <w:p w14:paraId="00000816" w14:textId="77777777" w:rsidR="005537F9" w:rsidRDefault="000D7614">
            <w:pPr>
              <w:spacing w:after="0"/>
              <w:jc w:val="center"/>
              <w:rPr>
                <w:color w:val="000000"/>
                <w:sz w:val="18"/>
                <w:szCs w:val="18"/>
              </w:rPr>
            </w:pPr>
            <w:r>
              <w:rPr>
                <w:sz w:val="18"/>
                <w:szCs w:val="18"/>
              </w:rPr>
              <w:t>0.42</w:t>
            </w:r>
          </w:p>
        </w:tc>
        <w:tc>
          <w:tcPr>
            <w:tcW w:w="1441" w:type="dxa"/>
            <w:tcBorders>
              <w:top w:val="nil"/>
              <w:left w:val="nil"/>
              <w:bottom w:val="nil"/>
              <w:right w:val="nil"/>
            </w:tcBorders>
            <w:shd w:val="clear" w:color="auto" w:fill="auto"/>
          </w:tcPr>
          <w:p w14:paraId="00000817" w14:textId="77777777" w:rsidR="005537F9" w:rsidRDefault="000D7614">
            <w:pPr>
              <w:spacing w:after="0"/>
              <w:jc w:val="center"/>
              <w:rPr>
                <w:color w:val="000000"/>
                <w:sz w:val="18"/>
                <w:szCs w:val="18"/>
              </w:rPr>
            </w:pPr>
            <w:r>
              <w:rPr>
                <w:sz w:val="18"/>
                <w:szCs w:val="18"/>
              </w:rPr>
              <w:t>0.1</w:t>
            </w:r>
          </w:p>
        </w:tc>
      </w:tr>
      <w:tr w:rsidR="005537F9" w14:paraId="5DF81969" w14:textId="77777777">
        <w:trPr>
          <w:jc w:val="center"/>
        </w:trPr>
        <w:tc>
          <w:tcPr>
            <w:tcW w:w="2266" w:type="dxa"/>
            <w:tcBorders>
              <w:top w:val="nil"/>
              <w:left w:val="nil"/>
              <w:bottom w:val="nil"/>
              <w:right w:val="nil"/>
            </w:tcBorders>
            <w:shd w:val="clear" w:color="auto" w:fill="auto"/>
          </w:tcPr>
          <w:p w14:paraId="00000818" w14:textId="77777777" w:rsidR="005537F9" w:rsidRDefault="000D7614">
            <w:pPr>
              <w:spacing w:after="0"/>
              <w:jc w:val="center"/>
              <w:rPr>
                <w:sz w:val="18"/>
                <w:szCs w:val="18"/>
              </w:rPr>
            </w:pPr>
            <w:r>
              <w:rPr>
                <w:sz w:val="18"/>
                <w:szCs w:val="18"/>
              </w:rPr>
              <w:t>1993</w:t>
            </w:r>
          </w:p>
        </w:tc>
        <w:tc>
          <w:tcPr>
            <w:tcW w:w="1781" w:type="dxa"/>
            <w:tcBorders>
              <w:top w:val="nil"/>
              <w:left w:val="nil"/>
              <w:bottom w:val="nil"/>
              <w:right w:val="nil"/>
            </w:tcBorders>
            <w:shd w:val="clear" w:color="auto" w:fill="auto"/>
          </w:tcPr>
          <w:p w14:paraId="00000819" w14:textId="77777777" w:rsidR="005537F9" w:rsidRDefault="000D7614">
            <w:pPr>
              <w:spacing w:after="0"/>
              <w:jc w:val="center"/>
              <w:rPr>
                <w:color w:val="A6A6A6"/>
                <w:sz w:val="18"/>
                <w:szCs w:val="18"/>
              </w:rPr>
            </w:pPr>
            <w:r>
              <w:rPr>
                <w:color w:val="A6A6A6"/>
                <w:sz w:val="18"/>
                <w:szCs w:val="18"/>
              </w:rPr>
              <w:t>0.36</w:t>
            </w:r>
          </w:p>
        </w:tc>
        <w:tc>
          <w:tcPr>
            <w:tcW w:w="1521" w:type="dxa"/>
            <w:tcBorders>
              <w:top w:val="nil"/>
              <w:left w:val="nil"/>
              <w:bottom w:val="nil"/>
              <w:right w:val="nil"/>
            </w:tcBorders>
            <w:shd w:val="clear" w:color="auto" w:fill="auto"/>
          </w:tcPr>
          <w:p w14:paraId="0000081A" w14:textId="77777777" w:rsidR="005537F9" w:rsidRDefault="000D7614">
            <w:pPr>
              <w:spacing w:after="0"/>
              <w:jc w:val="center"/>
              <w:rPr>
                <w:color w:val="A6A6A6"/>
                <w:sz w:val="18"/>
                <w:szCs w:val="18"/>
              </w:rPr>
            </w:pPr>
            <w:r>
              <w:rPr>
                <w:color w:val="A6A6A6"/>
                <w:sz w:val="18"/>
                <w:szCs w:val="18"/>
              </w:rPr>
              <w:t>0.08</w:t>
            </w:r>
          </w:p>
        </w:tc>
        <w:tc>
          <w:tcPr>
            <w:tcW w:w="1701" w:type="dxa"/>
            <w:tcBorders>
              <w:top w:val="nil"/>
              <w:left w:val="nil"/>
              <w:bottom w:val="nil"/>
              <w:right w:val="nil"/>
            </w:tcBorders>
            <w:shd w:val="clear" w:color="auto" w:fill="auto"/>
          </w:tcPr>
          <w:p w14:paraId="0000081B" w14:textId="77777777" w:rsidR="005537F9" w:rsidRDefault="000D7614">
            <w:pPr>
              <w:spacing w:after="0"/>
              <w:jc w:val="center"/>
              <w:rPr>
                <w:color w:val="000000"/>
                <w:sz w:val="18"/>
                <w:szCs w:val="18"/>
              </w:rPr>
            </w:pPr>
            <w:r>
              <w:rPr>
                <w:sz w:val="18"/>
                <w:szCs w:val="18"/>
              </w:rPr>
              <w:t>0.36</w:t>
            </w:r>
          </w:p>
        </w:tc>
        <w:tc>
          <w:tcPr>
            <w:tcW w:w="1441" w:type="dxa"/>
            <w:tcBorders>
              <w:top w:val="nil"/>
              <w:left w:val="nil"/>
              <w:bottom w:val="nil"/>
              <w:right w:val="nil"/>
            </w:tcBorders>
            <w:shd w:val="clear" w:color="auto" w:fill="auto"/>
          </w:tcPr>
          <w:p w14:paraId="0000081C" w14:textId="77777777" w:rsidR="005537F9" w:rsidRDefault="000D7614">
            <w:pPr>
              <w:spacing w:after="0"/>
              <w:jc w:val="center"/>
              <w:rPr>
                <w:color w:val="000000"/>
                <w:sz w:val="18"/>
                <w:szCs w:val="18"/>
              </w:rPr>
            </w:pPr>
            <w:r>
              <w:rPr>
                <w:sz w:val="18"/>
                <w:szCs w:val="18"/>
              </w:rPr>
              <w:t>0.08</w:t>
            </w:r>
          </w:p>
        </w:tc>
      </w:tr>
      <w:tr w:rsidR="005537F9" w14:paraId="11F3BD45" w14:textId="77777777">
        <w:trPr>
          <w:jc w:val="center"/>
        </w:trPr>
        <w:tc>
          <w:tcPr>
            <w:tcW w:w="2266" w:type="dxa"/>
            <w:tcBorders>
              <w:top w:val="nil"/>
              <w:left w:val="nil"/>
              <w:bottom w:val="nil"/>
              <w:right w:val="nil"/>
            </w:tcBorders>
            <w:shd w:val="clear" w:color="auto" w:fill="auto"/>
          </w:tcPr>
          <w:p w14:paraId="0000081D" w14:textId="77777777" w:rsidR="005537F9" w:rsidRDefault="000D7614">
            <w:pPr>
              <w:spacing w:after="0"/>
              <w:jc w:val="center"/>
              <w:rPr>
                <w:sz w:val="18"/>
                <w:szCs w:val="18"/>
              </w:rPr>
            </w:pPr>
            <w:r>
              <w:rPr>
                <w:sz w:val="18"/>
                <w:szCs w:val="18"/>
              </w:rPr>
              <w:t>1994</w:t>
            </w:r>
          </w:p>
        </w:tc>
        <w:tc>
          <w:tcPr>
            <w:tcW w:w="1781" w:type="dxa"/>
            <w:tcBorders>
              <w:top w:val="nil"/>
              <w:left w:val="nil"/>
              <w:bottom w:val="nil"/>
              <w:right w:val="nil"/>
            </w:tcBorders>
            <w:shd w:val="clear" w:color="auto" w:fill="auto"/>
          </w:tcPr>
          <w:p w14:paraId="0000081E" w14:textId="77777777" w:rsidR="005537F9" w:rsidRDefault="000D7614">
            <w:pPr>
              <w:spacing w:after="0"/>
              <w:jc w:val="center"/>
              <w:rPr>
                <w:color w:val="A6A6A6"/>
                <w:sz w:val="18"/>
                <w:szCs w:val="18"/>
              </w:rPr>
            </w:pPr>
            <w:r>
              <w:rPr>
                <w:color w:val="A6A6A6"/>
                <w:sz w:val="18"/>
                <w:szCs w:val="18"/>
              </w:rPr>
              <w:t>0.42</w:t>
            </w:r>
          </w:p>
        </w:tc>
        <w:tc>
          <w:tcPr>
            <w:tcW w:w="1521" w:type="dxa"/>
            <w:tcBorders>
              <w:top w:val="nil"/>
              <w:left w:val="nil"/>
              <w:bottom w:val="nil"/>
              <w:right w:val="nil"/>
            </w:tcBorders>
            <w:shd w:val="clear" w:color="auto" w:fill="auto"/>
          </w:tcPr>
          <w:p w14:paraId="0000081F" w14:textId="77777777" w:rsidR="005537F9" w:rsidRDefault="000D7614">
            <w:pPr>
              <w:spacing w:after="0"/>
              <w:jc w:val="center"/>
              <w:rPr>
                <w:color w:val="A6A6A6"/>
                <w:sz w:val="18"/>
                <w:szCs w:val="18"/>
              </w:rPr>
            </w:pPr>
            <w:r>
              <w:rPr>
                <w:color w:val="A6A6A6"/>
                <w:sz w:val="18"/>
                <w:szCs w:val="18"/>
              </w:rPr>
              <w:t>0.09</w:t>
            </w:r>
          </w:p>
        </w:tc>
        <w:tc>
          <w:tcPr>
            <w:tcW w:w="1701" w:type="dxa"/>
            <w:tcBorders>
              <w:top w:val="nil"/>
              <w:left w:val="nil"/>
              <w:bottom w:val="nil"/>
              <w:right w:val="nil"/>
            </w:tcBorders>
            <w:shd w:val="clear" w:color="auto" w:fill="auto"/>
          </w:tcPr>
          <w:p w14:paraId="00000820" w14:textId="77777777" w:rsidR="005537F9" w:rsidRDefault="000D7614">
            <w:pPr>
              <w:spacing w:after="0"/>
              <w:jc w:val="center"/>
              <w:rPr>
                <w:color w:val="000000"/>
                <w:sz w:val="18"/>
                <w:szCs w:val="18"/>
              </w:rPr>
            </w:pPr>
            <w:r>
              <w:rPr>
                <w:sz w:val="18"/>
                <w:szCs w:val="18"/>
              </w:rPr>
              <w:t>0.42</w:t>
            </w:r>
          </w:p>
        </w:tc>
        <w:tc>
          <w:tcPr>
            <w:tcW w:w="1441" w:type="dxa"/>
            <w:tcBorders>
              <w:top w:val="nil"/>
              <w:left w:val="nil"/>
              <w:bottom w:val="nil"/>
              <w:right w:val="nil"/>
            </w:tcBorders>
            <w:shd w:val="clear" w:color="auto" w:fill="auto"/>
          </w:tcPr>
          <w:p w14:paraId="00000821" w14:textId="77777777" w:rsidR="005537F9" w:rsidRDefault="000D7614">
            <w:pPr>
              <w:spacing w:after="0"/>
              <w:jc w:val="center"/>
              <w:rPr>
                <w:color w:val="000000"/>
                <w:sz w:val="18"/>
                <w:szCs w:val="18"/>
              </w:rPr>
            </w:pPr>
            <w:r>
              <w:rPr>
                <w:sz w:val="18"/>
                <w:szCs w:val="18"/>
              </w:rPr>
              <w:t>0.09</w:t>
            </w:r>
          </w:p>
        </w:tc>
      </w:tr>
      <w:tr w:rsidR="005537F9" w14:paraId="4EB0B7AA" w14:textId="77777777">
        <w:trPr>
          <w:jc w:val="center"/>
        </w:trPr>
        <w:tc>
          <w:tcPr>
            <w:tcW w:w="2266" w:type="dxa"/>
            <w:tcBorders>
              <w:top w:val="nil"/>
              <w:left w:val="nil"/>
              <w:bottom w:val="nil"/>
              <w:right w:val="nil"/>
            </w:tcBorders>
            <w:shd w:val="clear" w:color="auto" w:fill="auto"/>
          </w:tcPr>
          <w:p w14:paraId="00000822" w14:textId="77777777" w:rsidR="005537F9" w:rsidRDefault="000D7614">
            <w:pPr>
              <w:spacing w:after="0"/>
              <w:jc w:val="center"/>
              <w:rPr>
                <w:sz w:val="18"/>
                <w:szCs w:val="18"/>
              </w:rPr>
            </w:pPr>
            <w:r>
              <w:rPr>
                <w:sz w:val="18"/>
                <w:szCs w:val="18"/>
              </w:rPr>
              <w:t>1995</w:t>
            </w:r>
          </w:p>
        </w:tc>
        <w:tc>
          <w:tcPr>
            <w:tcW w:w="1781" w:type="dxa"/>
            <w:tcBorders>
              <w:top w:val="nil"/>
              <w:left w:val="nil"/>
              <w:bottom w:val="nil"/>
              <w:right w:val="nil"/>
            </w:tcBorders>
            <w:shd w:val="clear" w:color="auto" w:fill="auto"/>
          </w:tcPr>
          <w:p w14:paraId="00000823" w14:textId="77777777" w:rsidR="005537F9" w:rsidRDefault="000D7614">
            <w:pPr>
              <w:spacing w:after="0"/>
              <w:jc w:val="center"/>
              <w:rPr>
                <w:color w:val="A6A6A6"/>
                <w:sz w:val="18"/>
                <w:szCs w:val="18"/>
              </w:rPr>
            </w:pPr>
            <w:r>
              <w:rPr>
                <w:color w:val="A6A6A6"/>
                <w:sz w:val="18"/>
                <w:szCs w:val="18"/>
              </w:rPr>
              <w:t>0.54</w:t>
            </w:r>
          </w:p>
        </w:tc>
        <w:tc>
          <w:tcPr>
            <w:tcW w:w="1521" w:type="dxa"/>
            <w:tcBorders>
              <w:top w:val="nil"/>
              <w:left w:val="nil"/>
              <w:bottom w:val="nil"/>
              <w:right w:val="nil"/>
            </w:tcBorders>
            <w:shd w:val="clear" w:color="auto" w:fill="auto"/>
          </w:tcPr>
          <w:p w14:paraId="00000824" w14:textId="77777777" w:rsidR="005537F9" w:rsidRDefault="000D7614">
            <w:pPr>
              <w:spacing w:after="0"/>
              <w:jc w:val="center"/>
              <w:rPr>
                <w:color w:val="A6A6A6"/>
                <w:sz w:val="18"/>
                <w:szCs w:val="18"/>
              </w:rPr>
            </w:pPr>
            <w:r>
              <w:rPr>
                <w:color w:val="A6A6A6"/>
                <w:sz w:val="18"/>
                <w:szCs w:val="18"/>
              </w:rPr>
              <w:t>0.11</w:t>
            </w:r>
          </w:p>
        </w:tc>
        <w:tc>
          <w:tcPr>
            <w:tcW w:w="1701" w:type="dxa"/>
            <w:tcBorders>
              <w:top w:val="nil"/>
              <w:left w:val="nil"/>
              <w:bottom w:val="nil"/>
              <w:right w:val="nil"/>
            </w:tcBorders>
            <w:shd w:val="clear" w:color="auto" w:fill="auto"/>
          </w:tcPr>
          <w:p w14:paraId="00000825" w14:textId="77777777" w:rsidR="005537F9" w:rsidRDefault="000D7614">
            <w:pPr>
              <w:spacing w:after="0"/>
              <w:jc w:val="center"/>
              <w:rPr>
                <w:color w:val="000000"/>
                <w:sz w:val="18"/>
                <w:szCs w:val="18"/>
              </w:rPr>
            </w:pPr>
            <w:r>
              <w:rPr>
                <w:sz w:val="18"/>
                <w:szCs w:val="18"/>
              </w:rPr>
              <w:t>0.54</w:t>
            </w:r>
          </w:p>
        </w:tc>
        <w:tc>
          <w:tcPr>
            <w:tcW w:w="1441" w:type="dxa"/>
            <w:tcBorders>
              <w:top w:val="nil"/>
              <w:left w:val="nil"/>
              <w:bottom w:val="nil"/>
              <w:right w:val="nil"/>
            </w:tcBorders>
            <w:shd w:val="clear" w:color="auto" w:fill="auto"/>
          </w:tcPr>
          <w:p w14:paraId="00000826" w14:textId="77777777" w:rsidR="005537F9" w:rsidRDefault="000D7614">
            <w:pPr>
              <w:spacing w:after="0"/>
              <w:jc w:val="center"/>
              <w:rPr>
                <w:color w:val="000000"/>
                <w:sz w:val="18"/>
                <w:szCs w:val="18"/>
              </w:rPr>
            </w:pPr>
            <w:r>
              <w:rPr>
                <w:sz w:val="18"/>
                <w:szCs w:val="18"/>
              </w:rPr>
              <w:t>0.1</w:t>
            </w:r>
          </w:p>
        </w:tc>
      </w:tr>
      <w:tr w:rsidR="005537F9" w14:paraId="6C82C60D" w14:textId="77777777">
        <w:trPr>
          <w:jc w:val="center"/>
        </w:trPr>
        <w:tc>
          <w:tcPr>
            <w:tcW w:w="2266" w:type="dxa"/>
            <w:tcBorders>
              <w:top w:val="nil"/>
              <w:left w:val="nil"/>
              <w:right w:val="nil"/>
            </w:tcBorders>
            <w:shd w:val="clear" w:color="auto" w:fill="auto"/>
          </w:tcPr>
          <w:p w14:paraId="00000827" w14:textId="77777777" w:rsidR="005537F9" w:rsidRDefault="000D7614">
            <w:pPr>
              <w:spacing w:after="0"/>
              <w:jc w:val="center"/>
              <w:rPr>
                <w:sz w:val="18"/>
                <w:szCs w:val="18"/>
              </w:rPr>
            </w:pPr>
            <w:r>
              <w:rPr>
                <w:sz w:val="18"/>
                <w:szCs w:val="18"/>
              </w:rPr>
              <w:t>1996</w:t>
            </w:r>
          </w:p>
        </w:tc>
        <w:tc>
          <w:tcPr>
            <w:tcW w:w="1781" w:type="dxa"/>
            <w:tcBorders>
              <w:top w:val="nil"/>
              <w:left w:val="nil"/>
              <w:right w:val="nil"/>
            </w:tcBorders>
            <w:shd w:val="clear" w:color="auto" w:fill="auto"/>
          </w:tcPr>
          <w:p w14:paraId="00000828" w14:textId="77777777" w:rsidR="005537F9" w:rsidRDefault="000D7614">
            <w:pPr>
              <w:spacing w:after="0"/>
              <w:jc w:val="center"/>
              <w:rPr>
                <w:color w:val="A6A6A6"/>
                <w:sz w:val="18"/>
                <w:szCs w:val="18"/>
              </w:rPr>
            </w:pPr>
            <w:r>
              <w:rPr>
                <w:color w:val="A6A6A6"/>
                <w:sz w:val="18"/>
                <w:szCs w:val="18"/>
              </w:rPr>
              <w:t>0.4</w:t>
            </w:r>
          </w:p>
        </w:tc>
        <w:tc>
          <w:tcPr>
            <w:tcW w:w="1521" w:type="dxa"/>
            <w:tcBorders>
              <w:top w:val="nil"/>
              <w:left w:val="nil"/>
              <w:right w:val="nil"/>
            </w:tcBorders>
            <w:shd w:val="clear" w:color="auto" w:fill="auto"/>
          </w:tcPr>
          <w:p w14:paraId="00000829" w14:textId="77777777" w:rsidR="005537F9" w:rsidRDefault="000D7614">
            <w:pPr>
              <w:spacing w:after="0"/>
              <w:jc w:val="center"/>
              <w:rPr>
                <w:color w:val="A6A6A6"/>
                <w:sz w:val="18"/>
                <w:szCs w:val="18"/>
              </w:rPr>
            </w:pPr>
            <w:r>
              <w:rPr>
                <w:color w:val="A6A6A6"/>
                <w:sz w:val="18"/>
                <w:szCs w:val="18"/>
              </w:rPr>
              <w:t>0.08</w:t>
            </w:r>
          </w:p>
        </w:tc>
        <w:tc>
          <w:tcPr>
            <w:tcW w:w="1701" w:type="dxa"/>
            <w:tcBorders>
              <w:top w:val="nil"/>
              <w:left w:val="nil"/>
              <w:right w:val="nil"/>
            </w:tcBorders>
            <w:shd w:val="clear" w:color="auto" w:fill="auto"/>
          </w:tcPr>
          <w:p w14:paraId="0000082A" w14:textId="77777777" w:rsidR="005537F9" w:rsidRDefault="000D7614">
            <w:pPr>
              <w:spacing w:after="0"/>
              <w:jc w:val="center"/>
              <w:rPr>
                <w:color w:val="000000"/>
                <w:sz w:val="18"/>
                <w:szCs w:val="18"/>
              </w:rPr>
            </w:pPr>
            <w:r>
              <w:rPr>
                <w:sz w:val="18"/>
                <w:szCs w:val="18"/>
              </w:rPr>
              <w:t>0.4</w:t>
            </w:r>
          </w:p>
        </w:tc>
        <w:tc>
          <w:tcPr>
            <w:tcW w:w="1441" w:type="dxa"/>
            <w:tcBorders>
              <w:top w:val="nil"/>
              <w:left w:val="nil"/>
              <w:right w:val="nil"/>
            </w:tcBorders>
            <w:shd w:val="clear" w:color="auto" w:fill="auto"/>
          </w:tcPr>
          <w:p w14:paraId="0000082B" w14:textId="77777777" w:rsidR="005537F9" w:rsidRDefault="000D7614">
            <w:pPr>
              <w:spacing w:after="0"/>
              <w:jc w:val="center"/>
              <w:rPr>
                <w:color w:val="000000"/>
                <w:sz w:val="18"/>
                <w:szCs w:val="18"/>
              </w:rPr>
            </w:pPr>
            <w:r>
              <w:rPr>
                <w:sz w:val="18"/>
                <w:szCs w:val="18"/>
              </w:rPr>
              <w:t>0.08</w:t>
            </w:r>
          </w:p>
        </w:tc>
      </w:tr>
      <w:tr w:rsidR="005537F9" w14:paraId="6FF4E3FF" w14:textId="77777777">
        <w:trPr>
          <w:jc w:val="center"/>
        </w:trPr>
        <w:tc>
          <w:tcPr>
            <w:tcW w:w="2266" w:type="dxa"/>
            <w:tcBorders>
              <w:left w:val="nil"/>
              <w:right w:val="nil"/>
            </w:tcBorders>
            <w:shd w:val="clear" w:color="auto" w:fill="auto"/>
          </w:tcPr>
          <w:p w14:paraId="0000082C" w14:textId="77777777" w:rsidR="005537F9" w:rsidRDefault="000D7614">
            <w:pPr>
              <w:spacing w:after="0"/>
              <w:jc w:val="center"/>
              <w:rPr>
                <w:sz w:val="18"/>
                <w:szCs w:val="18"/>
              </w:rPr>
            </w:pPr>
            <w:r>
              <w:rPr>
                <w:sz w:val="18"/>
                <w:szCs w:val="18"/>
              </w:rPr>
              <w:t>1997</w:t>
            </w:r>
          </w:p>
        </w:tc>
        <w:tc>
          <w:tcPr>
            <w:tcW w:w="1781" w:type="dxa"/>
            <w:tcBorders>
              <w:left w:val="nil"/>
              <w:right w:val="nil"/>
            </w:tcBorders>
            <w:shd w:val="clear" w:color="auto" w:fill="auto"/>
          </w:tcPr>
          <w:p w14:paraId="0000082D" w14:textId="77777777" w:rsidR="005537F9" w:rsidRDefault="000D7614">
            <w:pPr>
              <w:spacing w:after="0"/>
              <w:jc w:val="center"/>
              <w:rPr>
                <w:color w:val="A6A6A6"/>
                <w:sz w:val="18"/>
                <w:szCs w:val="18"/>
              </w:rPr>
            </w:pPr>
            <w:r>
              <w:rPr>
                <w:color w:val="A6A6A6"/>
                <w:sz w:val="18"/>
                <w:szCs w:val="18"/>
              </w:rPr>
              <w:t>0.36</w:t>
            </w:r>
          </w:p>
        </w:tc>
        <w:tc>
          <w:tcPr>
            <w:tcW w:w="1521" w:type="dxa"/>
            <w:tcBorders>
              <w:left w:val="nil"/>
              <w:right w:val="nil"/>
            </w:tcBorders>
            <w:shd w:val="clear" w:color="auto" w:fill="auto"/>
          </w:tcPr>
          <w:p w14:paraId="0000082E" w14:textId="77777777" w:rsidR="005537F9" w:rsidRDefault="000D7614">
            <w:pPr>
              <w:spacing w:after="0"/>
              <w:jc w:val="center"/>
              <w:rPr>
                <w:color w:val="A6A6A6"/>
                <w:sz w:val="18"/>
                <w:szCs w:val="18"/>
              </w:rPr>
            </w:pPr>
            <w:r>
              <w:rPr>
                <w:color w:val="A6A6A6"/>
                <w:sz w:val="18"/>
                <w:szCs w:val="18"/>
              </w:rPr>
              <w:t>0.07</w:t>
            </w:r>
          </w:p>
        </w:tc>
        <w:tc>
          <w:tcPr>
            <w:tcW w:w="1701" w:type="dxa"/>
            <w:tcBorders>
              <w:left w:val="nil"/>
              <w:right w:val="nil"/>
            </w:tcBorders>
            <w:shd w:val="clear" w:color="auto" w:fill="auto"/>
          </w:tcPr>
          <w:p w14:paraId="0000082F" w14:textId="77777777" w:rsidR="005537F9" w:rsidRDefault="000D7614">
            <w:pPr>
              <w:spacing w:after="0"/>
              <w:jc w:val="center"/>
              <w:rPr>
                <w:color w:val="000000"/>
                <w:sz w:val="18"/>
                <w:szCs w:val="18"/>
              </w:rPr>
            </w:pPr>
            <w:r>
              <w:rPr>
                <w:sz w:val="18"/>
                <w:szCs w:val="18"/>
              </w:rPr>
              <w:t>0.37</w:t>
            </w:r>
          </w:p>
        </w:tc>
        <w:tc>
          <w:tcPr>
            <w:tcW w:w="1441" w:type="dxa"/>
            <w:tcBorders>
              <w:left w:val="nil"/>
              <w:right w:val="nil"/>
            </w:tcBorders>
            <w:shd w:val="clear" w:color="auto" w:fill="auto"/>
          </w:tcPr>
          <w:p w14:paraId="00000830" w14:textId="77777777" w:rsidR="005537F9" w:rsidRDefault="000D7614">
            <w:pPr>
              <w:spacing w:after="0"/>
              <w:jc w:val="center"/>
              <w:rPr>
                <w:color w:val="000000"/>
                <w:sz w:val="18"/>
                <w:szCs w:val="18"/>
              </w:rPr>
            </w:pPr>
            <w:r>
              <w:rPr>
                <w:sz w:val="18"/>
                <w:szCs w:val="18"/>
              </w:rPr>
              <w:t>0.07</w:t>
            </w:r>
          </w:p>
        </w:tc>
      </w:tr>
      <w:tr w:rsidR="005537F9" w14:paraId="20DB9078" w14:textId="77777777">
        <w:trPr>
          <w:jc w:val="center"/>
        </w:trPr>
        <w:tc>
          <w:tcPr>
            <w:tcW w:w="2266" w:type="dxa"/>
            <w:tcBorders>
              <w:left w:val="nil"/>
              <w:right w:val="nil"/>
            </w:tcBorders>
            <w:shd w:val="clear" w:color="auto" w:fill="auto"/>
          </w:tcPr>
          <w:p w14:paraId="00000831" w14:textId="77777777" w:rsidR="005537F9" w:rsidRDefault="000D7614">
            <w:pPr>
              <w:spacing w:after="0"/>
              <w:jc w:val="center"/>
              <w:rPr>
                <w:sz w:val="18"/>
                <w:szCs w:val="18"/>
              </w:rPr>
            </w:pPr>
            <w:r>
              <w:rPr>
                <w:sz w:val="18"/>
                <w:szCs w:val="18"/>
              </w:rPr>
              <w:t>1998</w:t>
            </w:r>
          </w:p>
        </w:tc>
        <w:tc>
          <w:tcPr>
            <w:tcW w:w="1781" w:type="dxa"/>
            <w:tcBorders>
              <w:left w:val="nil"/>
              <w:right w:val="nil"/>
            </w:tcBorders>
            <w:shd w:val="clear" w:color="auto" w:fill="auto"/>
          </w:tcPr>
          <w:p w14:paraId="00000832" w14:textId="77777777" w:rsidR="005537F9" w:rsidRDefault="000D7614">
            <w:pPr>
              <w:spacing w:after="0"/>
              <w:jc w:val="center"/>
              <w:rPr>
                <w:color w:val="A6A6A6"/>
                <w:sz w:val="18"/>
                <w:szCs w:val="18"/>
              </w:rPr>
            </w:pPr>
            <w:r>
              <w:rPr>
                <w:color w:val="A6A6A6"/>
                <w:sz w:val="18"/>
                <w:szCs w:val="18"/>
              </w:rPr>
              <w:t>0.34</w:t>
            </w:r>
          </w:p>
        </w:tc>
        <w:tc>
          <w:tcPr>
            <w:tcW w:w="1521" w:type="dxa"/>
            <w:tcBorders>
              <w:left w:val="nil"/>
              <w:right w:val="nil"/>
            </w:tcBorders>
            <w:shd w:val="clear" w:color="auto" w:fill="auto"/>
          </w:tcPr>
          <w:p w14:paraId="00000833" w14:textId="77777777" w:rsidR="005537F9" w:rsidRDefault="000D7614">
            <w:pPr>
              <w:spacing w:after="0"/>
              <w:jc w:val="center"/>
              <w:rPr>
                <w:color w:val="A6A6A6"/>
                <w:sz w:val="18"/>
                <w:szCs w:val="18"/>
              </w:rPr>
            </w:pPr>
            <w:r>
              <w:rPr>
                <w:color w:val="A6A6A6"/>
                <w:sz w:val="18"/>
                <w:szCs w:val="18"/>
              </w:rPr>
              <w:t>0.07</w:t>
            </w:r>
          </w:p>
        </w:tc>
        <w:tc>
          <w:tcPr>
            <w:tcW w:w="1701" w:type="dxa"/>
            <w:tcBorders>
              <w:left w:val="nil"/>
              <w:right w:val="nil"/>
            </w:tcBorders>
            <w:shd w:val="clear" w:color="auto" w:fill="auto"/>
          </w:tcPr>
          <w:p w14:paraId="00000834" w14:textId="77777777" w:rsidR="005537F9" w:rsidRDefault="000D7614">
            <w:pPr>
              <w:spacing w:after="0"/>
              <w:jc w:val="center"/>
              <w:rPr>
                <w:color w:val="000000"/>
                <w:sz w:val="18"/>
                <w:szCs w:val="18"/>
              </w:rPr>
            </w:pPr>
            <w:r>
              <w:rPr>
                <w:sz w:val="18"/>
                <w:szCs w:val="18"/>
              </w:rPr>
              <w:t>0.34</w:t>
            </w:r>
          </w:p>
        </w:tc>
        <w:tc>
          <w:tcPr>
            <w:tcW w:w="1441" w:type="dxa"/>
            <w:tcBorders>
              <w:left w:val="nil"/>
              <w:right w:val="nil"/>
            </w:tcBorders>
            <w:shd w:val="clear" w:color="auto" w:fill="auto"/>
          </w:tcPr>
          <w:p w14:paraId="00000835" w14:textId="77777777" w:rsidR="005537F9" w:rsidRDefault="000D7614">
            <w:pPr>
              <w:spacing w:after="0"/>
              <w:jc w:val="center"/>
              <w:rPr>
                <w:color w:val="000000"/>
                <w:sz w:val="18"/>
                <w:szCs w:val="18"/>
              </w:rPr>
            </w:pPr>
            <w:r>
              <w:rPr>
                <w:sz w:val="18"/>
                <w:szCs w:val="18"/>
              </w:rPr>
              <w:t>0.07</w:t>
            </w:r>
          </w:p>
        </w:tc>
      </w:tr>
      <w:tr w:rsidR="005537F9" w14:paraId="2242158D" w14:textId="77777777">
        <w:trPr>
          <w:jc w:val="center"/>
        </w:trPr>
        <w:tc>
          <w:tcPr>
            <w:tcW w:w="2266" w:type="dxa"/>
            <w:tcBorders>
              <w:left w:val="nil"/>
              <w:right w:val="nil"/>
            </w:tcBorders>
            <w:shd w:val="clear" w:color="auto" w:fill="auto"/>
          </w:tcPr>
          <w:p w14:paraId="00000836" w14:textId="77777777" w:rsidR="005537F9" w:rsidRDefault="000D7614">
            <w:pPr>
              <w:spacing w:after="0"/>
              <w:jc w:val="center"/>
              <w:rPr>
                <w:sz w:val="18"/>
                <w:szCs w:val="18"/>
              </w:rPr>
            </w:pPr>
            <w:r>
              <w:rPr>
                <w:sz w:val="18"/>
                <w:szCs w:val="18"/>
              </w:rPr>
              <w:t>1999</w:t>
            </w:r>
          </w:p>
        </w:tc>
        <w:tc>
          <w:tcPr>
            <w:tcW w:w="1781" w:type="dxa"/>
            <w:tcBorders>
              <w:left w:val="nil"/>
              <w:right w:val="nil"/>
            </w:tcBorders>
            <w:shd w:val="clear" w:color="auto" w:fill="auto"/>
          </w:tcPr>
          <w:p w14:paraId="00000837" w14:textId="77777777" w:rsidR="005537F9" w:rsidRDefault="000D7614">
            <w:pPr>
              <w:spacing w:after="0"/>
              <w:jc w:val="center"/>
              <w:rPr>
                <w:color w:val="A6A6A6"/>
                <w:sz w:val="18"/>
                <w:szCs w:val="18"/>
              </w:rPr>
            </w:pPr>
            <w:r>
              <w:rPr>
                <w:color w:val="A6A6A6"/>
                <w:sz w:val="18"/>
                <w:szCs w:val="18"/>
              </w:rPr>
              <w:t>0.51</w:t>
            </w:r>
          </w:p>
        </w:tc>
        <w:tc>
          <w:tcPr>
            <w:tcW w:w="1521" w:type="dxa"/>
            <w:tcBorders>
              <w:left w:val="nil"/>
              <w:right w:val="nil"/>
            </w:tcBorders>
            <w:shd w:val="clear" w:color="auto" w:fill="auto"/>
          </w:tcPr>
          <w:p w14:paraId="00000838" w14:textId="77777777" w:rsidR="005537F9" w:rsidRDefault="000D7614">
            <w:pPr>
              <w:spacing w:after="0"/>
              <w:jc w:val="center"/>
              <w:rPr>
                <w:color w:val="A6A6A6"/>
                <w:sz w:val="18"/>
                <w:szCs w:val="18"/>
              </w:rPr>
            </w:pPr>
            <w:r>
              <w:rPr>
                <w:color w:val="A6A6A6"/>
                <w:sz w:val="18"/>
                <w:szCs w:val="18"/>
              </w:rPr>
              <w:t>0.1</w:t>
            </w:r>
          </w:p>
        </w:tc>
        <w:tc>
          <w:tcPr>
            <w:tcW w:w="1701" w:type="dxa"/>
            <w:tcBorders>
              <w:left w:val="nil"/>
              <w:right w:val="nil"/>
            </w:tcBorders>
            <w:shd w:val="clear" w:color="auto" w:fill="auto"/>
          </w:tcPr>
          <w:p w14:paraId="00000839" w14:textId="77777777" w:rsidR="005537F9" w:rsidRDefault="000D7614">
            <w:pPr>
              <w:spacing w:after="0"/>
              <w:jc w:val="center"/>
              <w:rPr>
                <w:color w:val="000000"/>
                <w:sz w:val="18"/>
                <w:szCs w:val="18"/>
              </w:rPr>
            </w:pPr>
            <w:r>
              <w:rPr>
                <w:sz w:val="18"/>
                <w:szCs w:val="18"/>
              </w:rPr>
              <w:t>0.52</w:t>
            </w:r>
          </w:p>
        </w:tc>
        <w:tc>
          <w:tcPr>
            <w:tcW w:w="1441" w:type="dxa"/>
            <w:tcBorders>
              <w:left w:val="nil"/>
              <w:right w:val="nil"/>
            </w:tcBorders>
            <w:shd w:val="clear" w:color="auto" w:fill="auto"/>
          </w:tcPr>
          <w:p w14:paraId="0000083A" w14:textId="77777777" w:rsidR="005537F9" w:rsidRDefault="000D7614">
            <w:pPr>
              <w:spacing w:after="0"/>
              <w:jc w:val="center"/>
              <w:rPr>
                <w:color w:val="000000"/>
                <w:sz w:val="18"/>
                <w:szCs w:val="18"/>
              </w:rPr>
            </w:pPr>
            <w:r>
              <w:rPr>
                <w:sz w:val="18"/>
                <w:szCs w:val="18"/>
              </w:rPr>
              <w:t>0.1</w:t>
            </w:r>
          </w:p>
        </w:tc>
      </w:tr>
      <w:tr w:rsidR="005537F9" w14:paraId="5C418069" w14:textId="77777777">
        <w:trPr>
          <w:jc w:val="center"/>
        </w:trPr>
        <w:tc>
          <w:tcPr>
            <w:tcW w:w="2266" w:type="dxa"/>
            <w:tcBorders>
              <w:left w:val="nil"/>
              <w:right w:val="nil"/>
            </w:tcBorders>
            <w:shd w:val="clear" w:color="auto" w:fill="auto"/>
          </w:tcPr>
          <w:p w14:paraId="0000083B" w14:textId="77777777" w:rsidR="005537F9" w:rsidRDefault="000D7614">
            <w:pPr>
              <w:spacing w:after="0"/>
              <w:jc w:val="center"/>
              <w:rPr>
                <w:sz w:val="18"/>
                <w:szCs w:val="18"/>
              </w:rPr>
            </w:pPr>
            <w:r>
              <w:rPr>
                <w:sz w:val="18"/>
                <w:szCs w:val="18"/>
              </w:rPr>
              <w:t>2000</w:t>
            </w:r>
          </w:p>
        </w:tc>
        <w:tc>
          <w:tcPr>
            <w:tcW w:w="1781" w:type="dxa"/>
            <w:tcBorders>
              <w:left w:val="nil"/>
              <w:right w:val="nil"/>
            </w:tcBorders>
            <w:shd w:val="clear" w:color="auto" w:fill="auto"/>
          </w:tcPr>
          <w:p w14:paraId="0000083C" w14:textId="77777777" w:rsidR="005537F9" w:rsidRDefault="000D7614">
            <w:pPr>
              <w:spacing w:after="0"/>
              <w:jc w:val="center"/>
              <w:rPr>
                <w:color w:val="A6A6A6"/>
                <w:sz w:val="18"/>
                <w:szCs w:val="18"/>
              </w:rPr>
            </w:pPr>
            <w:r>
              <w:rPr>
                <w:color w:val="A6A6A6"/>
                <w:sz w:val="18"/>
                <w:szCs w:val="18"/>
              </w:rPr>
              <w:t>0.5</w:t>
            </w:r>
          </w:p>
        </w:tc>
        <w:tc>
          <w:tcPr>
            <w:tcW w:w="1521" w:type="dxa"/>
            <w:tcBorders>
              <w:left w:val="nil"/>
              <w:right w:val="nil"/>
            </w:tcBorders>
            <w:shd w:val="clear" w:color="auto" w:fill="auto"/>
          </w:tcPr>
          <w:p w14:paraId="0000083D" w14:textId="77777777" w:rsidR="005537F9" w:rsidRDefault="000D7614">
            <w:pPr>
              <w:spacing w:after="0"/>
              <w:jc w:val="center"/>
              <w:rPr>
                <w:color w:val="A6A6A6"/>
                <w:sz w:val="18"/>
                <w:szCs w:val="18"/>
              </w:rPr>
            </w:pPr>
            <w:r>
              <w:rPr>
                <w:color w:val="A6A6A6"/>
                <w:sz w:val="18"/>
                <w:szCs w:val="18"/>
              </w:rPr>
              <w:t>0.1</w:t>
            </w:r>
          </w:p>
        </w:tc>
        <w:tc>
          <w:tcPr>
            <w:tcW w:w="1701" w:type="dxa"/>
            <w:tcBorders>
              <w:left w:val="nil"/>
              <w:right w:val="nil"/>
            </w:tcBorders>
            <w:shd w:val="clear" w:color="auto" w:fill="auto"/>
          </w:tcPr>
          <w:p w14:paraId="0000083E" w14:textId="77777777" w:rsidR="005537F9" w:rsidRDefault="000D7614">
            <w:pPr>
              <w:spacing w:after="0"/>
              <w:jc w:val="center"/>
              <w:rPr>
                <w:color w:val="000000"/>
                <w:sz w:val="18"/>
                <w:szCs w:val="18"/>
              </w:rPr>
            </w:pPr>
            <w:r>
              <w:rPr>
                <w:sz w:val="18"/>
                <w:szCs w:val="18"/>
              </w:rPr>
              <w:t>0.5</w:t>
            </w:r>
          </w:p>
        </w:tc>
        <w:tc>
          <w:tcPr>
            <w:tcW w:w="1441" w:type="dxa"/>
            <w:tcBorders>
              <w:left w:val="nil"/>
              <w:right w:val="nil"/>
            </w:tcBorders>
            <w:shd w:val="clear" w:color="auto" w:fill="auto"/>
          </w:tcPr>
          <w:p w14:paraId="0000083F" w14:textId="77777777" w:rsidR="005537F9" w:rsidRDefault="000D7614">
            <w:pPr>
              <w:spacing w:after="0"/>
              <w:jc w:val="center"/>
              <w:rPr>
                <w:color w:val="000000"/>
                <w:sz w:val="18"/>
                <w:szCs w:val="18"/>
              </w:rPr>
            </w:pPr>
            <w:r>
              <w:rPr>
                <w:sz w:val="18"/>
                <w:szCs w:val="18"/>
              </w:rPr>
              <w:t>0.1</w:t>
            </w:r>
          </w:p>
        </w:tc>
      </w:tr>
      <w:tr w:rsidR="005537F9" w14:paraId="57E83334" w14:textId="77777777">
        <w:trPr>
          <w:jc w:val="center"/>
        </w:trPr>
        <w:tc>
          <w:tcPr>
            <w:tcW w:w="2266" w:type="dxa"/>
            <w:tcBorders>
              <w:left w:val="nil"/>
              <w:right w:val="nil"/>
            </w:tcBorders>
            <w:shd w:val="clear" w:color="auto" w:fill="auto"/>
          </w:tcPr>
          <w:p w14:paraId="00000840" w14:textId="77777777" w:rsidR="005537F9" w:rsidRDefault="000D7614">
            <w:pPr>
              <w:spacing w:after="0"/>
              <w:jc w:val="center"/>
              <w:rPr>
                <w:sz w:val="18"/>
                <w:szCs w:val="18"/>
              </w:rPr>
            </w:pPr>
            <w:r>
              <w:rPr>
                <w:sz w:val="18"/>
                <w:szCs w:val="18"/>
              </w:rPr>
              <w:t>2001</w:t>
            </w:r>
          </w:p>
        </w:tc>
        <w:tc>
          <w:tcPr>
            <w:tcW w:w="1781" w:type="dxa"/>
            <w:tcBorders>
              <w:left w:val="nil"/>
              <w:right w:val="nil"/>
            </w:tcBorders>
            <w:shd w:val="clear" w:color="auto" w:fill="auto"/>
          </w:tcPr>
          <w:p w14:paraId="00000841" w14:textId="77777777" w:rsidR="005537F9" w:rsidRDefault="000D7614">
            <w:pPr>
              <w:spacing w:after="0"/>
              <w:jc w:val="center"/>
              <w:rPr>
                <w:color w:val="A6A6A6"/>
                <w:sz w:val="18"/>
                <w:szCs w:val="18"/>
              </w:rPr>
            </w:pPr>
            <w:r>
              <w:rPr>
                <w:color w:val="A6A6A6"/>
                <w:sz w:val="18"/>
                <w:szCs w:val="18"/>
              </w:rPr>
              <w:t>0.3</w:t>
            </w:r>
          </w:p>
        </w:tc>
        <w:tc>
          <w:tcPr>
            <w:tcW w:w="1521" w:type="dxa"/>
            <w:tcBorders>
              <w:left w:val="nil"/>
              <w:right w:val="nil"/>
            </w:tcBorders>
            <w:shd w:val="clear" w:color="auto" w:fill="auto"/>
          </w:tcPr>
          <w:p w14:paraId="00000842" w14:textId="77777777" w:rsidR="005537F9" w:rsidRDefault="000D7614">
            <w:pPr>
              <w:spacing w:after="0"/>
              <w:jc w:val="center"/>
              <w:rPr>
                <w:color w:val="A6A6A6"/>
                <w:sz w:val="18"/>
                <w:szCs w:val="18"/>
              </w:rPr>
            </w:pPr>
            <w:r>
              <w:rPr>
                <w:color w:val="A6A6A6"/>
                <w:sz w:val="18"/>
                <w:szCs w:val="18"/>
              </w:rPr>
              <w:t>0.06</w:t>
            </w:r>
          </w:p>
        </w:tc>
        <w:tc>
          <w:tcPr>
            <w:tcW w:w="1701" w:type="dxa"/>
            <w:tcBorders>
              <w:left w:val="nil"/>
              <w:right w:val="nil"/>
            </w:tcBorders>
            <w:shd w:val="clear" w:color="auto" w:fill="auto"/>
          </w:tcPr>
          <w:p w14:paraId="00000843" w14:textId="77777777" w:rsidR="005537F9" w:rsidRDefault="000D7614">
            <w:pPr>
              <w:spacing w:after="0"/>
              <w:jc w:val="center"/>
              <w:rPr>
                <w:color w:val="000000"/>
                <w:sz w:val="18"/>
                <w:szCs w:val="18"/>
              </w:rPr>
            </w:pPr>
            <w:r>
              <w:rPr>
                <w:sz w:val="18"/>
                <w:szCs w:val="18"/>
              </w:rPr>
              <w:t>0.3</w:t>
            </w:r>
          </w:p>
        </w:tc>
        <w:tc>
          <w:tcPr>
            <w:tcW w:w="1441" w:type="dxa"/>
            <w:tcBorders>
              <w:left w:val="nil"/>
              <w:right w:val="nil"/>
            </w:tcBorders>
            <w:shd w:val="clear" w:color="auto" w:fill="auto"/>
          </w:tcPr>
          <w:p w14:paraId="00000844" w14:textId="77777777" w:rsidR="005537F9" w:rsidRDefault="000D7614">
            <w:pPr>
              <w:spacing w:after="0"/>
              <w:jc w:val="center"/>
              <w:rPr>
                <w:color w:val="000000"/>
                <w:sz w:val="18"/>
                <w:szCs w:val="18"/>
              </w:rPr>
            </w:pPr>
            <w:r>
              <w:rPr>
                <w:sz w:val="18"/>
                <w:szCs w:val="18"/>
              </w:rPr>
              <w:t>0.06</w:t>
            </w:r>
          </w:p>
        </w:tc>
      </w:tr>
      <w:tr w:rsidR="005537F9" w14:paraId="020143C9" w14:textId="77777777">
        <w:trPr>
          <w:jc w:val="center"/>
        </w:trPr>
        <w:tc>
          <w:tcPr>
            <w:tcW w:w="2266" w:type="dxa"/>
            <w:tcBorders>
              <w:left w:val="nil"/>
              <w:right w:val="nil"/>
            </w:tcBorders>
            <w:shd w:val="clear" w:color="auto" w:fill="auto"/>
          </w:tcPr>
          <w:p w14:paraId="00000845" w14:textId="77777777" w:rsidR="005537F9" w:rsidRDefault="000D7614">
            <w:pPr>
              <w:spacing w:after="0"/>
              <w:jc w:val="center"/>
              <w:rPr>
                <w:sz w:val="18"/>
                <w:szCs w:val="18"/>
              </w:rPr>
            </w:pPr>
            <w:r>
              <w:rPr>
                <w:sz w:val="18"/>
                <w:szCs w:val="18"/>
              </w:rPr>
              <w:t>2002</w:t>
            </w:r>
          </w:p>
        </w:tc>
        <w:tc>
          <w:tcPr>
            <w:tcW w:w="1781" w:type="dxa"/>
            <w:tcBorders>
              <w:left w:val="nil"/>
              <w:right w:val="nil"/>
            </w:tcBorders>
            <w:shd w:val="clear" w:color="auto" w:fill="auto"/>
          </w:tcPr>
          <w:p w14:paraId="00000846" w14:textId="77777777" w:rsidR="005537F9" w:rsidRDefault="000D7614">
            <w:pPr>
              <w:spacing w:after="0"/>
              <w:jc w:val="center"/>
              <w:rPr>
                <w:color w:val="A6A6A6"/>
                <w:sz w:val="18"/>
                <w:szCs w:val="18"/>
              </w:rPr>
            </w:pPr>
            <w:r>
              <w:rPr>
                <w:color w:val="A6A6A6"/>
                <w:sz w:val="18"/>
                <w:szCs w:val="18"/>
              </w:rPr>
              <w:t>0.26</w:t>
            </w:r>
          </w:p>
        </w:tc>
        <w:tc>
          <w:tcPr>
            <w:tcW w:w="1521" w:type="dxa"/>
            <w:tcBorders>
              <w:left w:val="nil"/>
              <w:right w:val="nil"/>
            </w:tcBorders>
            <w:shd w:val="clear" w:color="auto" w:fill="auto"/>
          </w:tcPr>
          <w:p w14:paraId="00000847" w14:textId="77777777" w:rsidR="005537F9" w:rsidRDefault="000D7614">
            <w:pPr>
              <w:spacing w:after="0"/>
              <w:jc w:val="center"/>
              <w:rPr>
                <w:color w:val="A6A6A6"/>
                <w:sz w:val="18"/>
                <w:szCs w:val="18"/>
              </w:rPr>
            </w:pPr>
            <w:r>
              <w:rPr>
                <w:color w:val="A6A6A6"/>
                <w:sz w:val="18"/>
                <w:szCs w:val="18"/>
              </w:rPr>
              <w:t>0.05</w:t>
            </w:r>
          </w:p>
        </w:tc>
        <w:tc>
          <w:tcPr>
            <w:tcW w:w="1701" w:type="dxa"/>
            <w:tcBorders>
              <w:left w:val="nil"/>
              <w:right w:val="nil"/>
            </w:tcBorders>
            <w:shd w:val="clear" w:color="auto" w:fill="auto"/>
          </w:tcPr>
          <w:p w14:paraId="00000848" w14:textId="77777777" w:rsidR="005537F9" w:rsidRDefault="000D7614">
            <w:pPr>
              <w:spacing w:after="0"/>
              <w:jc w:val="center"/>
              <w:rPr>
                <w:color w:val="000000"/>
                <w:sz w:val="18"/>
                <w:szCs w:val="18"/>
              </w:rPr>
            </w:pPr>
            <w:r>
              <w:rPr>
                <w:sz w:val="18"/>
                <w:szCs w:val="18"/>
              </w:rPr>
              <w:t>0.26</w:t>
            </w:r>
          </w:p>
        </w:tc>
        <w:tc>
          <w:tcPr>
            <w:tcW w:w="1441" w:type="dxa"/>
            <w:tcBorders>
              <w:left w:val="nil"/>
              <w:right w:val="nil"/>
            </w:tcBorders>
            <w:shd w:val="clear" w:color="auto" w:fill="auto"/>
          </w:tcPr>
          <w:p w14:paraId="00000849" w14:textId="77777777" w:rsidR="005537F9" w:rsidRDefault="000D7614">
            <w:pPr>
              <w:spacing w:after="0"/>
              <w:jc w:val="center"/>
              <w:rPr>
                <w:color w:val="000000"/>
                <w:sz w:val="18"/>
                <w:szCs w:val="18"/>
              </w:rPr>
            </w:pPr>
            <w:r>
              <w:rPr>
                <w:sz w:val="18"/>
                <w:szCs w:val="18"/>
              </w:rPr>
              <w:t>0.05</w:t>
            </w:r>
          </w:p>
        </w:tc>
      </w:tr>
      <w:tr w:rsidR="005537F9" w14:paraId="05922D19" w14:textId="77777777">
        <w:trPr>
          <w:jc w:val="center"/>
        </w:trPr>
        <w:tc>
          <w:tcPr>
            <w:tcW w:w="2266" w:type="dxa"/>
            <w:tcBorders>
              <w:left w:val="nil"/>
              <w:right w:val="nil"/>
            </w:tcBorders>
            <w:shd w:val="clear" w:color="auto" w:fill="auto"/>
          </w:tcPr>
          <w:p w14:paraId="0000084A" w14:textId="77777777" w:rsidR="005537F9" w:rsidRDefault="000D7614">
            <w:pPr>
              <w:spacing w:after="0"/>
              <w:jc w:val="center"/>
              <w:rPr>
                <w:sz w:val="18"/>
                <w:szCs w:val="18"/>
              </w:rPr>
            </w:pPr>
            <w:r>
              <w:rPr>
                <w:sz w:val="18"/>
                <w:szCs w:val="18"/>
              </w:rPr>
              <w:t>2003</w:t>
            </w:r>
          </w:p>
        </w:tc>
        <w:tc>
          <w:tcPr>
            <w:tcW w:w="1781" w:type="dxa"/>
            <w:tcBorders>
              <w:left w:val="nil"/>
              <w:right w:val="nil"/>
            </w:tcBorders>
            <w:shd w:val="clear" w:color="auto" w:fill="auto"/>
          </w:tcPr>
          <w:p w14:paraId="0000084B" w14:textId="77777777" w:rsidR="005537F9" w:rsidRDefault="000D7614">
            <w:pPr>
              <w:spacing w:after="0"/>
              <w:jc w:val="center"/>
              <w:rPr>
                <w:color w:val="A6A6A6"/>
                <w:sz w:val="18"/>
                <w:szCs w:val="18"/>
              </w:rPr>
            </w:pPr>
            <w:r>
              <w:rPr>
                <w:color w:val="A6A6A6"/>
                <w:sz w:val="18"/>
                <w:szCs w:val="18"/>
              </w:rPr>
              <w:t>0.3</w:t>
            </w:r>
          </w:p>
        </w:tc>
        <w:tc>
          <w:tcPr>
            <w:tcW w:w="1521" w:type="dxa"/>
            <w:tcBorders>
              <w:left w:val="nil"/>
              <w:right w:val="nil"/>
            </w:tcBorders>
            <w:shd w:val="clear" w:color="auto" w:fill="auto"/>
          </w:tcPr>
          <w:p w14:paraId="0000084C" w14:textId="77777777" w:rsidR="005537F9" w:rsidRDefault="000D7614">
            <w:pPr>
              <w:spacing w:after="0"/>
              <w:jc w:val="center"/>
              <w:rPr>
                <w:color w:val="A6A6A6"/>
                <w:sz w:val="18"/>
                <w:szCs w:val="18"/>
              </w:rPr>
            </w:pPr>
            <w:r>
              <w:rPr>
                <w:color w:val="A6A6A6"/>
                <w:sz w:val="18"/>
                <w:szCs w:val="18"/>
              </w:rPr>
              <w:t>0.06</w:t>
            </w:r>
          </w:p>
        </w:tc>
        <w:tc>
          <w:tcPr>
            <w:tcW w:w="1701" w:type="dxa"/>
            <w:tcBorders>
              <w:left w:val="nil"/>
              <w:right w:val="nil"/>
            </w:tcBorders>
            <w:shd w:val="clear" w:color="auto" w:fill="auto"/>
          </w:tcPr>
          <w:p w14:paraId="0000084D" w14:textId="77777777" w:rsidR="005537F9" w:rsidRDefault="000D7614">
            <w:pPr>
              <w:spacing w:after="0"/>
              <w:jc w:val="center"/>
              <w:rPr>
                <w:color w:val="000000"/>
                <w:sz w:val="18"/>
                <w:szCs w:val="18"/>
              </w:rPr>
            </w:pPr>
            <w:r>
              <w:rPr>
                <w:sz w:val="18"/>
                <w:szCs w:val="18"/>
              </w:rPr>
              <w:t>0.3</w:t>
            </w:r>
          </w:p>
        </w:tc>
        <w:tc>
          <w:tcPr>
            <w:tcW w:w="1441" w:type="dxa"/>
            <w:tcBorders>
              <w:left w:val="nil"/>
              <w:right w:val="nil"/>
            </w:tcBorders>
            <w:shd w:val="clear" w:color="auto" w:fill="auto"/>
          </w:tcPr>
          <w:p w14:paraId="0000084E" w14:textId="77777777" w:rsidR="005537F9" w:rsidRDefault="000D7614">
            <w:pPr>
              <w:spacing w:after="0"/>
              <w:jc w:val="center"/>
              <w:rPr>
                <w:color w:val="000000"/>
                <w:sz w:val="18"/>
                <w:szCs w:val="18"/>
              </w:rPr>
            </w:pPr>
            <w:r>
              <w:rPr>
                <w:sz w:val="18"/>
                <w:szCs w:val="18"/>
              </w:rPr>
              <w:t>0.06</w:t>
            </w:r>
          </w:p>
        </w:tc>
      </w:tr>
      <w:tr w:rsidR="005537F9" w14:paraId="53D8B89A" w14:textId="77777777">
        <w:trPr>
          <w:jc w:val="center"/>
        </w:trPr>
        <w:tc>
          <w:tcPr>
            <w:tcW w:w="2266" w:type="dxa"/>
            <w:tcBorders>
              <w:left w:val="nil"/>
              <w:right w:val="nil"/>
            </w:tcBorders>
            <w:shd w:val="clear" w:color="auto" w:fill="auto"/>
          </w:tcPr>
          <w:p w14:paraId="0000084F" w14:textId="77777777" w:rsidR="005537F9" w:rsidRDefault="000D7614">
            <w:pPr>
              <w:spacing w:after="0"/>
              <w:jc w:val="center"/>
              <w:rPr>
                <w:sz w:val="18"/>
                <w:szCs w:val="18"/>
              </w:rPr>
            </w:pPr>
            <w:r>
              <w:rPr>
                <w:sz w:val="18"/>
                <w:szCs w:val="18"/>
              </w:rPr>
              <w:t>2004</w:t>
            </w:r>
          </w:p>
        </w:tc>
        <w:tc>
          <w:tcPr>
            <w:tcW w:w="1781" w:type="dxa"/>
            <w:tcBorders>
              <w:left w:val="nil"/>
              <w:right w:val="nil"/>
            </w:tcBorders>
            <w:shd w:val="clear" w:color="auto" w:fill="auto"/>
          </w:tcPr>
          <w:p w14:paraId="00000850" w14:textId="77777777" w:rsidR="005537F9" w:rsidRDefault="000D7614">
            <w:pPr>
              <w:spacing w:after="0"/>
              <w:jc w:val="center"/>
              <w:rPr>
                <w:color w:val="A6A6A6"/>
                <w:sz w:val="18"/>
                <w:szCs w:val="18"/>
              </w:rPr>
            </w:pPr>
            <w:r>
              <w:rPr>
                <w:color w:val="A6A6A6"/>
                <w:sz w:val="18"/>
                <w:szCs w:val="18"/>
              </w:rPr>
              <w:t>0.3</w:t>
            </w:r>
          </w:p>
        </w:tc>
        <w:tc>
          <w:tcPr>
            <w:tcW w:w="1521" w:type="dxa"/>
            <w:tcBorders>
              <w:left w:val="nil"/>
              <w:right w:val="nil"/>
            </w:tcBorders>
            <w:shd w:val="clear" w:color="auto" w:fill="auto"/>
          </w:tcPr>
          <w:p w14:paraId="00000851" w14:textId="77777777" w:rsidR="005537F9" w:rsidRDefault="000D7614">
            <w:pPr>
              <w:spacing w:after="0"/>
              <w:jc w:val="center"/>
              <w:rPr>
                <w:color w:val="A6A6A6"/>
                <w:sz w:val="18"/>
                <w:szCs w:val="18"/>
              </w:rPr>
            </w:pPr>
            <w:r>
              <w:rPr>
                <w:color w:val="A6A6A6"/>
                <w:sz w:val="18"/>
                <w:szCs w:val="18"/>
              </w:rPr>
              <w:t>0.06</w:t>
            </w:r>
          </w:p>
        </w:tc>
        <w:tc>
          <w:tcPr>
            <w:tcW w:w="1701" w:type="dxa"/>
            <w:tcBorders>
              <w:left w:val="nil"/>
              <w:right w:val="nil"/>
            </w:tcBorders>
            <w:shd w:val="clear" w:color="auto" w:fill="auto"/>
          </w:tcPr>
          <w:p w14:paraId="00000852" w14:textId="77777777" w:rsidR="005537F9" w:rsidRDefault="000D7614">
            <w:pPr>
              <w:spacing w:after="0"/>
              <w:jc w:val="center"/>
              <w:rPr>
                <w:color w:val="000000"/>
                <w:sz w:val="18"/>
                <w:szCs w:val="18"/>
              </w:rPr>
            </w:pPr>
            <w:r>
              <w:rPr>
                <w:sz w:val="18"/>
                <w:szCs w:val="18"/>
              </w:rPr>
              <w:t>0.3</w:t>
            </w:r>
          </w:p>
        </w:tc>
        <w:tc>
          <w:tcPr>
            <w:tcW w:w="1441" w:type="dxa"/>
            <w:tcBorders>
              <w:left w:val="nil"/>
              <w:right w:val="nil"/>
            </w:tcBorders>
            <w:shd w:val="clear" w:color="auto" w:fill="auto"/>
          </w:tcPr>
          <w:p w14:paraId="00000853" w14:textId="77777777" w:rsidR="005537F9" w:rsidRDefault="000D7614">
            <w:pPr>
              <w:spacing w:after="0"/>
              <w:jc w:val="center"/>
              <w:rPr>
                <w:color w:val="000000"/>
                <w:sz w:val="18"/>
                <w:szCs w:val="18"/>
              </w:rPr>
            </w:pPr>
            <w:r>
              <w:rPr>
                <w:sz w:val="18"/>
                <w:szCs w:val="18"/>
              </w:rPr>
              <w:t>0.06</w:t>
            </w:r>
          </w:p>
        </w:tc>
      </w:tr>
      <w:tr w:rsidR="005537F9" w14:paraId="3C2ED656" w14:textId="77777777">
        <w:trPr>
          <w:jc w:val="center"/>
        </w:trPr>
        <w:tc>
          <w:tcPr>
            <w:tcW w:w="2266" w:type="dxa"/>
            <w:tcBorders>
              <w:left w:val="nil"/>
              <w:right w:val="nil"/>
            </w:tcBorders>
            <w:shd w:val="clear" w:color="auto" w:fill="auto"/>
          </w:tcPr>
          <w:p w14:paraId="00000854" w14:textId="77777777" w:rsidR="005537F9" w:rsidRDefault="000D7614">
            <w:pPr>
              <w:spacing w:after="0"/>
              <w:jc w:val="center"/>
              <w:rPr>
                <w:sz w:val="18"/>
                <w:szCs w:val="18"/>
              </w:rPr>
            </w:pPr>
            <w:r>
              <w:rPr>
                <w:sz w:val="18"/>
                <w:szCs w:val="18"/>
              </w:rPr>
              <w:t>2005</w:t>
            </w:r>
          </w:p>
        </w:tc>
        <w:tc>
          <w:tcPr>
            <w:tcW w:w="1781" w:type="dxa"/>
            <w:tcBorders>
              <w:left w:val="nil"/>
              <w:right w:val="nil"/>
            </w:tcBorders>
            <w:shd w:val="clear" w:color="auto" w:fill="auto"/>
          </w:tcPr>
          <w:p w14:paraId="00000855" w14:textId="77777777" w:rsidR="005537F9" w:rsidRDefault="000D7614">
            <w:pPr>
              <w:spacing w:after="0"/>
              <w:jc w:val="center"/>
              <w:rPr>
                <w:color w:val="A6A6A6"/>
                <w:sz w:val="18"/>
                <w:szCs w:val="18"/>
              </w:rPr>
            </w:pPr>
            <w:r>
              <w:rPr>
                <w:color w:val="A6A6A6"/>
                <w:sz w:val="18"/>
                <w:szCs w:val="18"/>
              </w:rPr>
              <w:t>0.54</w:t>
            </w:r>
          </w:p>
        </w:tc>
        <w:tc>
          <w:tcPr>
            <w:tcW w:w="1521" w:type="dxa"/>
            <w:tcBorders>
              <w:left w:val="nil"/>
              <w:right w:val="nil"/>
            </w:tcBorders>
            <w:shd w:val="clear" w:color="auto" w:fill="auto"/>
          </w:tcPr>
          <w:p w14:paraId="00000856" w14:textId="77777777" w:rsidR="005537F9" w:rsidRDefault="000D7614">
            <w:pPr>
              <w:spacing w:after="0"/>
              <w:jc w:val="center"/>
              <w:rPr>
                <w:color w:val="A6A6A6"/>
                <w:sz w:val="18"/>
                <w:szCs w:val="18"/>
              </w:rPr>
            </w:pPr>
            <w:r>
              <w:rPr>
                <w:color w:val="A6A6A6"/>
                <w:sz w:val="18"/>
                <w:szCs w:val="18"/>
              </w:rPr>
              <w:t>0.1</w:t>
            </w:r>
          </w:p>
        </w:tc>
        <w:tc>
          <w:tcPr>
            <w:tcW w:w="1701" w:type="dxa"/>
            <w:tcBorders>
              <w:left w:val="nil"/>
              <w:right w:val="nil"/>
            </w:tcBorders>
            <w:shd w:val="clear" w:color="auto" w:fill="auto"/>
          </w:tcPr>
          <w:p w14:paraId="00000857" w14:textId="77777777" w:rsidR="005537F9" w:rsidRDefault="000D7614">
            <w:pPr>
              <w:spacing w:after="0"/>
              <w:jc w:val="center"/>
              <w:rPr>
                <w:color w:val="000000"/>
                <w:sz w:val="18"/>
                <w:szCs w:val="18"/>
              </w:rPr>
            </w:pPr>
            <w:r>
              <w:rPr>
                <w:sz w:val="18"/>
                <w:szCs w:val="18"/>
              </w:rPr>
              <w:t>0.54</w:t>
            </w:r>
          </w:p>
        </w:tc>
        <w:tc>
          <w:tcPr>
            <w:tcW w:w="1441" w:type="dxa"/>
            <w:tcBorders>
              <w:left w:val="nil"/>
              <w:right w:val="nil"/>
            </w:tcBorders>
            <w:shd w:val="clear" w:color="auto" w:fill="auto"/>
          </w:tcPr>
          <w:p w14:paraId="00000858" w14:textId="77777777" w:rsidR="005537F9" w:rsidRDefault="000D7614">
            <w:pPr>
              <w:spacing w:after="0"/>
              <w:jc w:val="center"/>
              <w:rPr>
                <w:color w:val="000000"/>
                <w:sz w:val="18"/>
                <w:szCs w:val="18"/>
              </w:rPr>
            </w:pPr>
            <w:r>
              <w:rPr>
                <w:sz w:val="18"/>
                <w:szCs w:val="18"/>
              </w:rPr>
              <w:t>0.1</w:t>
            </w:r>
          </w:p>
        </w:tc>
      </w:tr>
      <w:tr w:rsidR="005537F9" w14:paraId="6BE16919" w14:textId="77777777">
        <w:trPr>
          <w:jc w:val="center"/>
        </w:trPr>
        <w:tc>
          <w:tcPr>
            <w:tcW w:w="2266" w:type="dxa"/>
            <w:tcBorders>
              <w:left w:val="nil"/>
              <w:right w:val="nil"/>
            </w:tcBorders>
            <w:shd w:val="clear" w:color="auto" w:fill="auto"/>
          </w:tcPr>
          <w:p w14:paraId="00000859" w14:textId="77777777" w:rsidR="005537F9" w:rsidRDefault="000D7614">
            <w:pPr>
              <w:spacing w:after="0"/>
              <w:jc w:val="center"/>
              <w:rPr>
                <w:sz w:val="18"/>
                <w:szCs w:val="18"/>
              </w:rPr>
            </w:pPr>
            <w:r>
              <w:rPr>
                <w:sz w:val="18"/>
                <w:szCs w:val="18"/>
              </w:rPr>
              <w:t>2006</w:t>
            </w:r>
          </w:p>
        </w:tc>
        <w:tc>
          <w:tcPr>
            <w:tcW w:w="1781" w:type="dxa"/>
            <w:tcBorders>
              <w:left w:val="nil"/>
              <w:right w:val="nil"/>
            </w:tcBorders>
            <w:shd w:val="clear" w:color="auto" w:fill="auto"/>
          </w:tcPr>
          <w:p w14:paraId="0000085A" w14:textId="77777777" w:rsidR="005537F9" w:rsidRDefault="000D7614">
            <w:pPr>
              <w:spacing w:after="0"/>
              <w:jc w:val="center"/>
              <w:rPr>
                <w:color w:val="A6A6A6"/>
                <w:sz w:val="18"/>
                <w:szCs w:val="18"/>
              </w:rPr>
            </w:pPr>
            <w:r>
              <w:rPr>
                <w:color w:val="A6A6A6"/>
                <w:sz w:val="18"/>
                <w:szCs w:val="18"/>
              </w:rPr>
              <w:t>0.74</w:t>
            </w:r>
          </w:p>
        </w:tc>
        <w:tc>
          <w:tcPr>
            <w:tcW w:w="1521" w:type="dxa"/>
            <w:tcBorders>
              <w:left w:val="nil"/>
              <w:right w:val="nil"/>
            </w:tcBorders>
            <w:shd w:val="clear" w:color="auto" w:fill="auto"/>
          </w:tcPr>
          <w:p w14:paraId="0000085B" w14:textId="77777777" w:rsidR="005537F9" w:rsidRDefault="000D7614">
            <w:pPr>
              <w:spacing w:after="0"/>
              <w:jc w:val="center"/>
              <w:rPr>
                <w:color w:val="A6A6A6"/>
                <w:sz w:val="18"/>
                <w:szCs w:val="18"/>
              </w:rPr>
            </w:pPr>
            <w:r>
              <w:rPr>
                <w:color w:val="A6A6A6"/>
                <w:sz w:val="18"/>
                <w:szCs w:val="18"/>
              </w:rPr>
              <w:t>0.13</w:t>
            </w:r>
          </w:p>
        </w:tc>
        <w:tc>
          <w:tcPr>
            <w:tcW w:w="1701" w:type="dxa"/>
            <w:tcBorders>
              <w:left w:val="nil"/>
              <w:right w:val="nil"/>
            </w:tcBorders>
            <w:shd w:val="clear" w:color="auto" w:fill="auto"/>
          </w:tcPr>
          <w:p w14:paraId="0000085C" w14:textId="77777777" w:rsidR="005537F9" w:rsidRDefault="000D7614">
            <w:pPr>
              <w:spacing w:after="0"/>
              <w:jc w:val="center"/>
              <w:rPr>
                <w:color w:val="000000"/>
                <w:sz w:val="18"/>
                <w:szCs w:val="18"/>
              </w:rPr>
            </w:pPr>
            <w:r>
              <w:rPr>
                <w:sz w:val="18"/>
                <w:szCs w:val="18"/>
              </w:rPr>
              <w:t>0.74</w:t>
            </w:r>
          </w:p>
        </w:tc>
        <w:tc>
          <w:tcPr>
            <w:tcW w:w="1441" w:type="dxa"/>
            <w:tcBorders>
              <w:left w:val="nil"/>
              <w:right w:val="nil"/>
            </w:tcBorders>
            <w:shd w:val="clear" w:color="auto" w:fill="auto"/>
          </w:tcPr>
          <w:p w14:paraId="0000085D" w14:textId="77777777" w:rsidR="005537F9" w:rsidRDefault="000D7614">
            <w:pPr>
              <w:spacing w:after="0"/>
              <w:jc w:val="center"/>
              <w:rPr>
                <w:color w:val="000000"/>
                <w:sz w:val="18"/>
                <w:szCs w:val="18"/>
              </w:rPr>
            </w:pPr>
            <w:r>
              <w:rPr>
                <w:sz w:val="18"/>
                <w:szCs w:val="18"/>
              </w:rPr>
              <w:t>0.13</w:t>
            </w:r>
          </w:p>
        </w:tc>
      </w:tr>
      <w:tr w:rsidR="005537F9" w14:paraId="4189C557" w14:textId="77777777">
        <w:trPr>
          <w:jc w:val="center"/>
        </w:trPr>
        <w:tc>
          <w:tcPr>
            <w:tcW w:w="2266" w:type="dxa"/>
            <w:tcBorders>
              <w:left w:val="nil"/>
              <w:right w:val="nil"/>
            </w:tcBorders>
            <w:shd w:val="clear" w:color="auto" w:fill="auto"/>
          </w:tcPr>
          <w:p w14:paraId="0000085E" w14:textId="77777777" w:rsidR="005537F9" w:rsidRDefault="000D7614">
            <w:pPr>
              <w:spacing w:after="0"/>
              <w:jc w:val="center"/>
              <w:rPr>
                <w:sz w:val="18"/>
                <w:szCs w:val="18"/>
              </w:rPr>
            </w:pPr>
            <w:r>
              <w:rPr>
                <w:sz w:val="18"/>
                <w:szCs w:val="18"/>
              </w:rPr>
              <w:t>2007</w:t>
            </w:r>
          </w:p>
        </w:tc>
        <w:tc>
          <w:tcPr>
            <w:tcW w:w="1781" w:type="dxa"/>
            <w:tcBorders>
              <w:left w:val="nil"/>
              <w:right w:val="nil"/>
            </w:tcBorders>
            <w:shd w:val="clear" w:color="auto" w:fill="auto"/>
          </w:tcPr>
          <w:p w14:paraId="0000085F" w14:textId="77777777" w:rsidR="005537F9" w:rsidRDefault="000D7614">
            <w:pPr>
              <w:spacing w:after="0"/>
              <w:jc w:val="center"/>
              <w:rPr>
                <w:color w:val="A6A6A6"/>
                <w:sz w:val="18"/>
                <w:szCs w:val="18"/>
              </w:rPr>
            </w:pPr>
            <w:r>
              <w:rPr>
                <w:color w:val="A6A6A6"/>
                <w:sz w:val="18"/>
                <w:szCs w:val="18"/>
              </w:rPr>
              <w:t>0.54</w:t>
            </w:r>
          </w:p>
        </w:tc>
        <w:tc>
          <w:tcPr>
            <w:tcW w:w="1521" w:type="dxa"/>
            <w:tcBorders>
              <w:left w:val="nil"/>
              <w:right w:val="nil"/>
            </w:tcBorders>
            <w:shd w:val="clear" w:color="auto" w:fill="auto"/>
          </w:tcPr>
          <w:p w14:paraId="00000860" w14:textId="77777777" w:rsidR="005537F9" w:rsidRDefault="000D7614">
            <w:pPr>
              <w:spacing w:after="0"/>
              <w:jc w:val="center"/>
              <w:rPr>
                <w:color w:val="A6A6A6"/>
                <w:sz w:val="18"/>
                <w:szCs w:val="18"/>
              </w:rPr>
            </w:pPr>
            <w:r>
              <w:rPr>
                <w:color w:val="A6A6A6"/>
                <w:sz w:val="18"/>
                <w:szCs w:val="18"/>
              </w:rPr>
              <w:t>0.1</w:t>
            </w:r>
          </w:p>
        </w:tc>
        <w:tc>
          <w:tcPr>
            <w:tcW w:w="1701" w:type="dxa"/>
            <w:tcBorders>
              <w:left w:val="nil"/>
              <w:right w:val="nil"/>
            </w:tcBorders>
            <w:shd w:val="clear" w:color="auto" w:fill="auto"/>
          </w:tcPr>
          <w:p w14:paraId="00000861" w14:textId="77777777" w:rsidR="005537F9" w:rsidRDefault="000D7614">
            <w:pPr>
              <w:spacing w:after="0"/>
              <w:jc w:val="center"/>
              <w:rPr>
                <w:color w:val="000000"/>
                <w:sz w:val="18"/>
                <w:szCs w:val="18"/>
              </w:rPr>
            </w:pPr>
            <w:r>
              <w:rPr>
                <w:sz w:val="18"/>
                <w:szCs w:val="18"/>
              </w:rPr>
              <w:t>0.54</w:t>
            </w:r>
          </w:p>
        </w:tc>
        <w:tc>
          <w:tcPr>
            <w:tcW w:w="1441" w:type="dxa"/>
            <w:tcBorders>
              <w:left w:val="nil"/>
              <w:right w:val="nil"/>
            </w:tcBorders>
            <w:shd w:val="clear" w:color="auto" w:fill="auto"/>
          </w:tcPr>
          <w:p w14:paraId="00000862" w14:textId="77777777" w:rsidR="005537F9" w:rsidRDefault="000D7614">
            <w:pPr>
              <w:spacing w:after="0"/>
              <w:jc w:val="center"/>
              <w:rPr>
                <w:color w:val="000000"/>
                <w:sz w:val="18"/>
                <w:szCs w:val="18"/>
              </w:rPr>
            </w:pPr>
            <w:r>
              <w:rPr>
                <w:sz w:val="18"/>
                <w:szCs w:val="18"/>
              </w:rPr>
              <w:t>0.1</w:t>
            </w:r>
          </w:p>
        </w:tc>
      </w:tr>
      <w:tr w:rsidR="005537F9" w14:paraId="5D646BC0" w14:textId="77777777">
        <w:trPr>
          <w:jc w:val="center"/>
        </w:trPr>
        <w:tc>
          <w:tcPr>
            <w:tcW w:w="2266" w:type="dxa"/>
            <w:tcBorders>
              <w:left w:val="nil"/>
              <w:right w:val="nil"/>
            </w:tcBorders>
            <w:shd w:val="clear" w:color="auto" w:fill="auto"/>
          </w:tcPr>
          <w:p w14:paraId="00000863" w14:textId="77777777" w:rsidR="005537F9" w:rsidRDefault="000D7614">
            <w:pPr>
              <w:spacing w:after="0"/>
              <w:jc w:val="center"/>
              <w:rPr>
                <w:sz w:val="18"/>
                <w:szCs w:val="18"/>
              </w:rPr>
            </w:pPr>
            <w:r>
              <w:rPr>
                <w:sz w:val="18"/>
                <w:szCs w:val="18"/>
              </w:rPr>
              <w:t>2008</w:t>
            </w:r>
          </w:p>
        </w:tc>
        <w:tc>
          <w:tcPr>
            <w:tcW w:w="1781" w:type="dxa"/>
            <w:tcBorders>
              <w:left w:val="nil"/>
              <w:right w:val="nil"/>
            </w:tcBorders>
            <w:shd w:val="clear" w:color="auto" w:fill="auto"/>
          </w:tcPr>
          <w:p w14:paraId="00000864" w14:textId="77777777" w:rsidR="005537F9" w:rsidRDefault="000D7614">
            <w:pPr>
              <w:spacing w:after="0"/>
              <w:jc w:val="center"/>
              <w:rPr>
                <w:color w:val="A6A6A6"/>
                <w:sz w:val="18"/>
                <w:szCs w:val="18"/>
              </w:rPr>
            </w:pPr>
            <w:r>
              <w:rPr>
                <w:color w:val="A6A6A6"/>
                <w:sz w:val="18"/>
                <w:szCs w:val="18"/>
              </w:rPr>
              <w:t>0.79</w:t>
            </w:r>
          </w:p>
        </w:tc>
        <w:tc>
          <w:tcPr>
            <w:tcW w:w="1521" w:type="dxa"/>
            <w:tcBorders>
              <w:left w:val="nil"/>
              <w:right w:val="nil"/>
            </w:tcBorders>
            <w:shd w:val="clear" w:color="auto" w:fill="auto"/>
          </w:tcPr>
          <w:p w14:paraId="00000865" w14:textId="77777777" w:rsidR="005537F9" w:rsidRDefault="000D7614">
            <w:pPr>
              <w:spacing w:after="0"/>
              <w:jc w:val="center"/>
              <w:rPr>
                <w:color w:val="A6A6A6"/>
                <w:sz w:val="18"/>
                <w:szCs w:val="18"/>
              </w:rPr>
            </w:pPr>
            <w:r>
              <w:rPr>
                <w:color w:val="A6A6A6"/>
                <w:sz w:val="18"/>
                <w:szCs w:val="18"/>
              </w:rPr>
              <w:t>0.15</w:t>
            </w:r>
          </w:p>
        </w:tc>
        <w:tc>
          <w:tcPr>
            <w:tcW w:w="1701" w:type="dxa"/>
            <w:tcBorders>
              <w:left w:val="nil"/>
              <w:right w:val="nil"/>
            </w:tcBorders>
            <w:shd w:val="clear" w:color="auto" w:fill="auto"/>
          </w:tcPr>
          <w:p w14:paraId="00000866" w14:textId="77777777" w:rsidR="005537F9" w:rsidRDefault="000D7614">
            <w:pPr>
              <w:spacing w:after="0"/>
              <w:jc w:val="center"/>
              <w:rPr>
                <w:color w:val="000000"/>
                <w:sz w:val="18"/>
                <w:szCs w:val="18"/>
              </w:rPr>
            </w:pPr>
            <w:r>
              <w:rPr>
                <w:sz w:val="18"/>
                <w:szCs w:val="18"/>
              </w:rPr>
              <w:t>0.8</w:t>
            </w:r>
          </w:p>
        </w:tc>
        <w:tc>
          <w:tcPr>
            <w:tcW w:w="1441" w:type="dxa"/>
            <w:tcBorders>
              <w:left w:val="nil"/>
              <w:right w:val="nil"/>
            </w:tcBorders>
            <w:shd w:val="clear" w:color="auto" w:fill="auto"/>
          </w:tcPr>
          <w:p w14:paraId="00000867" w14:textId="77777777" w:rsidR="005537F9" w:rsidRDefault="000D7614">
            <w:pPr>
              <w:spacing w:after="0"/>
              <w:jc w:val="center"/>
              <w:rPr>
                <w:color w:val="000000"/>
                <w:sz w:val="18"/>
                <w:szCs w:val="18"/>
              </w:rPr>
            </w:pPr>
            <w:r>
              <w:rPr>
                <w:sz w:val="18"/>
                <w:szCs w:val="18"/>
              </w:rPr>
              <w:t>0.15</w:t>
            </w:r>
          </w:p>
        </w:tc>
      </w:tr>
      <w:tr w:rsidR="005537F9" w14:paraId="70869A16" w14:textId="77777777">
        <w:trPr>
          <w:jc w:val="center"/>
        </w:trPr>
        <w:tc>
          <w:tcPr>
            <w:tcW w:w="2266" w:type="dxa"/>
            <w:tcBorders>
              <w:left w:val="nil"/>
              <w:right w:val="nil"/>
            </w:tcBorders>
            <w:shd w:val="clear" w:color="auto" w:fill="auto"/>
          </w:tcPr>
          <w:p w14:paraId="00000868" w14:textId="77777777" w:rsidR="005537F9" w:rsidRDefault="000D7614">
            <w:pPr>
              <w:spacing w:after="0"/>
              <w:jc w:val="center"/>
              <w:rPr>
                <w:sz w:val="18"/>
                <w:szCs w:val="18"/>
              </w:rPr>
            </w:pPr>
            <w:r>
              <w:rPr>
                <w:sz w:val="18"/>
                <w:szCs w:val="18"/>
              </w:rPr>
              <w:t>2009</w:t>
            </w:r>
          </w:p>
        </w:tc>
        <w:tc>
          <w:tcPr>
            <w:tcW w:w="1781" w:type="dxa"/>
            <w:tcBorders>
              <w:left w:val="nil"/>
              <w:right w:val="nil"/>
            </w:tcBorders>
            <w:shd w:val="clear" w:color="auto" w:fill="auto"/>
          </w:tcPr>
          <w:p w14:paraId="00000869" w14:textId="77777777" w:rsidR="005537F9" w:rsidRDefault="000D7614">
            <w:pPr>
              <w:spacing w:after="0"/>
              <w:jc w:val="center"/>
              <w:rPr>
                <w:color w:val="A6A6A6"/>
                <w:sz w:val="18"/>
                <w:szCs w:val="18"/>
              </w:rPr>
            </w:pPr>
            <w:r>
              <w:rPr>
                <w:color w:val="A6A6A6"/>
                <w:sz w:val="18"/>
                <w:szCs w:val="18"/>
              </w:rPr>
              <w:t>0.43</w:t>
            </w:r>
          </w:p>
        </w:tc>
        <w:tc>
          <w:tcPr>
            <w:tcW w:w="1521" w:type="dxa"/>
            <w:tcBorders>
              <w:left w:val="nil"/>
              <w:right w:val="nil"/>
            </w:tcBorders>
            <w:shd w:val="clear" w:color="auto" w:fill="auto"/>
          </w:tcPr>
          <w:p w14:paraId="0000086A" w14:textId="77777777" w:rsidR="005537F9" w:rsidRDefault="000D7614">
            <w:pPr>
              <w:spacing w:after="0"/>
              <w:jc w:val="center"/>
              <w:rPr>
                <w:color w:val="A6A6A6"/>
                <w:sz w:val="18"/>
                <w:szCs w:val="18"/>
              </w:rPr>
            </w:pPr>
            <w:r>
              <w:rPr>
                <w:color w:val="A6A6A6"/>
                <w:sz w:val="18"/>
                <w:szCs w:val="18"/>
              </w:rPr>
              <w:t>0.09</w:t>
            </w:r>
          </w:p>
        </w:tc>
        <w:tc>
          <w:tcPr>
            <w:tcW w:w="1701" w:type="dxa"/>
            <w:tcBorders>
              <w:left w:val="nil"/>
              <w:right w:val="nil"/>
            </w:tcBorders>
            <w:shd w:val="clear" w:color="auto" w:fill="auto"/>
          </w:tcPr>
          <w:p w14:paraId="0000086B" w14:textId="77777777" w:rsidR="005537F9" w:rsidRDefault="000D7614">
            <w:pPr>
              <w:spacing w:after="0"/>
              <w:jc w:val="center"/>
              <w:rPr>
                <w:color w:val="000000"/>
                <w:sz w:val="18"/>
                <w:szCs w:val="18"/>
              </w:rPr>
            </w:pPr>
            <w:r>
              <w:rPr>
                <w:sz w:val="18"/>
                <w:szCs w:val="18"/>
              </w:rPr>
              <w:t>0.44</w:t>
            </w:r>
          </w:p>
        </w:tc>
        <w:tc>
          <w:tcPr>
            <w:tcW w:w="1441" w:type="dxa"/>
            <w:tcBorders>
              <w:left w:val="nil"/>
              <w:right w:val="nil"/>
            </w:tcBorders>
            <w:shd w:val="clear" w:color="auto" w:fill="auto"/>
          </w:tcPr>
          <w:p w14:paraId="0000086C" w14:textId="77777777" w:rsidR="005537F9" w:rsidRDefault="000D7614">
            <w:pPr>
              <w:spacing w:after="0"/>
              <w:jc w:val="center"/>
              <w:rPr>
                <w:color w:val="000000"/>
                <w:sz w:val="18"/>
                <w:szCs w:val="18"/>
              </w:rPr>
            </w:pPr>
            <w:r>
              <w:rPr>
                <w:sz w:val="18"/>
                <w:szCs w:val="18"/>
              </w:rPr>
              <w:t>0.09</w:t>
            </w:r>
          </w:p>
        </w:tc>
      </w:tr>
      <w:tr w:rsidR="005537F9" w14:paraId="76D22910" w14:textId="77777777">
        <w:trPr>
          <w:jc w:val="center"/>
        </w:trPr>
        <w:tc>
          <w:tcPr>
            <w:tcW w:w="2266" w:type="dxa"/>
            <w:tcBorders>
              <w:left w:val="nil"/>
              <w:right w:val="nil"/>
            </w:tcBorders>
            <w:shd w:val="clear" w:color="auto" w:fill="auto"/>
          </w:tcPr>
          <w:p w14:paraId="0000086D" w14:textId="77777777" w:rsidR="005537F9" w:rsidRDefault="000D7614">
            <w:pPr>
              <w:spacing w:after="0"/>
              <w:jc w:val="center"/>
              <w:rPr>
                <w:sz w:val="18"/>
                <w:szCs w:val="18"/>
              </w:rPr>
            </w:pPr>
            <w:r>
              <w:rPr>
                <w:sz w:val="18"/>
                <w:szCs w:val="18"/>
              </w:rPr>
              <w:t>2010</w:t>
            </w:r>
          </w:p>
        </w:tc>
        <w:tc>
          <w:tcPr>
            <w:tcW w:w="1781" w:type="dxa"/>
            <w:tcBorders>
              <w:left w:val="nil"/>
              <w:right w:val="nil"/>
            </w:tcBorders>
            <w:shd w:val="clear" w:color="auto" w:fill="auto"/>
          </w:tcPr>
          <w:p w14:paraId="0000086E" w14:textId="77777777" w:rsidR="005537F9" w:rsidRDefault="000D7614">
            <w:pPr>
              <w:spacing w:after="0"/>
              <w:jc w:val="center"/>
              <w:rPr>
                <w:color w:val="A6A6A6"/>
                <w:sz w:val="18"/>
                <w:szCs w:val="18"/>
              </w:rPr>
            </w:pPr>
            <w:r>
              <w:rPr>
                <w:color w:val="A6A6A6"/>
                <w:sz w:val="18"/>
                <w:szCs w:val="18"/>
              </w:rPr>
              <w:t>0.52</w:t>
            </w:r>
          </w:p>
        </w:tc>
        <w:tc>
          <w:tcPr>
            <w:tcW w:w="1521" w:type="dxa"/>
            <w:tcBorders>
              <w:left w:val="nil"/>
              <w:right w:val="nil"/>
            </w:tcBorders>
            <w:shd w:val="clear" w:color="auto" w:fill="auto"/>
          </w:tcPr>
          <w:p w14:paraId="0000086F" w14:textId="77777777" w:rsidR="005537F9" w:rsidRDefault="000D7614">
            <w:pPr>
              <w:spacing w:after="0"/>
              <w:jc w:val="center"/>
              <w:rPr>
                <w:color w:val="A6A6A6"/>
                <w:sz w:val="18"/>
                <w:szCs w:val="18"/>
              </w:rPr>
            </w:pPr>
            <w:r>
              <w:rPr>
                <w:color w:val="A6A6A6"/>
                <w:sz w:val="18"/>
                <w:szCs w:val="18"/>
              </w:rPr>
              <w:t>0.11</w:t>
            </w:r>
          </w:p>
        </w:tc>
        <w:tc>
          <w:tcPr>
            <w:tcW w:w="1701" w:type="dxa"/>
            <w:tcBorders>
              <w:left w:val="nil"/>
              <w:right w:val="nil"/>
            </w:tcBorders>
            <w:shd w:val="clear" w:color="auto" w:fill="auto"/>
          </w:tcPr>
          <w:p w14:paraId="00000870" w14:textId="77777777" w:rsidR="005537F9" w:rsidRDefault="000D7614">
            <w:pPr>
              <w:spacing w:after="0"/>
              <w:jc w:val="center"/>
              <w:rPr>
                <w:color w:val="000000"/>
                <w:sz w:val="18"/>
                <w:szCs w:val="18"/>
              </w:rPr>
            </w:pPr>
            <w:r>
              <w:rPr>
                <w:sz w:val="18"/>
                <w:szCs w:val="18"/>
              </w:rPr>
              <w:t>0.53</w:t>
            </w:r>
          </w:p>
        </w:tc>
        <w:tc>
          <w:tcPr>
            <w:tcW w:w="1441" w:type="dxa"/>
            <w:tcBorders>
              <w:left w:val="nil"/>
              <w:right w:val="nil"/>
            </w:tcBorders>
            <w:shd w:val="clear" w:color="auto" w:fill="auto"/>
          </w:tcPr>
          <w:p w14:paraId="00000871" w14:textId="77777777" w:rsidR="005537F9" w:rsidRDefault="000D7614">
            <w:pPr>
              <w:spacing w:after="0"/>
              <w:jc w:val="center"/>
              <w:rPr>
                <w:color w:val="000000"/>
                <w:sz w:val="18"/>
                <w:szCs w:val="18"/>
              </w:rPr>
            </w:pPr>
            <w:r>
              <w:rPr>
                <w:sz w:val="18"/>
                <w:szCs w:val="18"/>
              </w:rPr>
              <w:t>0.11</w:t>
            </w:r>
          </w:p>
        </w:tc>
      </w:tr>
      <w:tr w:rsidR="005537F9" w14:paraId="777E3A61" w14:textId="77777777">
        <w:trPr>
          <w:jc w:val="center"/>
        </w:trPr>
        <w:tc>
          <w:tcPr>
            <w:tcW w:w="2266" w:type="dxa"/>
            <w:tcBorders>
              <w:left w:val="nil"/>
              <w:right w:val="nil"/>
            </w:tcBorders>
            <w:shd w:val="clear" w:color="auto" w:fill="auto"/>
          </w:tcPr>
          <w:p w14:paraId="00000872" w14:textId="77777777" w:rsidR="005537F9" w:rsidRDefault="000D7614">
            <w:pPr>
              <w:spacing w:after="0"/>
              <w:jc w:val="center"/>
              <w:rPr>
                <w:sz w:val="18"/>
                <w:szCs w:val="18"/>
              </w:rPr>
            </w:pPr>
            <w:r>
              <w:rPr>
                <w:sz w:val="18"/>
                <w:szCs w:val="18"/>
              </w:rPr>
              <w:t>2011</w:t>
            </w:r>
          </w:p>
        </w:tc>
        <w:tc>
          <w:tcPr>
            <w:tcW w:w="1781" w:type="dxa"/>
            <w:tcBorders>
              <w:left w:val="nil"/>
              <w:right w:val="nil"/>
            </w:tcBorders>
            <w:shd w:val="clear" w:color="auto" w:fill="auto"/>
          </w:tcPr>
          <w:p w14:paraId="00000873" w14:textId="77777777" w:rsidR="005537F9" w:rsidRDefault="000D7614">
            <w:pPr>
              <w:spacing w:after="0"/>
              <w:jc w:val="center"/>
              <w:rPr>
                <w:color w:val="A6A6A6"/>
                <w:sz w:val="18"/>
                <w:szCs w:val="18"/>
              </w:rPr>
            </w:pPr>
            <w:r>
              <w:rPr>
                <w:color w:val="A6A6A6"/>
                <w:sz w:val="18"/>
                <w:szCs w:val="18"/>
              </w:rPr>
              <w:t>0.81</w:t>
            </w:r>
          </w:p>
        </w:tc>
        <w:tc>
          <w:tcPr>
            <w:tcW w:w="1521" w:type="dxa"/>
            <w:tcBorders>
              <w:left w:val="nil"/>
              <w:right w:val="nil"/>
            </w:tcBorders>
            <w:shd w:val="clear" w:color="auto" w:fill="auto"/>
          </w:tcPr>
          <w:p w14:paraId="00000874" w14:textId="77777777" w:rsidR="005537F9" w:rsidRDefault="000D7614">
            <w:pPr>
              <w:spacing w:after="0"/>
              <w:jc w:val="center"/>
              <w:rPr>
                <w:color w:val="A6A6A6"/>
                <w:sz w:val="18"/>
                <w:szCs w:val="18"/>
              </w:rPr>
            </w:pPr>
            <w:r>
              <w:rPr>
                <w:color w:val="A6A6A6"/>
                <w:sz w:val="18"/>
                <w:szCs w:val="18"/>
              </w:rPr>
              <w:t>0.17</w:t>
            </w:r>
          </w:p>
        </w:tc>
        <w:tc>
          <w:tcPr>
            <w:tcW w:w="1701" w:type="dxa"/>
            <w:tcBorders>
              <w:left w:val="nil"/>
              <w:right w:val="nil"/>
            </w:tcBorders>
            <w:shd w:val="clear" w:color="auto" w:fill="auto"/>
          </w:tcPr>
          <w:p w14:paraId="00000875" w14:textId="77777777" w:rsidR="005537F9" w:rsidRDefault="000D7614">
            <w:pPr>
              <w:spacing w:after="0"/>
              <w:jc w:val="center"/>
              <w:rPr>
                <w:color w:val="000000"/>
                <w:sz w:val="18"/>
                <w:szCs w:val="18"/>
              </w:rPr>
            </w:pPr>
            <w:r>
              <w:rPr>
                <w:sz w:val="18"/>
                <w:szCs w:val="18"/>
              </w:rPr>
              <w:t>0.82</w:t>
            </w:r>
          </w:p>
        </w:tc>
        <w:tc>
          <w:tcPr>
            <w:tcW w:w="1441" w:type="dxa"/>
            <w:tcBorders>
              <w:left w:val="nil"/>
              <w:right w:val="nil"/>
            </w:tcBorders>
            <w:shd w:val="clear" w:color="auto" w:fill="auto"/>
          </w:tcPr>
          <w:p w14:paraId="00000876" w14:textId="77777777" w:rsidR="005537F9" w:rsidRDefault="000D7614">
            <w:pPr>
              <w:spacing w:after="0"/>
              <w:jc w:val="center"/>
              <w:rPr>
                <w:color w:val="000000"/>
                <w:sz w:val="18"/>
                <w:szCs w:val="18"/>
              </w:rPr>
            </w:pPr>
            <w:r>
              <w:rPr>
                <w:sz w:val="18"/>
                <w:szCs w:val="18"/>
              </w:rPr>
              <w:t>0.17</w:t>
            </w:r>
          </w:p>
        </w:tc>
      </w:tr>
      <w:tr w:rsidR="005537F9" w14:paraId="409286E9" w14:textId="77777777">
        <w:trPr>
          <w:jc w:val="center"/>
        </w:trPr>
        <w:tc>
          <w:tcPr>
            <w:tcW w:w="2266" w:type="dxa"/>
            <w:tcBorders>
              <w:left w:val="nil"/>
              <w:right w:val="nil"/>
            </w:tcBorders>
            <w:shd w:val="clear" w:color="auto" w:fill="E5DFEC"/>
          </w:tcPr>
          <w:p w14:paraId="00000877" w14:textId="77777777" w:rsidR="005537F9" w:rsidRDefault="000D7614">
            <w:pPr>
              <w:spacing w:after="0"/>
              <w:jc w:val="center"/>
              <w:rPr>
                <w:sz w:val="18"/>
                <w:szCs w:val="18"/>
              </w:rPr>
            </w:pPr>
            <w:r>
              <w:rPr>
                <w:sz w:val="18"/>
                <w:szCs w:val="18"/>
              </w:rPr>
              <w:t>2012</w:t>
            </w:r>
          </w:p>
        </w:tc>
        <w:tc>
          <w:tcPr>
            <w:tcW w:w="1781" w:type="dxa"/>
            <w:tcBorders>
              <w:left w:val="nil"/>
              <w:right w:val="nil"/>
            </w:tcBorders>
            <w:shd w:val="clear" w:color="auto" w:fill="E5DFEC"/>
          </w:tcPr>
          <w:p w14:paraId="00000878" w14:textId="77777777" w:rsidR="005537F9" w:rsidRDefault="000D7614">
            <w:pPr>
              <w:spacing w:after="0"/>
              <w:jc w:val="center"/>
              <w:rPr>
                <w:color w:val="A6A6A6"/>
                <w:sz w:val="18"/>
                <w:szCs w:val="18"/>
              </w:rPr>
            </w:pPr>
            <w:r>
              <w:rPr>
                <w:color w:val="A6A6A6"/>
                <w:sz w:val="18"/>
                <w:szCs w:val="18"/>
              </w:rPr>
              <w:t>1.18</w:t>
            </w:r>
          </w:p>
        </w:tc>
        <w:tc>
          <w:tcPr>
            <w:tcW w:w="1521" w:type="dxa"/>
            <w:tcBorders>
              <w:left w:val="nil"/>
              <w:right w:val="nil"/>
            </w:tcBorders>
            <w:shd w:val="clear" w:color="auto" w:fill="E5DFEC"/>
          </w:tcPr>
          <w:p w14:paraId="00000879" w14:textId="77777777" w:rsidR="005537F9" w:rsidRDefault="000D7614">
            <w:pPr>
              <w:spacing w:after="0"/>
              <w:jc w:val="center"/>
              <w:rPr>
                <w:color w:val="A6A6A6"/>
                <w:sz w:val="18"/>
                <w:szCs w:val="18"/>
              </w:rPr>
            </w:pPr>
            <w:r>
              <w:rPr>
                <w:color w:val="A6A6A6"/>
                <w:sz w:val="18"/>
                <w:szCs w:val="18"/>
              </w:rPr>
              <w:t>0.27</w:t>
            </w:r>
          </w:p>
        </w:tc>
        <w:tc>
          <w:tcPr>
            <w:tcW w:w="1701" w:type="dxa"/>
            <w:tcBorders>
              <w:left w:val="nil"/>
              <w:right w:val="nil"/>
            </w:tcBorders>
            <w:shd w:val="clear" w:color="auto" w:fill="E5DFEC"/>
          </w:tcPr>
          <w:p w14:paraId="0000087A" w14:textId="77777777" w:rsidR="005537F9" w:rsidRDefault="000D7614">
            <w:pPr>
              <w:spacing w:after="0"/>
              <w:jc w:val="center"/>
              <w:rPr>
                <w:color w:val="000000"/>
                <w:sz w:val="18"/>
                <w:szCs w:val="18"/>
              </w:rPr>
            </w:pPr>
            <w:r>
              <w:rPr>
                <w:sz w:val="18"/>
                <w:szCs w:val="18"/>
              </w:rPr>
              <w:t>1.21</w:t>
            </w:r>
          </w:p>
        </w:tc>
        <w:tc>
          <w:tcPr>
            <w:tcW w:w="1441" w:type="dxa"/>
            <w:tcBorders>
              <w:left w:val="nil"/>
              <w:right w:val="nil"/>
            </w:tcBorders>
            <w:shd w:val="clear" w:color="auto" w:fill="E5DFEC"/>
          </w:tcPr>
          <w:p w14:paraId="0000087B" w14:textId="77777777" w:rsidR="005537F9" w:rsidRDefault="000D7614">
            <w:pPr>
              <w:spacing w:after="0"/>
              <w:jc w:val="center"/>
              <w:rPr>
                <w:color w:val="000000"/>
                <w:sz w:val="18"/>
                <w:szCs w:val="18"/>
              </w:rPr>
            </w:pPr>
            <w:r>
              <w:rPr>
                <w:sz w:val="18"/>
                <w:szCs w:val="18"/>
              </w:rPr>
              <w:t>0.28</w:t>
            </w:r>
          </w:p>
        </w:tc>
      </w:tr>
      <w:tr w:rsidR="005537F9" w14:paraId="504E733B" w14:textId="77777777">
        <w:trPr>
          <w:jc w:val="center"/>
        </w:trPr>
        <w:tc>
          <w:tcPr>
            <w:tcW w:w="2266" w:type="dxa"/>
            <w:tcBorders>
              <w:left w:val="nil"/>
              <w:right w:val="nil"/>
            </w:tcBorders>
            <w:shd w:val="clear" w:color="auto" w:fill="auto"/>
          </w:tcPr>
          <w:p w14:paraId="0000087C" w14:textId="77777777" w:rsidR="005537F9" w:rsidRDefault="000D7614">
            <w:pPr>
              <w:spacing w:after="0"/>
              <w:jc w:val="center"/>
              <w:rPr>
                <w:sz w:val="18"/>
                <w:szCs w:val="18"/>
              </w:rPr>
            </w:pPr>
            <w:r>
              <w:rPr>
                <w:sz w:val="18"/>
                <w:szCs w:val="18"/>
              </w:rPr>
              <w:t>2013</w:t>
            </w:r>
          </w:p>
        </w:tc>
        <w:tc>
          <w:tcPr>
            <w:tcW w:w="1781" w:type="dxa"/>
            <w:tcBorders>
              <w:left w:val="nil"/>
              <w:right w:val="nil"/>
            </w:tcBorders>
            <w:shd w:val="clear" w:color="auto" w:fill="auto"/>
          </w:tcPr>
          <w:p w14:paraId="0000087D" w14:textId="77777777" w:rsidR="005537F9" w:rsidRDefault="000D7614">
            <w:pPr>
              <w:spacing w:after="0"/>
              <w:jc w:val="center"/>
              <w:rPr>
                <w:color w:val="A6A6A6"/>
                <w:sz w:val="18"/>
                <w:szCs w:val="18"/>
              </w:rPr>
            </w:pPr>
            <w:r>
              <w:rPr>
                <w:color w:val="A6A6A6"/>
                <w:sz w:val="18"/>
                <w:szCs w:val="18"/>
              </w:rPr>
              <w:t>0.72</w:t>
            </w:r>
          </w:p>
        </w:tc>
        <w:tc>
          <w:tcPr>
            <w:tcW w:w="1521" w:type="dxa"/>
            <w:tcBorders>
              <w:left w:val="nil"/>
              <w:right w:val="nil"/>
            </w:tcBorders>
            <w:shd w:val="clear" w:color="auto" w:fill="auto"/>
          </w:tcPr>
          <w:p w14:paraId="0000087E" w14:textId="77777777" w:rsidR="005537F9" w:rsidRDefault="000D7614">
            <w:pPr>
              <w:spacing w:after="0"/>
              <w:jc w:val="center"/>
              <w:rPr>
                <w:color w:val="A6A6A6"/>
                <w:sz w:val="18"/>
                <w:szCs w:val="18"/>
              </w:rPr>
            </w:pPr>
            <w:r>
              <w:rPr>
                <w:color w:val="A6A6A6"/>
                <w:sz w:val="18"/>
                <w:szCs w:val="18"/>
              </w:rPr>
              <w:t>0.19</w:t>
            </w:r>
          </w:p>
        </w:tc>
        <w:tc>
          <w:tcPr>
            <w:tcW w:w="1701" w:type="dxa"/>
            <w:tcBorders>
              <w:left w:val="nil"/>
              <w:right w:val="nil"/>
            </w:tcBorders>
            <w:shd w:val="clear" w:color="auto" w:fill="auto"/>
          </w:tcPr>
          <w:p w14:paraId="0000087F" w14:textId="77777777" w:rsidR="005537F9" w:rsidRDefault="000D7614">
            <w:pPr>
              <w:spacing w:after="0"/>
              <w:jc w:val="center"/>
              <w:rPr>
                <w:color w:val="000000"/>
                <w:sz w:val="18"/>
                <w:szCs w:val="18"/>
              </w:rPr>
            </w:pPr>
            <w:r>
              <w:rPr>
                <w:sz w:val="18"/>
                <w:szCs w:val="18"/>
              </w:rPr>
              <w:t>0.76</w:t>
            </w:r>
          </w:p>
        </w:tc>
        <w:tc>
          <w:tcPr>
            <w:tcW w:w="1441" w:type="dxa"/>
            <w:tcBorders>
              <w:left w:val="nil"/>
              <w:right w:val="nil"/>
            </w:tcBorders>
            <w:shd w:val="clear" w:color="auto" w:fill="auto"/>
          </w:tcPr>
          <w:p w14:paraId="00000880" w14:textId="77777777" w:rsidR="005537F9" w:rsidRDefault="000D7614">
            <w:pPr>
              <w:spacing w:after="0"/>
              <w:jc w:val="center"/>
              <w:rPr>
                <w:color w:val="000000"/>
                <w:sz w:val="18"/>
                <w:szCs w:val="18"/>
              </w:rPr>
            </w:pPr>
            <w:r>
              <w:rPr>
                <w:sz w:val="18"/>
                <w:szCs w:val="18"/>
              </w:rPr>
              <w:t>0.2</w:t>
            </w:r>
          </w:p>
        </w:tc>
      </w:tr>
      <w:tr w:rsidR="005537F9" w14:paraId="6CA78F6C" w14:textId="77777777">
        <w:trPr>
          <w:jc w:val="center"/>
        </w:trPr>
        <w:tc>
          <w:tcPr>
            <w:tcW w:w="2266" w:type="dxa"/>
            <w:tcBorders>
              <w:left w:val="nil"/>
              <w:right w:val="nil"/>
            </w:tcBorders>
            <w:shd w:val="clear" w:color="auto" w:fill="auto"/>
          </w:tcPr>
          <w:p w14:paraId="00000881" w14:textId="77777777" w:rsidR="005537F9" w:rsidRDefault="000D7614">
            <w:pPr>
              <w:spacing w:after="0"/>
              <w:jc w:val="center"/>
              <w:rPr>
                <w:sz w:val="18"/>
                <w:szCs w:val="18"/>
              </w:rPr>
            </w:pPr>
            <w:r>
              <w:rPr>
                <w:sz w:val="18"/>
                <w:szCs w:val="18"/>
              </w:rPr>
              <w:t>2014</w:t>
            </w:r>
          </w:p>
        </w:tc>
        <w:tc>
          <w:tcPr>
            <w:tcW w:w="1781" w:type="dxa"/>
            <w:tcBorders>
              <w:left w:val="nil"/>
              <w:right w:val="nil"/>
            </w:tcBorders>
            <w:shd w:val="clear" w:color="auto" w:fill="auto"/>
          </w:tcPr>
          <w:p w14:paraId="00000882" w14:textId="77777777" w:rsidR="005537F9" w:rsidRDefault="000D7614">
            <w:pPr>
              <w:spacing w:after="0"/>
              <w:jc w:val="center"/>
              <w:rPr>
                <w:color w:val="A6A6A6"/>
                <w:sz w:val="18"/>
                <w:szCs w:val="18"/>
              </w:rPr>
            </w:pPr>
            <w:r>
              <w:rPr>
                <w:color w:val="A6A6A6"/>
                <w:sz w:val="18"/>
                <w:szCs w:val="18"/>
              </w:rPr>
              <w:t>0.24</w:t>
            </w:r>
          </w:p>
        </w:tc>
        <w:tc>
          <w:tcPr>
            <w:tcW w:w="1521" w:type="dxa"/>
            <w:tcBorders>
              <w:left w:val="nil"/>
              <w:right w:val="nil"/>
            </w:tcBorders>
            <w:shd w:val="clear" w:color="auto" w:fill="auto"/>
          </w:tcPr>
          <w:p w14:paraId="00000883" w14:textId="77777777" w:rsidR="005537F9" w:rsidRDefault="000D7614">
            <w:pPr>
              <w:spacing w:after="0"/>
              <w:jc w:val="center"/>
              <w:rPr>
                <w:color w:val="A6A6A6"/>
                <w:sz w:val="18"/>
                <w:szCs w:val="18"/>
              </w:rPr>
            </w:pPr>
            <w:r>
              <w:rPr>
                <w:color w:val="A6A6A6"/>
                <w:sz w:val="18"/>
                <w:szCs w:val="18"/>
              </w:rPr>
              <w:t>0.07</w:t>
            </w:r>
          </w:p>
        </w:tc>
        <w:tc>
          <w:tcPr>
            <w:tcW w:w="1701" w:type="dxa"/>
            <w:tcBorders>
              <w:left w:val="nil"/>
              <w:right w:val="nil"/>
            </w:tcBorders>
            <w:shd w:val="clear" w:color="auto" w:fill="auto"/>
          </w:tcPr>
          <w:p w14:paraId="00000884" w14:textId="77777777" w:rsidR="005537F9" w:rsidRDefault="000D7614">
            <w:pPr>
              <w:spacing w:after="0"/>
              <w:jc w:val="center"/>
              <w:rPr>
                <w:color w:val="000000"/>
                <w:sz w:val="18"/>
                <w:szCs w:val="18"/>
              </w:rPr>
            </w:pPr>
            <w:r>
              <w:rPr>
                <w:sz w:val="18"/>
                <w:szCs w:val="18"/>
              </w:rPr>
              <w:t>0.25</w:t>
            </w:r>
          </w:p>
        </w:tc>
        <w:tc>
          <w:tcPr>
            <w:tcW w:w="1441" w:type="dxa"/>
            <w:tcBorders>
              <w:left w:val="nil"/>
              <w:right w:val="nil"/>
            </w:tcBorders>
            <w:shd w:val="clear" w:color="auto" w:fill="auto"/>
          </w:tcPr>
          <w:p w14:paraId="00000885" w14:textId="77777777" w:rsidR="005537F9" w:rsidRDefault="000D7614">
            <w:pPr>
              <w:spacing w:after="0"/>
              <w:jc w:val="center"/>
              <w:rPr>
                <w:color w:val="000000"/>
                <w:sz w:val="18"/>
                <w:szCs w:val="18"/>
              </w:rPr>
            </w:pPr>
            <w:r>
              <w:rPr>
                <w:sz w:val="18"/>
                <w:szCs w:val="18"/>
              </w:rPr>
              <w:t>0.07</w:t>
            </w:r>
          </w:p>
        </w:tc>
      </w:tr>
      <w:tr w:rsidR="005537F9" w14:paraId="73361F23" w14:textId="77777777">
        <w:trPr>
          <w:jc w:val="center"/>
        </w:trPr>
        <w:tc>
          <w:tcPr>
            <w:tcW w:w="2266" w:type="dxa"/>
            <w:tcBorders>
              <w:left w:val="nil"/>
              <w:right w:val="nil"/>
            </w:tcBorders>
            <w:shd w:val="clear" w:color="auto" w:fill="auto"/>
          </w:tcPr>
          <w:p w14:paraId="00000886" w14:textId="77777777" w:rsidR="005537F9" w:rsidRDefault="000D7614">
            <w:pPr>
              <w:spacing w:after="0"/>
              <w:jc w:val="center"/>
              <w:rPr>
                <w:sz w:val="18"/>
                <w:szCs w:val="18"/>
              </w:rPr>
            </w:pPr>
            <w:r>
              <w:rPr>
                <w:sz w:val="18"/>
                <w:szCs w:val="18"/>
              </w:rPr>
              <w:t>2015</w:t>
            </w:r>
          </w:p>
        </w:tc>
        <w:tc>
          <w:tcPr>
            <w:tcW w:w="1781" w:type="dxa"/>
            <w:tcBorders>
              <w:left w:val="nil"/>
              <w:right w:val="nil"/>
            </w:tcBorders>
            <w:shd w:val="clear" w:color="auto" w:fill="auto"/>
          </w:tcPr>
          <w:p w14:paraId="00000887" w14:textId="77777777" w:rsidR="005537F9" w:rsidRDefault="000D7614">
            <w:pPr>
              <w:spacing w:after="0"/>
              <w:jc w:val="center"/>
              <w:rPr>
                <w:color w:val="A6A6A6"/>
                <w:sz w:val="18"/>
                <w:szCs w:val="18"/>
              </w:rPr>
            </w:pPr>
            <w:r>
              <w:rPr>
                <w:color w:val="A6A6A6"/>
                <w:sz w:val="18"/>
                <w:szCs w:val="18"/>
              </w:rPr>
              <w:t>0.28</w:t>
            </w:r>
          </w:p>
        </w:tc>
        <w:tc>
          <w:tcPr>
            <w:tcW w:w="1521" w:type="dxa"/>
            <w:tcBorders>
              <w:left w:val="nil"/>
              <w:right w:val="nil"/>
            </w:tcBorders>
            <w:shd w:val="clear" w:color="auto" w:fill="auto"/>
          </w:tcPr>
          <w:p w14:paraId="00000888" w14:textId="77777777" w:rsidR="005537F9" w:rsidRDefault="000D7614">
            <w:pPr>
              <w:spacing w:after="0"/>
              <w:jc w:val="center"/>
              <w:rPr>
                <w:color w:val="A6A6A6"/>
                <w:sz w:val="18"/>
                <w:szCs w:val="18"/>
              </w:rPr>
            </w:pPr>
            <w:r>
              <w:rPr>
                <w:color w:val="A6A6A6"/>
                <w:sz w:val="18"/>
                <w:szCs w:val="18"/>
              </w:rPr>
              <w:t>0.07</w:t>
            </w:r>
          </w:p>
        </w:tc>
        <w:tc>
          <w:tcPr>
            <w:tcW w:w="1701" w:type="dxa"/>
            <w:tcBorders>
              <w:left w:val="nil"/>
              <w:right w:val="nil"/>
            </w:tcBorders>
            <w:shd w:val="clear" w:color="auto" w:fill="auto"/>
          </w:tcPr>
          <w:p w14:paraId="00000889" w14:textId="77777777" w:rsidR="005537F9" w:rsidRDefault="000D7614">
            <w:pPr>
              <w:spacing w:after="0"/>
              <w:jc w:val="center"/>
              <w:rPr>
                <w:color w:val="000000"/>
                <w:sz w:val="18"/>
                <w:szCs w:val="18"/>
              </w:rPr>
            </w:pPr>
            <w:r>
              <w:rPr>
                <w:sz w:val="18"/>
                <w:szCs w:val="18"/>
              </w:rPr>
              <w:t>0.29</w:t>
            </w:r>
          </w:p>
        </w:tc>
        <w:tc>
          <w:tcPr>
            <w:tcW w:w="1441" w:type="dxa"/>
            <w:tcBorders>
              <w:left w:val="nil"/>
              <w:right w:val="nil"/>
            </w:tcBorders>
            <w:shd w:val="clear" w:color="auto" w:fill="auto"/>
          </w:tcPr>
          <w:p w14:paraId="0000088A" w14:textId="77777777" w:rsidR="005537F9" w:rsidRDefault="000D7614">
            <w:pPr>
              <w:spacing w:after="0"/>
              <w:jc w:val="center"/>
              <w:rPr>
                <w:color w:val="000000"/>
                <w:sz w:val="18"/>
                <w:szCs w:val="18"/>
              </w:rPr>
            </w:pPr>
            <w:r>
              <w:rPr>
                <w:sz w:val="18"/>
                <w:szCs w:val="18"/>
              </w:rPr>
              <w:t>0.08</w:t>
            </w:r>
          </w:p>
        </w:tc>
      </w:tr>
      <w:tr w:rsidR="005537F9" w14:paraId="7E557A1F" w14:textId="77777777">
        <w:trPr>
          <w:jc w:val="center"/>
        </w:trPr>
        <w:tc>
          <w:tcPr>
            <w:tcW w:w="2266" w:type="dxa"/>
            <w:tcBorders>
              <w:left w:val="nil"/>
              <w:right w:val="nil"/>
            </w:tcBorders>
            <w:shd w:val="clear" w:color="auto" w:fill="auto"/>
          </w:tcPr>
          <w:p w14:paraId="0000088B" w14:textId="77777777" w:rsidR="005537F9" w:rsidRDefault="000D7614">
            <w:pPr>
              <w:spacing w:after="0"/>
              <w:jc w:val="center"/>
              <w:rPr>
                <w:sz w:val="18"/>
                <w:szCs w:val="18"/>
              </w:rPr>
            </w:pPr>
            <w:r>
              <w:rPr>
                <w:sz w:val="18"/>
                <w:szCs w:val="18"/>
              </w:rPr>
              <w:t>2016</w:t>
            </w:r>
          </w:p>
        </w:tc>
        <w:tc>
          <w:tcPr>
            <w:tcW w:w="1781" w:type="dxa"/>
            <w:tcBorders>
              <w:left w:val="nil"/>
              <w:right w:val="nil"/>
            </w:tcBorders>
            <w:shd w:val="clear" w:color="auto" w:fill="auto"/>
          </w:tcPr>
          <w:p w14:paraId="0000088C" w14:textId="77777777" w:rsidR="005537F9" w:rsidRDefault="000D7614">
            <w:pPr>
              <w:spacing w:after="0"/>
              <w:jc w:val="center"/>
              <w:rPr>
                <w:color w:val="A6A6A6"/>
                <w:sz w:val="18"/>
                <w:szCs w:val="18"/>
              </w:rPr>
            </w:pPr>
            <w:r>
              <w:rPr>
                <w:color w:val="A6A6A6"/>
                <w:sz w:val="18"/>
                <w:szCs w:val="18"/>
              </w:rPr>
              <w:t>0.28</w:t>
            </w:r>
          </w:p>
        </w:tc>
        <w:tc>
          <w:tcPr>
            <w:tcW w:w="1521" w:type="dxa"/>
            <w:tcBorders>
              <w:left w:val="nil"/>
              <w:right w:val="nil"/>
            </w:tcBorders>
            <w:shd w:val="clear" w:color="auto" w:fill="auto"/>
          </w:tcPr>
          <w:p w14:paraId="0000088D" w14:textId="77777777" w:rsidR="005537F9" w:rsidRDefault="000D7614">
            <w:pPr>
              <w:spacing w:after="0"/>
              <w:jc w:val="center"/>
              <w:rPr>
                <w:color w:val="A6A6A6"/>
                <w:sz w:val="18"/>
                <w:szCs w:val="18"/>
              </w:rPr>
            </w:pPr>
            <w:r>
              <w:rPr>
                <w:color w:val="A6A6A6"/>
                <w:sz w:val="18"/>
                <w:szCs w:val="18"/>
              </w:rPr>
              <w:t>0.06</w:t>
            </w:r>
          </w:p>
        </w:tc>
        <w:tc>
          <w:tcPr>
            <w:tcW w:w="1701" w:type="dxa"/>
            <w:tcBorders>
              <w:left w:val="nil"/>
              <w:right w:val="nil"/>
            </w:tcBorders>
            <w:shd w:val="clear" w:color="auto" w:fill="auto"/>
          </w:tcPr>
          <w:p w14:paraId="0000088E" w14:textId="77777777" w:rsidR="005537F9" w:rsidRDefault="000D7614">
            <w:pPr>
              <w:spacing w:after="0"/>
              <w:jc w:val="center"/>
              <w:rPr>
                <w:color w:val="000000"/>
                <w:sz w:val="18"/>
                <w:szCs w:val="18"/>
              </w:rPr>
            </w:pPr>
            <w:r>
              <w:rPr>
                <w:sz w:val="18"/>
                <w:szCs w:val="18"/>
              </w:rPr>
              <w:t>0.28</w:t>
            </w:r>
          </w:p>
        </w:tc>
        <w:tc>
          <w:tcPr>
            <w:tcW w:w="1441" w:type="dxa"/>
            <w:tcBorders>
              <w:left w:val="nil"/>
              <w:right w:val="nil"/>
            </w:tcBorders>
            <w:shd w:val="clear" w:color="auto" w:fill="auto"/>
          </w:tcPr>
          <w:p w14:paraId="0000088F" w14:textId="77777777" w:rsidR="005537F9" w:rsidRDefault="000D7614">
            <w:pPr>
              <w:spacing w:after="0"/>
              <w:jc w:val="center"/>
              <w:rPr>
                <w:color w:val="000000"/>
                <w:sz w:val="18"/>
                <w:szCs w:val="18"/>
              </w:rPr>
            </w:pPr>
            <w:r>
              <w:rPr>
                <w:sz w:val="18"/>
                <w:szCs w:val="18"/>
              </w:rPr>
              <w:t>0.06</w:t>
            </w:r>
          </w:p>
        </w:tc>
      </w:tr>
      <w:tr w:rsidR="005537F9" w14:paraId="303AF392" w14:textId="77777777">
        <w:trPr>
          <w:jc w:val="center"/>
        </w:trPr>
        <w:tc>
          <w:tcPr>
            <w:tcW w:w="2266" w:type="dxa"/>
            <w:tcBorders>
              <w:left w:val="nil"/>
              <w:right w:val="nil"/>
            </w:tcBorders>
            <w:shd w:val="clear" w:color="auto" w:fill="auto"/>
          </w:tcPr>
          <w:p w14:paraId="00000890" w14:textId="77777777" w:rsidR="005537F9" w:rsidRDefault="000D7614">
            <w:pPr>
              <w:spacing w:after="0"/>
              <w:jc w:val="center"/>
              <w:rPr>
                <w:sz w:val="18"/>
                <w:szCs w:val="18"/>
              </w:rPr>
            </w:pPr>
            <w:r>
              <w:rPr>
                <w:sz w:val="18"/>
                <w:szCs w:val="18"/>
              </w:rPr>
              <w:t>2017</w:t>
            </w:r>
          </w:p>
        </w:tc>
        <w:tc>
          <w:tcPr>
            <w:tcW w:w="1781" w:type="dxa"/>
            <w:tcBorders>
              <w:left w:val="nil"/>
              <w:right w:val="nil"/>
            </w:tcBorders>
            <w:shd w:val="clear" w:color="auto" w:fill="auto"/>
          </w:tcPr>
          <w:p w14:paraId="00000891" w14:textId="77777777" w:rsidR="005537F9" w:rsidRDefault="000D7614">
            <w:pPr>
              <w:spacing w:after="0"/>
              <w:jc w:val="center"/>
              <w:rPr>
                <w:color w:val="A6A6A6"/>
                <w:sz w:val="18"/>
                <w:szCs w:val="18"/>
              </w:rPr>
            </w:pPr>
            <w:r>
              <w:rPr>
                <w:color w:val="A6A6A6"/>
                <w:sz w:val="18"/>
                <w:szCs w:val="18"/>
              </w:rPr>
              <w:t>0.3</w:t>
            </w:r>
          </w:p>
        </w:tc>
        <w:tc>
          <w:tcPr>
            <w:tcW w:w="1521" w:type="dxa"/>
            <w:tcBorders>
              <w:left w:val="nil"/>
              <w:right w:val="nil"/>
            </w:tcBorders>
            <w:shd w:val="clear" w:color="auto" w:fill="auto"/>
          </w:tcPr>
          <w:p w14:paraId="00000892" w14:textId="77777777" w:rsidR="005537F9" w:rsidRDefault="000D7614">
            <w:pPr>
              <w:spacing w:after="0"/>
              <w:jc w:val="center"/>
              <w:rPr>
                <w:color w:val="A6A6A6"/>
                <w:sz w:val="18"/>
                <w:szCs w:val="18"/>
              </w:rPr>
            </w:pPr>
            <w:r>
              <w:rPr>
                <w:color w:val="A6A6A6"/>
                <w:sz w:val="18"/>
                <w:szCs w:val="18"/>
              </w:rPr>
              <w:t>0.06</w:t>
            </w:r>
          </w:p>
        </w:tc>
        <w:tc>
          <w:tcPr>
            <w:tcW w:w="1701" w:type="dxa"/>
            <w:tcBorders>
              <w:left w:val="nil"/>
              <w:right w:val="nil"/>
            </w:tcBorders>
            <w:shd w:val="clear" w:color="auto" w:fill="auto"/>
          </w:tcPr>
          <w:p w14:paraId="00000893" w14:textId="77777777" w:rsidR="005537F9" w:rsidRDefault="000D7614">
            <w:pPr>
              <w:spacing w:after="0"/>
              <w:jc w:val="center"/>
              <w:rPr>
                <w:color w:val="000000"/>
                <w:sz w:val="18"/>
                <w:szCs w:val="18"/>
              </w:rPr>
            </w:pPr>
            <w:r>
              <w:rPr>
                <w:sz w:val="18"/>
                <w:szCs w:val="18"/>
              </w:rPr>
              <w:t>0.31</w:t>
            </w:r>
          </w:p>
        </w:tc>
        <w:tc>
          <w:tcPr>
            <w:tcW w:w="1441" w:type="dxa"/>
            <w:tcBorders>
              <w:left w:val="nil"/>
              <w:right w:val="nil"/>
            </w:tcBorders>
            <w:shd w:val="clear" w:color="auto" w:fill="auto"/>
          </w:tcPr>
          <w:p w14:paraId="00000894" w14:textId="77777777" w:rsidR="005537F9" w:rsidRDefault="000D7614">
            <w:pPr>
              <w:spacing w:after="0"/>
              <w:jc w:val="center"/>
              <w:rPr>
                <w:color w:val="000000"/>
                <w:sz w:val="18"/>
                <w:szCs w:val="18"/>
              </w:rPr>
            </w:pPr>
            <w:r>
              <w:rPr>
                <w:sz w:val="18"/>
                <w:szCs w:val="18"/>
              </w:rPr>
              <w:t>0.06</w:t>
            </w:r>
          </w:p>
        </w:tc>
      </w:tr>
      <w:tr w:rsidR="005537F9" w14:paraId="609EE8B3" w14:textId="77777777">
        <w:trPr>
          <w:jc w:val="center"/>
        </w:trPr>
        <w:tc>
          <w:tcPr>
            <w:tcW w:w="2266" w:type="dxa"/>
            <w:tcBorders>
              <w:left w:val="nil"/>
              <w:right w:val="nil"/>
            </w:tcBorders>
            <w:shd w:val="clear" w:color="auto" w:fill="auto"/>
          </w:tcPr>
          <w:p w14:paraId="00000895" w14:textId="77777777" w:rsidR="005537F9" w:rsidRDefault="000D7614">
            <w:pPr>
              <w:spacing w:after="0"/>
              <w:jc w:val="center"/>
              <w:rPr>
                <w:sz w:val="18"/>
                <w:szCs w:val="18"/>
              </w:rPr>
            </w:pPr>
            <w:r>
              <w:rPr>
                <w:sz w:val="18"/>
                <w:szCs w:val="18"/>
              </w:rPr>
              <w:t>2018</w:t>
            </w:r>
          </w:p>
        </w:tc>
        <w:tc>
          <w:tcPr>
            <w:tcW w:w="1781" w:type="dxa"/>
            <w:tcBorders>
              <w:left w:val="nil"/>
              <w:right w:val="nil"/>
            </w:tcBorders>
            <w:shd w:val="clear" w:color="auto" w:fill="auto"/>
          </w:tcPr>
          <w:p w14:paraId="00000896" w14:textId="77777777" w:rsidR="005537F9" w:rsidRDefault="000D7614">
            <w:pPr>
              <w:spacing w:after="0"/>
              <w:jc w:val="center"/>
              <w:rPr>
                <w:color w:val="A6A6A6"/>
                <w:sz w:val="18"/>
                <w:szCs w:val="18"/>
              </w:rPr>
            </w:pPr>
            <w:r>
              <w:rPr>
                <w:color w:val="A6A6A6"/>
                <w:sz w:val="18"/>
                <w:szCs w:val="18"/>
              </w:rPr>
              <w:t>0.21</w:t>
            </w:r>
          </w:p>
        </w:tc>
        <w:tc>
          <w:tcPr>
            <w:tcW w:w="1521" w:type="dxa"/>
            <w:tcBorders>
              <w:left w:val="nil"/>
              <w:right w:val="nil"/>
            </w:tcBorders>
            <w:shd w:val="clear" w:color="auto" w:fill="auto"/>
          </w:tcPr>
          <w:p w14:paraId="00000897" w14:textId="77777777" w:rsidR="005537F9" w:rsidRDefault="000D7614">
            <w:pPr>
              <w:spacing w:after="0"/>
              <w:jc w:val="center"/>
              <w:rPr>
                <w:color w:val="A6A6A6"/>
                <w:sz w:val="18"/>
                <w:szCs w:val="18"/>
              </w:rPr>
            </w:pPr>
            <w:r>
              <w:rPr>
                <w:color w:val="A6A6A6"/>
                <w:sz w:val="18"/>
                <w:szCs w:val="18"/>
              </w:rPr>
              <w:t>0.04</w:t>
            </w:r>
          </w:p>
        </w:tc>
        <w:tc>
          <w:tcPr>
            <w:tcW w:w="1701" w:type="dxa"/>
            <w:tcBorders>
              <w:left w:val="nil"/>
              <w:right w:val="nil"/>
            </w:tcBorders>
            <w:shd w:val="clear" w:color="auto" w:fill="auto"/>
          </w:tcPr>
          <w:p w14:paraId="00000898" w14:textId="77777777" w:rsidR="005537F9" w:rsidRDefault="000D7614">
            <w:pPr>
              <w:spacing w:after="0"/>
              <w:jc w:val="center"/>
              <w:rPr>
                <w:color w:val="000000"/>
                <w:sz w:val="18"/>
                <w:szCs w:val="18"/>
              </w:rPr>
            </w:pPr>
            <w:r>
              <w:rPr>
                <w:sz w:val="18"/>
                <w:szCs w:val="18"/>
              </w:rPr>
              <w:t>0.23</w:t>
            </w:r>
          </w:p>
        </w:tc>
        <w:tc>
          <w:tcPr>
            <w:tcW w:w="1441" w:type="dxa"/>
            <w:tcBorders>
              <w:left w:val="nil"/>
              <w:right w:val="nil"/>
            </w:tcBorders>
            <w:shd w:val="clear" w:color="auto" w:fill="auto"/>
          </w:tcPr>
          <w:p w14:paraId="00000899" w14:textId="77777777" w:rsidR="005537F9" w:rsidRDefault="000D7614">
            <w:pPr>
              <w:spacing w:after="0"/>
              <w:jc w:val="center"/>
              <w:rPr>
                <w:color w:val="000000"/>
                <w:sz w:val="18"/>
                <w:szCs w:val="18"/>
              </w:rPr>
            </w:pPr>
            <w:r>
              <w:rPr>
                <w:sz w:val="18"/>
                <w:szCs w:val="18"/>
              </w:rPr>
              <w:t>0.05</w:t>
            </w:r>
          </w:p>
        </w:tc>
      </w:tr>
      <w:tr w:rsidR="005537F9" w14:paraId="4B5211DD" w14:textId="77777777">
        <w:trPr>
          <w:jc w:val="center"/>
        </w:trPr>
        <w:tc>
          <w:tcPr>
            <w:tcW w:w="2266" w:type="dxa"/>
            <w:tcBorders>
              <w:left w:val="nil"/>
              <w:right w:val="nil"/>
            </w:tcBorders>
            <w:shd w:val="clear" w:color="auto" w:fill="auto"/>
          </w:tcPr>
          <w:p w14:paraId="0000089A" w14:textId="77777777" w:rsidR="005537F9" w:rsidRDefault="000D7614">
            <w:pPr>
              <w:spacing w:after="0"/>
              <w:jc w:val="center"/>
              <w:rPr>
                <w:sz w:val="18"/>
                <w:szCs w:val="18"/>
              </w:rPr>
            </w:pPr>
            <w:r>
              <w:rPr>
                <w:sz w:val="18"/>
                <w:szCs w:val="18"/>
              </w:rPr>
              <w:t>2019</w:t>
            </w:r>
          </w:p>
        </w:tc>
        <w:tc>
          <w:tcPr>
            <w:tcW w:w="1781" w:type="dxa"/>
            <w:tcBorders>
              <w:left w:val="nil"/>
              <w:right w:val="nil"/>
            </w:tcBorders>
            <w:shd w:val="clear" w:color="auto" w:fill="auto"/>
          </w:tcPr>
          <w:p w14:paraId="0000089B" w14:textId="77777777" w:rsidR="005537F9" w:rsidRDefault="000D7614">
            <w:pPr>
              <w:spacing w:after="0"/>
              <w:jc w:val="center"/>
              <w:rPr>
                <w:color w:val="A6A6A6"/>
                <w:sz w:val="18"/>
                <w:szCs w:val="18"/>
              </w:rPr>
            </w:pPr>
            <w:r>
              <w:rPr>
                <w:color w:val="A6A6A6"/>
                <w:sz w:val="18"/>
                <w:szCs w:val="18"/>
              </w:rPr>
              <w:t>0.18</w:t>
            </w:r>
          </w:p>
        </w:tc>
        <w:tc>
          <w:tcPr>
            <w:tcW w:w="1521" w:type="dxa"/>
            <w:tcBorders>
              <w:left w:val="nil"/>
              <w:right w:val="nil"/>
            </w:tcBorders>
            <w:shd w:val="clear" w:color="auto" w:fill="auto"/>
          </w:tcPr>
          <w:p w14:paraId="0000089C" w14:textId="77777777" w:rsidR="005537F9" w:rsidRDefault="000D7614">
            <w:pPr>
              <w:spacing w:after="0"/>
              <w:jc w:val="center"/>
              <w:rPr>
                <w:color w:val="A6A6A6"/>
                <w:sz w:val="18"/>
                <w:szCs w:val="18"/>
              </w:rPr>
            </w:pPr>
            <w:r>
              <w:rPr>
                <w:color w:val="A6A6A6"/>
                <w:sz w:val="18"/>
                <w:szCs w:val="18"/>
              </w:rPr>
              <w:t>0.04</w:t>
            </w:r>
          </w:p>
        </w:tc>
        <w:tc>
          <w:tcPr>
            <w:tcW w:w="1701" w:type="dxa"/>
            <w:tcBorders>
              <w:left w:val="nil"/>
              <w:right w:val="nil"/>
            </w:tcBorders>
            <w:shd w:val="clear" w:color="auto" w:fill="auto"/>
          </w:tcPr>
          <w:p w14:paraId="0000089D" w14:textId="77777777" w:rsidR="005537F9" w:rsidRDefault="000D7614">
            <w:pPr>
              <w:spacing w:after="0"/>
              <w:jc w:val="center"/>
              <w:rPr>
                <w:color w:val="000000"/>
                <w:sz w:val="18"/>
                <w:szCs w:val="18"/>
              </w:rPr>
            </w:pPr>
            <w:r>
              <w:rPr>
                <w:sz w:val="18"/>
                <w:szCs w:val="18"/>
              </w:rPr>
              <w:t>0.19</w:t>
            </w:r>
          </w:p>
        </w:tc>
        <w:tc>
          <w:tcPr>
            <w:tcW w:w="1441" w:type="dxa"/>
            <w:tcBorders>
              <w:left w:val="nil"/>
              <w:right w:val="nil"/>
            </w:tcBorders>
            <w:shd w:val="clear" w:color="auto" w:fill="auto"/>
          </w:tcPr>
          <w:p w14:paraId="0000089E" w14:textId="77777777" w:rsidR="005537F9" w:rsidRDefault="000D7614">
            <w:pPr>
              <w:spacing w:after="0"/>
              <w:jc w:val="center"/>
              <w:rPr>
                <w:color w:val="000000"/>
                <w:sz w:val="18"/>
                <w:szCs w:val="18"/>
              </w:rPr>
            </w:pPr>
            <w:r>
              <w:rPr>
                <w:sz w:val="18"/>
                <w:szCs w:val="18"/>
              </w:rPr>
              <w:t>0.04</w:t>
            </w:r>
          </w:p>
        </w:tc>
      </w:tr>
      <w:tr w:rsidR="005537F9" w14:paraId="26842846" w14:textId="77777777">
        <w:trPr>
          <w:jc w:val="center"/>
        </w:trPr>
        <w:tc>
          <w:tcPr>
            <w:tcW w:w="2266" w:type="dxa"/>
            <w:tcBorders>
              <w:left w:val="nil"/>
              <w:right w:val="nil"/>
            </w:tcBorders>
            <w:shd w:val="clear" w:color="auto" w:fill="auto"/>
          </w:tcPr>
          <w:p w14:paraId="0000089F" w14:textId="77777777" w:rsidR="005537F9" w:rsidRDefault="000D7614">
            <w:pPr>
              <w:spacing w:after="0"/>
              <w:jc w:val="center"/>
              <w:rPr>
                <w:sz w:val="18"/>
                <w:szCs w:val="18"/>
              </w:rPr>
            </w:pPr>
            <w:r>
              <w:rPr>
                <w:sz w:val="18"/>
                <w:szCs w:val="18"/>
              </w:rPr>
              <w:t>2020</w:t>
            </w:r>
          </w:p>
        </w:tc>
        <w:tc>
          <w:tcPr>
            <w:tcW w:w="1781" w:type="dxa"/>
            <w:tcBorders>
              <w:left w:val="nil"/>
              <w:right w:val="nil"/>
            </w:tcBorders>
            <w:shd w:val="clear" w:color="auto" w:fill="auto"/>
          </w:tcPr>
          <w:p w14:paraId="000008A0" w14:textId="77777777" w:rsidR="005537F9" w:rsidRDefault="000D7614">
            <w:pPr>
              <w:spacing w:after="0"/>
              <w:jc w:val="center"/>
              <w:rPr>
                <w:color w:val="A6A6A6"/>
                <w:sz w:val="18"/>
                <w:szCs w:val="18"/>
              </w:rPr>
            </w:pPr>
            <w:r>
              <w:rPr>
                <w:color w:val="A6A6A6"/>
                <w:sz w:val="18"/>
                <w:szCs w:val="18"/>
              </w:rPr>
              <w:t>0.19</w:t>
            </w:r>
          </w:p>
        </w:tc>
        <w:tc>
          <w:tcPr>
            <w:tcW w:w="1521" w:type="dxa"/>
            <w:tcBorders>
              <w:left w:val="nil"/>
              <w:right w:val="nil"/>
            </w:tcBorders>
            <w:shd w:val="clear" w:color="auto" w:fill="auto"/>
          </w:tcPr>
          <w:p w14:paraId="000008A1" w14:textId="77777777" w:rsidR="005537F9" w:rsidRDefault="000D7614">
            <w:pPr>
              <w:spacing w:after="0"/>
              <w:jc w:val="center"/>
              <w:rPr>
                <w:color w:val="A6A6A6"/>
                <w:sz w:val="18"/>
                <w:szCs w:val="18"/>
              </w:rPr>
            </w:pPr>
            <w:r>
              <w:rPr>
                <w:color w:val="A6A6A6"/>
                <w:sz w:val="18"/>
                <w:szCs w:val="18"/>
              </w:rPr>
              <w:t>0.04</w:t>
            </w:r>
          </w:p>
        </w:tc>
        <w:tc>
          <w:tcPr>
            <w:tcW w:w="1701" w:type="dxa"/>
            <w:tcBorders>
              <w:left w:val="nil"/>
              <w:right w:val="nil"/>
            </w:tcBorders>
            <w:shd w:val="clear" w:color="auto" w:fill="auto"/>
          </w:tcPr>
          <w:p w14:paraId="000008A2" w14:textId="77777777" w:rsidR="005537F9" w:rsidRDefault="000D7614">
            <w:pPr>
              <w:spacing w:after="0"/>
              <w:jc w:val="center"/>
              <w:rPr>
                <w:color w:val="000000"/>
                <w:sz w:val="18"/>
                <w:szCs w:val="18"/>
              </w:rPr>
            </w:pPr>
            <w:r>
              <w:rPr>
                <w:sz w:val="18"/>
                <w:szCs w:val="18"/>
              </w:rPr>
              <w:t>0.22</w:t>
            </w:r>
          </w:p>
        </w:tc>
        <w:tc>
          <w:tcPr>
            <w:tcW w:w="1441" w:type="dxa"/>
            <w:tcBorders>
              <w:left w:val="nil"/>
              <w:right w:val="nil"/>
            </w:tcBorders>
            <w:shd w:val="clear" w:color="auto" w:fill="auto"/>
          </w:tcPr>
          <w:p w14:paraId="000008A3" w14:textId="77777777" w:rsidR="005537F9" w:rsidRDefault="000D7614">
            <w:pPr>
              <w:spacing w:after="0"/>
              <w:jc w:val="center"/>
              <w:rPr>
                <w:color w:val="000000"/>
                <w:sz w:val="18"/>
                <w:szCs w:val="18"/>
              </w:rPr>
            </w:pPr>
            <w:r>
              <w:rPr>
                <w:sz w:val="18"/>
                <w:szCs w:val="18"/>
              </w:rPr>
              <w:t>0.05</w:t>
            </w:r>
          </w:p>
        </w:tc>
      </w:tr>
      <w:tr w:rsidR="005537F9" w14:paraId="3709C8DE" w14:textId="77777777">
        <w:trPr>
          <w:jc w:val="center"/>
        </w:trPr>
        <w:tc>
          <w:tcPr>
            <w:tcW w:w="2266" w:type="dxa"/>
            <w:tcBorders>
              <w:left w:val="nil"/>
              <w:right w:val="nil"/>
            </w:tcBorders>
            <w:shd w:val="clear" w:color="auto" w:fill="auto"/>
          </w:tcPr>
          <w:p w14:paraId="000008A4" w14:textId="77777777" w:rsidR="005537F9" w:rsidRDefault="000D7614">
            <w:pPr>
              <w:spacing w:after="0"/>
              <w:jc w:val="center"/>
              <w:rPr>
                <w:sz w:val="18"/>
                <w:szCs w:val="18"/>
              </w:rPr>
            </w:pPr>
            <w:r>
              <w:rPr>
                <w:sz w:val="18"/>
                <w:szCs w:val="18"/>
              </w:rPr>
              <w:t>2021</w:t>
            </w:r>
          </w:p>
        </w:tc>
        <w:tc>
          <w:tcPr>
            <w:tcW w:w="1781" w:type="dxa"/>
            <w:tcBorders>
              <w:left w:val="nil"/>
              <w:right w:val="nil"/>
            </w:tcBorders>
            <w:shd w:val="clear" w:color="auto" w:fill="auto"/>
          </w:tcPr>
          <w:p w14:paraId="000008A5" w14:textId="77777777" w:rsidR="005537F9" w:rsidRDefault="000D7614">
            <w:pPr>
              <w:spacing w:after="0"/>
              <w:jc w:val="center"/>
              <w:rPr>
                <w:color w:val="A6A6A6"/>
                <w:sz w:val="18"/>
                <w:szCs w:val="18"/>
              </w:rPr>
            </w:pPr>
            <w:r>
              <w:rPr>
                <w:color w:val="A6A6A6"/>
                <w:sz w:val="18"/>
                <w:szCs w:val="18"/>
              </w:rPr>
              <w:t>0.22</w:t>
            </w:r>
          </w:p>
        </w:tc>
        <w:tc>
          <w:tcPr>
            <w:tcW w:w="1521" w:type="dxa"/>
            <w:tcBorders>
              <w:left w:val="nil"/>
              <w:right w:val="nil"/>
            </w:tcBorders>
            <w:shd w:val="clear" w:color="auto" w:fill="auto"/>
          </w:tcPr>
          <w:p w14:paraId="000008A6" w14:textId="77777777" w:rsidR="005537F9" w:rsidRDefault="000D7614">
            <w:pPr>
              <w:spacing w:after="0"/>
              <w:jc w:val="center"/>
              <w:rPr>
                <w:color w:val="A6A6A6"/>
                <w:sz w:val="18"/>
                <w:szCs w:val="18"/>
              </w:rPr>
            </w:pPr>
            <w:r>
              <w:rPr>
                <w:color w:val="A6A6A6"/>
                <w:sz w:val="18"/>
                <w:szCs w:val="18"/>
              </w:rPr>
              <w:t>0.05</w:t>
            </w:r>
          </w:p>
        </w:tc>
        <w:tc>
          <w:tcPr>
            <w:tcW w:w="1701" w:type="dxa"/>
            <w:tcBorders>
              <w:left w:val="nil"/>
              <w:right w:val="nil"/>
            </w:tcBorders>
            <w:shd w:val="clear" w:color="auto" w:fill="auto"/>
          </w:tcPr>
          <w:p w14:paraId="000008A7" w14:textId="77777777" w:rsidR="005537F9" w:rsidRDefault="000D7614">
            <w:pPr>
              <w:spacing w:after="0"/>
              <w:jc w:val="center"/>
              <w:rPr>
                <w:color w:val="000000"/>
                <w:sz w:val="18"/>
                <w:szCs w:val="18"/>
              </w:rPr>
            </w:pPr>
            <w:r>
              <w:rPr>
                <w:sz w:val="18"/>
                <w:szCs w:val="18"/>
              </w:rPr>
              <w:t>0.27</w:t>
            </w:r>
          </w:p>
        </w:tc>
        <w:tc>
          <w:tcPr>
            <w:tcW w:w="1441" w:type="dxa"/>
            <w:tcBorders>
              <w:left w:val="nil"/>
              <w:right w:val="nil"/>
            </w:tcBorders>
            <w:shd w:val="clear" w:color="auto" w:fill="auto"/>
          </w:tcPr>
          <w:p w14:paraId="000008A8" w14:textId="77777777" w:rsidR="005537F9" w:rsidRDefault="000D7614">
            <w:pPr>
              <w:spacing w:after="0"/>
              <w:jc w:val="center"/>
              <w:rPr>
                <w:color w:val="000000"/>
                <w:sz w:val="18"/>
                <w:szCs w:val="18"/>
              </w:rPr>
            </w:pPr>
            <w:r>
              <w:rPr>
                <w:sz w:val="18"/>
                <w:szCs w:val="18"/>
              </w:rPr>
              <w:t>0.06</w:t>
            </w:r>
          </w:p>
        </w:tc>
      </w:tr>
      <w:tr w:rsidR="005537F9" w14:paraId="0D6BB269" w14:textId="77777777">
        <w:trPr>
          <w:jc w:val="center"/>
        </w:trPr>
        <w:tc>
          <w:tcPr>
            <w:tcW w:w="2266" w:type="dxa"/>
            <w:tcBorders>
              <w:left w:val="nil"/>
              <w:right w:val="nil"/>
            </w:tcBorders>
            <w:shd w:val="clear" w:color="auto" w:fill="auto"/>
          </w:tcPr>
          <w:p w14:paraId="000008A9" w14:textId="77777777" w:rsidR="005537F9" w:rsidRDefault="000D7614">
            <w:pPr>
              <w:spacing w:after="0"/>
              <w:jc w:val="center"/>
              <w:rPr>
                <w:sz w:val="18"/>
                <w:szCs w:val="18"/>
              </w:rPr>
            </w:pPr>
            <w:r>
              <w:rPr>
                <w:sz w:val="18"/>
                <w:szCs w:val="18"/>
              </w:rPr>
              <w:t>2022</w:t>
            </w:r>
          </w:p>
        </w:tc>
        <w:tc>
          <w:tcPr>
            <w:tcW w:w="1781" w:type="dxa"/>
            <w:tcBorders>
              <w:left w:val="nil"/>
              <w:right w:val="nil"/>
            </w:tcBorders>
            <w:shd w:val="clear" w:color="auto" w:fill="auto"/>
          </w:tcPr>
          <w:p w14:paraId="000008AA" w14:textId="77777777" w:rsidR="005537F9" w:rsidRDefault="000D7614">
            <w:pPr>
              <w:spacing w:after="0"/>
              <w:jc w:val="center"/>
              <w:rPr>
                <w:color w:val="A6A6A6"/>
                <w:sz w:val="18"/>
                <w:szCs w:val="18"/>
              </w:rPr>
            </w:pPr>
            <w:r>
              <w:rPr>
                <w:color w:val="A6A6A6"/>
                <w:sz w:val="18"/>
                <w:szCs w:val="18"/>
              </w:rPr>
              <w:t>0.21</w:t>
            </w:r>
          </w:p>
        </w:tc>
        <w:tc>
          <w:tcPr>
            <w:tcW w:w="1521" w:type="dxa"/>
            <w:tcBorders>
              <w:left w:val="nil"/>
              <w:right w:val="nil"/>
            </w:tcBorders>
            <w:shd w:val="clear" w:color="auto" w:fill="auto"/>
          </w:tcPr>
          <w:p w14:paraId="000008AB" w14:textId="77777777" w:rsidR="005537F9" w:rsidRDefault="000D7614">
            <w:pPr>
              <w:spacing w:after="0"/>
              <w:jc w:val="center"/>
              <w:rPr>
                <w:color w:val="A6A6A6"/>
                <w:sz w:val="18"/>
                <w:szCs w:val="18"/>
              </w:rPr>
            </w:pPr>
            <w:r>
              <w:rPr>
                <w:color w:val="A6A6A6"/>
                <w:sz w:val="18"/>
                <w:szCs w:val="18"/>
              </w:rPr>
              <w:t>0.07</w:t>
            </w:r>
          </w:p>
        </w:tc>
        <w:tc>
          <w:tcPr>
            <w:tcW w:w="1701" w:type="dxa"/>
            <w:tcBorders>
              <w:left w:val="nil"/>
              <w:right w:val="nil"/>
            </w:tcBorders>
            <w:shd w:val="clear" w:color="auto" w:fill="auto"/>
          </w:tcPr>
          <w:p w14:paraId="000008AC" w14:textId="77777777" w:rsidR="005537F9" w:rsidRDefault="000D7614">
            <w:pPr>
              <w:spacing w:after="0"/>
              <w:jc w:val="center"/>
              <w:rPr>
                <w:color w:val="000000"/>
                <w:sz w:val="18"/>
                <w:szCs w:val="18"/>
              </w:rPr>
            </w:pPr>
            <w:r>
              <w:rPr>
                <w:sz w:val="18"/>
                <w:szCs w:val="18"/>
              </w:rPr>
              <w:t>0.2</w:t>
            </w:r>
          </w:p>
        </w:tc>
        <w:tc>
          <w:tcPr>
            <w:tcW w:w="1441" w:type="dxa"/>
            <w:tcBorders>
              <w:left w:val="nil"/>
              <w:right w:val="nil"/>
            </w:tcBorders>
            <w:shd w:val="clear" w:color="auto" w:fill="auto"/>
          </w:tcPr>
          <w:p w14:paraId="000008AD" w14:textId="77777777" w:rsidR="005537F9" w:rsidRDefault="000D7614">
            <w:pPr>
              <w:spacing w:after="0"/>
              <w:jc w:val="center"/>
              <w:rPr>
                <w:color w:val="000000"/>
                <w:sz w:val="18"/>
                <w:szCs w:val="18"/>
              </w:rPr>
            </w:pPr>
            <w:r>
              <w:rPr>
                <w:sz w:val="18"/>
                <w:szCs w:val="18"/>
              </w:rPr>
              <w:t>0.05</w:t>
            </w:r>
          </w:p>
        </w:tc>
      </w:tr>
      <w:tr w:rsidR="005537F9" w14:paraId="77A81DBD" w14:textId="77777777">
        <w:trPr>
          <w:jc w:val="center"/>
        </w:trPr>
        <w:tc>
          <w:tcPr>
            <w:tcW w:w="2266" w:type="dxa"/>
            <w:tcBorders>
              <w:left w:val="nil"/>
              <w:right w:val="nil"/>
            </w:tcBorders>
            <w:shd w:val="clear" w:color="auto" w:fill="auto"/>
          </w:tcPr>
          <w:p w14:paraId="000008AE" w14:textId="77777777" w:rsidR="005537F9" w:rsidRDefault="000D7614">
            <w:pPr>
              <w:spacing w:after="0"/>
              <w:jc w:val="center"/>
              <w:rPr>
                <w:sz w:val="18"/>
                <w:szCs w:val="18"/>
              </w:rPr>
            </w:pPr>
            <w:r>
              <w:rPr>
                <w:sz w:val="18"/>
                <w:szCs w:val="18"/>
              </w:rPr>
              <w:t>2023</w:t>
            </w:r>
          </w:p>
        </w:tc>
        <w:tc>
          <w:tcPr>
            <w:tcW w:w="1781" w:type="dxa"/>
            <w:tcBorders>
              <w:left w:val="nil"/>
              <w:right w:val="nil"/>
            </w:tcBorders>
            <w:shd w:val="clear" w:color="auto" w:fill="auto"/>
          </w:tcPr>
          <w:p w14:paraId="000008AF" w14:textId="77777777" w:rsidR="005537F9" w:rsidRDefault="000D7614">
            <w:pPr>
              <w:spacing w:after="0"/>
              <w:jc w:val="center"/>
              <w:rPr>
                <w:color w:val="A6A6A6"/>
                <w:sz w:val="18"/>
                <w:szCs w:val="18"/>
              </w:rPr>
            </w:pPr>
            <w:r>
              <w:rPr>
                <w:color w:val="A6A6A6"/>
                <w:sz w:val="18"/>
                <w:szCs w:val="18"/>
              </w:rPr>
              <w:t>0.41</w:t>
            </w:r>
          </w:p>
        </w:tc>
        <w:tc>
          <w:tcPr>
            <w:tcW w:w="1521" w:type="dxa"/>
            <w:tcBorders>
              <w:left w:val="nil"/>
              <w:right w:val="nil"/>
            </w:tcBorders>
            <w:shd w:val="clear" w:color="auto" w:fill="auto"/>
          </w:tcPr>
          <w:p w14:paraId="000008B0" w14:textId="77777777" w:rsidR="005537F9" w:rsidRDefault="000D7614">
            <w:pPr>
              <w:spacing w:after="0"/>
              <w:jc w:val="center"/>
              <w:rPr>
                <w:color w:val="A6A6A6"/>
                <w:sz w:val="18"/>
                <w:szCs w:val="18"/>
              </w:rPr>
            </w:pPr>
            <w:r>
              <w:rPr>
                <w:color w:val="A6A6A6"/>
                <w:sz w:val="18"/>
                <w:szCs w:val="18"/>
              </w:rPr>
              <w:t>0.19</w:t>
            </w:r>
          </w:p>
        </w:tc>
        <w:tc>
          <w:tcPr>
            <w:tcW w:w="1701" w:type="dxa"/>
            <w:tcBorders>
              <w:left w:val="nil"/>
              <w:right w:val="nil"/>
            </w:tcBorders>
            <w:shd w:val="clear" w:color="auto" w:fill="auto"/>
          </w:tcPr>
          <w:p w14:paraId="000008B1" w14:textId="77777777" w:rsidR="005537F9" w:rsidRDefault="000D7614">
            <w:pPr>
              <w:spacing w:after="0"/>
              <w:jc w:val="center"/>
              <w:rPr>
                <w:color w:val="000000"/>
                <w:sz w:val="18"/>
                <w:szCs w:val="18"/>
              </w:rPr>
            </w:pPr>
            <w:r>
              <w:rPr>
                <w:sz w:val="18"/>
                <w:szCs w:val="18"/>
              </w:rPr>
              <w:t>0.19</w:t>
            </w:r>
          </w:p>
        </w:tc>
        <w:tc>
          <w:tcPr>
            <w:tcW w:w="1441" w:type="dxa"/>
            <w:tcBorders>
              <w:left w:val="nil"/>
              <w:right w:val="nil"/>
            </w:tcBorders>
            <w:shd w:val="clear" w:color="auto" w:fill="auto"/>
          </w:tcPr>
          <w:p w14:paraId="000008B2" w14:textId="77777777" w:rsidR="005537F9" w:rsidRDefault="000D7614">
            <w:pPr>
              <w:spacing w:after="0"/>
              <w:jc w:val="center"/>
              <w:rPr>
                <w:color w:val="000000"/>
                <w:sz w:val="18"/>
                <w:szCs w:val="18"/>
              </w:rPr>
            </w:pPr>
            <w:r>
              <w:rPr>
                <w:sz w:val="18"/>
                <w:szCs w:val="18"/>
              </w:rPr>
              <w:t>0.06</w:t>
            </w:r>
          </w:p>
        </w:tc>
      </w:tr>
      <w:tr w:rsidR="005537F9" w14:paraId="0789D353" w14:textId="77777777">
        <w:trPr>
          <w:jc w:val="center"/>
        </w:trPr>
        <w:tc>
          <w:tcPr>
            <w:tcW w:w="2266" w:type="dxa"/>
            <w:tcBorders>
              <w:left w:val="nil"/>
              <w:right w:val="nil"/>
            </w:tcBorders>
            <w:shd w:val="clear" w:color="auto" w:fill="auto"/>
          </w:tcPr>
          <w:p w14:paraId="000008B3" w14:textId="77777777" w:rsidR="005537F9" w:rsidRDefault="000D7614">
            <w:pPr>
              <w:spacing w:after="0"/>
              <w:jc w:val="center"/>
              <w:rPr>
                <w:color w:val="000000"/>
                <w:sz w:val="18"/>
                <w:szCs w:val="18"/>
              </w:rPr>
            </w:pPr>
            <w:r>
              <w:rPr>
                <w:sz w:val="18"/>
                <w:szCs w:val="18"/>
              </w:rPr>
              <w:t>2024</w:t>
            </w:r>
          </w:p>
        </w:tc>
        <w:tc>
          <w:tcPr>
            <w:tcW w:w="1781" w:type="dxa"/>
            <w:tcBorders>
              <w:left w:val="nil"/>
              <w:right w:val="nil"/>
            </w:tcBorders>
            <w:shd w:val="clear" w:color="auto" w:fill="auto"/>
          </w:tcPr>
          <w:p w14:paraId="000008B4" w14:textId="77777777" w:rsidR="005537F9" w:rsidRDefault="000D7614">
            <w:pPr>
              <w:spacing w:after="0"/>
              <w:jc w:val="center"/>
              <w:rPr>
                <w:color w:val="A6A6A6"/>
                <w:sz w:val="18"/>
                <w:szCs w:val="18"/>
              </w:rPr>
            </w:pPr>
            <w:r>
              <w:rPr>
                <w:color w:val="A6A6A6"/>
                <w:sz w:val="18"/>
                <w:szCs w:val="18"/>
              </w:rPr>
              <w:t>0.49</w:t>
            </w:r>
          </w:p>
        </w:tc>
        <w:tc>
          <w:tcPr>
            <w:tcW w:w="1521" w:type="dxa"/>
            <w:tcBorders>
              <w:left w:val="nil"/>
              <w:right w:val="nil"/>
            </w:tcBorders>
            <w:shd w:val="clear" w:color="auto" w:fill="auto"/>
          </w:tcPr>
          <w:p w14:paraId="000008B5" w14:textId="77777777" w:rsidR="005537F9" w:rsidRDefault="000D7614">
            <w:pPr>
              <w:spacing w:after="0"/>
              <w:jc w:val="center"/>
              <w:rPr>
                <w:color w:val="A6A6A6"/>
                <w:sz w:val="18"/>
                <w:szCs w:val="18"/>
              </w:rPr>
            </w:pPr>
            <w:r>
              <w:rPr>
                <w:color w:val="A6A6A6"/>
                <w:sz w:val="18"/>
                <w:szCs w:val="18"/>
              </w:rPr>
              <w:t>0.24</w:t>
            </w:r>
          </w:p>
        </w:tc>
        <w:tc>
          <w:tcPr>
            <w:tcW w:w="1701" w:type="dxa"/>
            <w:tcBorders>
              <w:left w:val="nil"/>
              <w:right w:val="nil"/>
            </w:tcBorders>
            <w:shd w:val="clear" w:color="auto" w:fill="auto"/>
          </w:tcPr>
          <w:p w14:paraId="000008B6" w14:textId="77777777" w:rsidR="005537F9" w:rsidRDefault="000D7614">
            <w:pPr>
              <w:spacing w:after="0"/>
              <w:jc w:val="center"/>
              <w:rPr>
                <w:color w:val="000000"/>
                <w:sz w:val="18"/>
                <w:szCs w:val="18"/>
              </w:rPr>
            </w:pPr>
            <w:r>
              <w:rPr>
                <w:sz w:val="18"/>
                <w:szCs w:val="18"/>
              </w:rPr>
              <w:t>0.3</w:t>
            </w:r>
          </w:p>
        </w:tc>
        <w:tc>
          <w:tcPr>
            <w:tcW w:w="1441" w:type="dxa"/>
            <w:tcBorders>
              <w:left w:val="nil"/>
              <w:right w:val="nil"/>
            </w:tcBorders>
            <w:shd w:val="clear" w:color="auto" w:fill="auto"/>
          </w:tcPr>
          <w:p w14:paraId="000008B7" w14:textId="77777777" w:rsidR="005537F9" w:rsidRDefault="000D7614">
            <w:pPr>
              <w:spacing w:after="0"/>
              <w:jc w:val="center"/>
              <w:rPr>
                <w:color w:val="000000"/>
                <w:sz w:val="18"/>
                <w:szCs w:val="18"/>
              </w:rPr>
            </w:pPr>
            <w:r>
              <w:rPr>
                <w:sz w:val="18"/>
                <w:szCs w:val="18"/>
              </w:rPr>
              <w:t>0.1</w:t>
            </w:r>
          </w:p>
        </w:tc>
      </w:tr>
      <w:tr w:rsidR="005537F9" w14:paraId="4D7CCDC6" w14:textId="77777777">
        <w:trPr>
          <w:jc w:val="center"/>
        </w:trPr>
        <w:tc>
          <w:tcPr>
            <w:tcW w:w="2266" w:type="dxa"/>
            <w:tcBorders>
              <w:left w:val="nil"/>
              <w:bottom w:val="single" w:sz="4" w:space="0" w:color="000000"/>
              <w:right w:val="nil"/>
            </w:tcBorders>
            <w:shd w:val="clear" w:color="auto" w:fill="auto"/>
          </w:tcPr>
          <w:p w14:paraId="000008B8" w14:textId="77777777" w:rsidR="005537F9" w:rsidRDefault="000D7614">
            <w:pPr>
              <w:spacing w:after="0"/>
              <w:jc w:val="center"/>
              <w:rPr>
                <w:sz w:val="18"/>
                <w:szCs w:val="18"/>
              </w:rPr>
            </w:pPr>
            <w:r>
              <w:rPr>
                <w:sz w:val="18"/>
                <w:szCs w:val="18"/>
              </w:rPr>
              <w:t>2025</w:t>
            </w:r>
          </w:p>
        </w:tc>
        <w:tc>
          <w:tcPr>
            <w:tcW w:w="1781" w:type="dxa"/>
            <w:tcBorders>
              <w:left w:val="nil"/>
              <w:bottom w:val="single" w:sz="4" w:space="0" w:color="000000"/>
              <w:right w:val="nil"/>
            </w:tcBorders>
            <w:shd w:val="clear" w:color="auto" w:fill="auto"/>
          </w:tcPr>
          <w:p w14:paraId="000008B9" w14:textId="77777777" w:rsidR="005537F9" w:rsidRDefault="000D7614">
            <w:pPr>
              <w:spacing w:after="0"/>
              <w:jc w:val="center"/>
              <w:rPr>
                <w:color w:val="A6A6A6"/>
                <w:sz w:val="18"/>
                <w:szCs w:val="18"/>
              </w:rPr>
            </w:pPr>
            <w:r>
              <w:rPr>
                <w:sz w:val="18"/>
                <w:szCs w:val="18"/>
              </w:rPr>
              <w:t>-</w:t>
            </w:r>
          </w:p>
        </w:tc>
        <w:tc>
          <w:tcPr>
            <w:tcW w:w="1521" w:type="dxa"/>
            <w:tcBorders>
              <w:left w:val="nil"/>
              <w:bottom w:val="single" w:sz="4" w:space="0" w:color="000000"/>
              <w:right w:val="nil"/>
            </w:tcBorders>
            <w:shd w:val="clear" w:color="auto" w:fill="auto"/>
          </w:tcPr>
          <w:p w14:paraId="000008BA" w14:textId="77777777" w:rsidR="005537F9" w:rsidRDefault="000D7614">
            <w:pPr>
              <w:spacing w:after="0"/>
              <w:jc w:val="center"/>
              <w:rPr>
                <w:color w:val="A6A6A6"/>
                <w:sz w:val="18"/>
                <w:szCs w:val="18"/>
              </w:rPr>
            </w:pPr>
            <w:r>
              <w:rPr>
                <w:sz w:val="18"/>
                <w:szCs w:val="18"/>
              </w:rPr>
              <w:t>-</w:t>
            </w:r>
          </w:p>
        </w:tc>
        <w:tc>
          <w:tcPr>
            <w:tcW w:w="1701" w:type="dxa"/>
            <w:tcBorders>
              <w:left w:val="nil"/>
              <w:bottom w:val="single" w:sz="4" w:space="0" w:color="000000"/>
              <w:right w:val="nil"/>
            </w:tcBorders>
            <w:shd w:val="clear" w:color="auto" w:fill="auto"/>
          </w:tcPr>
          <w:p w14:paraId="000008BB" w14:textId="77777777" w:rsidR="005537F9" w:rsidRDefault="000D7614">
            <w:pPr>
              <w:spacing w:after="0"/>
              <w:jc w:val="center"/>
              <w:rPr>
                <w:sz w:val="18"/>
                <w:szCs w:val="18"/>
              </w:rPr>
            </w:pPr>
            <w:r>
              <w:rPr>
                <w:sz w:val="18"/>
                <w:szCs w:val="18"/>
              </w:rPr>
              <w:t>0.48</w:t>
            </w:r>
          </w:p>
        </w:tc>
        <w:tc>
          <w:tcPr>
            <w:tcW w:w="1441" w:type="dxa"/>
            <w:tcBorders>
              <w:left w:val="nil"/>
              <w:bottom w:val="single" w:sz="4" w:space="0" w:color="000000"/>
              <w:right w:val="nil"/>
            </w:tcBorders>
            <w:shd w:val="clear" w:color="auto" w:fill="auto"/>
          </w:tcPr>
          <w:p w14:paraId="000008BC" w14:textId="77777777" w:rsidR="005537F9" w:rsidRDefault="000D7614">
            <w:pPr>
              <w:spacing w:after="0"/>
              <w:jc w:val="center"/>
              <w:rPr>
                <w:sz w:val="18"/>
                <w:szCs w:val="18"/>
              </w:rPr>
            </w:pPr>
            <w:r>
              <w:rPr>
                <w:sz w:val="18"/>
                <w:szCs w:val="18"/>
              </w:rPr>
              <w:t>0.23</w:t>
            </w:r>
          </w:p>
        </w:tc>
      </w:tr>
      <w:tr w:rsidR="005537F9" w14:paraId="47EF0EBA" w14:textId="77777777">
        <w:trPr>
          <w:jc w:val="center"/>
        </w:trPr>
        <w:tc>
          <w:tcPr>
            <w:tcW w:w="2266" w:type="dxa"/>
            <w:tcBorders>
              <w:top w:val="single" w:sz="4" w:space="0" w:color="000000"/>
              <w:left w:val="nil"/>
              <w:bottom w:val="single" w:sz="4" w:space="0" w:color="000000"/>
              <w:right w:val="nil"/>
            </w:tcBorders>
            <w:shd w:val="clear" w:color="auto" w:fill="auto"/>
          </w:tcPr>
          <w:p w14:paraId="000008BD" w14:textId="77777777" w:rsidR="005537F9" w:rsidRDefault="000D7614">
            <w:pPr>
              <w:spacing w:after="0"/>
              <w:jc w:val="center"/>
              <w:rPr>
                <w:color w:val="808080"/>
                <w:sz w:val="18"/>
                <w:szCs w:val="18"/>
              </w:rPr>
            </w:pPr>
            <w:r>
              <w:rPr>
                <w:sz w:val="18"/>
                <w:szCs w:val="18"/>
              </w:rPr>
              <w:lastRenderedPageBreak/>
              <w:t>Mean 1977 - (Final year - 2)</w:t>
            </w:r>
          </w:p>
        </w:tc>
        <w:tc>
          <w:tcPr>
            <w:tcW w:w="1781" w:type="dxa"/>
            <w:tcBorders>
              <w:top w:val="single" w:sz="4" w:space="0" w:color="000000"/>
              <w:left w:val="nil"/>
              <w:bottom w:val="single" w:sz="4" w:space="0" w:color="000000"/>
              <w:right w:val="nil"/>
            </w:tcBorders>
            <w:shd w:val="clear" w:color="auto" w:fill="auto"/>
          </w:tcPr>
          <w:p w14:paraId="000008BE" w14:textId="77777777" w:rsidR="005537F9" w:rsidRDefault="000D7614">
            <w:pPr>
              <w:spacing w:after="0"/>
              <w:jc w:val="center"/>
              <w:rPr>
                <w:color w:val="A6A6A6"/>
                <w:sz w:val="18"/>
                <w:szCs w:val="18"/>
              </w:rPr>
            </w:pPr>
            <w:r>
              <w:rPr>
                <w:sz w:val="18"/>
                <w:szCs w:val="18"/>
              </w:rPr>
              <w:t>0.52</w:t>
            </w:r>
          </w:p>
        </w:tc>
        <w:tc>
          <w:tcPr>
            <w:tcW w:w="1521" w:type="dxa"/>
            <w:tcBorders>
              <w:top w:val="single" w:sz="4" w:space="0" w:color="000000"/>
              <w:left w:val="nil"/>
              <w:bottom w:val="single" w:sz="4" w:space="0" w:color="000000"/>
              <w:right w:val="nil"/>
            </w:tcBorders>
            <w:shd w:val="clear" w:color="auto" w:fill="auto"/>
          </w:tcPr>
          <w:p w14:paraId="000008BF" w14:textId="77777777" w:rsidR="005537F9" w:rsidRDefault="005537F9">
            <w:pPr>
              <w:spacing w:after="0"/>
              <w:jc w:val="center"/>
              <w:rPr>
                <w:color w:val="A6A6A6"/>
                <w:sz w:val="18"/>
                <w:szCs w:val="18"/>
              </w:rPr>
            </w:pPr>
          </w:p>
        </w:tc>
        <w:tc>
          <w:tcPr>
            <w:tcW w:w="1701" w:type="dxa"/>
            <w:tcBorders>
              <w:top w:val="single" w:sz="4" w:space="0" w:color="000000"/>
              <w:left w:val="nil"/>
              <w:bottom w:val="single" w:sz="4" w:space="0" w:color="000000"/>
              <w:right w:val="nil"/>
            </w:tcBorders>
            <w:shd w:val="clear" w:color="auto" w:fill="auto"/>
          </w:tcPr>
          <w:p w14:paraId="000008C0" w14:textId="77777777" w:rsidR="005537F9" w:rsidRDefault="000D7614">
            <w:pPr>
              <w:spacing w:after="0"/>
              <w:jc w:val="center"/>
              <w:rPr>
                <w:sz w:val="18"/>
                <w:szCs w:val="18"/>
              </w:rPr>
            </w:pPr>
            <w:r>
              <w:rPr>
                <w:sz w:val="18"/>
                <w:szCs w:val="18"/>
              </w:rPr>
              <w:t>0.52</w:t>
            </w:r>
          </w:p>
        </w:tc>
        <w:tc>
          <w:tcPr>
            <w:tcW w:w="1441" w:type="dxa"/>
            <w:tcBorders>
              <w:top w:val="single" w:sz="4" w:space="0" w:color="000000"/>
              <w:left w:val="nil"/>
              <w:bottom w:val="single" w:sz="4" w:space="0" w:color="000000"/>
              <w:right w:val="nil"/>
            </w:tcBorders>
            <w:shd w:val="clear" w:color="auto" w:fill="auto"/>
          </w:tcPr>
          <w:p w14:paraId="000008C1" w14:textId="77777777" w:rsidR="005537F9" w:rsidRDefault="005537F9">
            <w:pPr>
              <w:spacing w:after="0"/>
              <w:jc w:val="center"/>
              <w:rPr>
                <w:sz w:val="18"/>
                <w:szCs w:val="18"/>
              </w:rPr>
            </w:pPr>
          </w:p>
        </w:tc>
      </w:tr>
    </w:tbl>
    <w:p w14:paraId="000008C2" w14:textId="77777777" w:rsidR="005537F9" w:rsidRDefault="000D7614">
      <w:pPr>
        <w:spacing w:line="259" w:lineRule="auto"/>
      </w:pPr>
      <w:r>
        <w:br w:type="page"/>
      </w:r>
    </w:p>
    <w:p w14:paraId="000008C3" w14:textId="77777777" w:rsidR="005537F9" w:rsidRDefault="000D7614">
      <w:pPr>
        <w:pStyle w:val="Heading5"/>
      </w:pPr>
      <w:r>
        <w:lastRenderedPageBreak/>
        <w:t>Table 2.9. Estimated fishing mortality in terms of apical F and total exploitation for the author’s recommended model.</w:t>
      </w:r>
    </w:p>
    <w:tbl>
      <w:tblPr>
        <w:tblStyle w:val="af0"/>
        <w:tblW w:w="6166" w:type="dxa"/>
        <w:tblLayout w:type="fixed"/>
        <w:tblLook w:val="0400" w:firstRow="0" w:lastRow="0" w:firstColumn="0" w:lastColumn="0" w:noHBand="0" w:noVBand="1"/>
      </w:tblPr>
      <w:tblGrid>
        <w:gridCol w:w="1485"/>
        <w:gridCol w:w="1485"/>
        <w:gridCol w:w="1485"/>
        <w:gridCol w:w="1711"/>
      </w:tblGrid>
      <w:tr w:rsidR="005537F9" w14:paraId="3914E1B1" w14:textId="77777777">
        <w:trPr>
          <w:trHeight w:val="217"/>
        </w:trPr>
        <w:tc>
          <w:tcPr>
            <w:tcW w:w="1485" w:type="dxa"/>
            <w:tcBorders>
              <w:top w:val="nil"/>
              <w:left w:val="nil"/>
              <w:bottom w:val="single" w:sz="4" w:space="0" w:color="000000"/>
              <w:right w:val="nil"/>
            </w:tcBorders>
            <w:shd w:val="clear" w:color="auto" w:fill="auto"/>
            <w:vAlign w:val="center"/>
          </w:tcPr>
          <w:p w14:paraId="000008C4" w14:textId="77777777" w:rsidR="005537F9" w:rsidRDefault="000D7614">
            <w:pPr>
              <w:spacing w:after="0"/>
              <w:jc w:val="center"/>
              <w:rPr>
                <w:color w:val="000000"/>
                <w:sz w:val="18"/>
                <w:szCs w:val="18"/>
              </w:rPr>
            </w:pPr>
            <w:r>
              <w:rPr>
                <w:color w:val="000000"/>
                <w:sz w:val="18"/>
                <w:szCs w:val="18"/>
              </w:rPr>
              <w:t>Year</w:t>
            </w:r>
          </w:p>
        </w:tc>
        <w:tc>
          <w:tcPr>
            <w:tcW w:w="1485" w:type="dxa"/>
            <w:tcBorders>
              <w:top w:val="nil"/>
              <w:left w:val="nil"/>
              <w:bottom w:val="single" w:sz="4" w:space="0" w:color="000000"/>
              <w:right w:val="nil"/>
            </w:tcBorders>
            <w:shd w:val="clear" w:color="auto" w:fill="auto"/>
            <w:vAlign w:val="center"/>
          </w:tcPr>
          <w:p w14:paraId="000008C5" w14:textId="77777777" w:rsidR="005537F9" w:rsidRDefault="000D7614">
            <w:pPr>
              <w:spacing w:after="0"/>
              <w:jc w:val="center"/>
              <w:rPr>
                <w:color w:val="000000"/>
                <w:sz w:val="18"/>
                <w:szCs w:val="18"/>
              </w:rPr>
            </w:pPr>
            <w:r>
              <w:rPr>
                <w:color w:val="000000"/>
                <w:sz w:val="18"/>
                <w:szCs w:val="18"/>
              </w:rPr>
              <w:t>Sum Apical F</w:t>
            </w:r>
          </w:p>
        </w:tc>
        <w:tc>
          <w:tcPr>
            <w:tcW w:w="1485" w:type="dxa"/>
            <w:tcBorders>
              <w:top w:val="nil"/>
              <w:left w:val="nil"/>
              <w:bottom w:val="single" w:sz="4" w:space="0" w:color="000000"/>
              <w:right w:val="nil"/>
            </w:tcBorders>
            <w:shd w:val="clear" w:color="auto" w:fill="auto"/>
            <w:vAlign w:val="center"/>
          </w:tcPr>
          <w:p w14:paraId="000008C6" w14:textId="77777777" w:rsidR="005537F9" w:rsidRDefault="000D7614">
            <w:pPr>
              <w:spacing w:after="0"/>
              <w:jc w:val="center"/>
              <w:rPr>
                <w:color w:val="000000"/>
                <w:sz w:val="18"/>
                <w:szCs w:val="18"/>
              </w:rPr>
            </w:pPr>
            <w:r>
              <w:rPr>
                <w:color w:val="000000"/>
                <w:sz w:val="18"/>
                <w:szCs w:val="18"/>
              </w:rPr>
              <w:t>SD[F]</w:t>
            </w:r>
          </w:p>
        </w:tc>
        <w:tc>
          <w:tcPr>
            <w:tcW w:w="1711" w:type="dxa"/>
            <w:tcBorders>
              <w:top w:val="nil"/>
              <w:left w:val="nil"/>
              <w:bottom w:val="single" w:sz="4" w:space="0" w:color="000000"/>
              <w:right w:val="nil"/>
            </w:tcBorders>
            <w:shd w:val="clear" w:color="auto" w:fill="auto"/>
            <w:vAlign w:val="center"/>
          </w:tcPr>
          <w:p w14:paraId="000008C7" w14:textId="77777777" w:rsidR="005537F9" w:rsidRDefault="000D7614">
            <w:pPr>
              <w:spacing w:after="0"/>
              <w:jc w:val="center"/>
              <w:rPr>
                <w:color w:val="000000"/>
                <w:sz w:val="18"/>
                <w:szCs w:val="18"/>
              </w:rPr>
            </w:pPr>
            <w:r>
              <w:rPr>
                <w:color w:val="000000"/>
                <w:sz w:val="18"/>
                <w:szCs w:val="18"/>
              </w:rPr>
              <w:t>Total Exploitation</w:t>
            </w:r>
          </w:p>
        </w:tc>
      </w:tr>
      <w:tr w:rsidR="005537F9" w14:paraId="71232142" w14:textId="77777777">
        <w:trPr>
          <w:trHeight w:val="217"/>
        </w:trPr>
        <w:tc>
          <w:tcPr>
            <w:tcW w:w="1485" w:type="dxa"/>
            <w:tcBorders>
              <w:top w:val="single" w:sz="4" w:space="0" w:color="000000"/>
              <w:left w:val="nil"/>
              <w:bottom w:val="nil"/>
              <w:right w:val="nil"/>
            </w:tcBorders>
            <w:shd w:val="clear" w:color="auto" w:fill="auto"/>
            <w:vAlign w:val="bottom"/>
          </w:tcPr>
          <w:p w14:paraId="000008C8" w14:textId="77777777" w:rsidR="005537F9" w:rsidRDefault="000D7614">
            <w:pPr>
              <w:spacing w:after="0"/>
              <w:jc w:val="center"/>
              <w:rPr>
                <w:color w:val="000000"/>
                <w:sz w:val="18"/>
                <w:szCs w:val="18"/>
              </w:rPr>
            </w:pPr>
            <w:r>
              <w:rPr>
                <w:color w:val="000000"/>
                <w:sz w:val="18"/>
                <w:szCs w:val="18"/>
              </w:rPr>
              <w:t>1977</w:t>
            </w:r>
          </w:p>
        </w:tc>
        <w:tc>
          <w:tcPr>
            <w:tcW w:w="1485" w:type="dxa"/>
            <w:tcBorders>
              <w:top w:val="single" w:sz="4" w:space="0" w:color="000000"/>
              <w:left w:val="nil"/>
              <w:bottom w:val="nil"/>
              <w:right w:val="nil"/>
            </w:tcBorders>
            <w:shd w:val="clear" w:color="auto" w:fill="auto"/>
            <w:vAlign w:val="bottom"/>
          </w:tcPr>
          <w:p w14:paraId="000008C9" w14:textId="77777777" w:rsidR="005537F9" w:rsidRDefault="000D7614">
            <w:pPr>
              <w:spacing w:after="0"/>
              <w:jc w:val="center"/>
              <w:rPr>
                <w:color w:val="000000"/>
                <w:sz w:val="18"/>
                <w:szCs w:val="18"/>
              </w:rPr>
            </w:pPr>
            <w:r>
              <w:rPr>
                <w:color w:val="000000"/>
                <w:sz w:val="18"/>
                <w:szCs w:val="18"/>
              </w:rPr>
              <w:t>0.012</w:t>
            </w:r>
          </w:p>
        </w:tc>
        <w:tc>
          <w:tcPr>
            <w:tcW w:w="1485" w:type="dxa"/>
            <w:tcBorders>
              <w:top w:val="single" w:sz="4" w:space="0" w:color="000000"/>
              <w:left w:val="nil"/>
              <w:bottom w:val="nil"/>
              <w:right w:val="nil"/>
            </w:tcBorders>
            <w:shd w:val="clear" w:color="auto" w:fill="auto"/>
            <w:vAlign w:val="bottom"/>
          </w:tcPr>
          <w:p w14:paraId="000008CA" w14:textId="77777777" w:rsidR="005537F9" w:rsidRDefault="000D7614">
            <w:pPr>
              <w:spacing w:after="0"/>
              <w:jc w:val="center"/>
              <w:rPr>
                <w:color w:val="000000"/>
                <w:sz w:val="18"/>
                <w:szCs w:val="18"/>
              </w:rPr>
            </w:pPr>
            <w:r>
              <w:rPr>
                <w:color w:val="000000"/>
                <w:sz w:val="18"/>
                <w:szCs w:val="18"/>
              </w:rPr>
              <w:t>0.003</w:t>
            </w:r>
          </w:p>
        </w:tc>
        <w:tc>
          <w:tcPr>
            <w:tcW w:w="1711" w:type="dxa"/>
            <w:tcBorders>
              <w:top w:val="single" w:sz="4" w:space="0" w:color="000000"/>
              <w:left w:val="nil"/>
              <w:bottom w:val="nil"/>
              <w:right w:val="nil"/>
            </w:tcBorders>
            <w:shd w:val="clear" w:color="auto" w:fill="auto"/>
            <w:vAlign w:val="bottom"/>
          </w:tcPr>
          <w:p w14:paraId="000008CB" w14:textId="77777777" w:rsidR="005537F9" w:rsidRDefault="000D7614">
            <w:pPr>
              <w:spacing w:after="0"/>
              <w:jc w:val="center"/>
              <w:rPr>
                <w:color w:val="000000"/>
                <w:sz w:val="18"/>
                <w:szCs w:val="18"/>
              </w:rPr>
            </w:pPr>
            <w:r>
              <w:rPr>
                <w:color w:val="000000"/>
                <w:sz w:val="18"/>
                <w:szCs w:val="18"/>
              </w:rPr>
              <w:t>0.009</w:t>
            </w:r>
          </w:p>
        </w:tc>
      </w:tr>
      <w:tr w:rsidR="005537F9" w14:paraId="6BBFD8A2" w14:textId="77777777">
        <w:trPr>
          <w:trHeight w:val="217"/>
        </w:trPr>
        <w:tc>
          <w:tcPr>
            <w:tcW w:w="1485" w:type="dxa"/>
            <w:tcBorders>
              <w:top w:val="nil"/>
              <w:left w:val="nil"/>
              <w:bottom w:val="nil"/>
              <w:right w:val="nil"/>
            </w:tcBorders>
            <w:shd w:val="clear" w:color="auto" w:fill="auto"/>
            <w:vAlign w:val="bottom"/>
          </w:tcPr>
          <w:p w14:paraId="000008CC" w14:textId="77777777" w:rsidR="005537F9" w:rsidRDefault="000D7614">
            <w:pPr>
              <w:spacing w:after="0"/>
              <w:jc w:val="center"/>
              <w:rPr>
                <w:color w:val="000000"/>
                <w:sz w:val="18"/>
                <w:szCs w:val="18"/>
              </w:rPr>
            </w:pPr>
            <w:r>
              <w:rPr>
                <w:color w:val="000000"/>
                <w:sz w:val="18"/>
                <w:szCs w:val="18"/>
              </w:rPr>
              <w:t>1978</w:t>
            </w:r>
          </w:p>
        </w:tc>
        <w:tc>
          <w:tcPr>
            <w:tcW w:w="1485" w:type="dxa"/>
            <w:tcBorders>
              <w:top w:val="nil"/>
              <w:left w:val="nil"/>
              <w:bottom w:val="nil"/>
              <w:right w:val="nil"/>
            </w:tcBorders>
            <w:shd w:val="clear" w:color="auto" w:fill="auto"/>
            <w:vAlign w:val="bottom"/>
          </w:tcPr>
          <w:p w14:paraId="000008CD" w14:textId="77777777" w:rsidR="005537F9" w:rsidRDefault="000D7614">
            <w:pPr>
              <w:spacing w:after="0"/>
              <w:jc w:val="center"/>
              <w:rPr>
                <w:color w:val="000000"/>
                <w:sz w:val="18"/>
                <w:szCs w:val="18"/>
              </w:rPr>
            </w:pPr>
            <w:r>
              <w:rPr>
                <w:color w:val="000000"/>
                <w:sz w:val="18"/>
                <w:szCs w:val="18"/>
              </w:rPr>
              <w:t>0.059</w:t>
            </w:r>
          </w:p>
        </w:tc>
        <w:tc>
          <w:tcPr>
            <w:tcW w:w="1485" w:type="dxa"/>
            <w:tcBorders>
              <w:top w:val="nil"/>
              <w:left w:val="nil"/>
              <w:bottom w:val="nil"/>
              <w:right w:val="nil"/>
            </w:tcBorders>
            <w:shd w:val="clear" w:color="auto" w:fill="auto"/>
            <w:vAlign w:val="bottom"/>
          </w:tcPr>
          <w:p w14:paraId="000008CE" w14:textId="77777777" w:rsidR="005537F9" w:rsidRDefault="000D7614">
            <w:pPr>
              <w:spacing w:after="0"/>
              <w:jc w:val="center"/>
              <w:rPr>
                <w:color w:val="000000"/>
                <w:sz w:val="18"/>
                <w:szCs w:val="18"/>
              </w:rPr>
            </w:pPr>
            <w:r>
              <w:rPr>
                <w:color w:val="000000"/>
                <w:sz w:val="18"/>
                <w:szCs w:val="18"/>
              </w:rPr>
              <w:t>0.013</w:t>
            </w:r>
          </w:p>
        </w:tc>
        <w:tc>
          <w:tcPr>
            <w:tcW w:w="1711" w:type="dxa"/>
            <w:tcBorders>
              <w:top w:val="nil"/>
              <w:left w:val="nil"/>
              <w:bottom w:val="nil"/>
              <w:right w:val="nil"/>
            </w:tcBorders>
            <w:shd w:val="clear" w:color="auto" w:fill="auto"/>
            <w:vAlign w:val="bottom"/>
          </w:tcPr>
          <w:p w14:paraId="000008CF" w14:textId="77777777" w:rsidR="005537F9" w:rsidRDefault="000D7614">
            <w:pPr>
              <w:spacing w:after="0"/>
              <w:jc w:val="center"/>
              <w:rPr>
                <w:color w:val="000000"/>
                <w:sz w:val="18"/>
                <w:szCs w:val="18"/>
              </w:rPr>
            </w:pPr>
            <w:r>
              <w:rPr>
                <w:color w:val="000000"/>
                <w:sz w:val="18"/>
                <w:szCs w:val="18"/>
              </w:rPr>
              <w:t>0.045</w:t>
            </w:r>
          </w:p>
        </w:tc>
      </w:tr>
      <w:tr w:rsidR="005537F9" w14:paraId="39E6C234" w14:textId="77777777">
        <w:trPr>
          <w:trHeight w:val="217"/>
        </w:trPr>
        <w:tc>
          <w:tcPr>
            <w:tcW w:w="1485" w:type="dxa"/>
            <w:tcBorders>
              <w:top w:val="nil"/>
              <w:left w:val="nil"/>
              <w:bottom w:val="nil"/>
              <w:right w:val="nil"/>
            </w:tcBorders>
            <w:shd w:val="clear" w:color="auto" w:fill="auto"/>
            <w:vAlign w:val="bottom"/>
          </w:tcPr>
          <w:p w14:paraId="000008D0" w14:textId="77777777" w:rsidR="005537F9" w:rsidRDefault="000D7614">
            <w:pPr>
              <w:spacing w:after="0"/>
              <w:jc w:val="center"/>
              <w:rPr>
                <w:color w:val="000000"/>
                <w:sz w:val="18"/>
                <w:szCs w:val="18"/>
              </w:rPr>
            </w:pPr>
            <w:r>
              <w:rPr>
                <w:color w:val="000000"/>
                <w:sz w:val="18"/>
                <w:szCs w:val="18"/>
              </w:rPr>
              <w:t>1979</w:t>
            </w:r>
          </w:p>
        </w:tc>
        <w:tc>
          <w:tcPr>
            <w:tcW w:w="1485" w:type="dxa"/>
            <w:tcBorders>
              <w:top w:val="nil"/>
              <w:left w:val="nil"/>
              <w:bottom w:val="nil"/>
              <w:right w:val="nil"/>
            </w:tcBorders>
            <w:shd w:val="clear" w:color="auto" w:fill="auto"/>
            <w:vAlign w:val="bottom"/>
          </w:tcPr>
          <w:p w14:paraId="000008D1" w14:textId="77777777" w:rsidR="005537F9" w:rsidRDefault="000D7614">
            <w:pPr>
              <w:spacing w:after="0"/>
              <w:jc w:val="center"/>
              <w:rPr>
                <w:color w:val="000000"/>
                <w:sz w:val="18"/>
                <w:szCs w:val="18"/>
              </w:rPr>
            </w:pPr>
            <w:r>
              <w:rPr>
                <w:color w:val="000000"/>
                <w:sz w:val="18"/>
                <w:szCs w:val="18"/>
              </w:rPr>
              <w:t>0.078</w:t>
            </w:r>
          </w:p>
        </w:tc>
        <w:tc>
          <w:tcPr>
            <w:tcW w:w="1485" w:type="dxa"/>
            <w:tcBorders>
              <w:top w:val="nil"/>
              <w:left w:val="nil"/>
              <w:bottom w:val="nil"/>
              <w:right w:val="nil"/>
            </w:tcBorders>
            <w:shd w:val="clear" w:color="auto" w:fill="auto"/>
            <w:vAlign w:val="bottom"/>
          </w:tcPr>
          <w:p w14:paraId="000008D2" w14:textId="77777777" w:rsidR="005537F9" w:rsidRDefault="000D7614">
            <w:pPr>
              <w:spacing w:after="0"/>
              <w:jc w:val="center"/>
              <w:rPr>
                <w:color w:val="000000"/>
                <w:sz w:val="18"/>
                <w:szCs w:val="18"/>
              </w:rPr>
            </w:pPr>
            <w:r>
              <w:rPr>
                <w:color w:val="000000"/>
                <w:sz w:val="18"/>
                <w:szCs w:val="18"/>
              </w:rPr>
              <w:t>0.018</w:t>
            </w:r>
          </w:p>
        </w:tc>
        <w:tc>
          <w:tcPr>
            <w:tcW w:w="1711" w:type="dxa"/>
            <w:tcBorders>
              <w:top w:val="nil"/>
              <w:left w:val="nil"/>
              <w:bottom w:val="nil"/>
              <w:right w:val="nil"/>
            </w:tcBorders>
            <w:shd w:val="clear" w:color="auto" w:fill="auto"/>
            <w:vAlign w:val="bottom"/>
          </w:tcPr>
          <w:p w14:paraId="000008D3" w14:textId="77777777" w:rsidR="005537F9" w:rsidRDefault="000D7614">
            <w:pPr>
              <w:spacing w:after="0"/>
              <w:jc w:val="center"/>
              <w:rPr>
                <w:color w:val="000000"/>
                <w:sz w:val="18"/>
                <w:szCs w:val="18"/>
              </w:rPr>
            </w:pPr>
            <w:r>
              <w:rPr>
                <w:color w:val="000000"/>
                <w:sz w:val="18"/>
                <w:szCs w:val="18"/>
              </w:rPr>
              <w:t>0.049</w:t>
            </w:r>
          </w:p>
        </w:tc>
      </w:tr>
      <w:tr w:rsidR="005537F9" w14:paraId="64B50866" w14:textId="77777777">
        <w:trPr>
          <w:trHeight w:val="217"/>
        </w:trPr>
        <w:tc>
          <w:tcPr>
            <w:tcW w:w="1485" w:type="dxa"/>
            <w:tcBorders>
              <w:top w:val="nil"/>
              <w:left w:val="nil"/>
              <w:bottom w:val="nil"/>
              <w:right w:val="nil"/>
            </w:tcBorders>
            <w:shd w:val="clear" w:color="auto" w:fill="auto"/>
            <w:vAlign w:val="bottom"/>
          </w:tcPr>
          <w:p w14:paraId="000008D4" w14:textId="77777777" w:rsidR="005537F9" w:rsidRDefault="000D7614">
            <w:pPr>
              <w:spacing w:after="0"/>
              <w:jc w:val="center"/>
              <w:rPr>
                <w:color w:val="000000"/>
                <w:sz w:val="18"/>
                <w:szCs w:val="18"/>
              </w:rPr>
            </w:pPr>
            <w:r>
              <w:rPr>
                <w:color w:val="000000"/>
                <w:sz w:val="18"/>
                <w:szCs w:val="18"/>
              </w:rPr>
              <w:t>1980</w:t>
            </w:r>
          </w:p>
        </w:tc>
        <w:tc>
          <w:tcPr>
            <w:tcW w:w="1485" w:type="dxa"/>
            <w:tcBorders>
              <w:top w:val="nil"/>
              <w:left w:val="nil"/>
              <w:bottom w:val="nil"/>
              <w:right w:val="nil"/>
            </w:tcBorders>
            <w:shd w:val="clear" w:color="auto" w:fill="auto"/>
            <w:vAlign w:val="bottom"/>
          </w:tcPr>
          <w:p w14:paraId="000008D5" w14:textId="77777777" w:rsidR="005537F9" w:rsidRDefault="000D7614">
            <w:pPr>
              <w:spacing w:after="0"/>
              <w:jc w:val="center"/>
              <w:rPr>
                <w:color w:val="000000"/>
                <w:sz w:val="18"/>
                <w:szCs w:val="18"/>
              </w:rPr>
            </w:pPr>
            <w:r>
              <w:rPr>
                <w:color w:val="000000"/>
                <w:sz w:val="18"/>
                <w:szCs w:val="18"/>
              </w:rPr>
              <w:t>0.194</w:t>
            </w:r>
          </w:p>
        </w:tc>
        <w:tc>
          <w:tcPr>
            <w:tcW w:w="1485" w:type="dxa"/>
            <w:tcBorders>
              <w:top w:val="nil"/>
              <w:left w:val="nil"/>
              <w:bottom w:val="nil"/>
              <w:right w:val="nil"/>
            </w:tcBorders>
            <w:shd w:val="clear" w:color="auto" w:fill="auto"/>
            <w:vAlign w:val="bottom"/>
          </w:tcPr>
          <w:p w14:paraId="000008D6" w14:textId="77777777" w:rsidR="005537F9" w:rsidRDefault="000D7614">
            <w:pPr>
              <w:spacing w:after="0"/>
              <w:jc w:val="center"/>
              <w:rPr>
                <w:color w:val="000000"/>
                <w:sz w:val="18"/>
                <w:szCs w:val="18"/>
              </w:rPr>
            </w:pPr>
            <w:r>
              <w:rPr>
                <w:color w:val="000000"/>
                <w:sz w:val="18"/>
                <w:szCs w:val="18"/>
              </w:rPr>
              <w:t>0.046</w:t>
            </w:r>
          </w:p>
        </w:tc>
        <w:tc>
          <w:tcPr>
            <w:tcW w:w="1711" w:type="dxa"/>
            <w:tcBorders>
              <w:top w:val="nil"/>
              <w:left w:val="nil"/>
              <w:bottom w:val="nil"/>
              <w:right w:val="nil"/>
            </w:tcBorders>
            <w:shd w:val="clear" w:color="auto" w:fill="auto"/>
            <w:vAlign w:val="bottom"/>
          </w:tcPr>
          <w:p w14:paraId="000008D7" w14:textId="77777777" w:rsidR="005537F9" w:rsidRDefault="000D7614">
            <w:pPr>
              <w:spacing w:after="0"/>
              <w:jc w:val="center"/>
              <w:rPr>
                <w:color w:val="000000"/>
                <w:sz w:val="18"/>
                <w:szCs w:val="18"/>
              </w:rPr>
            </w:pPr>
            <w:r>
              <w:rPr>
                <w:color w:val="000000"/>
                <w:sz w:val="18"/>
                <w:szCs w:val="18"/>
              </w:rPr>
              <w:t>0.096</w:t>
            </w:r>
          </w:p>
        </w:tc>
      </w:tr>
      <w:tr w:rsidR="005537F9" w14:paraId="10102426" w14:textId="77777777">
        <w:trPr>
          <w:trHeight w:val="217"/>
        </w:trPr>
        <w:tc>
          <w:tcPr>
            <w:tcW w:w="1485" w:type="dxa"/>
            <w:tcBorders>
              <w:top w:val="nil"/>
              <w:left w:val="nil"/>
              <w:bottom w:val="nil"/>
              <w:right w:val="nil"/>
            </w:tcBorders>
            <w:shd w:val="clear" w:color="auto" w:fill="auto"/>
            <w:vAlign w:val="bottom"/>
          </w:tcPr>
          <w:p w14:paraId="000008D8" w14:textId="77777777" w:rsidR="005537F9" w:rsidRDefault="000D7614">
            <w:pPr>
              <w:spacing w:after="0"/>
              <w:jc w:val="center"/>
              <w:rPr>
                <w:color w:val="000000"/>
                <w:sz w:val="18"/>
                <w:szCs w:val="18"/>
              </w:rPr>
            </w:pPr>
            <w:r>
              <w:rPr>
                <w:color w:val="000000"/>
                <w:sz w:val="18"/>
                <w:szCs w:val="18"/>
              </w:rPr>
              <w:t>1981</w:t>
            </w:r>
          </w:p>
        </w:tc>
        <w:tc>
          <w:tcPr>
            <w:tcW w:w="1485" w:type="dxa"/>
            <w:tcBorders>
              <w:top w:val="nil"/>
              <w:left w:val="nil"/>
              <w:bottom w:val="nil"/>
              <w:right w:val="nil"/>
            </w:tcBorders>
            <w:shd w:val="clear" w:color="auto" w:fill="auto"/>
            <w:vAlign w:val="bottom"/>
          </w:tcPr>
          <w:p w14:paraId="000008D9" w14:textId="77777777" w:rsidR="005537F9" w:rsidRDefault="000D7614">
            <w:pPr>
              <w:spacing w:after="0"/>
              <w:jc w:val="center"/>
              <w:rPr>
                <w:color w:val="000000"/>
                <w:sz w:val="18"/>
                <w:szCs w:val="18"/>
              </w:rPr>
            </w:pPr>
            <w:r>
              <w:rPr>
                <w:color w:val="000000"/>
                <w:sz w:val="18"/>
                <w:szCs w:val="18"/>
              </w:rPr>
              <w:t>0.124</w:t>
            </w:r>
          </w:p>
        </w:tc>
        <w:tc>
          <w:tcPr>
            <w:tcW w:w="1485" w:type="dxa"/>
            <w:tcBorders>
              <w:top w:val="nil"/>
              <w:left w:val="nil"/>
              <w:bottom w:val="nil"/>
              <w:right w:val="nil"/>
            </w:tcBorders>
            <w:shd w:val="clear" w:color="auto" w:fill="auto"/>
            <w:vAlign w:val="bottom"/>
          </w:tcPr>
          <w:p w14:paraId="000008DA" w14:textId="77777777" w:rsidR="005537F9" w:rsidRDefault="000D7614">
            <w:pPr>
              <w:spacing w:after="0"/>
              <w:jc w:val="center"/>
              <w:rPr>
                <w:color w:val="000000"/>
                <w:sz w:val="18"/>
                <w:szCs w:val="18"/>
              </w:rPr>
            </w:pPr>
            <w:r>
              <w:rPr>
                <w:color w:val="000000"/>
                <w:sz w:val="18"/>
                <w:szCs w:val="18"/>
              </w:rPr>
              <w:t>0.027</w:t>
            </w:r>
          </w:p>
        </w:tc>
        <w:tc>
          <w:tcPr>
            <w:tcW w:w="1711" w:type="dxa"/>
            <w:tcBorders>
              <w:top w:val="nil"/>
              <w:left w:val="nil"/>
              <w:bottom w:val="nil"/>
              <w:right w:val="nil"/>
            </w:tcBorders>
            <w:shd w:val="clear" w:color="auto" w:fill="auto"/>
            <w:vAlign w:val="bottom"/>
          </w:tcPr>
          <w:p w14:paraId="000008DB" w14:textId="77777777" w:rsidR="005537F9" w:rsidRDefault="000D7614">
            <w:pPr>
              <w:spacing w:after="0"/>
              <w:jc w:val="center"/>
              <w:rPr>
                <w:color w:val="000000"/>
                <w:sz w:val="18"/>
                <w:szCs w:val="18"/>
              </w:rPr>
            </w:pPr>
            <w:r>
              <w:rPr>
                <w:color w:val="000000"/>
                <w:sz w:val="18"/>
                <w:szCs w:val="18"/>
              </w:rPr>
              <w:t>0.09</w:t>
            </w:r>
          </w:p>
        </w:tc>
      </w:tr>
      <w:tr w:rsidR="005537F9" w14:paraId="56477948" w14:textId="77777777">
        <w:trPr>
          <w:trHeight w:val="217"/>
        </w:trPr>
        <w:tc>
          <w:tcPr>
            <w:tcW w:w="1485" w:type="dxa"/>
            <w:tcBorders>
              <w:top w:val="nil"/>
              <w:left w:val="nil"/>
              <w:bottom w:val="nil"/>
              <w:right w:val="nil"/>
            </w:tcBorders>
            <w:shd w:val="clear" w:color="auto" w:fill="auto"/>
            <w:vAlign w:val="bottom"/>
          </w:tcPr>
          <w:p w14:paraId="000008DC" w14:textId="77777777" w:rsidR="005537F9" w:rsidRDefault="000D7614">
            <w:pPr>
              <w:spacing w:after="0"/>
              <w:jc w:val="center"/>
              <w:rPr>
                <w:color w:val="000000"/>
                <w:sz w:val="18"/>
                <w:szCs w:val="18"/>
              </w:rPr>
            </w:pPr>
            <w:r>
              <w:rPr>
                <w:color w:val="000000"/>
                <w:sz w:val="18"/>
                <w:szCs w:val="18"/>
              </w:rPr>
              <w:t>1982</w:t>
            </w:r>
          </w:p>
        </w:tc>
        <w:tc>
          <w:tcPr>
            <w:tcW w:w="1485" w:type="dxa"/>
            <w:tcBorders>
              <w:top w:val="nil"/>
              <w:left w:val="nil"/>
              <w:bottom w:val="nil"/>
              <w:right w:val="nil"/>
            </w:tcBorders>
            <w:shd w:val="clear" w:color="auto" w:fill="auto"/>
            <w:vAlign w:val="bottom"/>
          </w:tcPr>
          <w:p w14:paraId="000008DD" w14:textId="77777777" w:rsidR="005537F9" w:rsidRDefault="000D7614">
            <w:pPr>
              <w:spacing w:after="0"/>
              <w:jc w:val="center"/>
              <w:rPr>
                <w:color w:val="000000"/>
                <w:sz w:val="18"/>
                <w:szCs w:val="18"/>
              </w:rPr>
            </w:pPr>
            <w:r>
              <w:rPr>
                <w:color w:val="000000"/>
                <w:sz w:val="18"/>
                <w:szCs w:val="18"/>
              </w:rPr>
              <w:t>0.091</w:t>
            </w:r>
          </w:p>
        </w:tc>
        <w:tc>
          <w:tcPr>
            <w:tcW w:w="1485" w:type="dxa"/>
            <w:tcBorders>
              <w:top w:val="nil"/>
              <w:left w:val="nil"/>
              <w:bottom w:val="nil"/>
              <w:right w:val="nil"/>
            </w:tcBorders>
            <w:shd w:val="clear" w:color="auto" w:fill="auto"/>
            <w:vAlign w:val="bottom"/>
          </w:tcPr>
          <w:p w14:paraId="000008DE" w14:textId="77777777" w:rsidR="005537F9" w:rsidRDefault="000D7614">
            <w:pPr>
              <w:spacing w:after="0"/>
              <w:jc w:val="center"/>
              <w:rPr>
                <w:color w:val="000000"/>
                <w:sz w:val="18"/>
                <w:szCs w:val="18"/>
              </w:rPr>
            </w:pPr>
            <w:r>
              <w:rPr>
                <w:color w:val="000000"/>
                <w:sz w:val="18"/>
                <w:szCs w:val="18"/>
              </w:rPr>
              <w:t>0.019</w:t>
            </w:r>
          </w:p>
        </w:tc>
        <w:tc>
          <w:tcPr>
            <w:tcW w:w="1711" w:type="dxa"/>
            <w:tcBorders>
              <w:top w:val="nil"/>
              <w:left w:val="nil"/>
              <w:bottom w:val="nil"/>
              <w:right w:val="nil"/>
            </w:tcBorders>
            <w:shd w:val="clear" w:color="auto" w:fill="auto"/>
            <w:vAlign w:val="bottom"/>
          </w:tcPr>
          <w:p w14:paraId="000008DF" w14:textId="77777777" w:rsidR="005537F9" w:rsidRDefault="000D7614">
            <w:pPr>
              <w:spacing w:after="0"/>
              <w:jc w:val="center"/>
              <w:rPr>
                <w:color w:val="000000"/>
                <w:sz w:val="18"/>
                <w:szCs w:val="18"/>
              </w:rPr>
            </w:pPr>
            <w:r>
              <w:rPr>
                <w:color w:val="000000"/>
                <w:sz w:val="18"/>
                <w:szCs w:val="18"/>
              </w:rPr>
              <w:t>0.069</w:t>
            </w:r>
          </w:p>
        </w:tc>
      </w:tr>
      <w:tr w:rsidR="005537F9" w14:paraId="0F0490D5" w14:textId="77777777">
        <w:trPr>
          <w:trHeight w:val="217"/>
        </w:trPr>
        <w:tc>
          <w:tcPr>
            <w:tcW w:w="1485" w:type="dxa"/>
            <w:tcBorders>
              <w:top w:val="nil"/>
              <w:left w:val="nil"/>
              <w:bottom w:val="nil"/>
              <w:right w:val="nil"/>
            </w:tcBorders>
            <w:shd w:val="clear" w:color="auto" w:fill="auto"/>
            <w:vAlign w:val="bottom"/>
          </w:tcPr>
          <w:p w14:paraId="000008E0" w14:textId="77777777" w:rsidR="005537F9" w:rsidRDefault="000D7614">
            <w:pPr>
              <w:spacing w:after="0"/>
              <w:jc w:val="center"/>
              <w:rPr>
                <w:color w:val="000000"/>
                <w:sz w:val="18"/>
                <w:szCs w:val="18"/>
              </w:rPr>
            </w:pPr>
            <w:r>
              <w:rPr>
                <w:color w:val="000000"/>
                <w:sz w:val="18"/>
                <w:szCs w:val="18"/>
              </w:rPr>
              <w:t>1983</w:t>
            </w:r>
          </w:p>
        </w:tc>
        <w:tc>
          <w:tcPr>
            <w:tcW w:w="1485" w:type="dxa"/>
            <w:tcBorders>
              <w:top w:val="nil"/>
              <w:left w:val="nil"/>
              <w:bottom w:val="nil"/>
              <w:right w:val="nil"/>
            </w:tcBorders>
            <w:shd w:val="clear" w:color="auto" w:fill="auto"/>
            <w:vAlign w:val="bottom"/>
          </w:tcPr>
          <w:p w14:paraId="000008E1" w14:textId="77777777" w:rsidR="005537F9" w:rsidRDefault="000D7614">
            <w:pPr>
              <w:spacing w:after="0"/>
              <w:jc w:val="center"/>
              <w:rPr>
                <w:color w:val="000000"/>
                <w:sz w:val="18"/>
                <w:szCs w:val="18"/>
              </w:rPr>
            </w:pPr>
            <w:r>
              <w:rPr>
                <w:color w:val="000000"/>
                <w:sz w:val="18"/>
                <w:szCs w:val="18"/>
              </w:rPr>
              <w:t>0.117</w:t>
            </w:r>
          </w:p>
        </w:tc>
        <w:tc>
          <w:tcPr>
            <w:tcW w:w="1485" w:type="dxa"/>
            <w:tcBorders>
              <w:top w:val="nil"/>
              <w:left w:val="nil"/>
              <w:bottom w:val="nil"/>
              <w:right w:val="nil"/>
            </w:tcBorders>
            <w:shd w:val="clear" w:color="auto" w:fill="auto"/>
            <w:vAlign w:val="bottom"/>
          </w:tcPr>
          <w:p w14:paraId="000008E2" w14:textId="77777777" w:rsidR="005537F9" w:rsidRDefault="000D7614">
            <w:pPr>
              <w:spacing w:after="0"/>
              <w:jc w:val="center"/>
              <w:rPr>
                <w:color w:val="000000"/>
                <w:sz w:val="18"/>
                <w:szCs w:val="18"/>
              </w:rPr>
            </w:pPr>
            <w:r>
              <w:rPr>
                <w:color w:val="000000"/>
                <w:sz w:val="18"/>
                <w:szCs w:val="18"/>
              </w:rPr>
              <w:t>0.025</w:t>
            </w:r>
          </w:p>
        </w:tc>
        <w:tc>
          <w:tcPr>
            <w:tcW w:w="1711" w:type="dxa"/>
            <w:tcBorders>
              <w:top w:val="nil"/>
              <w:left w:val="nil"/>
              <w:bottom w:val="nil"/>
              <w:right w:val="nil"/>
            </w:tcBorders>
            <w:shd w:val="clear" w:color="auto" w:fill="auto"/>
            <w:vAlign w:val="bottom"/>
          </w:tcPr>
          <w:p w14:paraId="000008E3" w14:textId="77777777" w:rsidR="005537F9" w:rsidRDefault="000D7614">
            <w:pPr>
              <w:spacing w:after="0"/>
              <w:jc w:val="center"/>
              <w:rPr>
                <w:color w:val="000000"/>
                <w:sz w:val="18"/>
                <w:szCs w:val="18"/>
              </w:rPr>
            </w:pPr>
            <w:r>
              <w:rPr>
                <w:color w:val="000000"/>
                <w:sz w:val="18"/>
                <w:szCs w:val="18"/>
              </w:rPr>
              <w:t>0.079</w:t>
            </w:r>
          </w:p>
        </w:tc>
      </w:tr>
      <w:tr w:rsidR="005537F9" w14:paraId="3D34EE68" w14:textId="77777777">
        <w:trPr>
          <w:trHeight w:val="217"/>
        </w:trPr>
        <w:tc>
          <w:tcPr>
            <w:tcW w:w="1485" w:type="dxa"/>
            <w:tcBorders>
              <w:top w:val="nil"/>
              <w:left w:val="nil"/>
              <w:bottom w:val="nil"/>
              <w:right w:val="nil"/>
            </w:tcBorders>
            <w:shd w:val="clear" w:color="auto" w:fill="auto"/>
            <w:vAlign w:val="bottom"/>
          </w:tcPr>
          <w:p w14:paraId="000008E4" w14:textId="77777777" w:rsidR="005537F9" w:rsidRDefault="000D7614">
            <w:pPr>
              <w:spacing w:after="0"/>
              <w:jc w:val="center"/>
              <w:rPr>
                <w:color w:val="000000"/>
                <w:sz w:val="18"/>
                <w:szCs w:val="18"/>
              </w:rPr>
            </w:pPr>
            <w:r>
              <w:rPr>
                <w:color w:val="000000"/>
                <w:sz w:val="18"/>
                <w:szCs w:val="18"/>
              </w:rPr>
              <w:t>1984</w:t>
            </w:r>
          </w:p>
        </w:tc>
        <w:tc>
          <w:tcPr>
            <w:tcW w:w="1485" w:type="dxa"/>
            <w:tcBorders>
              <w:top w:val="nil"/>
              <w:left w:val="nil"/>
              <w:bottom w:val="nil"/>
              <w:right w:val="nil"/>
            </w:tcBorders>
            <w:shd w:val="clear" w:color="auto" w:fill="auto"/>
            <w:vAlign w:val="bottom"/>
          </w:tcPr>
          <w:p w14:paraId="000008E5" w14:textId="77777777" w:rsidR="005537F9" w:rsidRDefault="000D7614">
            <w:pPr>
              <w:spacing w:after="0"/>
              <w:jc w:val="center"/>
              <w:rPr>
                <w:color w:val="000000"/>
                <w:sz w:val="18"/>
                <w:szCs w:val="18"/>
              </w:rPr>
            </w:pPr>
            <w:r>
              <w:rPr>
                <w:color w:val="000000"/>
                <w:sz w:val="18"/>
                <w:szCs w:val="18"/>
              </w:rPr>
              <w:t>0.076</w:t>
            </w:r>
          </w:p>
        </w:tc>
        <w:tc>
          <w:tcPr>
            <w:tcW w:w="1485" w:type="dxa"/>
            <w:tcBorders>
              <w:top w:val="nil"/>
              <w:left w:val="nil"/>
              <w:bottom w:val="nil"/>
              <w:right w:val="nil"/>
            </w:tcBorders>
            <w:shd w:val="clear" w:color="auto" w:fill="auto"/>
            <w:vAlign w:val="bottom"/>
          </w:tcPr>
          <w:p w14:paraId="000008E6" w14:textId="77777777" w:rsidR="005537F9" w:rsidRDefault="000D7614">
            <w:pPr>
              <w:spacing w:after="0"/>
              <w:jc w:val="center"/>
              <w:rPr>
                <w:color w:val="000000"/>
                <w:sz w:val="18"/>
                <w:szCs w:val="18"/>
              </w:rPr>
            </w:pPr>
            <w:r>
              <w:rPr>
                <w:color w:val="000000"/>
                <w:sz w:val="18"/>
                <w:szCs w:val="18"/>
              </w:rPr>
              <w:t>0.017</w:t>
            </w:r>
          </w:p>
        </w:tc>
        <w:tc>
          <w:tcPr>
            <w:tcW w:w="1711" w:type="dxa"/>
            <w:tcBorders>
              <w:top w:val="nil"/>
              <w:left w:val="nil"/>
              <w:bottom w:val="nil"/>
              <w:right w:val="nil"/>
            </w:tcBorders>
            <w:shd w:val="clear" w:color="auto" w:fill="auto"/>
            <w:vAlign w:val="bottom"/>
          </w:tcPr>
          <w:p w14:paraId="000008E7" w14:textId="77777777" w:rsidR="005537F9" w:rsidRDefault="000D7614">
            <w:pPr>
              <w:spacing w:after="0"/>
              <w:jc w:val="center"/>
              <w:rPr>
                <w:color w:val="000000"/>
                <w:sz w:val="18"/>
                <w:szCs w:val="18"/>
              </w:rPr>
            </w:pPr>
            <w:r>
              <w:rPr>
                <w:color w:val="000000"/>
                <w:sz w:val="18"/>
                <w:szCs w:val="18"/>
              </w:rPr>
              <w:t>0.048</w:t>
            </w:r>
          </w:p>
        </w:tc>
      </w:tr>
      <w:tr w:rsidR="005537F9" w14:paraId="32AADA02" w14:textId="77777777">
        <w:trPr>
          <w:trHeight w:val="217"/>
        </w:trPr>
        <w:tc>
          <w:tcPr>
            <w:tcW w:w="1485" w:type="dxa"/>
            <w:tcBorders>
              <w:top w:val="nil"/>
              <w:left w:val="nil"/>
              <w:bottom w:val="nil"/>
              <w:right w:val="nil"/>
            </w:tcBorders>
            <w:shd w:val="clear" w:color="auto" w:fill="auto"/>
            <w:vAlign w:val="bottom"/>
          </w:tcPr>
          <w:p w14:paraId="000008E8" w14:textId="77777777" w:rsidR="005537F9" w:rsidRDefault="000D7614">
            <w:pPr>
              <w:spacing w:after="0"/>
              <w:jc w:val="center"/>
              <w:rPr>
                <w:color w:val="000000"/>
                <w:sz w:val="18"/>
                <w:szCs w:val="18"/>
              </w:rPr>
            </w:pPr>
            <w:r>
              <w:rPr>
                <w:color w:val="000000"/>
                <w:sz w:val="18"/>
                <w:szCs w:val="18"/>
              </w:rPr>
              <w:t>1985</w:t>
            </w:r>
          </w:p>
        </w:tc>
        <w:tc>
          <w:tcPr>
            <w:tcW w:w="1485" w:type="dxa"/>
            <w:tcBorders>
              <w:top w:val="nil"/>
              <w:left w:val="nil"/>
              <w:bottom w:val="nil"/>
              <w:right w:val="nil"/>
            </w:tcBorders>
            <w:shd w:val="clear" w:color="auto" w:fill="auto"/>
            <w:vAlign w:val="bottom"/>
          </w:tcPr>
          <w:p w14:paraId="000008E9" w14:textId="77777777" w:rsidR="005537F9" w:rsidRDefault="000D7614">
            <w:pPr>
              <w:spacing w:after="0"/>
              <w:jc w:val="center"/>
              <w:rPr>
                <w:color w:val="000000"/>
                <w:sz w:val="18"/>
                <w:szCs w:val="18"/>
              </w:rPr>
            </w:pPr>
            <w:r>
              <w:rPr>
                <w:color w:val="000000"/>
                <w:sz w:val="18"/>
                <w:szCs w:val="18"/>
              </w:rPr>
              <w:t>0.066</w:t>
            </w:r>
          </w:p>
        </w:tc>
        <w:tc>
          <w:tcPr>
            <w:tcW w:w="1485" w:type="dxa"/>
            <w:tcBorders>
              <w:top w:val="nil"/>
              <w:left w:val="nil"/>
              <w:bottom w:val="nil"/>
              <w:right w:val="nil"/>
            </w:tcBorders>
            <w:shd w:val="clear" w:color="auto" w:fill="auto"/>
            <w:vAlign w:val="bottom"/>
          </w:tcPr>
          <w:p w14:paraId="000008EA" w14:textId="77777777" w:rsidR="005537F9" w:rsidRDefault="000D7614">
            <w:pPr>
              <w:spacing w:after="0"/>
              <w:jc w:val="center"/>
              <w:rPr>
                <w:color w:val="000000"/>
                <w:sz w:val="18"/>
                <w:szCs w:val="18"/>
              </w:rPr>
            </w:pPr>
            <w:r>
              <w:rPr>
                <w:color w:val="000000"/>
                <w:sz w:val="18"/>
                <w:szCs w:val="18"/>
              </w:rPr>
              <w:t>0.016</w:t>
            </w:r>
          </w:p>
        </w:tc>
        <w:tc>
          <w:tcPr>
            <w:tcW w:w="1711" w:type="dxa"/>
            <w:tcBorders>
              <w:top w:val="nil"/>
              <w:left w:val="nil"/>
              <w:bottom w:val="nil"/>
              <w:right w:val="nil"/>
            </w:tcBorders>
            <w:shd w:val="clear" w:color="auto" w:fill="auto"/>
            <w:vAlign w:val="bottom"/>
          </w:tcPr>
          <w:p w14:paraId="000008EB" w14:textId="77777777" w:rsidR="005537F9" w:rsidRDefault="000D7614">
            <w:pPr>
              <w:spacing w:after="0"/>
              <w:jc w:val="center"/>
              <w:rPr>
                <w:color w:val="000000"/>
                <w:sz w:val="18"/>
                <w:szCs w:val="18"/>
              </w:rPr>
            </w:pPr>
            <w:r>
              <w:rPr>
                <w:color w:val="000000"/>
                <w:sz w:val="18"/>
                <w:szCs w:val="18"/>
              </w:rPr>
              <w:t>0.026</w:t>
            </w:r>
          </w:p>
        </w:tc>
      </w:tr>
      <w:tr w:rsidR="005537F9" w14:paraId="5F7A4A7A" w14:textId="77777777">
        <w:trPr>
          <w:trHeight w:val="217"/>
        </w:trPr>
        <w:tc>
          <w:tcPr>
            <w:tcW w:w="1485" w:type="dxa"/>
            <w:tcBorders>
              <w:top w:val="nil"/>
              <w:left w:val="nil"/>
              <w:bottom w:val="nil"/>
              <w:right w:val="nil"/>
            </w:tcBorders>
            <w:shd w:val="clear" w:color="auto" w:fill="auto"/>
            <w:vAlign w:val="bottom"/>
          </w:tcPr>
          <w:p w14:paraId="000008EC" w14:textId="77777777" w:rsidR="005537F9" w:rsidRDefault="000D7614">
            <w:pPr>
              <w:spacing w:after="0"/>
              <w:jc w:val="center"/>
              <w:rPr>
                <w:color w:val="000000"/>
                <w:sz w:val="18"/>
                <w:szCs w:val="18"/>
              </w:rPr>
            </w:pPr>
            <w:r>
              <w:rPr>
                <w:color w:val="000000"/>
                <w:sz w:val="18"/>
                <w:szCs w:val="18"/>
              </w:rPr>
              <w:t>1986</w:t>
            </w:r>
          </w:p>
        </w:tc>
        <w:tc>
          <w:tcPr>
            <w:tcW w:w="1485" w:type="dxa"/>
            <w:tcBorders>
              <w:top w:val="nil"/>
              <w:left w:val="nil"/>
              <w:bottom w:val="nil"/>
              <w:right w:val="nil"/>
            </w:tcBorders>
            <w:shd w:val="clear" w:color="auto" w:fill="auto"/>
            <w:vAlign w:val="bottom"/>
          </w:tcPr>
          <w:p w14:paraId="000008ED" w14:textId="77777777" w:rsidR="005537F9" w:rsidRDefault="000D7614">
            <w:pPr>
              <w:spacing w:after="0"/>
              <w:jc w:val="center"/>
              <w:rPr>
                <w:color w:val="000000"/>
                <w:sz w:val="18"/>
                <w:szCs w:val="18"/>
              </w:rPr>
            </w:pPr>
            <w:r>
              <w:rPr>
                <w:color w:val="000000"/>
                <w:sz w:val="18"/>
                <w:szCs w:val="18"/>
              </w:rPr>
              <w:t>0.096</w:t>
            </w:r>
          </w:p>
        </w:tc>
        <w:tc>
          <w:tcPr>
            <w:tcW w:w="1485" w:type="dxa"/>
            <w:tcBorders>
              <w:top w:val="nil"/>
              <w:left w:val="nil"/>
              <w:bottom w:val="nil"/>
              <w:right w:val="nil"/>
            </w:tcBorders>
            <w:shd w:val="clear" w:color="auto" w:fill="auto"/>
            <w:vAlign w:val="bottom"/>
          </w:tcPr>
          <w:p w14:paraId="000008EE" w14:textId="77777777" w:rsidR="005537F9" w:rsidRDefault="000D7614">
            <w:pPr>
              <w:spacing w:after="0"/>
              <w:jc w:val="center"/>
              <w:rPr>
                <w:color w:val="000000"/>
                <w:sz w:val="18"/>
                <w:szCs w:val="18"/>
              </w:rPr>
            </w:pPr>
            <w:r>
              <w:rPr>
                <w:color w:val="000000"/>
                <w:sz w:val="18"/>
                <w:szCs w:val="18"/>
              </w:rPr>
              <w:t>0.023</w:t>
            </w:r>
          </w:p>
        </w:tc>
        <w:tc>
          <w:tcPr>
            <w:tcW w:w="1711" w:type="dxa"/>
            <w:tcBorders>
              <w:top w:val="nil"/>
              <w:left w:val="nil"/>
              <w:bottom w:val="nil"/>
              <w:right w:val="nil"/>
            </w:tcBorders>
            <w:shd w:val="clear" w:color="auto" w:fill="auto"/>
            <w:vAlign w:val="bottom"/>
          </w:tcPr>
          <w:p w14:paraId="000008EF" w14:textId="77777777" w:rsidR="005537F9" w:rsidRDefault="000D7614">
            <w:pPr>
              <w:spacing w:after="0"/>
              <w:jc w:val="center"/>
              <w:rPr>
                <w:color w:val="000000"/>
                <w:sz w:val="18"/>
                <w:szCs w:val="18"/>
              </w:rPr>
            </w:pPr>
            <w:r>
              <w:rPr>
                <w:color w:val="000000"/>
                <w:sz w:val="18"/>
                <w:szCs w:val="18"/>
              </w:rPr>
              <w:t>0.039</w:t>
            </w:r>
          </w:p>
        </w:tc>
      </w:tr>
      <w:tr w:rsidR="005537F9" w14:paraId="71881CA8" w14:textId="77777777">
        <w:trPr>
          <w:trHeight w:val="217"/>
        </w:trPr>
        <w:tc>
          <w:tcPr>
            <w:tcW w:w="1485" w:type="dxa"/>
            <w:tcBorders>
              <w:top w:val="nil"/>
              <w:left w:val="nil"/>
              <w:bottom w:val="nil"/>
              <w:right w:val="nil"/>
            </w:tcBorders>
            <w:shd w:val="clear" w:color="auto" w:fill="auto"/>
            <w:vAlign w:val="bottom"/>
          </w:tcPr>
          <w:p w14:paraId="000008F0" w14:textId="77777777" w:rsidR="005537F9" w:rsidRDefault="000D7614">
            <w:pPr>
              <w:spacing w:after="0"/>
              <w:jc w:val="center"/>
              <w:rPr>
                <w:color w:val="000000"/>
                <w:sz w:val="18"/>
                <w:szCs w:val="18"/>
              </w:rPr>
            </w:pPr>
            <w:r>
              <w:rPr>
                <w:color w:val="000000"/>
                <w:sz w:val="18"/>
                <w:szCs w:val="18"/>
              </w:rPr>
              <w:t>1987</w:t>
            </w:r>
          </w:p>
        </w:tc>
        <w:tc>
          <w:tcPr>
            <w:tcW w:w="1485" w:type="dxa"/>
            <w:tcBorders>
              <w:top w:val="nil"/>
              <w:left w:val="nil"/>
              <w:bottom w:val="nil"/>
              <w:right w:val="nil"/>
            </w:tcBorders>
            <w:shd w:val="clear" w:color="auto" w:fill="auto"/>
            <w:vAlign w:val="bottom"/>
          </w:tcPr>
          <w:p w14:paraId="000008F1" w14:textId="77777777" w:rsidR="005537F9" w:rsidRDefault="000D7614">
            <w:pPr>
              <w:spacing w:after="0"/>
              <w:jc w:val="center"/>
              <w:rPr>
                <w:color w:val="000000"/>
                <w:sz w:val="18"/>
                <w:szCs w:val="18"/>
              </w:rPr>
            </w:pPr>
            <w:r>
              <w:rPr>
                <w:color w:val="000000"/>
                <w:sz w:val="18"/>
                <w:szCs w:val="18"/>
              </w:rPr>
              <w:t>0.067</w:t>
            </w:r>
          </w:p>
        </w:tc>
        <w:tc>
          <w:tcPr>
            <w:tcW w:w="1485" w:type="dxa"/>
            <w:tcBorders>
              <w:top w:val="nil"/>
              <w:left w:val="nil"/>
              <w:bottom w:val="nil"/>
              <w:right w:val="nil"/>
            </w:tcBorders>
            <w:shd w:val="clear" w:color="auto" w:fill="auto"/>
            <w:vAlign w:val="bottom"/>
          </w:tcPr>
          <w:p w14:paraId="000008F2" w14:textId="77777777" w:rsidR="005537F9" w:rsidRDefault="000D7614">
            <w:pPr>
              <w:spacing w:after="0"/>
              <w:jc w:val="center"/>
              <w:rPr>
                <w:color w:val="000000"/>
                <w:sz w:val="18"/>
                <w:szCs w:val="18"/>
              </w:rPr>
            </w:pPr>
            <w:r>
              <w:rPr>
                <w:color w:val="000000"/>
                <w:sz w:val="18"/>
                <w:szCs w:val="18"/>
              </w:rPr>
              <w:t>0.016</w:t>
            </w:r>
          </w:p>
        </w:tc>
        <w:tc>
          <w:tcPr>
            <w:tcW w:w="1711" w:type="dxa"/>
            <w:tcBorders>
              <w:top w:val="nil"/>
              <w:left w:val="nil"/>
              <w:bottom w:val="nil"/>
              <w:right w:val="nil"/>
            </w:tcBorders>
            <w:shd w:val="clear" w:color="auto" w:fill="auto"/>
            <w:vAlign w:val="bottom"/>
          </w:tcPr>
          <w:p w14:paraId="000008F3" w14:textId="77777777" w:rsidR="005537F9" w:rsidRDefault="000D7614">
            <w:pPr>
              <w:spacing w:after="0"/>
              <w:jc w:val="center"/>
              <w:rPr>
                <w:color w:val="000000"/>
                <w:sz w:val="18"/>
                <w:szCs w:val="18"/>
              </w:rPr>
            </w:pPr>
            <w:r>
              <w:rPr>
                <w:color w:val="000000"/>
                <w:sz w:val="18"/>
                <w:szCs w:val="18"/>
              </w:rPr>
              <w:t>0.047</w:t>
            </w:r>
          </w:p>
        </w:tc>
      </w:tr>
      <w:tr w:rsidR="005537F9" w14:paraId="0DC06048" w14:textId="77777777">
        <w:trPr>
          <w:trHeight w:val="217"/>
        </w:trPr>
        <w:tc>
          <w:tcPr>
            <w:tcW w:w="1485" w:type="dxa"/>
            <w:tcBorders>
              <w:top w:val="nil"/>
              <w:left w:val="nil"/>
              <w:bottom w:val="nil"/>
              <w:right w:val="nil"/>
            </w:tcBorders>
            <w:shd w:val="clear" w:color="auto" w:fill="auto"/>
            <w:vAlign w:val="bottom"/>
          </w:tcPr>
          <w:p w14:paraId="000008F4" w14:textId="77777777" w:rsidR="005537F9" w:rsidRDefault="000D7614">
            <w:pPr>
              <w:spacing w:after="0"/>
              <w:jc w:val="center"/>
              <w:rPr>
                <w:color w:val="000000"/>
                <w:sz w:val="18"/>
                <w:szCs w:val="18"/>
              </w:rPr>
            </w:pPr>
            <w:r>
              <w:rPr>
                <w:color w:val="000000"/>
                <w:sz w:val="18"/>
                <w:szCs w:val="18"/>
              </w:rPr>
              <w:t>1988</w:t>
            </w:r>
          </w:p>
        </w:tc>
        <w:tc>
          <w:tcPr>
            <w:tcW w:w="1485" w:type="dxa"/>
            <w:tcBorders>
              <w:top w:val="nil"/>
              <w:left w:val="nil"/>
              <w:bottom w:val="nil"/>
              <w:right w:val="nil"/>
            </w:tcBorders>
            <w:shd w:val="clear" w:color="auto" w:fill="auto"/>
            <w:vAlign w:val="bottom"/>
          </w:tcPr>
          <w:p w14:paraId="000008F5" w14:textId="77777777" w:rsidR="005537F9" w:rsidRDefault="000D7614">
            <w:pPr>
              <w:spacing w:after="0"/>
              <w:jc w:val="center"/>
              <w:rPr>
                <w:color w:val="000000"/>
                <w:sz w:val="18"/>
                <w:szCs w:val="18"/>
              </w:rPr>
            </w:pPr>
            <w:r>
              <w:rPr>
                <w:color w:val="000000"/>
                <w:sz w:val="18"/>
                <w:szCs w:val="18"/>
              </w:rPr>
              <w:t>0.064</w:t>
            </w:r>
          </w:p>
        </w:tc>
        <w:tc>
          <w:tcPr>
            <w:tcW w:w="1485" w:type="dxa"/>
            <w:tcBorders>
              <w:top w:val="nil"/>
              <w:left w:val="nil"/>
              <w:bottom w:val="nil"/>
              <w:right w:val="nil"/>
            </w:tcBorders>
            <w:shd w:val="clear" w:color="auto" w:fill="auto"/>
            <w:vAlign w:val="bottom"/>
          </w:tcPr>
          <w:p w14:paraId="000008F6" w14:textId="77777777" w:rsidR="005537F9" w:rsidRDefault="000D7614">
            <w:pPr>
              <w:spacing w:after="0"/>
              <w:jc w:val="center"/>
              <w:rPr>
                <w:color w:val="000000"/>
                <w:sz w:val="18"/>
                <w:szCs w:val="18"/>
              </w:rPr>
            </w:pPr>
            <w:r>
              <w:rPr>
                <w:color w:val="000000"/>
                <w:sz w:val="18"/>
                <w:szCs w:val="18"/>
              </w:rPr>
              <w:t>0.009</w:t>
            </w:r>
          </w:p>
        </w:tc>
        <w:tc>
          <w:tcPr>
            <w:tcW w:w="1711" w:type="dxa"/>
            <w:tcBorders>
              <w:top w:val="nil"/>
              <w:left w:val="nil"/>
              <w:bottom w:val="nil"/>
              <w:right w:val="nil"/>
            </w:tcBorders>
            <w:shd w:val="clear" w:color="auto" w:fill="auto"/>
            <w:vAlign w:val="bottom"/>
          </w:tcPr>
          <w:p w14:paraId="000008F7" w14:textId="77777777" w:rsidR="005537F9" w:rsidRDefault="000D7614">
            <w:pPr>
              <w:spacing w:after="0"/>
              <w:jc w:val="center"/>
              <w:rPr>
                <w:color w:val="000000"/>
                <w:sz w:val="18"/>
                <w:szCs w:val="18"/>
              </w:rPr>
            </w:pPr>
            <w:r>
              <w:rPr>
                <w:color w:val="000000"/>
                <w:sz w:val="18"/>
                <w:szCs w:val="18"/>
              </w:rPr>
              <w:t>0.047</w:t>
            </w:r>
          </w:p>
        </w:tc>
      </w:tr>
      <w:tr w:rsidR="005537F9" w14:paraId="283A5864" w14:textId="77777777">
        <w:trPr>
          <w:trHeight w:val="217"/>
        </w:trPr>
        <w:tc>
          <w:tcPr>
            <w:tcW w:w="1485" w:type="dxa"/>
            <w:tcBorders>
              <w:top w:val="nil"/>
              <w:left w:val="nil"/>
              <w:bottom w:val="nil"/>
              <w:right w:val="nil"/>
            </w:tcBorders>
            <w:shd w:val="clear" w:color="auto" w:fill="auto"/>
            <w:vAlign w:val="bottom"/>
          </w:tcPr>
          <w:p w14:paraId="000008F8" w14:textId="77777777" w:rsidR="005537F9" w:rsidRDefault="000D7614">
            <w:pPr>
              <w:spacing w:after="0"/>
              <w:jc w:val="center"/>
              <w:rPr>
                <w:color w:val="000000"/>
                <w:sz w:val="18"/>
                <w:szCs w:val="18"/>
              </w:rPr>
            </w:pPr>
            <w:r>
              <w:rPr>
                <w:color w:val="000000"/>
                <w:sz w:val="18"/>
                <w:szCs w:val="18"/>
              </w:rPr>
              <w:t>1989</w:t>
            </w:r>
          </w:p>
        </w:tc>
        <w:tc>
          <w:tcPr>
            <w:tcW w:w="1485" w:type="dxa"/>
            <w:tcBorders>
              <w:top w:val="nil"/>
              <w:left w:val="nil"/>
              <w:bottom w:val="nil"/>
              <w:right w:val="nil"/>
            </w:tcBorders>
            <w:shd w:val="clear" w:color="auto" w:fill="auto"/>
            <w:vAlign w:val="bottom"/>
          </w:tcPr>
          <w:p w14:paraId="000008F9" w14:textId="77777777" w:rsidR="005537F9" w:rsidRDefault="000D7614">
            <w:pPr>
              <w:spacing w:after="0"/>
              <w:jc w:val="center"/>
              <w:rPr>
                <w:color w:val="000000"/>
                <w:sz w:val="18"/>
                <w:szCs w:val="18"/>
              </w:rPr>
            </w:pPr>
            <w:r>
              <w:rPr>
                <w:color w:val="000000"/>
                <w:sz w:val="18"/>
                <w:szCs w:val="18"/>
              </w:rPr>
              <w:t>0.08</w:t>
            </w:r>
          </w:p>
        </w:tc>
        <w:tc>
          <w:tcPr>
            <w:tcW w:w="1485" w:type="dxa"/>
            <w:tcBorders>
              <w:top w:val="nil"/>
              <w:left w:val="nil"/>
              <w:bottom w:val="nil"/>
              <w:right w:val="nil"/>
            </w:tcBorders>
            <w:shd w:val="clear" w:color="auto" w:fill="auto"/>
            <w:vAlign w:val="bottom"/>
          </w:tcPr>
          <w:p w14:paraId="000008FA" w14:textId="77777777" w:rsidR="005537F9" w:rsidRDefault="000D7614">
            <w:pPr>
              <w:spacing w:after="0"/>
              <w:jc w:val="center"/>
              <w:rPr>
                <w:color w:val="000000"/>
                <w:sz w:val="18"/>
                <w:szCs w:val="18"/>
              </w:rPr>
            </w:pPr>
            <w:r>
              <w:rPr>
                <w:color w:val="000000"/>
                <w:sz w:val="18"/>
                <w:szCs w:val="18"/>
              </w:rPr>
              <w:t>0.012</w:t>
            </w:r>
          </w:p>
        </w:tc>
        <w:tc>
          <w:tcPr>
            <w:tcW w:w="1711" w:type="dxa"/>
            <w:tcBorders>
              <w:top w:val="nil"/>
              <w:left w:val="nil"/>
              <w:bottom w:val="nil"/>
              <w:right w:val="nil"/>
            </w:tcBorders>
            <w:shd w:val="clear" w:color="auto" w:fill="auto"/>
            <w:vAlign w:val="bottom"/>
          </w:tcPr>
          <w:p w14:paraId="000008FB" w14:textId="77777777" w:rsidR="005537F9" w:rsidRDefault="000D7614">
            <w:pPr>
              <w:spacing w:after="0"/>
              <w:jc w:val="center"/>
              <w:rPr>
                <w:color w:val="000000"/>
                <w:sz w:val="18"/>
                <w:szCs w:val="18"/>
              </w:rPr>
            </w:pPr>
            <w:r>
              <w:rPr>
                <w:color w:val="000000"/>
                <w:sz w:val="18"/>
                <w:szCs w:val="18"/>
              </w:rPr>
              <w:t>0.059</w:t>
            </w:r>
          </w:p>
        </w:tc>
      </w:tr>
      <w:tr w:rsidR="005537F9" w14:paraId="615DAA93" w14:textId="77777777">
        <w:trPr>
          <w:trHeight w:val="217"/>
        </w:trPr>
        <w:tc>
          <w:tcPr>
            <w:tcW w:w="1485" w:type="dxa"/>
            <w:tcBorders>
              <w:top w:val="nil"/>
              <w:left w:val="nil"/>
              <w:bottom w:val="nil"/>
              <w:right w:val="nil"/>
            </w:tcBorders>
            <w:shd w:val="clear" w:color="auto" w:fill="auto"/>
            <w:vAlign w:val="bottom"/>
          </w:tcPr>
          <w:p w14:paraId="000008FC" w14:textId="77777777" w:rsidR="005537F9" w:rsidRDefault="000D7614">
            <w:pPr>
              <w:spacing w:after="0"/>
              <w:jc w:val="center"/>
              <w:rPr>
                <w:color w:val="000000"/>
                <w:sz w:val="18"/>
                <w:szCs w:val="18"/>
              </w:rPr>
            </w:pPr>
            <w:r>
              <w:rPr>
                <w:color w:val="000000"/>
                <w:sz w:val="18"/>
                <w:szCs w:val="18"/>
              </w:rPr>
              <w:t>1990</w:t>
            </w:r>
          </w:p>
        </w:tc>
        <w:tc>
          <w:tcPr>
            <w:tcW w:w="1485" w:type="dxa"/>
            <w:tcBorders>
              <w:top w:val="nil"/>
              <w:left w:val="nil"/>
              <w:bottom w:val="nil"/>
              <w:right w:val="nil"/>
            </w:tcBorders>
            <w:shd w:val="clear" w:color="auto" w:fill="auto"/>
            <w:vAlign w:val="bottom"/>
          </w:tcPr>
          <w:p w14:paraId="000008FD" w14:textId="77777777" w:rsidR="005537F9" w:rsidRDefault="000D7614">
            <w:pPr>
              <w:spacing w:after="0"/>
              <w:jc w:val="center"/>
              <w:rPr>
                <w:color w:val="000000"/>
                <w:sz w:val="18"/>
                <w:szCs w:val="18"/>
              </w:rPr>
            </w:pPr>
            <w:r>
              <w:rPr>
                <w:color w:val="000000"/>
                <w:sz w:val="18"/>
                <w:szCs w:val="18"/>
              </w:rPr>
              <w:t>0.187</w:t>
            </w:r>
          </w:p>
        </w:tc>
        <w:tc>
          <w:tcPr>
            <w:tcW w:w="1485" w:type="dxa"/>
            <w:tcBorders>
              <w:top w:val="nil"/>
              <w:left w:val="nil"/>
              <w:bottom w:val="nil"/>
              <w:right w:val="nil"/>
            </w:tcBorders>
            <w:shd w:val="clear" w:color="auto" w:fill="auto"/>
            <w:vAlign w:val="bottom"/>
          </w:tcPr>
          <w:p w14:paraId="000008FE" w14:textId="77777777" w:rsidR="005537F9" w:rsidRDefault="000D7614">
            <w:pPr>
              <w:spacing w:after="0"/>
              <w:jc w:val="center"/>
              <w:rPr>
                <w:color w:val="000000"/>
                <w:sz w:val="18"/>
                <w:szCs w:val="18"/>
              </w:rPr>
            </w:pPr>
            <w:r>
              <w:rPr>
                <w:color w:val="000000"/>
                <w:sz w:val="18"/>
                <w:szCs w:val="18"/>
              </w:rPr>
              <w:t>0.022</w:t>
            </w:r>
          </w:p>
        </w:tc>
        <w:tc>
          <w:tcPr>
            <w:tcW w:w="1711" w:type="dxa"/>
            <w:tcBorders>
              <w:top w:val="nil"/>
              <w:left w:val="nil"/>
              <w:bottom w:val="nil"/>
              <w:right w:val="nil"/>
            </w:tcBorders>
            <w:shd w:val="clear" w:color="auto" w:fill="auto"/>
            <w:vAlign w:val="bottom"/>
          </w:tcPr>
          <w:p w14:paraId="000008FF" w14:textId="77777777" w:rsidR="005537F9" w:rsidRDefault="000D7614">
            <w:pPr>
              <w:spacing w:after="0"/>
              <w:jc w:val="center"/>
              <w:rPr>
                <w:color w:val="000000"/>
                <w:sz w:val="18"/>
                <w:szCs w:val="18"/>
              </w:rPr>
            </w:pPr>
            <w:r>
              <w:rPr>
                <w:color w:val="000000"/>
                <w:sz w:val="18"/>
                <w:szCs w:val="18"/>
              </w:rPr>
              <w:t>0.102</w:t>
            </w:r>
          </w:p>
        </w:tc>
      </w:tr>
      <w:tr w:rsidR="005537F9" w14:paraId="6165B6B9" w14:textId="77777777">
        <w:trPr>
          <w:trHeight w:val="217"/>
        </w:trPr>
        <w:tc>
          <w:tcPr>
            <w:tcW w:w="1485" w:type="dxa"/>
            <w:tcBorders>
              <w:top w:val="nil"/>
              <w:left w:val="nil"/>
              <w:bottom w:val="nil"/>
              <w:right w:val="nil"/>
            </w:tcBorders>
            <w:shd w:val="clear" w:color="auto" w:fill="auto"/>
            <w:vAlign w:val="bottom"/>
          </w:tcPr>
          <w:p w14:paraId="00000900" w14:textId="77777777" w:rsidR="005537F9" w:rsidRDefault="000D7614">
            <w:pPr>
              <w:spacing w:after="0"/>
              <w:jc w:val="center"/>
              <w:rPr>
                <w:color w:val="000000"/>
                <w:sz w:val="18"/>
                <w:szCs w:val="18"/>
              </w:rPr>
            </w:pPr>
            <w:r>
              <w:rPr>
                <w:color w:val="000000"/>
                <w:sz w:val="18"/>
                <w:szCs w:val="18"/>
              </w:rPr>
              <w:t>1991</w:t>
            </w:r>
          </w:p>
        </w:tc>
        <w:tc>
          <w:tcPr>
            <w:tcW w:w="1485" w:type="dxa"/>
            <w:tcBorders>
              <w:top w:val="nil"/>
              <w:left w:val="nil"/>
              <w:bottom w:val="nil"/>
              <w:right w:val="nil"/>
            </w:tcBorders>
            <w:shd w:val="clear" w:color="auto" w:fill="auto"/>
            <w:vAlign w:val="bottom"/>
          </w:tcPr>
          <w:p w14:paraId="00000901" w14:textId="77777777" w:rsidR="005537F9" w:rsidRDefault="000D7614">
            <w:pPr>
              <w:spacing w:after="0"/>
              <w:jc w:val="center"/>
              <w:rPr>
                <w:color w:val="000000"/>
                <w:sz w:val="18"/>
                <w:szCs w:val="18"/>
              </w:rPr>
            </w:pPr>
            <w:r>
              <w:rPr>
                <w:color w:val="000000"/>
                <w:sz w:val="18"/>
                <w:szCs w:val="18"/>
              </w:rPr>
              <w:t>0.217</w:t>
            </w:r>
          </w:p>
        </w:tc>
        <w:tc>
          <w:tcPr>
            <w:tcW w:w="1485" w:type="dxa"/>
            <w:tcBorders>
              <w:top w:val="nil"/>
              <w:left w:val="nil"/>
              <w:bottom w:val="nil"/>
              <w:right w:val="nil"/>
            </w:tcBorders>
            <w:shd w:val="clear" w:color="auto" w:fill="auto"/>
            <w:vAlign w:val="bottom"/>
          </w:tcPr>
          <w:p w14:paraId="00000902" w14:textId="77777777" w:rsidR="005537F9" w:rsidRDefault="000D7614">
            <w:pPr>
              <w:spacing w:after="0"/>
              <w:jc w:val="center"/>
              <w:rPr>
                <w:color w:val="000000"/>
                <w:sz w:val="18"/>
                <w:szCs w:val="18"/>
              </w:rPr>
            </w:pPr>
            <w:r>
              <w:rPr>
                <w:color w:val="000000"/>
                <w:sz w:val="18"/>
                <w:szCs w:val="18"/>
              </w:rPr>
              <w:t>0.024</w:t>
            </w:r>
          </w:p>
        </w:tc>
        <w:tc>
          <w:tcPr>
            <w:tcW w:w="1711" w:type="dxa"/>
            <w:tcBorders>
              <w:top w:val="nil"/>
              <w:left w:val="nil"/>
              <w:bottom w:val="nil"/>
              <w:right w:val="nil"/>
            </w:tcBorders>
            <w:shd w:val="clear" w:color="auto" w:fill="auto"/>
            <w:vAlign w:val="bottom"/>
          </w:tcPr>
          <w:p w14:paraId="00000903" w14:textId="77777777" w:rsidR="005537F9" w:rsidRDefault="000D7614">
            <w:pPr>
              <w:spacing w:after="0"/>
              <w:jc w:val="center"/>
              <w:rPr>
                <w:color w:val="000000"/>
                <w:sz w:val="18"/>
                <w:szCs w:val="18"/>
              </w:rPr>
            </w:pPr>
            <w:r>
              <w:rPr>
                <w:color w:val="000000"/>
                <w:sz w:val="18"/>
                <w:szCs w:val="18"/>
              </w:rPr>
              <w:t>0.113</w:t>
            </w:r>
          </w:p>
        </w:tc>
      </w:tr>
      <w:tr w:rsidR="005537F9" w14:paraId="161FB193" w14:textId="77777777">
        <w:trPr>
          <w:trHeight w:val="217"/>
        </w:trPr>
        <w:tc>
          <w:tcPr>
            <w:tcW w:w="1485" w:type="dxa"/>
            <w:tcBorders>
              <w:top w:val="nil"/>
              <w:left w:val="nil"/>
              <w:bottom w:val="nil"/>
              <w:right w:val="nil"/>
            </w:tcBorders>
            <w:shd w:val="clear" w:color="auto" w:fill="auto"/>
            <w:vAlign w:val="bottom"/>
          </w:tcPr>
          <w:p w14:paraId="00000904" w14:textId="77777777" w:rsidR="005537F9" w:rsidRDefault="000D7614">
            <w:pPr>
              <w:spacing w:after="0"/>
              <w:jc w:val="center"/>
              <w:rPr>
                <w:color w:val="000000"/>
                <w:sz w:val="18"/>
                <w:szCs w:val="18"/>
              </w:rPr>
            </w:pPr>
            <w:r>
              <w:rPr>
                <w:color w:val="000000"/>
                <w:sz w:val="18"/>
                <w:szCs w:val="18"/>
              </w:rPr>
              <w:t>1992</w:t>
            </w:r>
          </w:p>
        </w:tc>
        <w:tc>
          <w:tcPr>
            <w:tcW w:w="1485" w:type="dxa"/>
            <w:tcBorders>
              <w:top w:val="nil"/>
              <w:left w:val="nil"/>
              <w:bottom w:val="nil"/>
              <w:right w:val="nil"/>
            </w:tcBorders>
            <w:shd w:val="clear" w:color="auto" w:fill="auto"/>
            <w:vAlign w:val="bottom"/>
          </w:tcPr>
          <w:p w14:paraId="00000905" w14:textId="77777777" w:rsidR="005537F9" w:rsidRDefault="000D7614">
            <w:pPr>
              <w:spacing w:after="0"/>
              <w:jc w:val="center"/>
              <w:rPr>
                <w:color w:val="000000"/>
                <w:sz w:val="18"/>
                <w:szCs w:val="18"/>
              </w:rPr>
            </w:pPr>
            <w:r>
              <w:rPr>
                <w:color w:val="000000"/>
                <w:sz w:val="18"/>
                <w:szCs w:val="18"/>
              </w:rPr>
              <w:t>0.253</w:t>
            </w:r>
          </w:p>
        </w:tc>
        <w:tc>
          <w:tcPr>
            <w:tcW w:w="1485" w:type="dxa"/>
            <w:tcBorders>
              <w:top w:val="nil"/>
              <w:left w:val="nil"/>
              <w:bottom w:val="nil"/>
              <w:right w:val="nil"/>
            </w:tcBorders>
            <w:shd w:val="clear" w:color="auto" w:fill="auto"/>
            <w:vAlign w:val="bottom"/>
          </w:tcPr>
          <w:p w14:paraId="00000906" w14:textId="77777777" w:rsidR="005537F9" w:rsidRDefault="000D7614">
            <w:pPr>
              <w:spacing w:after="0"/>
              <w:jc w:val="center"/>
              <w:rPr>
                <w:color w:val="000000"/>
                <w:sz w:val="18"/>
                <w:szCs w:val="18"/>
              </w:rPr>
            </w:pPr>
            <w:r>
              <w:rPr>
                <w:color w:val="000000"/>
                <w:sz w:val="18"/>
                <w:szCs w:val="18"/>
              </w:rPr>
              <w:t>0.028</w:t>
            </w:r>
          </w:p>
        </w:tc>
        <w:tc>
          <w:tcPr>
            <w:tcW w:w="1711" w:type="dxa"/>
            <w:tcBorders>
              <w:top w:val="nil"/>
              <w:left w:val="nil"/>
              <w:bottom w:val="nil"/>
              <w:right w:val="nil"/>
            </w:tcBorders>
            <w:shd w:val="clear" w:color="auto" w:fill="auto"/>
            <w:vAlign w:val="bottom"/>
          </w:tcPr>
          <w:p w14:paraId="00000907" w14:textId="77777777" w:rsidR="005537F9" w:rsidRDefault="000D7614">
            <w:pPr>
              <w:spacing w:after="0"/>
              <w:jc w:val="center"/>
              <w:rPr>
                <w:color w:val="000000"/>
                <w:sz w:val="18"/>
                <w:szCs w:val="18"/>
              </w:rPr>
            </w:pPr>
            <w:r>
              <w:rPr>
                <w:color w:val="000000"/>
                <w:sz w:val="18"/>
                <w:szCs w:val="18"/>
              </w:rPr>
              <w:t>0.126</w:t>
            </w:r>
          </w:p>
        </w:tc>
      </w:tr>
      <w:tr w:rsidR="005537F9" w14:paraId="58EC0A20" w14:textId="77777777">
        <w:trPr>
          <w:trHeight w:val="217"/>
        </w:trPr>
        <w:tc>
          <w:tcPr>
            <w:tcW w:w="1485" w:type="dxa"/>
            <w:tcBorders>
              <w:top w:val="nil"/>
              <w:left w:val="nil"/>
              <w:bottom w:val="nil"/>
              <w:right w:val="nil"/>
            </w:tcBorders>
            <w:shd w:val="clear" w:color="auto" w:fill="auto"/>
            <w:vAlign w:val="bottom"/>
          </w:tcPr>
          <w:p w14:paraId="00000908" w14:textId="77777777" w:rsidR="005537F9" w:rsidRDefault="000D7614">
            <w:pPr>
              <w:spacing w:after="0"/>
              <w:jc w:val="center"/>
              <w:rPr>
                <w:color w:val="000000"/>
                <w:sz w:val="18"/>
                <w:szCs w:val="18"/>
              </w:rPr>
            </w:pPr>
            <w:r>
              <w:rPr>
                <w:color w:val="000000"/>
                <w:sz w:val="18"/>
                <w:szCs w:val="18"/>
              </w:rPr>
              <w:t>1993</w:t>
            </w:r>
          </w:p>
        </w:tc>
        <w:tc>
          <w:tcPr>
            <w:tcW w:w="1485" w:type="dxa"/>
            <w:tcBorders>
              <w:top w:val="nil"/>
              <w:left w:val="nil"/>
              <w:bottom w:val="nil"/>
              <w:right w:val="nil"/>
            </w:tcBorders>
            <w:shd w:val="clear" w:color="auto" w:fill="auto"/>
            <w:vAlign w:val="bottom"/>
          </w:tcPr>
          <w:p w14:paraId="00000909" w14:textId="77777777" w:rsidR="005537F9" w:rsidRDefault="000D7614">
            <w:pPr>
              <w:spacing w:after="0"/>
              <w:jc w:val="center"/>
              <w:rPr>
                <w:color w:val="000000"/>
                <w:sz w:val="18"/>
                <w:szCs w:val="18"/>
              </w:rPr>
            </w:pPr>
            <w:r>
              <w:rPr>
                <w:color w:val="000000"/>
                <w:sz w:val="18"/>
                <w:szCs w:val="18"/>
              </w:rPr>
              <w:t>0.189</w:t>
            </w:r>
          </w:p>
        </w:tc>
        <w:tc>
          <w:tcPr>
            <w:tcW w:w="1485" w:type="dxa"/>
            <w:tcBorders>
              <w:top w:val="nil"/>
              <w:left w:val="nil"/>
              <w:bottom w:val="nil"/>
              <w:right w:val="nil"/>
            </w:tcBorders>
            <w:shd w:val="clear" w:color="auto" w:fill="auto"/>
            <w:vAlign w:val="bottom"/>
          </w:tcPr>
          <w:p w14:paraId="0000090A" w14:textId="77777777" w:rsidR="005537F9" w:rsidRDefault="000D7614">
            <w:pPr>
              <w:spacing w:after="0"/>
              <w:jc w:val="center"/>
              <w:rPr>
                <w:color w:val="000000"/>
                <w:sz w:val="18"/>
                <w:szCs w:val="18"/>
              </w:rPr>
            </w:pPr>
            <w:r>
              <w:rPr>
                <w:color w:val="000000"/>
                <w:sz w:val="18"/>
                <w:szCs w:val="18"/>
              </w:rPr>
              <w:t>0.02</w:t>
            </w:r>
          </w:p>
        </w:tc>
        <w:tc>
          <w:tcPr>
            <w:tcW w:w="1711" w:type="dxa"/>
            <w:tcBorders>
              <w:top w:val="nil"/>
              <w:left w:val="nil"/>
              <w:bottom w:val="nil"/>
              <w:right w:val="nil"/>
            </w:tcBorders>
            <w:shd w:val="clear" w:color="auto" w:fill="auto"/>
            <w:vAlign w:val="bottom"/>
          </w:tcPr>
          <w:p w14:paraId="0000090B" w14:textId="77777777" w:rsidR="005537F9" w:rsidRDefault="000D7614">
            <w:pPr>
              <w:spacing w:after="0"/>
              <w:jc w:val="center"/>
              <w:rPr>
                <w:color w:val="000000"/>
                <w:sz w:val="18"/>
                <w:szCs w:val="18"/>
              </w:rPr>
            </w:pPr>
            <w:r>
              <w:rPr>
                <w:color w:val="000000"/>
                <w:sz w:val="18"/>
                <w:szCs w:val="18"/>
              </w:rPr>
              <w:t>0.093</w:t>
            </w:r>
          </w:p>
        </w:tc>
      </w:tr>
      <w:tr w:rsidR="005537F9" w14:paraId="724D5087" w14:textId="77777777">
        <w:trPr>
          <w:trHeight w:val="217"/>
        </w:trPr>
        <w:tc>
          <w:tcPr>
            <w:tcW w:w="1485" w:type="dxa"/>
            <w:tcBorders>
              <w:top w:val="nil"/>
              <w:left w:val="nil"/>
              <w:bottom w:val="nil"/>
              <w:right w:val="nil"/>
            </w:tcBorders>
            <w:shd w:val="clear" w:color="auto" w:fill="auto"/>
            <w:vAlign w:val="bottom"/>
          </w:tcPr>
          <w:p w14:paraId="0000090C" w14:textId="77777777" w:rsidR="005537F9" w:rsidRDefault="000D7614">
            <w:pPr>
              <w:spacing w:after="0"/>
              <w:jc w:val="center"/>
              <w:rPr>
                <w:color w:val="000000"/>
                <w:sz w:val="18"/>
                <w:szCs w:val="18"/>
              </w:rPr>
            </w:pPr>
            <w:r>
              <w:rPr>
                <w:color w:val="000000"/>
                <w:sz w:val="18"/>
                <w:szCs w:val="18"/>
              </w:rPr>
              <w:t>1994</w:t>
            </w:r>
          </w:p>
        </w:tc>
        <w:tc>
          <w:tcPr>
            <w:tcW w:w="1485" w:type="dxa"/>
            <w:tcBorders>
              <w:top w:val="nil"/>
              <w:left w:val="nil"/>
              <w:bottom w:val="nil"/>
              <w:right w:val="nil"/>
            </w:tcBorders>
            <w:shd w:val="clear" w:color="auto" w:fill="auto"/>
            <w:vAlign w:val="bottom"/>
          </w:tcPr>
          <w:p w14:paraId="0000090D" w14:textId="77777777" w:rsidR="005537F9" w:rsidRDefault="000D7614">
            <w:pPr>
              <w:spacing w:after="0"/>
              <w:jc w:val="center"/>
              <w:rPr>
                <w:color w:val="000000"/>
                <w:sz w:val="18"/>
                <w:szCs w:val="18"/>
              </w:rPr>
            </w:pPr>
            <w:r>
              <w:rPr>
                <w:color w:val="000000"/>
                <w:sz w:val="18"/>
                <w:szCs w:val="18"/>
              </w:rPr>
              <w:t>0.157</w:t>
            </w:r>
          </w:p>
        </w:tc>
        <w:tc>
          <w:tcPr>
            <w:tcW w:w="1485" w:type="dxa"/>
            <w:tcBorders>
              <w:top w:val="nil"/>
              <w:left w:val="nil"/>
              <w:bottom w:val="nil"/>
              <w:right w:val="nil"/>
            </w:tcBorders>
            <w:shd w:val="clear" w:color="auto" w:fill="auto"/>
            <w:vAlign w:val="bottom"/>
          </w:tcPr>
          <w:p w14:paraId="0000090E" w14:textId="77777777" w:rsidR="005537F9" w:rsidRDefault="000D7614">
            <w:pPr>
              <w:spacing w:after="0"/>
              <w:jc w:val="center"/>
              <w:rPr>
                <w:color w:val="000000"/>
                <w:sz w:val="18"/>
                <w:szCs w:val="18"/>
              </w:rPr>
            </w:pPr>
            <w:r>
              <w:rPr>
                <w:color w:val="000000"/>
                <w:sz w:val="18"/>
                <w:szCs w:val="18"/>
              </w:rPr>
              <w:t>0.015</w:t>
            </w:r>
          </w:p>
        </w:tc>
        <w:tc>
          <w:tcPr>
            <w:tcW w:w="1711" w:type="dxa"/>
            <w:tcBorders>
              <w:top w:val="nil"/>
              <w:left w:val="nil"/>
              <w:bottom w:val="nil"/>
              <w:right w:val="nil"/>
            </w:tcBorders>
            <w:shd w:val="clear" w:color="auto" w:fill="auto"/>
            <w:vAlign w:val="bottom"/>
          </w:tcPr>
          <w:p w14:paraId="0000090F" w14:textId="77777777" w:rsidR="005537F9" w:rsidRDefault="000D7614">
            <w:pPr>
              <w:spacing w:after="0"/>
              <w:jc w:val="center"/>
              <w:rPr>
                <w:color w:val="000000"/>
                <w:sz w:val="18"/>
                <w:szCs w:val="18"/>
              </w:rPr>
            </w:pPr>
            <w:r>
              <w:rPr>
                <w:color w:val="000000"/>
                <w:sz w:val="18"/>
                <w:szCs w:val="18"/>
              </w:rPr>
              <w:t>0.081</w:t>
            </w:r>
          </w:p>
        </w:tc>
      </w:tr>
      <w:tr w:rsidR="005537F9" w14:paraId="1B174242" w14:textId="77777777">
        <w:trPr>
          <w:trHeight w:val="217"/>
        </w:trPr>
        <w:tc>
          <w:tcPr>
            <w:tcW w:w="1485" w:type="dxa"/>
            <w:tcBorders>
              <w:top w:val="nil"/>
              <w:left w:val="nil"/>
              <w:bottom w:val="nil"/>
              <w:right w:val="nil"/>
            </w:tcBorders>
            <w:shd w:val="clear" w:color="auto" w:fill="auto"/>
            <w:vAlign w:val="bottom"/>
          </w:tcPr>
          <w:p w14:paraId="00000910" w14:textId="77777777" w:rsidR="005537F9" w:rsidRDefault="000D7614">
            <w:pPr>
              <w:spacing w:after="0"/>
              <w:jc w:val="center"/>
              <w:rPr>
                <w:color w:val="000000"/>
                <w:sz w:val="18"/>
                <w:szCs w:val="18"/>
              </w:rPr>
            </w:pPr>
            <w:r>
              <w:rPr>
                <w:color w:val="000000"/>
                <w:sz w:val="18"/>
                <w:szCs w:val="18"/>
              </w:rPr>
              <w:t>1995</w:t>
            </w:r>
          </w:p>
        </w:tc>
        <w:tc>
          <w:tcPr>
            <w:tcW w:w="1485" w:type="dxa"/>
            <w:tcBorders>
              <w:top w:val="nil"/>
              <w:left w:val="nil"/>
              <w:bottom w:val="nil"/>
              <w:right w:val="nil"/>
            </w:tcBorders>
            <w:shd w:val="clear" w:color="auto" w:fill="auto"/>
            <w:vAlign w:val="bottom"/>
          </w:tcPr>
          <w:p w14:paraId="00000911" w14:textId="77777777" w:rsidR="005537F9" w:rsidRDefault="000D7614">
            <w:pPr>
              <w:spacing w:after="0"/>
              <w:jc w:val="center"/>
              <w:rPr>
                <w:color w:val="000000"/>
                <w:sz w:val="18"/>
                <w:szCs w:val="18"/>
              </w:rPr>
            </w:pPr>
            <w:r>
              <w:rPr>
                <w:color w:val="000000"/>
                <w:sz w:val="18"/>
                <w:szCs w:val="18"/>
              </w:rPr>
              <w:t>0.234</w:t>
            </w:r>
          </w:p>
        </w:tc>
        <w:tc>
          <w:tcPr>
            <w:tcW w:w="1485" w:type="dxa"/>
            <w:tcBorders>
              <w:top w:val="nil"/>
              <w:left w:val="nil"/>
              <w:bottom w:val="nil"/>
              <w:right w:val="nil"/>
            </w:tcBorders>
            <w:shd w:val="clear" w:color="auto" w:fill="auto"/>
            <w:vAlign w:val="bottom"/>
          </w:tcPr>
          <w:p w14:paraId="00000912" w14:textId="77777777" w:rsidR="005537F9" w:rsidRDefault="000D7614">
            <w:pPr>
              <w:spacing w:after="0"/>
              <w:jc w:val="center"/>
              <w:rPr>
                <w:color w:val="000000"/>
                <w:sz w:val="18"/>
                <w:szCs w:val="18"/>
              </w:rPr>
            </w:pPr>
            <w:r>
              <w:rPr>
                <w:color w:val="000000"/>
                <w:sz w:val="18"/>
                <w:szCs w:val="18"/>
              </w:rPr>
              <w:t>0.021</w:t>
            </w:r>
          </w:p>
        </w:tc>
        <w:tc>
          <w:tcPr>
            <w:tcW w:w="1711" w:type="dxa"/>
            <w:tcBorders>
              <w:top w:val="nil"/>
              <w:left w:val="nil"/>
              <w:bottom w:val="nil"/>
              <w:right w:val="nil"/>
            </w:tcBorders>
            <w:shd w:val="clear" w:color="auto" w:fill="auto"/>
            <w:vAlign w:val="bottom"/>
          </w:tcPr>
          <w:p w14:paraId="00000913" w14:textId="77777777" w:rsidR="005537F9" w:rsidRDefault="000D7614">
            <w:pPr>
              <w:spacing w:after="0"/>
              <w:jc w:val="center"/>
              <w:rPr>
                <w:color w:val="000000"/>
                <w:sz w:val="18"/>
                <w:szCs w:val="18"/>
              </w:rPr>
            </w:pPr>
            <w:r>
              <w:rPr>
                <w:color w:val="000000"/>
                <w:sz w:val="18"/>
                <w:szCs w:val="18"/>
              </w:rPr>
              <w:t>0.124</w:t>
            </w:r>
          </w:p>
        </w:tc>
      </w:tr>
      <w:tr w:rsidR="005537F9" w14:paraId="66559127" w14:textId="77777777">
        <w:trPr>
          <w:trHeight w:val="217"/>
        </w:trPr>
        <w:tc>
          <w:tcPr>
            <w:tcW w:w="1485" w:type="dxa"/>
            <w:tcBorders>
              <w:top w:val="nil"/>
              <w:left w:val="nil"/>
              <w:bottom w:val="nil"/>
              <w:right w:val="nil"/>
            </w:tcBorders>
            <w:shd w:val="clear" w:color="auto" w:fill="auto"/>
            <w:vAlign w:val="bottom"/>
          </w:tcPr>
          <w:p w14:paraId="00000914" w14:textId="77777777" w:rsidR="005537F9" w:rsidRDefault="000D7614">
            <w:pPr>
              <w:spacing w:after="0"/>
              <w:jc w:val="center"/>
              <w:rPr>
                <w:color w:val="000000"/>
                <w:sz w:val="18"/>
                <w:szCs w:val="18"/>
              </w:rPr>
            </w:pPr>
            <w:r>
              <w:rPr>
                <w:color w:val="000000"/>
                <w:sz w:val="18"/>
                <w:szCs w:val="18"/>
              </w:rPr>
              <w:t>1996</w:t>
            </w:r>
          </w:p>
        </w:tc>
        <w:tc>
          <w:tcPr>
            <w:tcW w:w="1485" w:type="dxa"/>
            <w:tcBorders>
              <w:top w:val="nil"/>
              <w:left w:val="nil"/>
              <w:bottom w:val="nil"/>
              <w:right w:val="nil"/>
            </w:tcBorders>
            <w:shd w:val="clear" w:color="auto" w:fill="auto"/>
            <w:vAlign w:val="bottom"/>
          </w:tcPr>
          <w:p w14:paraId="00000915" w14:textId="77777777" w:rsidR="005537F9" w:rsidRDefault="000D7614">
            <w:pPr>
              <w:spacing w:after="0"/>
              <w:jc w:val="center"/>
              <w:rPr>
                <w:color w:val="000000"/>
                <w:sz w:val="18"/>
                <w:szCs w:val="18"/>
              </w:rPr>
            </w:pPr>
            <w:r>
              <w:rPr>
                <w:color w:val="000000"/>
                <w:sz w:val="18"/>
                <w:szCs w:val="18"/>
              </w:rPr>
              <w:t>0.255</w:t>
            </w:r>
          </w:p>
        </w:tc>
        <w:tc>
          <w:tcPr>
            <w:tcW w:w="1485" w:type="dxa"/>
            <w:tcBorders>
              <w:top w:val="nil"/>
              <w:left w:val="nil"/>
              <w:bottom w:val="nil"/>
              <w:right w:val="nil"/>
            </w:tcBorders>
            <w:shd w:val="clear" w:color="auto" w:fill="auto"/>
            <w:vAlign w:val="bottom"/>
          </w:tcPr>
          <w:p w14:paraId="00000916" w14:textId="77777777" w:rsidR="005537F9" w:rsidRDefault="000D7614">
            <w:pPr>
              <w:spacing w:after="0"/>
              <w:jc w:val="center"/>
              <w:rPr>
                <w:color w:val="000000"/>
                <w:sz w:val="18"/>
                <w:szCs w:val="18"/>
              </w:rPr>
            </w:pPr>
            <w:r>
              <w:rPr>
                <w:color w:val="000000"/>
                <w:sz w:val="18"/>
                <w:szCs w:val="18"/>
              </w:rPr>
              <w:t>0.022</w:t>
            </w:r>
          </w:p>
        </w:tc>
        <w:tc>
          <w:tcPr>
            <w:tcW w:w="1711" w:type="dxa"/>
            <w:tcBorders>
              <w:top w:val="nil"/>
              <w:left w:val="nil"/>
              <w:bottom w:val="nil"/>
              <w:right w:val="nil"/>
            </w:tcBorders>
            <w:shd w:val="clear" w:color="auto" w:fill="auto"/>
            <w:vAlign w:val="bottom"/>
          </w:tcPr>
          <w:p w14:paraId="00000917" w14:textId="77777777" w:rsidR="005537F9" w:rsidRDefault="000D7614">
            <w:pPr>
              <w:spacing w:after="0"/>
              <w:jc w:val="center"/>
              <w:rPr>
                <w:color w:val="000000"/>
                <w:sz w:val="18"/>
                <w:szCs w:val="18"/>
              </w:rPr>
            </w:pPr>
            <w:r>
              <w:rPr>
                <w:color w:val="000000"/>
                <w:sz w:val="18"/>
                <w:szCs w:val="18"/>
              </w:rPr>
              <w:t>0.138</w:t>
            </w:r>
          </w:p>
        </w:tc>
      </w:tr>
      <w:tr w:rsidR="005537F9" w14:paraId="7BAE6154" w14:textId="77777777">
        <w:trPr>
          <w:trHeight w:val="217"/>
        </w:trPr>
        <w:tc>
          <w:tcPr>
            <w:tcW w:w="1485" w:type="dxa"/>
            <w:tcBorders>
              <w:top w:val="nil"/>
              <w:left w:val="nil"/>
              <w:bottom w:val="nil"/>
              <w:right w:val="nil"/>
            </w:tcBorders>
            <w:shd w:val="clear" w:color="auto" w:fill="auto"/>
            <w:vAlign w:val="bottom"/>
          </w:tcPr>
          <w:p w14:paraId="00000918" w14:textId="77777777" w:rsidR="005537F9" w:rsidRDefault="000D7614">
            <w:pPr>
              <w:spacing w:after="0"/>
              <w:jc w:val="center"/>
              <w:rPr>
                <w:color w:val="000000"/>
                <w:sz w:val="18"/>
                <w:szCs w:val="18"/>
              </w:rPr>
            </w:pPr>
            <w:r>
              <w:rPr>
                <w:color w:val="000000"/>
                <w:sz w:val="18"/>
                <w:szCs w:val="18"/>
              </w:rPr>
              <w:t>1997</w:t>
            </w:r>
          </w:p>
        </w:tc>
        <w:tc>
          <w:tcPr>
            <w:tcW w:w="1485" w:type="dxa"/>
            <w:tcBorders>
              <w:top w:val="nil"/>
              <w:left w:val="nil"/>
              <w:bottom w:val="nil"/>
              <w:right w:val="nil"/>
            </w:tcBorders>
            <w:shd w:val="clear" w:color="auto" w:fill="auto"/>
            <w:vAlign w:val="bottom"/>
          </w:tcPr>
          <w:p w14:paraId="00000919" w14:textId="77777777" w:rsidR="005537F9" w:rsidRDefault="000D7614">
            <w:pPr>
              <w:spacing w:after="0"/>
              <w:jc w:val="center"/>
              <w:rPr>
                <w:color w:val="000000"/>
                <w:sz w:val="18"/>
                <w:szCs w:val="18"/>
              </w:rPr>
            </w:pPr>
            <w:r>
              <w:rPr>
                <w:color w:val="000000"/>
                <w:sz w:val="18"/>
                <w:szCs w:val="18"/>
              </w:rPr>
              <w:t>0.348</w:t>
            </w:r>
          </w:p>
        </w:tc>
        <w:tc>
          <w:tcPr>
            <w:tcW w:w="1485" w:type="dxa"/>
            <w:tcBorders>
              <w:top w:val="nil"/>
              <w:left w:val="nil"/>
              <w:bottom w:val="nil"/>
              <w:right w:val="nil"/>
            </w:tcBorders>
            <w:shd w:val="clear" w:color="auto" w:fill="auto"/>
            <w:vAlign w:val="bottom"/>
          </w:tcPr>
          <w:p w14:paraId="0000091A" w14:textId="77777777" w:rsidR="005537F9" w:rsidRDefault="000D7614">
            <w:pPr>
              <w:spacing w:after="0"/>
              <w:jc w:val="center"/>
              <w:rPr>
                <w:color w:val="000000"/>
                <w:sz w:val="18"/>
                <w:szCs w:val="18"/>
              </w:rPr>
            </w:pPr>
            <w:r>
              <w:rPr>
                <w:color w:val="000000"/>
                <w:sz w:val="18"/>
                <w:szCs w:val="18"/>
              </w:rPr>
              <w:t>0.029</w:t>
            </w:r>
          </w:p>
        </w:tc>
        <w:tc>
          <w:tcPr>
            <w:tcW w:w="1711" w:type="dxa"/>
            <w:tcBorders>
              <w:top w:val="nil"/>
              <w:left w:val="nil"/>
              <w:bottom w:val="nil"/>
              <w:right w:val="nil"/>
            </w:tcBorders>
            <w:shd w:val="clear" w:color="auto" w:fill="auto"/>
            <w:vAlign w:val="bottom"/>
          </w:tcPr>
          <w:p w14:paraId="0000091B" w14:textId="77777777" w:rsidR="005537F9" w:rsidRDefault="000D7614">
            <w:pPr>
              <w:spacing w:after="0"/>
              <w:jc w:val="center"/>
              <w:rPr>
                <w:color w:val="000000"/>
                <w:sz w:val="18"/>
                <w:szCs w:val="18"/>
              </w:rPr>
            </w:pPr>
            <w:r>
              <w:rPr>
                <w:color w:val="000000"/>
                <w:sz w:val="18"/>
                <w:szCs w:val="18"/>
              </w:rPr>
              <w:t>0.174</w:t>
            </w:r>
          </w:p>
        </w:tc>
      </w:tr>
      <w:tr w:rsidR="005537F9" w14:paraId="6BD8BD63" w14:textId="77777777">
        <w:trPr>
          <w:trHeight w:val="217"/>
        </w:trPr>
        <w:tc>
          <w:tcPr>
            <w:tcW w:w="1485" w:type="dxa"/>
            <w:tcBorders>
              <w:top w:val="nil"/>
              <w:left w:val="nil"/>
              <w:bottom w:val="nil"/>
              <w:right w:val="nil"/>
            </w:tcBorders>
            <w:shd w:val="clear" w:color="auto" w:fill="auto"/>
            <w:vAlign w:val="bottom"/>
          </w:tcPr>
          <w:p w14:paraId="0000091C" w14:textId="77777777" w:rsidR="005537F9" w:rsidRDefault="000D7614">
            <w:pPr>
              <w:spacing w:after="0"/>
              <w:jc w:val="center"/>
              <w:rPr>
                <w:color w:val="000000"/>
                <w:sz w:val="18"/>
                <w:szCs w:val="18"/>
              </w:rPr>
            </w:pPr>
            <w:r>
              <w:rPr>
                <w:color w:val="000000"/>
                <w:sz w:val="18"/>
                <w:szCs w:val="18"/>
              </w:rPr>
              <w:t>1998</w:t>
            </w:r>
          </w:p>
        </w:tc>
        <w:tc>
          <w:tcPr>
            <w:tcW w:w="1485" w:type="dxa"/>
            <w:tcBorders>
              <w:top w:val="nil"/>
              <w:left w:val="nil"/>
              <w:bottom w:val="nil"/>
              <w:right w:val="nil"/>
            </w:tcBorders>
            <w:shd w:val="clear" w:color="auto" w:fill="auto"/>
            <w:vAlign w:val="bottom"/>
          </w:tcPr>
          <w:p w14:paraId="0000091D" w14:textId="77777777" w:rsidR="005537F9" w:rsidRDefault="000D7614">
            <w:pPr>
              <w:spacing w:after="0"/>
              <w:jc w:val="center"/>
              <w:rPr>
                <w:color w:val="000000"/>
                <w:sz w:val="18"/>
                <w:szCs w:val="18"/>
              </w:rPr>
            </w:pPr>
            <w:r>
              <w:rPr>
                <w:color w:val="000000"/>
                <w:sz w:val="18"/>
                <w:szCs w:val="18"/>
              </w:rPr>
              <w:t>0.404</w:t>
            </w:r>
          </w:p>
        </w:tc>
        <w:tc>
          <w:tcPr>
            <w:tcW w:w="1485" w:type="dxa"/>
            <w:tcBorders>
              <w:top w:val="nil"/>
              <w:left w:val="nil"/>
              <w:bottom w:val="nil"/>
              <w:right w:val="nil"/>
            </w:tcBorders>
            <w:shd w:val="clear" w:color="auto" w:fill="auto"/>
            <w:vAlign w:val="bottom"/>
          </w:tcPr>
          <w:p w14:paraId="0000091E" w14:textId="77777777" w:rsidR="005537F9" w:rsidRDefault="000D7614">
            <w:pPr>
              <w:spacing w:after="0"/>
              <w:jc w:val="center"/>
              <w:rPr>
                <w:color w:val="000000"/>
                <w:sz w:val="18"/>
                <w:szCs w:val="18"/>
              </w:rPr>
            </w:pPr>
            <w:r>
              <w:rPr>
                <w:color w:val="000000"/>
                <w:sz w:val="18"/>
                <w:szCs w:val="18"/>
              </w:rPr>
              <w:t>0.035</w:t>
            </w:r>
          </w:p>
        </w:tc>
        <w:tc>
          <w:tcPr>
            <w:tcW w:w="1711" w:type="dxa"/>
            <w:tcBorders>
              <w:top w:val="nil"/>
              <w:left w:val="nil"/>
              <w:bottom w:val="nil"/>
              <w:right w:val="nil"/>
            </w:tcBorders>
            <w:shd w:val="clear" w:color="auto" w:fill="auto"/>
            <w:vAlign w:val="bottom"/>
          </w:tcPr>
          <w:p w14:paraId="0000091F" w14:textId="77777777" w:rsidR="005537F9" w:rsidRDefault="000D7614">
            <w:pPr>
              <w:spacing w:after="0"/>
              <w:jc w:val="center"/>
              <w:rPr>
                <w:color w:val="000000"/>
                <w:sz w:val="18"/>
                <w:szCs w:val="18"/>
              </w:rPr>
            </w:pPr>
            <w:r>
              <w:rPr>
                <w:color w:val="000000"/>
                <w:sz w:val="18"/>
                <w:szCs w:val="18"/>
              </w:rPr>
              <w:t>0.183</w:t>
            </w:r>
          </w:p>
        </w:tc>
      </w:tr>
      <w:tr w:rsidR="005537F9" w14:paraId="74E67220" w14:textId="77777777">
        <w:trPr>
          <w:trHeight w:val="217"/>
        </w:trPr>
        <w:tc>
          <w:tcPr>
            <w:tcW w:w="1485" w:type="dxa"/>
            <w:tcBorders>
              <w:top w:val="nil"/>
              <w:left w:val="nil"/>
              <w:bottom w:val="nil"/>
              <w:right w:val="nil"/>
            </w:tcBorders>
            <w:shd w:val="clear" w:color="auto" w:fill="auto"/>
            <w:vAlign w:val="bottom"/>
          </w:tcPr>
          <w:p w14:paraId="00000920" w14:textId="77777777" w:rsidR="005537F9" w:rsidRDefault="000D7614">
            <w:pPr>
              <w:spacing w:after="0"/>
              <w:jc w:val="center"/>
              <w:rPr>
                <w:color w:val="000000"/>
                <w:sz w:val="18"/>
                <w:szCs w:val="18"/>
              </w:rPr>
            </w:pPr>
            <w:r>
              <w:rPr>
                <w:color w:val="000000"/>
                <w:sz w:val="18"/>
                <w:szCs w:val="18"/>
              </w:rPr>
              <w:t>1999</w:t>
            </w:r>
          </w:p>
        </w:tc>
        <w:tc>
          <w:tcPr>
            <w:tcW w:w="1485" w:type="dxa"/>
            <w:tcBorders>
              <w:top w:val="nil"/>
              <w:left w:val="nil"/>
              <w:bottom w:val="nil"/>
              <w:right w:val="nil"/>
            </w:tcBorders>
            <w:shd w:val="clear" w:color="auto" w:fill="auto"/>
            <w:vAlign w:val="bottom"/>
          </w:tcPr>
          <w:p w14:paraId="00000921" w14:textId="77777777" w:rsidR="005537F9" w:rsidRDefault="000D7614">
            <w:pPr>
              <w:spacing w:after="0"/>
              <w:jc w:val="center"/>
              <w:rPr>
                <w:color w:val="000000"/>
                <w:sz w:val="18"/>
                <w:szCs w:val="18"/>
              </w:rPr>
            </w:pPr>
            <w:r>
              <w:rPr>
                <w:color w:val="000000"/>
                <w:sz w:val="18"/>
                <w:szCs w:val="18"/>
              </w:rPr>
              <w:t>0.546</w:t>
            </w:r>
          </w:p>
        </w:tc>
        <w:tc>
          <w:tcPr>
            <w:tcW w:w="1485" w:type="dxa"/>
            <w:tcBorders>
              <w:top w:val="nil"/>
              <w:left w:val="nil"/>
              <w:bottom w:val="nil"/>
              <w:right w:val="nil"/>
            </w:tcBorders>
            <w:shd w:val="clear" w:color="auto" w:fill="auto"/>
            <w:vAlign w:val="bottom"/>
          </w:tcPr>
          <w:p w14:paraId="00000922" w14:textId="77777777" w:rsidR="005537F9" w:rsidRDefault="000D7614">
            <w:pPr>
              <w:spacing w:after="0"/>
              <w:jc w:val="center"/>
              <w:rPr>
                <w:color w:val="000000"/>
                <w:sz w:val="18"/>
                <w:szCs w:val="18"/>
              </w:rPr>
            </w:pPr>
            <w:r>
              <w:rPr>
                <w:color w:val="000000"/>
                <w:sz w:val="18"/>
                <w:szCs w:val="18"/>
              </w:rPr>
              <w:t>0.05</w:t>
            </w:r>
          </w:p>
        </w:tc>
        <w:tc>
          <w:tcPr>
            <w:tcW w:w="1711" w:type="dxa"/>
            <w:tcBorders>
              <w:top w:val="nil"/>
              <w:left w:val="nil"/>
              <w:bottom w:val="nil"/>
              <w:right w:val="nil"/>
            </w:tcBorders>
            <w:shd w:val="clear" w:color="auto" w:fill="auto"/>
            <w:vAlign w:val="bottom"/>
          </w:tcPr>
          <w:p w14:paraId="00000923" w14:textId="77777777" w:rsidR="005537F9" w:rsidRDefault="000D7614">
            <w:pPr>
              <w:spacing w:after="0"/>
              <w:jc w:val="center"/>
              <w:rPr>
                <w:color w:val="000000"/>
                <w:sz w:val="18"/>
                <w:szCs w:val="18"/>
              </w:rPr>
            </w:pPr>
            <w:r>
              <w:rPr>
                <w:color w:val="000000"/>
                <w:sz w:val="18"/>
                <w:szCs w:val="18"/>
              </w:rPr>
              <w:t>0.228</w:t>
            </w:r>
          </w:p>
        </w:tc>
      </w:tr>
      <w:tr w:rsidR="005537F9" w14:paraId="47B53CDF" w14:textId="77777777">
        <w:trPr>
          <w:trHeight w:val="217"/>
        </w:trPr>
        <w:tc>
          <w:tcPr>
            <w:tcW w:w="1485" w:type="dxa"/>
            <w:tcBorders>
              <w:top w:val="nil"/>
              <w:left w:val="nil"/>
              <w:bottom w:val="nil"/>
              <w:right w:val="nil"/>
            </w:tcBorders>
            <w:shd w:val="clear" w:color="auto" w:fill="auto"/>
            <w:vAlign w:val="bottom"/>
          </w:tcPr>
          <w:p w14:paraId="00000924" w14:textId="77777777" w:rsidR="005537F9" w:rsidRDefault="000D7614">
            <w:pPr>
              <w:spacing w:after="0"/>
              <w:jc w:val="center"/>
              <w:rPr>
                <w:color w:val="000000"/>
                <w:sz w:val="18"/>
                <w:szCs w:val="18"/>
              </w:rPr>
            </w:pPr>
            <w:r>
              <w:rPr>
                <w:color w:val="000000"/>
                <w:sz w:val="18"/>
                <w:szCs w:val="18"/>
              </w:rPr>
              <w:t>2000</w:t>
            </w:r>
          </w:p>
        </w:tc>
        <w:tc>
          <w:tcPr>
            <w:tcW w:w="1485" w:type="dxa"/>
            <w:tcBorders>
              <w:top w:val="nil"/>
              <w:left w:val="nil"/>
              <w:bottom w:val="nil"/>
              <w:right w:val="nil"/>
            </w:tcBorders>
            <w:shd w:val="clear" w:color="auto" w:fill="auto"/>
            <w:vAlign w:val="bottom"/>
          </w:tcPr>
          <w:p w14:paraId="00000925" w14:textId="77777777" w:rsidR="005537F9" w:rsidRDefault="000D7614">
            <w:pPr>
              <w:spacing w:after="0"/>
              <w:jc w:val="center"/>
              <w:rPr>
                <w:color w:val="000000"/>
                <w:sz w:val="18"/>
                <w:szCs w:val="18"/>
              </w:rPr>
            </w:pPr>
            <w:r>
              <w:rPr>
                <w:color w:val="000000"/>
                <w:sz w:val="18"/>
                <w:szCs w:val="18"/>
              </w:rPr>
              <w:t>0.488</w:t>
            </w:r>
          </w:p>
        </w:tc>
        <w:tc>
          <w:tcPr>
            <w:tcW w:w="1485" w:type="dxa"/>
            <w:tcBorders>
              <w:top w:val="nil"/>
              <w:left w:val="nil"/>
              <w:bottom w:val="nil"/>
              <w:right w:val="nil"/>
            </w:tcBorders>
            <w:shd w:val="clear" w:color="auto" w:fill="auto"/>
            <w:vAlign w:val="bottom"/>
          </w:tcPr>
          <w:p w14:paraId="00000926" w14:textId="77777777" w:rsidR="005537F9" w:rsidRDefault="000D7614">
            <w:pPr>
              <w:spacing w:after="0"/>
              <w:jc w:val="center"/>
              <w:rPr>
                <w:color w:val="000000"/>
                <w:sz w:val="18"/>
                <w:szCs w:val="18"/>
              </w:rPr>
            </w:pPr>
            <w:r>
              <w:rPr>
                <w:color w:val="000000"/>
                <w:sz w:val="18"/>
                <w:szCs w:val="18"/>
              </w:rPr>
              <w:t>0.047</w:t>
            </w:r>
          </w:p>
        </w:tc>
        <w:tc>
          <w:tcPr>
            <w:tcW w:w="1711" w:type="dxa"/>
            <w:tcBorders>
              <w:top w:val="nil"/>
              <w:left w:val="nil"/>
              <w:bottom w:val="nil"/>
              <w:right w:val="nil"/>
            </w:tcBorders>
            <w:shd w:val="clear" w:color="auto" w:fill="auto"/>
            <w:vAlign w:val="bottom"/>
          </w:tcPr>
          <w:p w14:paraId="00000927" w14:textId="77777777" w:rsidR="005537F9" w:rsidRDefault="000D7614">
            <w:pPr>
              <w:spacing w:after="0"/>
              <w:jc w:val="center"/>
              <w:rPr>
                <w:color w:val="000000"/>
                <w:sz w:val="18"/>
                <w:szCs w:val="18"/>
              </w:rPr>
            </w:pPr>
            <w:r>
              <w:rPr>
                <w:color w:val="000000"/>
                <w:sz w:val="18"/>
                <w:szCs w:val="18"/>
              </w:rPr>
              <w:t>0.207</w:t>
            </w:r>
          </w:p>
        </w:tc>
      </w:tr>
      <w:tr w:rsidR="005537F9" w14:paraId="0EED0B9C" w14:textId="77777777">
        <w:trPr>
          <w:trHeight w:val="217"/>
        </w:trPr>
        <w:tc>
          <w:tcPr>
            <w:tcW w:w="1485" w:type="dxa"/>
            <w:tcBorders>
              <w:top w:val="nil"/>
              <w:left w:val="nil"/>
              <w:bottom w:val="nil"/>
              <w:right w:val="nil"/>
            </w:tcBorders>
            <w:shd w:val="clear" w:color="auto" w:fill="auto"/>
            <w:vAlign w:val="bottom"/>
          </w:tcPr>
          <w:p w14:paraId="00000928" w14:textId="77777777" w:rsidR="005537F9" w:rsidRDefault="000D7614">
            <w:pPr>
              <w:spacing w:after="0"/>
              <w:jc w:val="center"/>
              <w:rPr>
                <w:color w:val="000000"/>
                <w:sz w:val="18"/>
                <w:szCs w:val="18"/>
              </w:rPr>
            </w:pPr>
            <w:r>
              <w:rPr>
                <w:color w:val="000000"/>
                <w:sz w:val="18"/>
                <w:szCs w:val="18"/>
              </w:rPr>
              <w:t>2001</w:t>
            </w:r>
          </w:p>
        </w:tc>
        <w:tc>
          <w:tcPr>
            <w:tcW w:w="1485" w:type="dxa"/>
            <w:tcBorders>
              <w:top w:val="nil"/>
              <w:left w:val="nil"/>
              <w:bottom w:val="nil"/>
              <w:right w:val="nil"/>
            </w:tcBorders>
            <w:shd w:val="clear" w:color="auto" w:fill="auto"/>
            <w:vAlign w:val="bottom"/>
          </w:tcPr>
          <w:p w14:paraId="00000929" w14:textId="77777777" w:rsidR="005537F9" w:rsidRDefault="000D7614">
            <w:pPr>
              <w:spacing w:after="0"/>
              <w:jc w:val="center"/>
              <w:rPr>
                <w:color w:val="000000"/>
                <w:sz w:val="18"/>
                <w:szCs w:val="18"/>
              </w:rPr>
            </w:pPr>
            <w:r>
              <w:rPr>
                <w:color w:val="000000"/>
                <w:sz w:val="18"/>
                <w:szCs w:val="18"/>
              </w:rPr>
              <w:t>0.395</w:t>
            </w:r>
          </w:p>
        </w:tc>
        <w:tc>
          <w:tcPr>
            <w:tcW w:w="1485" w:type="dxa"/>
            <w:tcBorders>
              <w:top w:val="nil"/>
              <w:left w:val="nil"/>
              <w:bottom w:val="nil"/>
              <w:right w:val="nil"/>
            </w:tcBorders>
            <w:shd w:val="clear" w:color="auto" w:fill="auto"/>
            <w:vAlign w:val="bottom"/>
          </w:tcPr>
          <w:p w14:paraId="0000092A" w14:textId="77777777" w:rsidR="005537F9" w:rsidRDefault="000D7614">
            <w:pPr>
              <w:spacing w:after="0"/>
              <w:jc w:val="center"/>
              <w:rPr>
                <w:color w:val="000000"/>
                <w:sz w:val="18"/>
                <w:szCs w:val="18"/>
              </w:rPr>
            </w:pPr>
            <w:r>
              <w:rPr>
                <w:color w:val="000000"/>
                <w:sz w:val="18"/>
                <w:szCs w:val="18"/>
              </w:rPr>
              <w:t>0.038</w:t>
            </w:r>
          </w:p>
        </w:tc>
        <w:tc>
          <w:tcPr>
            <w:tcW w:w="1711" w:type="dxa"/>
            <w:tcBorders>
              <w:top w:val="nil"/>
              <w:left w:val="nil"/>
              <w:bottom w:val="nil"/>
              <w:right w:val="nil"/>
            </w:tcBorders>
            <w:shd w:val="clear" w:color="auto" w:fill="auto"/>
            <w:vAlign w:val="bottom"/>
          </w:tcPr>
          <w:p w14:paraId="0000092B" w14:textId="77777777" w:rsidR="005537F9" w:rsidRDefault="000D7614">
            <w:pPr>
              <w:spacing w:after="0"/>
              <w:jc w:val="center"/>
              <w:rPr>
                <w:color w:val="000000"/>
                <w:sz w:val="18"/>
                <w:szCs w:val="18"/>
              </w:rPr>
            </w:pPr>
            <w:r>
              <w:rPr>
                <w:color w:val="000000"/>
                <w:sz w:val="18"/>
                <w:szCs w:val="18"/>
              </w:rPr>
              <w:t>0.169</w:t>
            </w:r>
          </w:p>
        </w:tc>
      </w:tr>
      <w:tr w:rsidR="005537F9" w14:paraId="36E315EC" w14:textId="77777777">
        <w:trPr>
          <w:trHeight w:val="217"/>
        </w:trPr>
        <w:tc>
          <w:tcPr>
            <w:tcW w:w="1485" w:type="dxa"/>
            <w:tcBorders>
              <w:top w:val="nil"/>
              <w:left w:val="nil"/>
              <w:bottom w:val="nil"/>
              <w:right w:val="nil"/>
            </w:tcBorders>
            <w:shd w:val="clear" w:color="auto" w:fill="auto"/>
            <w:vAlign w:val="bottom"/>
          </w:tcPr>
          <w:p w14:paraId="0000092C" w14:textId="77777777" w:rsidR="005537F9" w:rsidRDefault="000D7614">
            <w:pPr>
              <w:spacing w:after="0"/>
              <w:jc w:val="center"/>
              <w:rPr>
                <w:color w:val="000000"/>
                <w:sz w:val="18"/>
                <w:szCs w:val="18"/>
              </w:rPr>
            </w:pPr>
            <w:r>
              <w:rPr>
                <w:color w:val="000000"/>
                <w:sz w:val="18"/>
                <w:szCs w:val="18"/>
              </w:rPr>
              <w:t>2002</w:t>
            </w:r>
          </w:p>
        </w:tc>
        <w:tc>
          <w:tcPr>
            <w:tcW w:w="1485" w:type="dxa"/>
            <w:tcBorders>
              <w:top w:val="nil"/>
              <w:left w:val="nil"/>
              <w:bottom w:val="nil"/>
              <w:right w:val="nil"/>
            </w:tcBorders>
            <w:shd w:val="clear" w:color="auto" w:fill="auto"/>
            <w:vAlign w:val="bottom"/>
          </w:tcPr>
          <w:p w14:paraId="0000092D" w14:textId="77777777" w:rsidR="005537F9" w:rsidRDefault="000D7614">
            <w:pPr>
              <w:spacing w:after="0"/>
              <w:jc w:val="center"/>
              <w:rPr>
                <w:color w:val="000000"/>
                <w:sz w:val="18"/>
                <w:szCs w:val="18"/>
              </w:rPr>
            </w:pPr>
            <w:r>
              <w:rPr>
                <w:color w:val="000000"/>
                <w:sz w:val="18"/>
                <w:szCs w:val="18"/>
              </w:rPr>
              <w:t>0.446</w:t>
            </w:r>
          </w:p>
        </w:tc>
        <w:tc>
          <w:tcPr>
            <w:tcW w:w="1485" w:type="dxa"/>
            <w:tcBorders>
              <w:top w:val="nil"/>
              <w:left w:val="nil"/>
              <w:bottom w:val="nil"/>
              <w:right w:val="nil"/>
            </w:tcBorders>
            <w:shd w:val="clear" w:color="auto" w:fill="auto"/>
            <w:vAlign w:val="bottom"/>
          </w:tcPr>
          <w:p w14:paraId="0000092E" w14:textId="77777777" w:rsidR="005537F9" w:rsidRDefault="000D7614">
            <w:pPr>
              <w:spacing w:after="0"/>
              <w:jc w:val="center"/>
              <w:rPr>
                <w:color w:val="000000"/>
                <w:sz w:val="18"/>
                <w:szCs w:val="18"/>
              </w:rPr>
            </w:pPr>
            <w:r>
              <w:rPr>
                <w:color w:val="000000"/>
                <w:sz w:val="18"/>
                <w:szCs w:val="18"/>
              </w:rPr>
              <w:t>0.042</w:t>
            </w:r>
          </w:p>
        </w:tc>
        <w:tc>
          <w:tcPr>
            <w:tcW w:w="1711" w:type="dxa"/>
            <w:tcBorders>
              <w:top w:val="nil"/>
              <w:left w:val="nil"/>
              <w:bottom w:val="nil"/>
              <w:right w:val="nil"/>
            </w:tcBorders>
            <w:shd w:val="clear" w:color="auto" w:fill="auto"/>
            <w:vAlign w:val="bottom"/>
          </w:tcPr>
          <w:p w14:paraId="0000092F" w14:textId="77777777" w:rsidR="005537F9" w:rsidRDefault="000D7614">
            <w:pPr>
              <w:spacing w:after="0"/>
              <w:jc w:val="center"/>
              <w:rPr>
                <w:color w:val="000000"/>
                <w:sz w:val="18"/>
                <w:szCs w:val="18"/>
              </w:rPr>
            </w:pPr>
            <w:r>
              <w:rPr>
                <w:color w:val="000000"/>
                <w:sz w:val="18"/>
                <w:szCs w:val="18"/>
              </w:rPr>
              <w:t>0.177</w:t>
            </w:r>
          </w:p>
        </w:tc>
      </w:tr>
      <w:tr w:rsidR="005537F9" w14:paraId="40CCC5B1" w14:textId="77777777">
        <w:trPr>
          <w:trHeight w:val="217"/>
        </w:trPr>
        <w:tc>
          <w:tcPr>
            <w:tcW w:w="1485" w:type="dxa"/>
            <w:tcBorders>
              <w:top w:val="nil"/>
              <w:left w:val="nil"/>
              <w:bottom w:val="nil"/>
              <w:right w:val="nil"/>
            </w:tcBorders>
            <w:shd w:val="clear" w:color="auto" w:fill="auto"/>
            <w:vAlign w:val="bottom"/>
          </w:tcPr>
          <w:p w14:paraId="00000930" w14:textId="77777777" w:rsidR="005537F9" w:rsidRDefault="000D7614">
            <w:pPr>
              <w:spacing w:after="0"/>
              <w:jc w:val="center"/>
              <w:rPr>
                <w:color w:val="000000"/>
                <w:sz w:val="18"/>
                <w:szCs w:val="18"/>
              </w:rPr>
            </w:pPr>
            <w:r>
              <w:rPr>
                <w:color w:val="000000"/>
                <w:sz w:val="18"/>
                <w:szCs w:val="18"/>
              </w:rPr>
              <w:t>2003</w:t>
            </w:r>
          </w:p>
        </w:tc>
        <w:tc>
          <w:tcPr>
            <w:tcW w:w="1485" w:type="dxa"/>
            <w:tcBorders>
              <w:top w:val="nil"/>
              <w:left w:val="nil"/>
              <w:bottom w:val="nil"/>
              <w:right w:val="nil"/>
            </w:tcBorders>
            <w:shd w:val="clear" w:color="auto" w:fill="auto"/>
            <w:vAlign w:val="bottom"/>
          </w:tcPr>
          <w:p w14:paraId="00000931" w14:textId="77777777" w:rsidR="005537F9" w:rsidRDefault="000D7614">
            <w:pPr>
              <w:spacing w:after="0"/>
              <w:jc w:val="center"/>
              <w:rPr>
                <w:color w:val="000000"/>
                <w:sz w:val="18"/>
                <w:szCs w:val="18"/>
              </w:rPr>
            </w:pPr>
            <w:r>
              <w:rPr>
                <w:color w:val="000000"/>
                <w:sz w:val="18"/>
                <w:szCs w:val="18"/>
              </w:rPr>
              <w:t>0.429</w:t>
            </w:r>
          </w:p>
        </w:tc>
        <w:tc>
          <w:tcPr>
            <w:tcW w:w="1485" w:type="dxa"/>
            <w:tcBorders>
              <w:top w:val="nil"/>
              <w:left w:val="nil"/>
              <w:bottom w:val="nil"/>
              <w:right w:val="nil"/>
            </w:tcBorders>
            <w:shd w:val="clear" w:color="auto" w:fill="auto"/>
            <w:vAlign w:val="bottom"/>
          </w:tcPr>
          <w:p w14:paraId="00000932" w14:textId="77777777" w:rsidR="005537F9" w:rsidRDefault="000D7614">
            <w:pPr>
              <w:spacing w:after="0"/>
              <w:jc w:val="center"/>
              <w:rPr>
                <w:color w:val="000000"/>
                <w:sz w:val="18"/>
                <w:szCs w:val="18"/>
              </w:rPr>
            </w:pPr>
            <w:r>
              <w:rPr>
                <w:color w:val="000000"/>
                <w:sz w:val="18"/>
                <w:szCs w:val="18"/>
              </w:rPr>
              <w:t>0.04</w:t>
            </w:r>
          </w:p>
        </w:tc>
        <w:tc>
          <w:tcPr>
            <w:tcW w:w="1711" w:type="dxa"/>
            <w:tcBorders>
              <w:top w:val="nil"/>
              <w:left w:val="nil"/>
              <w:bottom w:val="nil"/>
              <w:right w:val="nil"/>
            </w:tcBorders>
            <w:shd w:val="clear" w:color="auto" w:fill="auto"/>
            <w:vAlign w:val="bottom"/>
          </w:tcPr>
          <w:p w14:paraId="00000933" w14:textId="77777777" w:rsidR="005537F9" w:rsidRDefault="000D7614">
            <w:pPr>
              <w:spacing w:after="0"/>
              <w:jc w:val="center"/>
              <w:rPr>
                <w:color w:val="000000"/>
                <w:sz w:val="18"/>
                <w:szCs w:val="18"/>
              </w:rPr>
            </w:pPr>
            <w:r>
              <w:rPr>
                <w:color w:val="000000"/>
                <w:sz w:val="18"/>
                <w:szCs w:val="18"/>
              </w:rPr>
              <w:t>0.169</w:t>
            </w:r>
          </w:p>
        </w:tc>
      </w:tr>
      <w:tr w:rsidR="005537F9" w14:paraId="0AC8F1AB" w14:textId="77777777">
        <w:trPr>
          <w:trHeight w:val="217"/>
        </w:trPr>
        <w:tc>
          <w:tcPr>
            <w:tcW w:w="1485" w:type="dxa"/>
            <w:tcBorders>
              <w:top w:val="nil"/>
              <w:left w:val="nil"/>
              <w:bottom w:val="nil"/>
              <w:right w:val="nil"/>
            </w:tcBorders>
            <w:shd w:val="clear" w:color="auto" w:fill="auto"/>
            <w:vAlign w:val="bottom"/>
          </w:tcPr>
          <w:p w14:paraId="00000934" w14:textId="77777777" w:rsidR="005537F9" w:rsidRDefault="000D7614">
            <w:pPr>
              <w:spacing w:after="0"/>
              <w:jc w:val="center"/>
              <w:rPr>
                <w:color w:val="000000"/>
                <w:sz w:val="18"/>
                <w:szCs w:val="18"/>
              </w:rPr>
            </w:pPr>
            <w:r>
              <w:rPr>
                <w:color w:val="000000"/>
                <w:sz w:val="18"/>
                <w:szCs w:val="18"/>
              </w:rPr>
              <w:t>2004</w:t>
            </w:r>
          </w:p>
        </w:tc>
        <w:tc>
          <w:tcPr>
            <w:tcW w:w="1485" w:type="dxa"/>
            <w:tcBorders>
              <w:top w:val="nil"/>
              <w:left w:val="nil"/>
              <w:bottom w:val="nil"/>
              <w:right w:val="nil"/>
            </w:tcBorders>
            <w:shd w:val="clear" w:color="auto" w:fill="auto"/>
            <w:vAlign w:val="bottom"/>
          </w:tcPr>
          <w:p w14:paraId="00000935" w14:textId="77777777" w:rsidR="005537F9" w:rsidRDefault="000D7614">
            <w:pPr>
              <w:spacing w:after="0"/>
              <w:jc w:val="center"/>
              <w:rPr>
                <w:color w:val="000000"/>
                <w:sz w:val="18"/>
                <w:szCs w:val="18"/>
              </w:rPr>
            </w:pPr>
            <w:r>
              <w:rPr>
                <w:color w:val="000000"/>
                <w:sz w:val="18"/>
                <w:szCs w:val="18"/>
              </w:rPr>
              <w:t>0.439</w:t>
            </w:r>
          </w:p>
        </w:tc>
        <w:tc>
          <w:tcPr>
            <w:tcW w:w="1485" w:type="dxa"/>
            <w:tcBorders>
              <w:top w:val="nil"/>
              <w:left w:val="nil"/>
              <w:bottom w:val="nil"/>
              <w:right w:val="nil"/>
            </w:tcBorders>
            <w:shd w:val="clear" w:color="auto" w:fill="auto"/>
            <w:vAlign w:val="bottom"/>
          </w:tcPr>
          <w:p w14:paraId="00000936" w14:textId="77777777" w:rsidR="005537F9" w:rsidRDefault="000D7614">
            <w:pPr>
              <w:spacing w:after="0"/>
              <w:jc w:val="center"/>
              <w:rPr>
                <w:color w:val="000000"/>
                <w:sz w:val="18"/>
                <w:szCs w:val="18"/>
              </w:rPr>
            </w:pPr>
            <w:r>
              <w:rPr>
                <w:color w:val="000000"/>
                <w:sz w:val="18"/>
                <w:szCs w:val="18"/>
              </w:rPr>
              <w:t>0.039</w:t>
            </w:r>
          </w:p>
        </w:tc>
        <w:tc>
          <w:tcPr>
            <w:tcW w:w="1711" w:type="dxa"/>
            <w:tcBorders>
              <w:top w:val="nil"/>
              <w:left w:val="nil"/>
              <w:bottom w:val="nil"/>
              <w:right w:val="nil"/>
            </w:tcBorders>
            <w:shd w:val="clear" w:color="auto" w:fill="auto"/>
            <w:vAlign w:val="bottom"/>
          </w:tcPr>
          <w:p w14:paraId="00000937" w14:textId="77777777" w:rsidR="005537F9" w:rsidRDefault="000D7614">
            <w:pPr>
              <w:spacing w:after="0"/>
              <w:jc w:val="center"/>
              <w:rPr>
                <w:color w:val="000000"/>
                <w:sz w:val="18"/>
                <w:szCs w:val="18"/>
              </w:rPr>
            </w:pPr>
            <w:r>
              <w:rPr>
                <w:color w:val="000000"/>
                <w:sz w:val="18"/>
                <w:szCs w:val="18"/>
              </w:rPr>
              <w:t>0.188</w:t>
            </w:r>
          </w:p>
        </w:tc>
      </w:tr>
      <w:tr w:rsidR="005537F9" w14:paraId="59EBE2D8" w14:textId="77777777">
        <w:trPr>
          <w:trHeight w:val="217"/>
        </w:trPr>
        <w:tc>
          <w:tcPr>
            <w:tcW w:w="1485" w:type="dxa"/>
            <w:tcBorders>
              <w:top w:val="nil"/>
              <w:left w:val="nil"/>
              <w:bottom w:val="nil"/>
              <w:right w:val="nil"/>
            </w:tcBorders>
            <w:shd w:val="clear" w:color="auto" w:fill="auto"/>
            <w:vAlign w:val="bottom"/>
          </w:tcPr>
          <w:p w14:paraId="00000938" w14:textId="77777777" w:rsidR="005537F9" w:rsidRDefault="000D7614">
            <w:pPr>
              <w:spacing w:after="0"/>
              <w:jc w:val="center"/>
              <w:rPr>
                <w:color w:val="000000"/>
                <w:sz w:val="18"/>
                <w:szCs w:val="18"/>
              </w:rPr>
            </w:pPr>
            <w:r>
              <w:rPr>
                <w:color w:val="000000"/>
                <w:sz w:val="18"/>
                <w:szCs w:val="18"/>
              </w:rPr>
              <w:t>2005</w:t>
            </w:r>
          </w:p>
        </w:tc>
        <w:tc>
          <w:tcPr>
            <w:tcW w:w="1485" w:type="dxa"/>
            <w:tcBorders>
              <w:top w:val="nil"/>
              <w:left w:val="nil"/>
              <w:bottom w:val="nil"/>
              <w:right w:val="nil"/>
            </w:tcBorders>
            <w:shd w:val="clear" w:color="auto" w:fill="auto"/>
            <w:vAlign w:val="bottom"/>
          </w:tcPr>
          <w:p w14:paraId="00000939" w14:textId="77777777" w:rsidR="005537F9" w:rsidRDefault="000D7614">
            <w:pPr>
              <w:spacing w:after="0"/>
              <w:jc w:val="center"/>
              <w:rPr>
                <w:color w:val="000000"/>
                <w:sz w:val="18"/>
                <w:szCs w:val="18"/>
              </w:rPr>
            </w:pPr>
            <w:r>
              <w:rPr>
                <w:color w:val="000000"/>
                <w:sz w:val="18"/>
                <w:szCs w:val="18"/>
              </w:rPr>
              <w:t>0.4</w:t>
            </w:r>
          </w:p>
        </w:tc>
        <w:tc>
          <w:tcPr>
            <w:tcW w:w="1485" w:type="dxa"/>
            <w:tcBorders>
              <w:top w:val="nil"/>
              <w:left w:val="nil"/>
              <w:bottom w:val="nil"/>
              <w:right w:val="nil"/>
            </w:tcBorders>
            <w:shd w:val="clear" w:color="auto" w:fill="auto"/>
            <w:vAlign w:val="bottom"/>
          </w:tcPr>
          <w:p w14:paraId="0000093A" w14:textId="77777777" w:rsidR="005537F9" w:rsidRDefault="000D7614">
            <w:pPr>
              <w:spacing w:after="0"/>
              <w:jc w:val="center"/>
              <w:rPr>
                <w:color w:val="000000"/>
                <w:sz w:val="18"/>
                <w:szCs w:val="18"/>
              </w:rPr>
            </w:pPr>
            <w:r>
              <w:rPr>
                <w:color w:val="000000"/>
                <w:sz w:val="18"/>
                <w:szCs w:val="18"/>
              </w:rPr>
              <w:t>0.041</w:t>
            </w:r>
          </w:p>
        </w:tc>
        <w:tc>
          <w:tcPr>
            <w:tcW w:w="1711" w:type="dxa"/>
            <w:tcBorders>
              <w:top w:val="nil"/>
              <w:left w:val="nil"/>
              <w:bottom w:val="nil"/>
              <w:right w:val="nil"/>
            </w:tcBorders>
            <w:shd w:val="clear" w:color="auto" w:fill="auto"/>
            <w:vAlign w:val="bottom"/>
          </w:tcPr>
          <w:p w14:paraId="0000093B" w14:textId="77777777" w:rsidR="005537F9" w:rsidRDefault="000D7614">
            <w:pPr>
              <w:spacing w:after="0"/>
              <w:jc w:val="center"/>
              <w:rPr>
                <w:color w:val="000000"/>
                <w:sz w:val="18"/>
                <w:szCs w:val="18"/>
              </w:rPr>
            </w:pPr>
            <w:r>
              <w:rPr>
                <w:color w:val="000000"/>
                <w:sz w:val="18"/>
                <w:szCs w:val="18"/>
              </w:rPr>
              <w:t>0.17</w:t>
            </w:r>
          </w:p>
        </w:tc>
      </w:tr>
      <w:tr w:rsidR="005537F9" w14:paraId="496A5B60" w14:textId="77777777">
        <w:trPr>
          <w:trHeight w:val="217"/>
        </w:trPr>
        <w:tc>
          <w:tcPr>
            <w:tcW w:w="1485" w:type="dxa"/>
            <w:tcBorders>
              <w:top w:val="nil"/>
              <w:left w:val="nil"/>
              <w:bottom w:val="nil"/>
              <w:right w:val="nil"/>
            </w:tcBorders>
            <w:shd w:val="clear" w:color="auto" w:fill="auto"/>
            <w:vAlign w:val="bottom"/>
          </w:tcPr>
          <w:p w14:paraId="0000093C" w14:textId="77777777" w:rsidR="005537F9" w:rsidRDefault="000D7614">
            <w:pPr>
              <w:spacing w:after="0"/>
              <w:jc w:val="center"/>
              <w:rPr>
                <w:color w:val="000000"/>
                <w:sz w:val="18"/>
                <w:szCs w:val="18"/>
              </w:rPr>
            </w:pPr>
            <w:r>
              <w:rPr>
                <w:color w:val="000000"/>
                <w:sz w:val="18"/>
                <w:szCs w:val="18"/>
              </w:rPr>
              <w:t>2006</w:t>
            </w:r>
          </w:p>
        </w:tc>
        <w:tc>
          <w:tcPr>
            <w:tcW w:w="1485" w:type="dxa"/>
            <w:tcBorders>
              <w:top w:val="nil"/>
              <w:left w:val="nil"/>
              <w:bottom w:val="nil"/>
              <w:right w:val="nil"/>
            </w:tcBorders>
            <w:shd w:val="clear" w:color="auto" w:fill="auto"/>
            <w:vAlign w:val="bottom"/>
          </w:tcPr>
          <w:p w14:paraId="0000093D" w14:textId="77777777" w:rsidR="005537F9" w:rsidRDefault="000D7614">
            <w:pPr>
              <w:spacing w:after="0"/>
              <w:jc w:val="center"/>
              <w:rPr>
                <w:color w:val="000000"/>
                <w:sz w:val="18"/>
                <w:szCs w:val="18"/>
              </w:rPr>
            </w:pPr>
            <w:r>
              <w:rPr>
                <w:color w:val="000000"/>
                <w:sz w:val="18"/>
                <w:szCs w:val="18"/>
              </w:rPr>
              <w:t>0.431</w:t>
            </w:r>
          </w:p>
        </w:tc>
        <w:tc>
          <w:tcPr>
            <w:tcW w:w="1485" w:type="dxa"/>
            <w:tcBorders>
              <w:top w:val="nil"/>
              <w:left w:val="nil"/>
              <w:bottom w:val="nil"/>
              <w:right w:val="nil"/>
            </w:tcBorders>
            <w:shd w:val="clear" w:color="auto" w:fill="auto"/>
            <w:vAlign w:val="bottom"/>
          </w:tcPr>
          <w:p w14:paraId="0000093E" w14:textId="77777777" w:rsidR="005537F9" w:rsidRDefault="000D7614">
            <w:pPr>
              <w:spacing w:after="0"/>
              <w:jc w:val="center"/>
              <w:rPr>
                <w:color w:val="000000"/>
                <w:sz w:val="18"/>
                <w:szCs w:val="18"/>
              </w:rPr>
            </w:pPr>
            <w:r>
              <w:rPr>
                <w:color w:val="000000"/>
                <w:sz w:val="18"/>
                <w:szCs w:val="18"/>
              </w:rPr>
              <w:t>0.04</w:t>
            </w:r>
          </w:p>
        </w:tc>
        <w:tc>
          <w:tcPr>
            <w:tcW w:w="1711" w:type="dxa"/>
            <w:tcBorders>
              <w:top w:val="nil"/>
              <w:left w:val="nil"/>
              <w:bottom w:val="nil"/>
              <w:right w:val="nil"/>
            </w:tcBorders>
            <w:shd w:val="clear" w:color="auto" w:fill="auto"/>
            <w:vAlign w:val="bottom"/>
          </w:tcPr>
          <w:p w14:paraId="0000093F" w14:textId="77777777" w:rsidR="005537F9" w:rsidRDefault="000D7614">
            <w:pPr>
              <w:spacing w:after="0"/>
              <w:jc w:val="center"/>
              <w:rPr>
                <w:color w:val="000000"/>
                <w:sz w:val="18"/>
                <w:szCs w:val="18"/>
              </w:rPr>
            </w:pPr>
            <w:r>
              <w:rPr>
                <w:color w:val="000000"/>
                <w:sz w:val="18"/>
                <w:szCs w:val="18"/>
              </w:rPr>
              <w:t>0.182</w:t>
            </w:r>
          </w:p>
        </w:tc>
      </w:tr>
      <w:tr w:rsidR="005537F9" w14:paraId="104042BA" w14:textId="77777777">
        <w:trPr>
          <w:trHeight w:val="217"/>
        </w:trPr>
        <w:tc>
          <w:tcPr>
            <w:tcW w:w="1485" w:type="dxa"/>
            <w:tcBorders>
              <w:top w:val="nil"/>
              <w:left w:val="nil"/>
              <w:bottom w:val="nil"/>
              <w:right w:val="nil"/>
            </w:tcBorders>
            <w:shd w:val="clear" w:color="auto" w:fill="auto"/>
            <w:vAlign w:val="bottom"/>
          </w:tcPr>
          <w:p w14:paraId="00000940" w14:textId="77777777" w:rsidR="005537F9" w:rsidRDefault="000D7614">
            <w:pPr>
              <w:spacing w:after="0"/>
              <w:jc w:val="center"/>
              <w:rPr>
                <w:color w:val="000000"/>
                <w:sz w:val="18"/>
                <w:szCs w:val="18"/>
              </w:rPr>
            </w:pPr>
            <w:r>
              <w:rPr>
                <w:color w:val="000000"/>
                <w:sz w:val="18"/>
                <w:szCs w:val="18"/>
              </w:rPr>
              <w:t>2007</w:t>
            </w:r>
          </w:p>
        </w:tc>
        <w:tc>
          <w:tcPr>
            <w:tcW w:w="1485" w:type="dxa"/>
            <w:tcBorders>
              <w:top w:val="nil"/>
              <w:left w:val="nil"/>
              <w:bottom w:val="nil"/>
              <w:right w:val="nil"/>
            </w:tcBorders>
            <w:shd w:val="clear" w:color="auto" w:fill="auto"/>
            <w:vAlign w:val="bottom"/>
          </w:tcPr>
          <w:p w14:paraId="00000941" w14:textId="77777777" w:rsidR="005537F9" w:rsidRDefault="000D7614">
            <w:pPr>
              <w:spacing w:after="0"/>
              <w:jc w:val="center"/>
              <w:rPr>
                <w:color w:val="000000"/>
                <w:sz w:val="18"/>
                <w:szCs w:val="18"/>
              </w:rPr>
            </w:pPr>
            <w:r>
              <w:rPr>
                <w:color w:val="000000"/>
                <w:sz w:val="18"/>
                <w:szCs w:val="18"/>
              </w:rPr>
              <w:t>0.493</w:t>
            </w:r>
          </w:p>
        </w:tc>
        <w:tc>
          <w:tcPr>
            <w:tcW w:w="1485" w:type="dxa"/>
            <w:tcBorders>
              <w:top w:val="nil"/>
              <w:left w:val="nil"/>
              <w:bottom w:val="nil"/>
              <w:right w:val="nil"/>
            </w:tcBorders>
            <w:shd w:val="clear" w:color="auto" w:fill="auto"/>
            <w:vAlign w:val="bottom"/>
          </w:tcPr>
          <w:p w14:paraId="00000942" w14:textId="77777777" w:rsidR="005537F9" w:rsidRDefault="000D7614">
            <w:pPr>
              <w:spacing w:after="0"/>
              <w:jc w:val="center"/>
              <w:rPr>
                <w:color w:val="000000"/>
                <w:sz w:val="18"/>
                <w:szCs w:val="18"/>
              </w:rPr>
            </w:pPr>
            <w:r>
              <w:rPr>
                <w:color w:val="000000"/>
                <w:sz w:val="18"/>
                <w:szCs w:val="18"/>
              </w:rPr>
              <w:t>0.042</w:t>
            </w:r>
          </w:p>
        </w:tc>
        <w:tc>
          <w:tcPr>
            <w:tcW w:w="1711" w:type="dxa"/>
            <w:tcBorders>
              <w:top w:val="nil"/>
              <w:left w:val="nil"/>
              <w:bottom w:val="nil"/>
              <w:right w:val="nil"/>
            </w:tcBorders>
            <w:shd w:val="clear" w:color="auto" w:fill="auto"/>
            <w:vAlign w:val="bottom"/>
          </w:tcPr>
          <w:p w14:paraId="00000943" w14:textId="77777777" w:rsidR="005537F9" w:rsidRDefault="000D7614">
            <w:pPr>
              <w:spacing w:after="0"/>
              <w:jc w:val="center"/>
              <w:rPr>
                <w:color w:val="000000"/>
                <w:sz w:val="18"/>
                <w:szCs w:val="18"/>
              </w:rPr>
            </w:pPr>
            <w:r>
              <w:rPr>
                <w:color w:val="000000"/>
                <w:sz w:val="18"/>
                <w:szCs w:val="18"/>
              </w:rPr>
              <w:t>0.2</w:t>
            </w:r>
          </w:p>
        </w:tc>
      </w:tr>
      <w:tr w:rsidR="005537F9" w14:paraId="0C4C8CAD" w14:textId="77777777">
        <w:trPr>
          <w:trHeight w:val="217"/>
        </w:trPr>
        <w:tc>
          <w:tcPr>
            <w:tcW w:w="1485" w:type="dxa"/>
            <w:tcBorders>
              <w:top w:val="nil"/>
              <w:left w:val="nil"/>
              <w:bottom w:val="nil"/>
              <w:right w:val="nil"/>
            </w:tcBorders>
            <w:shd w:val="clear" w:color="auto" w:fill="auto"/>
            <w:vAlign w:val="bottom"/>
          </w:tcPr>
          <w:p w14:paraId="00000944" w14:textId="77777777" w:rsidR="005537F9" w:rsidRDefault="000D7614">
            <w:pPr>
              <w:spacing w:after="0"/>
              <w:jc w:val="center"/>
              <w:rPr>
                <w:color w:val="000000"/>
                <w:sz w:val="18"/>
                <w:szCs w:val="18"/>
              </w:rPr>
            </w:pPr>
            <w:r>
              <w:rPr>
                <w:color w:val="000000"/>
                <w:sz w:val="18"/>
                <w:szCs w:val="18"/>
              </w:rPr>
              <w:t>2008</w:t>
            </w:r>
          </w:p>
        </w:tc>
        <w:tc>
          <w:tcPr>
            <w:tcW w:w="1485" w:type="dxa"/>
            <w:tcBorders>
              <w:top w:val="nil"/>
              <w:left w:val="nil"/>
              <w:bottom w:val="nil"/>
              <w:right w:val="nil"/>
            </w:tcBorders>
            <w:shd w:val="clear" w:color="auto" w:fill="auto"/>
            <w:vAlign w:val="bottom"/>
          </w:tcPr>
          <w:p w14:paraId="00000945" w14:textId="77777777" w:rsidR="005537F9" w:rsidRDefault="000D7614">
            <w:pPr>
              <w:spacing w:after="0"/>
              <w:jc w:val="center"/>
              <w:rPr>
                <w:color w:val="000000"/>
                <w:sz w:val="18"/>
                <w:szCs w:val="18"/>
              </w:rPr>
            </w:pPr>
            <w:r>
              <w:rPr>
                <w:color w:val="000000"/>
                <w:sz w:val="18"/>
                <w:szCs w:val="18"/>
              </w:rPr>
              <w:t>0.613</w:t>
            </w:r>
          </w:p>
        </w:tc>
        <w:tc>
          <w:tcPr>
            <w:tcW w:w="1485" w:type="dxa"/>
            <w:tcBorders>
              <w:top w:val="nil"/>
              <w:left w:val="nil"/>
              <w:bottom w:val="nil"/>
              <w:right w:val="nil"/>
            </w:tcBorders>
            <w:shd w:val="clear" w:color="auto" w:fill="auto"/>
            <w:vAlign w:val="bottom"/>
          </w:tcPr>
          <w:p w14:paraId="00000946" w14:textId="77777777" w:rsidR="005537F9" w:rsidRDefault="000D7614">
            <w:pPr>
              <w:spacing w:after="0"/>
              <w:jc w:val="center"/>
              <w:rPr>
                <w:color w:val="000000"/>
                <w:sz w:val="18"/>
                <w:szCs w:val="18"/>
              </w:rPr>
            </w:pPr>
            <w:r>
              <w:rPr>
                <w:color w:val="000000"/>
                <w:sz w:val="18"/>
                <w:szCs w:val="18"/>
              </w:rPr>
              <w:t>0.055</w:t>
            </w:r>
          </w:p>
        </w:tc>
        <w:tc>
          <w:tcPr>
            <w:tcW w:w="1711" w:type="dxa"/>
            <w:tcBorders>
              <w:top w:val="nil"/>
              <w:left w:val="nil"/>
              <w:bottom w:val="nil"/>
              <w:right w:val="nil"/>
            </w:tcBorders>
            <w:shd w:val="clear" w:color="auto" w:fill="auto"/>
            <w:vAlign w:val="bottom"/>
          </w:tcPr>
          <w:p w14:paraId="00000947" w14:textId="77777777" w:rsidR="005537F9" w:rsidRDefault="000D7614">
            <w:pPr>
              <w:spacing w:after="0"/>
              <w:jc w:val="center"/>
              <w:rPr>
                <w:color w:val="000000"/>
                <w:sz w:val="18"/>
                <w:szCs w:val="18"/>
              </w:rPr>
            </w:pPr>
            <w:r>
              <w:rPr>
                <w:color w:val="000000"/>
                <w:sz w:val="18"/>
                <w:szCs w:val="18"/>
              </w:rPr>
              <w:t>0.209</w:t>
            </w:r>
          </w:p>
        </w:tc>
      </w:tr>
      <w:tr w:rsidR="005537F9" w14:paraId="6FBD77AD" w14:textId="77777777">
        <w:trPr>
          <w:trHeight w:val="217"/>
        </w:trPr>
        <w:tc>
          <w:tcPr>
            <w:tcW w:w="1485" w:type="dxa"/>
            <w:tcBorders>
              <w:top w:val="nil"/>
              <w:left w:val="nil"/>
              <w:bottom w:val="nil"/>
              <w:right w:val="nil"/>
            </w:tcBorders>
            <w:shd w:val="clear" w:color="auto" w:fill="auto"/>
            <w:vAlign w:val="bottom"/>
          </w:tcPr>
          <w:p w14:paraId="00000948" w14:textId="77777777" w:rsidR="005537F9" w:rsidRDefault="000D7614">
            <w:pPr>
              <w:spacing w:after="0"/>
              <w:jc w:val="center"/>
              <w:rPr>
                <w:color w:val="000000"/>
                <w:sz w:val="18"/>
                <w:szCs w:val="18"/>
              </w:rPr>
            </w:pPr>
            <w:r>
              <w:rPr>
                <w:color w:val="000000"/>
                <w:sz w:val="18"/>
                <w:szCs w:val="18"/>
              </w:rPr>
              <w:t>2009</w:t>
            </w:r>
          </w:p>
        </w:tc>
        <w:tc>
          <w:tcPr>
            <w:tcW w:w="1485" w:type="dxa"/>
            <w:tcBorders>
              <w:top w:val="nil"/>
              <w:left w:val="nil"/>
              <w:bottom w:val="nil"/>
              <w:right w:val="nil"/>
            </w:tcBorders>
            <w:shd w:val="clear" w:color="auto" w:fill="auto"/>
            <w:vAlign w:val="bottom"/>
          </w:tcPr>
          <w:p w14:paraId="00000949" w14:textId="77777777" w:rsidR="005537F9" w:rsidRDefault="000D7614">
            <w:pPr>
              <w:spacing w:after="0"/>
              <w:jc w:val="center"/>
              <w:rPr>
                <w:color w:val="000000"/>
                <w:sz w:val="18"/>
                <w:szCs w:val="18"/>
              </w:rPr>
            </w:pPr>
            <w:r>
              <w:rPr>
                <w:color w:val="000000"/>
                <w:sz w:val="18"/>
                <w:szCs w:val="18"/>
              </w:rPr>
              <w:t>0.515</w:t>
            </w:r>
          </w:p>
        </w:tc>
        <w:tc>
          <w:tcPr>
            <w:tcW w:w="1485" w:type="dxa"/>
            <w:tcBorders>
              <w:top w:val="nil"/>
              <w:left w:val="nil"/>
              <w:bottom w:val="nil"/>
              <w:right w:val="nil"/>
            </w:tcBorders>
            <w:shd w:val="clear" w:color="auto" w:fill="auto"/>
            <w:vAlign w:val="bottom"/>
          </w:tcPr>
          <w:p w14:paraId="0000094A" w14:textId="77777777" w:rsidR="005537F9" w:rsidRDefault="000D7614">
            <w:pPr>
              <w:spacing w:after="0"/>
              <w:jc w:val="center"/>
              <w:rPr>
                <w:color w:val="000000"/>
                <w:sz w:val="18"/>
                <w:szCs w:val="18"/>
              </w:rPr>
            </w:pPr>
            <w:r>
              <w:rPr>
                <w:color w:val="000000"/>
                <w:sz w:val="18"/>
                <w:szCs w:val="18"/>
              </w:rPr>
              <w:t>0.048</w:t>
            </w:r>
          </w:p>
        </w:tc>
        <w:tc>
          <w:tcPr>
            <w:tcW w:w="1711" w:type="dxa"/>
            <w:tcBorders>
              <w:top w:val="nil"/>
              <w:left w:val="nil"/>
              <w:bottom w:val="nil"/>
              <w:right w:val="nil"/>
            </w:tcBorders>
            <w:shd w:val="clear" w:color="auto" w:fill="auto"/>
            <w:vAlign w:val="bottom"/>
          </w:tcPr>
          <w:p w14:paraId="0000094B" w14:textId="77777777" w:rsidR="005537F9" w:rsidRDefault="000D7614">
            <w:pPr>
              <w:spacing w:after="0"/>
              <w:jc w:val="center"/>
              <w:rPr>
                <w:color w:val="000000"/>
                <w:sz w:val="18"/>
                <w:szCs w:val="18"/>
              </w:rPr>
            </w:pPr>
            <w:r>
              <w:rPr>
                <w:color w:val="000000"/>
                <w:sz w:val="18"/>
                <w:szCs w:val="18"/>
              </w:rPr>
              <w:t>0.166</w:t>
            </w:r>
          </w:p>
        </w:tc>
      </w:tr>
      <w:tr w:rsidR="005537F9" w14:paraId="52A515D7" w14:textId="77777777">
        <w:trPr>
          <w:trHeight w:val="217"/>
        </w:trPr>
        <w:tc>
          <w:tcPr>
            <w:tcW w:w="1485" w:type="dxa"/>
            <w:tcBorders>
              <w:top w:val="nil"/>
              <w:left w:val="nil"/>
              <w:bottom w:val="nil"/>
              <w:right w:val="nil"/>
            </w:tcBorders>
            <w:shd w:val="clear" w:color="auto" w:fill="auto"/>
            <w:vAlign w:val="bottom"/>
          </w:tcPr>
          <w:p w14:paraId="0000094C" w14:textId="77777777" w:rsidR="005537F9" w:rsidRDefault="000D7614">
            <w:pPr>
              <w:spacing w:after="0"/>
              <w:jc w:val="center"/>
              <w:rPr>
                <w:color w:val="000000"/>
                <w:sz w:val="18"/>
                <w:szCs w:val="18"/>
              </w:rPr>
            </w:pPr>
            <w:r>
              <w:rPr>
                <w:color w:val="000000"/>
                <w:sz w:val="18"/>
                <w:szCs w:val="18"/>
              </w:rPr>
              <w:t>2010</w:t>
            </w:r>
          </w:p>
        </w:tc>
        <w:tc>
          <w:tcPr>
            <w:tcW w:w="1485" w:type="dxa"/>
            <w:tcBorders>
              <w:top w:val="nil"/>
              <w:left w:val="nil"/>
              <w:bottom w:val="nil"/>
              <w:right w:val="nil"/>
            </w:tcBorders>
            <w:shd w:val="clear" w:color="auto" w:fill="auto"/>
            <w:vAlign w:val="bottom"/>
          </w:tcPr>
          <w:p w14:paraId="0000094D" w14:textId="77777777" w:rsidR="005537F9" w:rsidRDefault="000D7614">
            <w:pPr>
              <w:spacing w:after="0"/>
              <w:jc w:val="center"/>
              <w:rPr>
                <w:color w:val="000000"/>
                <w:sz w:val="18"/>
                <w:szCs w:val="18"/>
              </w:rPr>
            </w:pPr>
            <w:r>
              <w:rPr>
                <w:color w:val="000000"/>
                <w:sz w:val="18"/>
                <w:szCs w:val="18"/>
              </w:rPr>
              <w:t>0.608</w:t>
            </w:r>
          </w:p>
        </w:tc>
        <w:tc>
          <w:tcPr>
            <w:tcW w:w="1485" w:type="dxa"/>
            <w:tcBorders>
              <w:top w:val="nil"/>
              <w:left w:val="nil"/>
              <w:bottom w:val="nil"/>
              <w:right w:val="nil"/>
            </w:tcBorders>
            <w:shd w:val="clear" w:color="auto" w:fill="auto"/>
            <w:vAlign w:val="bottom"/>
          </w:tcPr>
          <w:p w14:paraId="0000094E" w14:textId="77777777" w:rsidR="005537F9" w:rsidRDefault="000D7614">
            <w:pPr>
              <w:spacing w:after="0"/>
              <w:jc w:val="center"/>
              <w:rPr>
                <w:color w:val="000000"/>
                <w:sz w:val="18"/>
                <w:szCs w:val="18"/>
              </w:rPr>
            </w:pPr>
            <w:r>
              <w:rPr>
                <w:color w:val="000000"/>
                <w:sz w:val="18"/>
                <w:szCs w:val="18"/>
              </w:rPr>
              <w:t>0.056</w:t>
            </w:r>
          </w:p>
        </w:tc>
        <w:tc>
          <w:tcPr>
            <w:tcW w:w="1711" w:type="dxa"/>
            <w:tcBorders>
              <w:top w:val="nil"/>
              <w:left w:val="nil"/>
              <w:bottom w:val="nil"/>
              <w:right w:val="nil"/>
            </w:tcBorders>
            <w:shd w:val="clear" w:color="auto" w:fill="auto"/>
            <w:vAlign w:val="bottom"/>
          </w:tcPr>
          <w:p w14:paraId="0000094F" w14:textId="77777777" w:rsidR="005537F9" w:rsidRDefault="000D7614">
            <w:pPr>
              <w:spacing w:after="0"/>
              <w:jc w:val="center"/>
              <w:rPr>
                <w:color w:val="000000"/>
                <w:sz w:val="18"/>
                <w:szCs w:val="18"/>
              </w:rPr>
            </w:pPr>
            <w:r>
              <w:rPr>
                <w:color w:val="000000"/>
                <w:sz w:val="18"/>
                <w:szCs w:val="18"/>
              </w:rPr>
              <w:t>0.212</w:t>
            </w:r>
          </w:p>
        </w:tc>
      </w:tr>
      <w:tr w:rsidR="005537F9" w14:paraId="2243CBD3" w14:textId="77777777">
        <w:trPr>
          <w:trHeight w:val="217"/>
        </w:trPr>
        <w:tc>
          <w:tcPr>
            <w:tcW w:w="1485" w:type="dxa"/>
            <w:tcBorders>
              <w:top w:val="nil"/>
              <w:left w:val="nil"/>
              <w:bottom w:val="nil"/>
              <w:right w:val="nil"/>
            </w:tcBorders>
            <w:shd w:val="clear" w:color="auto" w:fill="auto"/>
            <w:vAlign w:val="bottom"/>
          </w:tcPr>
          <w:p w14:paraId="00000950" w14:textId="77777777" w:rsidR="005537F9" w:rsidRDefault="000D7614">
            <w:pPr>
              <w:spacing w:after="0"/>
              <w:jc w:val="center"/>
              <w:rPr>
                <w:color w:val="000000"/>
                <w:sz w:val="18"/>
                <w:szCs w:val="18"/>
              </w:rPr>
            </w:pPr>
            <w:r>
              <w:rPr>
                <w:color w:val="000000"/>
                <w:sz w:val="18"/>
                <w:szCs w:val="18"/>
              </w:rPr>
              <w:t>2011</w:t>
            </w:r>
          </w:p>
        </w:tc>
        <w:tc>
          <w:tcPr>
            <w:tcW w:w="1485" w:type="dxa"/>
            <w:tcBorders>
              <w:top w:val="nil"/>
              <w:left w:val="nil"/>
              <w:bottom w:val="nil"/>
              <w:right w:val="nil"/>
            </w:tcBorders>
            <w:shd w:val="clear" w:color="auto" w:fill="auto"/>
            <w:vAlign w:val="bottom"/>
          </w:tcPr>
          <w:p w14:paraId="00000951" w14:textId="77777777" w:rsidR="005537F9" w:rsidRDefault="000D7614">
            <w:pPr>
              <w:spacing w:after="0"/>
              <w:jc w:val="center"/>
              <w:rPr>
                <w:color w:val="000000"/>
                <w:sz w:val="18"/>
                <w:szCs w:val="18"/>
              </w:rPr>
            </w:pPr>
            <w:r>
              <w:rPr>
                <w:color w:val="000000"/>
                <w:sz w:val="18"/>
                <w:szCs w:val="18"/>
              </w:rPr>
              <w:t>0.591</w:t>
            </w:r>
          </w:p>
        </w:tc>
        <w:tc>
          <w:tcPr>
            <w:tcW w:w="1485" w:type="dxa"/>
            <w:tcBorders>
              <w:top w:val="nil"/>
              <w:left w:val="nil"/>
              <w:bottom w:val="nil"/>
              <w:right w:val="nil"/>
            </w:tcBorders>
            <w:shd w:val="clear" w:color="auto" w:fill="auto"/>
            <w:vAlign w:val="bottom"/>
          </w:tcPr>
          <w:p w14:paraId="00000952" w14:textId="77777777" w:rsidR="005537F9" w:rsidRDefault="000D7614">
            <w:pPr>
              <w:spacing w:after="0"/>
              <w:jc w:val="center"/>
              <w:rPr>
                <w:color w:val="000000"/>
                <w:sz w:val="18"/>
                <w:szCs w:val="18"/>
              </w:rPr>
            </w:pPr>
            <w:r>
              <w:rPr>
                <w:color w:val="000000"/>
                <w:sz w:val="18"/>
                <w:szCs w:val="18"/>
              </w:rPr>
              <w:t>0.057</w:t>
            </w:r>
          </w:p>
        </w:tc>
        <w:tc>
          <w:tcPr>
            <w:tcW w:w="1711" w:type="dxa"/>
            <w:tcBorders>
              <w:top w:val="nil"/>
              <w:left w:val="nil"/>
              <w:bottom w:val="nil"/>
              <w:right w:val="nil"/>
            </w:tcBorders>
            <w:shd w:val="clear" w:color="auto" w:fill="auto"/>
            <w:vAlign w:val="bottom"/>
          </w:tcPr>
          <w:p w14:paraId="00000953" w14:textId="77777777" w:rsidR="005537F9" w:rsidRDefault="000D7614">
            <w:pPr>
              <w:spacing w:after="0"/>
              <w:jc w:val="center"/>
              <w:rPr>
                <w:color w:val="000000"/>
                <w:sz w:val="18"/>
                <w:szCs w:val="18"/>
              </w:rPr>
            </w:pPr>
            <w:r>
              <w:rPr>
                <w:color w:val="000000"/>
                <w:sz w:val="18"/>
                <w:szCs w:val="18"/>
              </w:rPr>
              <w:t>0.216</w:t>
            </w:r>
          </w:p>
        </w:tc>
      </w:tr>
      <w:tr w:rsidR="005537F9" w14:paraId="1DEF14A7" w14:textId="77777777">
        <w:trPr>
          <w:trHeight w:val="217"/>
        </w:trPr>
        <w:tc>
          <w:tcPr>
            <w:tcW w:w="1485" w:type="dxa"/>
            <w:tcBorders>
              <w:top w:val="nil"/>
              <w:left w:val="nil"/>
              <w:bottom w:val="nil"/>
              <w:right w:val="nil"/>
            </w:tcBorders>
            <w:shd w:val="clear" w:color="auto" w:fill="auto"/>
            <w:vAlign w:val="bottom"/>
          </w:tcPr>
          <w:p w14:paraId="00000954" w14:textId="77777777" w:rsidR="005537F9" w:rsidRDefault="000D7614">
            <w:pPr>
              <w:spacing w:after="0"/>
              <w:jc w:val="center"/>
              <w:rPr>
                <w:color w:val="000000"/>
                <w:sz w:val="18"/>
                <w:szCs w:val="18"/>
              </w:rPr>
            </w:pPr>
            <w:r>
              <w:rPr>
                <w:color w:val="000000"/>
                <w:sz w:val="18"/>
                <w:szCs w:val="18"/>
              </w:rPr>
              <w:t>2012</w:t>
            </w:r>
          </w:p>
        </w:tc>
        <w:tc>
          <w:tcPr>
            <w:tcW w:w="1485" w:type="dxa"/>
            <w:tcBorders>
              <w:top w:val="nil"/>
              <w:left w:val="nil"/>
              <w:bottom w:val="nil"/>
              <w:right w:val="nil"/>
            </w:tcBorders>
            <w:shd w:val="clear" w:color="auto" w:fill="auto"/>
            <w:vAlign w:val="bottom"/>
          </w:tcPr>
          <w:p w14:paraId="00000955" w14:textId="77777777" w:rsidR="005537F9" w:rsidRDefault="000D7614">
            <w:pPr>
              <w:spacing w:after="0"/>
              <w:jc w:val="center"/>
              <w:rPr>
                <w:color w:val="000000"/>
                <w:sz w:val="18"/>
                <w:szCs w:val="18"/>
              </w:rPr>
            </w:pPr>
            <w:r>
              <w:rPr>
                <w:color w:val="000000"/>
                <w:sz w:val="18"/>
                <w:szCs w:val="18"/>
              </w:rPr>
              <w:t>0.477</w:t>
            </w:r>
          </w:p>
        </w:tc>
        <w:tc>
          <w:tcPr>
            <w:tcW w:w="1485" w:type="dxa"/>
            <w:tcBorders>
              <w:top w:val="nil"/>
              <w:left w:val="nil"/>
              <w:bottom w:val="nil"/>
              <w:right w:val="nil"/>
            </w:tcBorders>
            <w:shd w:val="clear" w:color="auto" w:fill="auto"/>
            <w:vAlign w:val="bottom"/>
          </w:tcPr>
          <w:p w14:paraId="00000956" w14:textId="77777777" w:rsidR="005537F9" w:rsidRDefault="000D7614">
            <w:pPr>
              <w:spacing w:after="0"/>
              <w:jc w:val="center"/>
              <w:rPr>
                <w:color w:val="000000"/>
                <w:sz w:val="18"/>
                <w:szCs w:val="18"/>
              </w:rPr>
            </w:pPr>
            <w:r>
              <w:rPr>
                <w:color w:val="000000"/>
                <w:sz w:val="18"/>
                <w:szCs w:val="18"/>
              </w:rPr>
              <w:t>0.048</w:t>
            </w:r>
          </w:p>
        </w:tc>
        <w:tc>
          <w:tcPr>
            <w:tcW w:w="1711" w:type="dxa"/>
            <w:tcBorders>
              <w:top w:val="nil"/>
              <w:left w:val="nil"/>
              <w:bottom w:val="nil"/>
              <w:right w:val="nil"/>
            </w:tcBorders>
            <w:shd w:val="clear" w:color="auto" w:fill="auto"/>
            <w:vAlign w:val="bottom"/>
          </w:tcPr>
          <w:p w14:paraId="00000957" w14:textId="77777777" w:rsidR="005537F9" w:rsidRDefault="000D7614">
            <w:pPr>
              <w:spacing w:after="0"/>
              <w:jc w:val="center"/>
              <w:rPr>
                <w:color w:val="000000"/>
                <w:sz w:val="18"/>
                <w:szCs w:val="18"/>
              </w:rPr>
            </w:pPr>
            <w:r>
              <w:rPr>
                <w:color w:val="000000"/>
                <w:sz w:val="18"/>
                <w:szCs w:val="18"/>
              </w:rPr>
              <w:t>0.194</w:t>
            </w:r>
          </w:p>
        </w:tc>
      </w:tr>
      <w:tr w:rsidR="005537F9" w14:paraId="77F80A94" w14:textId="77777777">
        <w:trPr>
          <w:trHeight w:val="217"/>
        </w:trPr>
        <w:tc>
          <w:tcPr>
            <w:tcW w:w="1485" w:type="dxa"/>
            <w:tcBorders>
              <w:top w:val="nil"/>
              <w:left w:val="nil"/>
              <w:bottom w:val="nil"/>
              <w:right w:val="nil"/>
            </w:tcBorders>
            <w:shd w:val="clear" w:color="auto" w:fill="auto"/>
            <w:vAlign w:val="bottom"/>
          </w:tcPr>
          <w:p w14:paraId="00000958" w14:textId="77777777" w:rsidR="005537F9" w:rsidRDefault="000D7614">
            <w:pPr>
              <w:spacing w:after="0"/>
              <w:jc w:val="center"/>
              <w:rPr>
                <w:color w:val="000000"/>
                <w:sz w:val="18"/>
                <w:szCs w:val="18"/>
              </w:rPr>
            </w:pPr>
            <w:r>
              <w:rPr>
                <w:color w:val="000000"/>
                <w:sz w:val="18"/>
                <w:szCs w:val="18"/>
              </w:rPr>
              <w:t>2013</w:t>
            </w:r>
          </w:p>
        </w:tc>
        <w:tc>
          <w:tcPr>
            <w:tcW w:w="1485" w:type="dxa"/>
            <w:tcBorders>
              <w:top w:val="nil"/>
              <w:left w:val="nil"/>
              <w:bottom w:val="nil"/>
              <w:right w:val="nil"/>
            </w:tcBorders>
            <w:shd w:val="clear" w:color="auto" w:fill="auto"/>
            <w:vAlign w:val="bottom"/>
          </w:tcPr>
          <w:p w14:paraId="00000959" w14:textId="77777777" w:rsidR="005537F9" w:rsidRDefault="000D7614">
            <w:pPr>
              <w:spacing w:after="0"/>
              <w:jc w:val="center"/>
              <w:rPr>
                <w:color w:val="000000"/>
                <w:sz w:val="18"/>
                <w:szCs w:val="18"/>
              </w:rPr>
            </w:pPr>
            <w:r>
              <w:rPr>
                <w:color w:val="000000"/>
                <w:sz w:val="18"/>
                <w:szCs w:val="18"/>
              </w:rPr>
              <w:t>0.39</w:t>
            </w:r>
          </w:p>
        </w:tc>
        <w:tc>
          <w:tcPr>
            <w:tcW w:w="1485" w:type="dxa"/>
            <w:tcBorders>
              <w:top w:val="nil"/>
              <w:left w:val="nil"/>
              <w:bottom w:val="nil"/>
              <w:right w:val="nil"/>
            </w:tcBorders>
            <w:shd w:val="clear" w:color="auto" w:fill="auto"/>
            <w:vAlign w:val="bottom"/>
          </w:tcPr>
          <w:p w14:paraId="0000095A" w14:textId="77777777" w:rsidR="005537F9" w:rsidRDefault="000D7614">
            <w:pPr>
              <w:spacing w:after="0"/>
              <w:jc w:val="center"/>
              <w:rPr>
                <w:color w:val="000000"/>
                <w:sz w:val="18"/>
                <w:szCs w:val="18"/>
              </w:rPr>
            </w:pPr>
            <w:r>
              <w:rPr>
                <w:color w:val="000000"/>
                <w:sz w:val="18"/>
                <w:szCs w:val="18"/>
              </w:rPr>
              <w:t>0.041</w:t>
            </w:r>
          </w:p>
        </w:tc>
        <w:tc>
          <w:tcPr>
            <w:tcW w:w="1711" w:type="dxa"/>
            <w:tcBorders>
              <w:top w:val="nil"/>
              <w:left w:val="nil"/>
              <w:bottom w:val="nil"/>
              <w:right w:val="nil"/>
            </w:tcBorders>
            <w:shd w:val="clear" w:color="auto" w:fill="auto"/>
            <w:vAlign w:val="bottom"/>
          </w:tcPr>
          <w:p w14:paraId="0000095B" w14:textId="77777777" w:rsidR="005537F9" w:rsidRDefault="000D7614">
            <w:pPr>
              <w:spacing w:after="0"/>
              <w:jc w:val="center"/>
              <w:rPr>
                <w:color w:val="000000"/>
                <w:sz w:val="18"/>
                <w:szCs w:val="18"/>
              </w:rPr>
            </w:pPr>
            <w:r>
              <w:rPr>
                <w:color w:val="000000"/>
                <w:sz w:val="18"/>
                <w:szCs w:val="18"/>
              </w:rPr>
              <w:t>0.164</w:t>
            </w:r>
          </w:p>
        </w:tc>
      </w:tr>
      <w:tr w:rsidR="005537F9" w14:paraId="01BACDA6" w14:textId="77777777">
        <w:trPr>
          <w:trHeight w:val="217"/>
        </w:trPr>
        <w:tc>
          <w:tcPr>
            <w:tcW w:w="1485" w:type="dxa"/>
            <w:tcBorders>
              <w:top w:val="nil"/>
              <w:left w:val="nil"/>
              <w:bottom w:val="nil"/>
              <w:right w:val="nil"/>
            </w:tcBorders>
            <w:shd w:val="clear" w:color="auto" w:fill="auto"/>
            <w:vAlign w:val="bottom"/>
          </w:tcPr>
          <w:p w14:paraId="0000095C" w14:textId="77777777" w:rsidR="005537F9" w:rsidRDefault="000D7614">
            <w:pPr>
              <w:spacing w:after="0"/>
              <w:jc w:val="center"/>
              <w:rPr>
                <w:color w:val="000000"/>
                <w:sz w:val="18"/>
                <w:szCs w:val="18"/>
              </w:rPr>
            </w:pPr>
            <w:r>
              <w:rPr>
                <w:color w:val="000000"/>
                <w:sz w:val="18"/>
                <w:szCs w:val="18"/>
              </w:rPr>
              <w:t>2014</w:t>
            </w:r>
          </w:p>
        </w:tc>
        <w:tc>
          <w:tcPr>
            <w:tcW w:w="1485" w:type="dxa"/>
            <w:tcBorders>
              <w:top w:val="nil"/>
              <w:left w:val="nil"/>
              <w:bottom w:val="nil"/>
              <w:right w:val="nil"/>
            </w:tcBorders>
            <w:shd w:val="clear" w:color="auto" w:fill="auto"/>
            <w:vAlign w:val="bottom"/>
          </w:tcPr>
          <w:p w14:paraId="0000095D" w14:textId="77777777" w:rsidR="005537F9" w:rsidRDefault="000D7614">
            <w:pPr>
              <w:spacing w:after="0"/>
              <w:jc w:val="center"/>
              <w:rPr>
                <w:color w:val="000000"/>
                <w:sz w:val="18"/>
                <w:szCs w:val="18"/>
              </w:rPr>
            </w:pPr>
            <w:r>
              <w:rPr>
                <w:color w:val="000000"/>
                <w:sz w:val="18"/>
                <w:szCs w:val="18"/>
              </w:rPr>
              <w:t>0.578</w:t>
            </w:r>
          </w:p>
        </w:tc>
        <w:tc>
          <w:tcPr>
            <w:tcW w:w="1485" w:type="dxa"/>
            <w:tcBorders>
              <w:top w:val="nil"/>
              <w:left w:val="nil"/>
              <w:bottom w:val="nil"/>
              <w:right w:val="nil"/>
            </w:tcBorders>
            <w:shd w:val="clear" w:color="auto" w:fill="auto"/>
            <w:vAlign w:val="bottom"/>
          </w:tcPr>
          <w:p w14:paraId="0000095E" w14:textId="77777777" w:rsidR="005537F9" w:rsidRDefault="000D7614">
            <w:pPr>
              <w:spacing w:after="0"/>
              <w:jc w:val="center"/>
              <w:rPr>
                <w:color w:val="000000"/>
                <w:sz w:val="18"/>
                <w:szCs w:val="18"/>
              </w:rPr>
            </w:pPr>
            <w:r>
              <w:rPr>
                <w:color w:val="000000"/>
                <w:sz w:val="18"/>
                <w:szCs w:val="18"/>
              </w:rPr>
              <w:t>0.06</w:t>
            </w:r>
          </w:p>
        </w:tc>
        <w:tc>
          <w:tcPr>
            <w:tcW w:w="1711" w:type="dxa"/>
            <w:tcBorders>
              <w:top w:val="nil"/>
              <w:left w:val="nil"/>
              <w:bottom w:val="nil"/>
              <w:right w:val="nil"/>
            </w:tcBorders>
            <w:shd w:val="clear" w:color="auto" w:fill="auto"/>
            <w:vAlign w:val="bottom"/>
          </w:tcPr>
          <w:p w14:paraId="0000095F" w14:textId="77777777" w:rsidR="005537F9" w:rsidRDefault="000D7614">
            <w:pPr>
              <w:spacing w:after="0"/>
              <w:jc w:val="center"/>
              <w:rPr>
                <w:color w:val="000000"/>
                <w:sz w:val="18"/>
                <w:szCs w:val="18"/>
              </w:rPr>
            </w:pPr>
            <w:r>
              <w:rPr>
                <w:color w:val="000000"/>
                <w:sz w:val="18"/>
                <w:szCs w:val="18"/>
              </w:rPr>
              <w:t>0.181</w:t>
            </w:r>
          </w:p>
        </w:tc>
      </w:tr>
      <w:tr w:rsidR="005537F9" w14:paraId="767012C6" w14:textId="77777777">
        <w:trPr>
          <w:trHeight w:val="217"/>
        </w:trPr>
        <w:tc>
          <w:tcPr>
            <w:tcW w:w="1485" w:type="dxa"/>
            <w:tcBorders>
              <w:top w:val="nil"/>
              <w:left w:val="nil"/>
              <w:bottom w:val="nil"/>
              <w:right w:val="nil"/>
            </w:tcBorders>
            <w:shd w:val="clear" w:color="auto" w:fill="auto"/>
            <w:vAlign w:val="bottom"/>
          </w:tcPr>
          <w:p w14:paraId="00000960" w14:textId="77777777" w:rsidR="005537F9" w:rsidRDefault="000D7614">
            <w:pPr>
              <w:spacing w:after="0"/>
              <w:jc w:val="center"/>
              <w:rPr>
                <w:color w:val="000000"/>
                <w:sz w:val="18"/>
                <w:szCs w:val="18"/>
              </w:rPr>
            </w:pPr>
            <w:r>
              <w:rPr>
                <w:color w:val="000000"/>
                <w:sz w:val="18"/>
                <w:szCs w:val="18"/>
              </w:rPr>
              <w:t>2015</w:t>
            </w:r>
          </w:p>
        </w:tc>
        <w:tc>
          <w:tcPr>
            <w:tcW w:w="1485" w:type="dxa"/>
            <w:tcBorders>
              <w:top w:val="nil"/>
              <w:left w:val="nil"/>
              <w:bottom w:val="nil"/>
              <w:right w:val="nil"/>
            </w:tcBorders>
            <w:shd w:val="clear" w:color="auto" w:fill="auto"/>
            <w:vAlign w:val="bottom"/>
          </w:tcPr>
          <w:p w14:paraId="00000961" w14:textId="77777777" w:rsidR="005537F9" w:rsidRDefault="000D7614">
            <w:pPr>
              <w:spacing w:after="0"/>
              <w:jc w:val="center"/>
              <w:rPr>
                <w:color w:val="000000"/>
                <w:sz w:val="18"/>
                <w:szCs w:val="18"/>
              </w:rPr>
            </w:pPr>
            <w:r>
              <w:rPr>
                <w:color w:val="000000"/>
                <w:sz w:val="18"/>
                <w:szCs w:val="18"/>
              </w:rPr>
              <w:t>0.788</w:t>
            </w:r>
          </w:p>
        </w:tc>
        <w:tc>
          <w:tcPr>
            <w:tcW w:w="1485" w:type="dxa"/>
            <w:tcBorders>
              <w:top w:val="nil"/>
              <w:left w:val="nil"/>
              <w:bottom w:val="nil"/>
              <w:right w:val="nil"/>
            </w:tcBorders>
            <w:shd w:val="clear" w:color="auto" w:fill="auto"/>
            <w:vAlign w:val="bottom"/>
          </w:tcPr>
          <w:p w14:paraId="00000962" w14:textId="77777777" w:rsidR="005537F9" w:rsidRDefault="000D7614">
            <w:pPr>
              <w:spacing w:after="0"/>
              <w:jc w:val="center"/>
              <w:rPr>
                <w:color w:val="000000"/>
                <w:sz w:val="18"/>
                <w:szCs w:val="18"/>
              </w:rPr>
            </w:pPr>
            <w:r>
              <w:rPr>
                <w:color w:val="000000"/>
                <w:sz w:val="18"/>
                <w:szCs w:val="18"/>
              </w:rPr>
              <w:t>0.075</w:t>
            </w:r>
          </w:p>
        </w:tc>
        <w:tc>
          <w:tcPr>
            <w:tcW w:w="1711" w:type="dxa"/>
            <w:tcBorders>
              <w:top w:val="nil"/>
              <w:left w:val="nil"/>
              <w:bottom w:val="nil"/>
              <w:right w:val="nil"/>
            </w:tcBorders>
            <w:shd w:val="clear" w:color="auto" w:fill="auto"/>
            <w:vAlign w:val="bottom"/>
          </w:tcPr>
          <w:p w14:paraId="00000963" w14:textId="77777777" w:rsidR="005537F9" w:rsidRDefault="000D7614">
            <w:pPr>
              <w:spacing w:after="0"/>
              <w:jc w:val="center"/>
              <w:rPr>
                <w:color w:val="000000"/>
                <w:sz w:val="18"/>
                <w:szCs w:val="18"/>
              </w:rPr>
            </w:pPr>
            <w:r>
              <w:rPr>
                <w:color w:val="000000"/>
                <w:sz w:val="18"/>
                <w:szCs w:val="18"/>
              </w:rPr>
              <w:t>0.219</w:t>
            </w:r>
          </w:p>
        </w:tc>
      </w:tr>
      <w:tr w:rsidR="005537F9" w14:paraId="448D1BFC" w14:textId="77777777">
        <w:trPr>
          <w:trHeight w:val="217"/>
        </w:trPr>
        <w:tc>
          <w:tcPr>
            <w:tcW w:w="1485" w:type="dxa"/>
            <w:tcBorders>
              <w:top w:val="nil"/>
              <w:left w:val="nil"/>
              <w:bottom w:val="nil"/>
              <w:right w:val="nil"/>
            </w:tcBorders>
            <w:shd w:val="clear" w:color="auto" w:fill="auto"/>
            <w:vAlign w:val="bottom"/>
          </w:tcPr>
          <w:p w14:paraId="00000964" w14:textId="77777777" w:rsidR="005537F9" w:rsidRDefault="000D7614">
            <w:pPr>
              <w:spacing w:after="0"/>
              <w:jc w:val="center"/>
              <w:rPr>
                <w:color w:val="000000"/>
                <w:sz w:val="18"/>
                <w:szCs w:val="18"/>
              </w:rPr>
            </w:pPr>
            <w:r>
              <w:rPr>
                <w:color w:val="000000"/>
                <w:sz w:val="18"/>
                <w:szCs w:val="18"/>
              </w:rPr>
              <w:t>2016</w:t>
            </w:r>
          </w:p>
        </w:tc>
        <w:tc>
          <w:tcPr>
            <w:tcW w:w="1485" w:type="dxa"/>
            <w:tcBorders>
              <w:top w:val="nil"/>
              <w:left w:val="nil"/>
              <w:bottom w:val="nil"/>
              <w:right w:val="nil"/>
            </w:tcBorders>
            <w:shd w:val="clear" w:color="auto" w:fill="auto"/>
            <w:vAlign w:val="bottom"/>
          </w:tcPr>
          <w:p w14:paraId="00000965" w14:textId="77777777" w:rsidR="005537F9" w:rsidRDefault="000D7614">
            <w:pPr>
              <w:spacing w:after="0"/>
              <w:jc w:val="center"/>
              <w:rPr>
                <w:color w:val="000000"/>
                <w:sz w:val="18"/>
                <w:szCs w:val="18"/>
              </w:rPr>
            </w:pPr>
            <w:r>
              <w:rPr>
                <w:color w:val="000000"/>
                <w:sz w:val="18"/>
                <w:szCs w:val="18"/>
              </w:rPr>
              <w:t>0.815</w:t>
            </w:r>
          </w:p>
        </w:tc>
        <w:tc>
          <w:tcPr>
            <w:tcW w:w="1485" w:type="dxa"/>
            <w:tcBorders>
              <w:top w:val="nil"/>
              <w:left w:val="nil"/>
              <w:bottom w:val="nil"/>
              <w:right w:val="nil"/>
            </w:tcBorders>
            <w:shd w:val="clear" w:color="auto" w:fill="auto"/>
            <w:vAlign w:val="bottom"/>
          </w:tcPr>
          <w:p w14:paraId="00000966" w14:textId="77777777" w:rsidR="005537F9" w:rsidRDefault="000D7614">
            <w:pPr>
              <w:spacing w:after="0"/>
              <w:jc w:val="center"/>
              <w:rPr>
                <w:color w:val="000000"/>
                <w:sz w:val="18"/>
                <w:szCs w:val="18"/>
              </w:rPr>
            </w:pPr>
            <w:r>
              <w:rPr>
                <w:color w:val="000000"/>
                <w:sz w:val="18"/>
                <w:szCs w:val="18"/>
              </w:rPr>
              <w:t>0.073</w:t>
            </w:r>
          </w:p>
        </w:tc>
        <w:tc>
          <w:tcPr>
            <w:tcW w:w="1711" w:type="dxa"/>
            <w:tcBorders>
              <w:top w:val="nil"/>
              <w:left w:val="nil"/>
              <w:bottom w:val="nil"/>
              <w:right w:val="nil"/>
            </w:tcBorders>
            <w:shd w:val="clear" w:color="auto" w:fill="auto"/>
            <w:vAlign w:val="bottom"/>
          </w:tcPr>
          <w:p w14:paraId="00000967" w14:textId="77777777" w:rsidR="005537F9" w:rsidRDefault="000D7614">
            <w:pPr>
              <w:spacing w:after="0"/>
              <w:jc w:val="center"/>
              <w:rPr>
                <w:color w:val="000000"/>
                <w:sz w:val="18"/>
                <w:szCs w:val="18"/>
              </w:rPr>
            </w:pPr>
            <w:r>
              <w:rPr>
                <w:color w:val="000000"/>
                <w:sz w:val="18"/>
                <w:szCs w:val="18"/>
              </w:rPr>
              <w:t>0.253</w:t>
            </w:r>
          </w:p>
        </w:tc>
      </w:tr>
      <w:tr w:rsidR="005537F9" w14:paraId="74776C3C" w14:textId="77777777">
        <w:trPr>
          <w:trHeight w:val="217"/>
        </w:trPr>
        <w:tc>
          <w:tcPr>
            <w:tcW w:w="1485" w:type="dxa"/>
            <w:tcBorders>
              <w:top w:val="nil"/>
              <w:left w:val="nil"/>
              <w:bottom w:val="nil"/>
              <w:right w:val="nil"/>
            </w:tcBorders>
            <w:shd w:val="clear" w:color="auto" w:fill="auto"/>
            <w:vAlign w:val="bottom"/>
          </w:tcPr>
          <w:p w14:paraId="00000968" w14:textId="77777777" w:rsidR="005537F9" w:rsidRDefault="000D7614">
            <w:pPr>
              <w:spacing w:after="0"/>
              <w:jc w:val="center"/>
              <w:rPr>
                <w:color w:val="000000"/>
                <w:sz w:val="18"/>
                <w:szCs w:val="18"/>
              </w:rPr>
            </w:pPr>
            <w:r>
              <w:rPr>
                <w:color w:val="000000"/>
                <w:sz w:val="18"/>
                <w:szCs w:val="18"/>
              </w:rPr>
              <w:t>2017</w:t>
            </w:r>
          </w:p>
        </w:tc>
        <w:tc>
          <w:tcPr>
            <w:tcW w:w="1485" w:type="dxa"/>
            <w:tcBorders>
              <w:top w:val="nil"/>
              <w:left w:val="nil"/>
              <w:bottom w:val="nil"/>
              <w:right w:val="nil"/>
            </w:tcBorders>
            <w:shd w:val="clear" w:color="auto" w:fill="auto"/>
            <w:vAlign w:val="bottom"/>
          </w:tcPr>
          <w:p w14:paraId="00000969" w14:textId="77777777" w:rsidR="005537F9" w:rsidRDefault="000D7614">
            <w:pPr>
              <w:spacing w:after="0"/>
              <w:jc w:val="center"/>
              <w:rPr>
                <w:color w:val="000000"/>
                <w:sz w:val="18"/>
                <w:szCs w:val="18"/>
              </w:rPr>
            </w:pPr>
            <w:r>
              <w:rPr>
                <w:color w:val="000000"/>
                <w:sz w:val="18"/>
                <w:szCs w:val="18"/>
              </w:rPr>
              <w:t>0.799</w:t>
            </w:r>
          </w:p>
        </w:tc>
        <w:tc>
          <w:tcPr>
            <w:tcW w:w="1485" w:type="dxa"/>
            <w:tcBorders>
              <w:top w:val="nil"/>
              <w:left w:val="nil"/>
              <w:bottom w:val="nil"/>
              <w:right w:val="nil"/>
            </w:tcBorders>
            <w:shd w:val="clear" w:color="auto" w:fill="auto"/>
            <w:vAlign w:val="bottom"/>
          </w:tcPr>
          <w:p w14:paraId="0000096A" w14:textId="77777777" w:rsidR="005537F9" w:rsidRDefault="000D7614">
            <w:pPr>
              <w:spacing w:after="0"/>
              <w:jc w:val="center"/>
              <w:rPr>
                <w:color w:val="000000"/>
                <w:sz w:val="18"/>
                <w:szCs w:val="18"/>
              </w:rPr>
            </w:pPr>
            <w:r>
              <w:rPr>
                <w:color w:val="000000"/>
                <w:sz w:val="18"/>
                <w:szCs w:val="18"/>
              </w:rPr>
              <w:t>0.085</w:t>
            </w:r>
          </w:p>
        </w:tc>
        <w:tc>
          <w:tcPr>
            <w:tcW w:w="1711" w:type="dxa"/>
            <w:tcBorders>
              <w:top w:val="nil"/>
              <w:left w:val="nil"/>
              <w:bottom w:val="nil"/>
              <w:right w:val="nil"/>
            </w:tcBorders>
            <w:shd w:val="clear" w:color="auto" w:fill="auto"/>
            <w:vAlign w:val="bottom"/>
          </w:tcPr>
          <w:p w14:paraId="0000096B" w14:textId="77777777" w:rsidR="005537F9" w:rsidRDefault="000D7614">
            <w:pPr>
              <w:spacing w:after="0"/>
              <w:jc w:val="center"/>
              <w:rPr>
                <w:color w:val="000000"/>
                <w:sz w:val="18"/>
                <w:szCs w:val="18"/>
              </w:rPr>
            </w:pPr>
            <w:r>
              <w:rPr>
                <w:color w:val="000000"/>
                <w:sz w:val="18"/>
                <w:szCs w:val="18"/>
              </w:rPr>
              <w:t>0.311</w:t>
            </w:r>
          </w:p>
        </w:tc>
      </w:tr>
      <w:tr w:rsidR="005537F9" w14:paraId="248023E6" w14:textId="77777777">
        <w:trPr>
          <w:trHeight w:val="217"/>
        </w:trPr>
        <w:tc>
          <w:tcPr>
            <w:tcW w:w="1485" w:type="dxa"/>
            <w:tcBorders>
              <w:top w:val="nil"/>
              <w:left w:val="nil"/>
              <w:bottom w:val="nil"/>
              <w:right w:val="nil"/>
            </w:tcBorders>
            <w:shd w:val="clear" w:color="auto" w:fill="auto"/>
            <w:vAlign w:val="bottom"/>
          </w:tcPr>
          <w:p w14:paraId="0000096C" w14:textId="77777777" w:rsidR="005537F9" w:rsidRDefault="000D7614">
            <w:pPr>
              <w:spacing w:after="0"/>
              <w:jc w:val="center"/>
              <w:rPr>
                <w:color w:val="000000"/>
                <w:sz w:val="18"/>
                <w:szCs w:val="18"/>
              </w:rPr>
            </w:pPr>
            <w:r>
              <w:rPr>
                <w:color w:val="000000"/>
                <w:sz w:val="18"/>
                <w:szCs w:val="18"/>
              </w:rPr>
              <w:t>2018</w:t>
            </w:r>
          </w:p>
        </w:tc>
        <w:tc>
          <w:tcPr>
            <w:tcW w:w="1485" w:type="dxa"/>
            <w:tcBorders>
              <w:top w:val="nil"/>
              <w:left w:val="nil"/>
              <w:bottom w:val="nil"/>
              <w:right w:val="nil"/>
            </w:tcBorders>
            <w:shd w:val="clear" w:color="auto" w:fill="auto"/>
            <w:vAlign w:val="bottom"/>
          </w:tcPr>
          <w:p w14:paraId="0000096D" w14:textId="77777777" w:rsidR="005537F9" w:rsidRDefault="000D7614">
            <w:pPr>
              <w:spacing w:after="0"/>
              <w:jc w:val="center"/>
              <w:rPr>
                <w:color w:val="000000"/>
                <w:sz w:val="18"/>
                <w:szCs w:val="18"/>
              </w:rPr>
            </w:pPr>
            <w:r>
              <w:rPr>
                <w:color w:val="000000"/>
                <w:sz w:val="18"/>
                <w:szCs w:val="18"/>
              </w:rPr>
              <w:t>0.248</w:t>
            </w:r>
          </w:p>
        </w:tc>
        <w:tc>
          <w:tcPr>
            <w:tcW w:w="1485" w:type="dxa"/>
            <w:tcBorders>
              <w:top w:val="nil"/>
              <w:left w:val="nil"/>
              <w:bottom w:val="nil"/>
              <w:right w:val="nil"/>
            </w:tcBorders>
            <w:shd w:val="clear" w:color="auto" w:fill="auto"/>
            <w:vAlign w:val="bottom"/>
          </w:tcPr>
          <w:p w14:paraId="0000096E" w14:textId="77777777" w:rsidR="005537F9" w:rsidRDefault="000D7614">
            <w:pPr>
              <w:spacing w:after="0"/>
              <w:jc w:val="center"/>
              <w:rPr>
                <w:color w:val="000000"/>
                <w:sz w:val="18"/>
                <w:szCs w:val="18"/>
              </w:rPr>
            </w:pPr>
            <w:r>
              <w:rPr>
                <w:color w:val="000000"/>
                <w:sz w:val="18"/>
                <w:szCs w:val="18"/>
              </w:rPr>
              <w:t>0.027</w:t>
            </w:r>
          </w:p>
        </w:tc>
        <w:tc>
          <w:tcPr>
            <w:tcW w:w="1711" w:type="dxa"/>
            <w:tcBorders>
              <w:top w:val="nil"/>
              <w:left w:val="nil"/>
              <w:bottom w:val="nil"/>
              <w:right w:val="nil"/>
            </w:tcBorders>
            <w:shd w:val="clear" w:color="auto" w:fill="auto"/>
            <w:vAlign w:val="bottom"/>
          </w:tcPr>
          <w:p w14:paraId="0000096F" w14:textId="77777777" w:rsidR="005537F9" w:rsidRDefault="000D7614">
            <w:pPr>
              <w:spacing w:after="0"/>
              <w:jc w:val="center"/>
              <w:rPr>
                <w:color w:val="000000"/>
                <w:sz w:val="18"/>
                <w:szCs w:val="18"/>
              </w:rPr>
            </w:pPr>
            <w:r>
              <w:rPr>
                <w:color w:val="000000"/>
                <w:sz w:val="18"/>
                <w:szCs w:val="18"/>
              </w:rPr>
              <w:t>0.114</w:t>
            </w:r>
          </w:p>
        </w:tc>
      </w:tr>
      <w:tr w:rsidR="005537F9" w14:paraId="62EDE9D2" w14:textId="77777777">
        <w:trPr>
          <w:trHeight w:val="217"/>
        </w:trPr>
        <w:tc>
          <w:tcPr>
            <w:tcW w:w="1485" w:type="dxa"/>
            <w:tcBorders>
              <w:top w:val="nil"/>
              <w:left w:val="nil"/>
              <w:bottom w:val="nil"/>
              <w:right w:val="nil"/>
            </w:tcBorders>
            <w:shd w:val="clear" w:color="auto" w:fill="auto"/>
            <w:vAlign w:val="bottom"/>
          </w:tcPr>
          <w:p w14:paraId="00000970" w14:textId="77777777" w:rsidR="005537F9" w:rsidRDefault="000D7614">
            <w:pPr>
              <w:spacing w:after="0"/>
              <w:jc w:val="center"/>
              <w:rPr>
                <w:color w:val="000000"/>
                <w:sz w:val="18"/>
                <w:szCs w:val="18"/>
              </w:rPr>
            </w:pPr>
            <w:r>
              <w:rPr>
                <w:color w:val="000000"/>
                <w:sz w:val="18"/>
                <w:szCs w:val="18"/>
              </w:rPr>
              <w:t>2019</w:t>
            </w:r>
          </w:p>
        </w:tc>
        <w:tc>
          <w:tcPr>
            <w:tcW w:w="1485" w:type="dxa"/>
            <w:tcBorders>
              <w:top w:val="nil"/>
              <w:left w:val="nil"/>
              <w:bottom w:val="nil"/>
              <w:right w:val="nil"/>
            </w:tcBorders>
            <w:shd w:val="clear" w:color="auto" w:fill="auto"/>
            <w:vAlign w:val="bottom"/>
          </w:tcPr>
          <w:p w14:paraId="00000971" w14:textId="77777777" w:rsidR="005537F9" w:rsidRDefault="000D7614">
            <w:pPr>
              <w:spacing w:after="0"/>
              <w:jc w:val="center"/>
              <w:rPr>
                <w:color w:val="000000"/>
                <w:sz w:val="18"/>
                <w:szCs w:val="18"/>
              </w:rPr>
            </w:pPr>
            <w:r>
              <w:rPr>
                <w:color w:val="000000"/>
                <w:sz w:val="18"/>
                <w:szCs w:val="18"/>
              </w:rPr>
              <w:t>0.255</w:t>
            </w:r>
          </w:p>
        </w:tc>
        <w:tc>
          <w:tcPr>
            <w:tcW w:w="1485" w:type="dxa"/>
            <w:tcBorders>
              <w:top w:val="nil"/>
              <w:left w:val="nil"/>
              <w:bottom w:val="nil"/>
              <w:right w:val="nil"/>
            </w:tcBorders>
            <w:shd w:val="clear" w:color="auto" w:fill="auto"/>
            <w:vAlign w:val="bottom"/>
          </w:tcPr>
          <w:p w14:paraId="00000972" w14:textId="77777777" w:rsidR="005537F9" w:rsidRDefault="000D7614">
            <w:pPr>
              <w:spacing w:after="0"/>
              <w:jc w:val="center"/>
              <w:rPr>
                <w:color w:val="000000"/>
                <w:sz w:val="18"/>
                <w:szCs w:val="18"/>
              </w:rPr>
            </w:pPr>
            <w:r>
              <w:rPr>
                <w:color w:val="000000"/>
                <w:sz w:val="18"/>
                <w:szCs w:val="18"/>
              </w:rPr>
              <w:t>0.027</w:t>
            </w:r>
          </w:p>
        </w:tc>
        <w:tc>
          <w:tcPr>
            <w:tcW w:w="1711" w:type="dxa"/>
            <w:tcBorders>
              <w:top w:val="nil"/>
              <w:left w:val="nil"/>
              <w:bottom w:val="nil"/>
              <w:right w:val="nil"/>
            </w:tcBorders>
            <w:shd w:val="clear" w:color="auto" w:fill="auto"/>
            <w:vAlign w:val="bottom"/>
          </w:tcPr>
          <w:p w14:paraId="00000973" w14:textId="77777777" w:rsidR="005537F9" w:rsidRDefault="000D7614">
            <w:pPr>
              <w:spacing w:after="0"/>
              <w:jc w:val="center"/>
              <w:rPr>
                <w:color w:val="000000"/>
                <w:sz w:val="18"/>
                <w:szCs w:val="18"/>
              </w:rPr>
            </w:pPr>
            <w:r>
              <w:rPr>
                <w:color w:val="000000"/>
                <w:sz w:val="18"/>
                <w:szCs w:val="18"/>
              </w:rPr>
              <w:t>0.109</w:t>
            </w:r>
          </w:p>
        </w:tc>
      </w:tr>
      <w:tr w:rsidR="005537F9" w14:paraId="5C301120" w14:textId="77777777">
        <w:trPr>
          <w:trHeight w:val="217"/>
        </w:trPr>
        <w:tc>
          <w:tcPr>
            <w:tcW w:w="1485" w:type="dxa"/>
            <w:tcBorders>
              <w:top w:val="nil"/>
              <w:left w:val="nil"/>
              <w:bottom w:val="nil"/>
              <w:right w:val="nil"/>
            </w:tcBorders>
            <w:shd w:val="clear" w:color="auto" w:fill="auto"/>
            <w:vAlign w:val="bottom"/>
          </w:tcPr>
          <w:p w14:paraId="00000974" w14:textId="77777777" w:rsidR="005537F9" w:rsidRDefault="000D7614">
            <w:pPr>
              <w:spacing w:after="0"/>
              <w:jc w:val="center"/>
              <w:rPr>
                <w:color w:val="000000"/>
                <w:sz w:val="18"/>
                <w:szCs w:val="18"/>
              </w:rPr>
            </w:pPr>
            <w:r>
              <w:rPr>
                <w:color w:val="000000"/>
                <w:sz w:val="18"/>
                <w:szCs w:val="18"/>
              </w:rPr>
              <w:t>2020</w:t>
            </w:r>
          </w:p>
        </w:tc>
        <w:tc>
          <w:tcPr>
            <w:tcW w:w="1485" w:type="dxa"/>
            <w:tcBorders>
              <w:top w:val="nil"/>
              <w:left w:val="nil"/>
              <w:bottom w:val="nil"/>
              <w:right w:val="nil"/>
            </w:tcBorders>
            <w:shd w:val="clear" w:color="auto" w:fill="auto"/>
            <w:vAlign w:val="bottom"/>
          </w:tcPr>
          <w:p w14:paraId="00000975" w14:textId="77777777" w:rsidR="005537F9" w:rsidRDefault="000D7614">
            <w:pPr>
              <w:spacing w:after="0"/>
              <w:jc w:val="center"/>
              <w:rPr>
                <w:color w:val="000000"/>
                <w:sz w:val="18"/>
                <w:szCs w:val="18"/>
              </w:rPr>
            </w:pPr>
            <w:r>
              <w:rPr>
                <w:color w:val="000000"/>
                <w:sz w:val="18"/>
                <w:szCs w:val="18"/>
              </w:rPr>
              <w:t>0.101</w:t>
            </w:r>
          </w:p>
        </w:tc>
        <w:tc>
          <w:tcPr>
            <w:tcW w:w="1485" w:type="dxa"/>
            <w:tcBorders>
              <w:top w:val="nil"/>
              <w:left w:val="nil"/>
              <w:bottom w:val="nil"/>
              <w:right w:val="nil"/>
            </w:tcBorders>
            <w:shd w:val="clear" w:color="auto" w:fill="auto"/>
            <w:vAlign w:val="bottom"/>
          </w:tcPr>
          <w:p w14:paraId="00000976" w14:textId="77777777" w:rsidR="005537F9" w:rsidRDefault="000D7614">
            <w:pPr>
              <w:spacing w:after="0"/>
              <w:jc w:val="center"/>
              <w:rPr>
                <w:color w:val="000000"/>
                <w:sz w:val="18"/>
                <w:szCs w:val="18"/>
              </w:rPr>
            </w:pPr>
            <w:r>
              <w:rPr>
                <w:color w:val="000000"/>
                <w:sz w:val="18"/>
                <w:szCs w:val="18"/>
              </w:rPr>
              <w:t>0.01</w:t>
            </w:r>
          </w:p>
        </w:tc>
        <w:tc>
          <w:tcPr>
            <w:tcW w:w="1711" w:type="dxa"/>
            <w:tcBorders>
              <w:top w:val="nil"/>
              <w:left w:val="nil"/>
              <w:bottom w:val="nil"/>
              <w:right w:val="nil"/>
            </w:tcBorders>
            <w:shd w:val="clear" w:color="auto" w:fill="auto"/>
            <w:vAlign w:val="bottom"/>
          </w:tcPr>
          <w:p w14:paraId="00000977" w14:textId="77777777" w:rsidR="005537F9" w:rsidRDefault="000D7614">
            <w:pPr>
              <w:spacing w:after="0"/>
              <w:jc w:val="center"/>
              <w:rPr>
                <w:color w:val="000000"/>
                <w:sz w:val="18"/>
                <w:szCs w:val="18"/>
              </w:rPr>
            </w:pPr>
            <w:r>
              <w:rPr>
                <w:color w:val="000000"/>
                <w:sz w:val="18"/>
                <w:szCs w:val="18"/>
              </w:rPr>
              <w:t>0.043</w:t>
            </w:r>
          </w:p>
        </w:tc>
      </w:tr>
      <w:tr w:rsidR="005537F9" w14:paraId="3B0DF1C9" w14:textId="77777777">
        <w:trPr>
          <w:trHeight w:val="217"/>
        </w:trPr>
        <w:tc>
          <w:tcPr>
            <w:tcW w:w="1485" w:type="dxa"/>
            <w:tcBorders>
              <w:top w:val="nil"/>
              <w:left w:val="nil"/>
              <w:bottom w:val="nil"/>
              <w:right w:val="nil"/>
            </w:tcBorders>
            <w:shd w:val="clear" w:color="auto" w:fill="auto"/>
            <w:vAlign w:val="bottom"/>
          </w:tcPr>
          <w:p w14:paraId="00000978" w14:textId="77777777" w:rsidR="005537F9" w:rsidRDefault="000D7614">
            <w:pPr>
              <w:spacing w:after="0"/>
              <w:jc w:val="center"/>
              <w:rPr>
                <w:color w:val="000000"/>
                <w:sz w:val="18"/>
                <w:szCs w:val="18"/>
              </w:rPr>
            </w:pPr>
            <w:r>
              <w:rPr>
                <w:color w:val="000000"/>
                <w:sz w:val="18"/>
                <w:szCs w:val="18"/>
              </w:rPr>
              <w:t>2021</w:t>
            </w:r>
          </w:p>
        </w:tc>
        <w:tc>
          <w:tcPr>
            <w:tcW w:w="1485" w:type="dxa"/>
            <w:tcBorders>
              <w:top w:val="nil"/>
              <w:left w:val="nil"/>
              <w:bottom w:val="nil"/>
              <w:right w:val="nil"/>
            </w:tcBorders>
            <w:shd w:val="clear" w:color="auto" w:fill="auto"/>
            <w:vAlign w:val="bottom"/>
          </w:tcPr>
          <w:p w14:paraId="00000979" w14:textId="77777777" w:rsidR="005537F9" w:rsidRDefault="000D7614">
            <w:pPr>
              <w:spacing w:after="0"/>
              <w:jc w:val="center"/>
              <w:rPr>
                <w:color w:val="000000"/>
                <w:sz w:val="18"/>
                <w:szCs w:val="18"/>
              </w:rPr>
            </w:pPr>
            <w:r>
              <w:rPr>
                <w:color w:val="000000"/>
                <w:sz w:val="18"/>
                <w:szCs w:val="18"/>
              </w:rPr>
              <w:t>0.253</w:t>
            </w:r>
          </w:p>
        </w:tc>
        <w:tc>
          <w:tcPr>
            <w:tcW w:w="1485" w:type="dxa"/>
            <w:tcBorders>
              <w:top w:val="nil"/>
              <w:left w:val="nil"/>
              <w:bottom w:val="nil"/>
              <w:right w:val="nil"/>
            </w:tcBorders>
            <w:shd w:val="clear" w:color="auto" w:fill="auto"/>
            <w:vAlign w:val="bottom"/>
          </w:tcPr>
          <w:p w14:paraId="0000097A" w14:textId="77777777" w:rsidR="005537F9" w:rsidRDefault="000D7614">
            <w:pPr>
              <w:spacing w:after="0"/>
              <w:jc w:val="center"/>
              <w:rPr>
                <w:color w:val="000000"/>
                <w:sz w:val="18"/>
                <w:szCs w:val="18"/>
              </w:rPr>
            </w:pPr>
            <w:r>
              <w:rPr>
                <w:color w:val="000000"/>
                <w:sz w:val="18"/>
                <w:szCs w:val="18"/>
              </w:rPr>
              <w:t>0.024</w:t>
            </w:r>
          </w:p>
        </w:tc>
        <w:tc>
          <w:tcPr>
            <w:tcW w:w="1711" w:type="dxa"/>
            <w:tcBorders>
              <w:top w:val="nil"/>
              <w:left w:val="nil"/>
              <w:bottom w:val="nil"/>
              <w:right w:val="nil"/>
            </w:tcBorders>
            <w:shd w:val="clear" w:color="auto" w:fill="auto"/>
            <w:vAlign w:val="bottom"/>
          </w:tcPr>
          <w:p w14:paraId="0000097B" w14:textId="77777777" w:rsidR="005537F9" w:rsidRDefault="000D7614">
            <w:pPr>
              <w:spacing w:after="0"/>
              <w:jc w:val="center"/>
              <w:rPr>
                <w:color w:val="000000"/>
                <w:sz w:val="18"/>
                <w:szCs w:val="18"/>
              </w:rPr>
            </w:pPr>
            <w:r>
              <w:rPr>
                <w:color w:val="000000"/>
                <w:sz w:val="18"/>
                <w:szCs w:val="18"/>
              </w:rPr>
              <w:t>0.107</w:t>
            </w:r>
          </w:p>
        </w:tc>
      </w:tr>
      <w:tr w:rsidR="005537F9" w14:paraId="21017AD9" w14:textId="77777777">
        <w:trPr>
          <w:trHeight w:val="217"/>
        </w:trPr>
        <w:tc>
          <w:tcPr>
            <w:tcW w:w="1485" w:type="dxa"/>
            <w:tcBorders>
              <w:top w:val="nil"/>
              <w:left w:val="nil"/>
              <w:right w:val="nil"/>
            </w:tcBorders>
            <w:shd w:val="clear" w:color="auto" w:fill="auto"/>
            <w:vAlign w:val="bottom"/>
          </w:tcPr>
          <w:p w14:paraId="0000097C" w14:textId="77777777" w:rsidR="005537F9" w:rsidRDefault="000D7614">
            <w:pPr>
              <w:spacing w:after="0"/>
              <w:jc w:val="center"/>
              <w:rPr>
                <w:color w:val="000000"/>
                <w:sz w:val="18"/>
                <w:szCs w:val="18"/>
              </w:rPr>
            </w:pPr>
            <w:r>
              <w:rPr>
                <w:color w:val="000000"/>
                <w:sz w:val="18"/>
                <w:szCs w:val="18"/>
              </w:rPr>
              <w:t>2022</w:t>
            </w:r>
          </w:p>
        </w:tc>
        <w:tc>
          <w:tcPr>
            <w:tcW w:w="1485" w:type="dxa"/>
            <w:tcBorders>
              <w:top w:val="nil"/>
              <w:left w:val="nil"/>
              <w:right w:val="nil"/>
            </w:tcBorders>
            <w:shd w:val="clear" w:color="auto" w:fill="auto"/>
            <w:vAlign w:val="bottom"/>
          </w:tcPr>
          <w:p w14:paraId="0000097D" w14:textId="77777777" w:rsidR="005537F9" w:rsidRDefault="000D7614">
            <w:pPr>
              <w:spacing w:after="0"/>
              <w:jc w:val="center"/>
              <w:rPr>
                <w:color w:val="000000"/>
                <w:sz w:val="18"/>
                <w:szCs w:val="18"/>
              </w:rPr>
            </w:pPr>
            <w:r>
              <w:rPr>
                <w:color w:val="000000"/>
                <w:sz w:val="18"/>
                <w:szCs w:val="18"/>
              </w:rPr>
              <w:t>0.313</w:t>
            </w:r>
          </w:p>
        </w:tc>
        <w:tc>
          <w:tcPr>
            <w:tcW w:w="1485" w:type="dxa"/>
            <w:tcBorders>
              <w:top w:val="nil"/>
              <w:left w:val="nil"/>
              <w:right w:val="nil"/>
            </w:tcBorders>
            <w:shd w:val="clear" w:color="auto" w:fill="auto"/>
            <w:vAlign w:val="bottom"/>
          </w:tcPr>
          <w:p w14:paraId="0000097E" w14:textId="77777777" w:rsidR="005537F9" w:rsidRDefault="000D7614">
            <w:pPr>
              <w:spacing w:after="0"/>
              <w:jc w:val="center"/>
              <w:rPr>
                <w:color w:val="000000"/>
                <w:sz w:val="18"/>
                <w:szCs w:val="18"/>
              </w:rPr>
            </w:pPr>
            <w:r>
              <w:rPr>
                <w:color w:val="000000"/>
                <w:sz w:val="18"/>
                <w:szCs w:val="18"/>
              </w:rPr>
              <w:t>0.029</w:t>
            </w:r>
          </w:p>
        </w:tc>
        <w:tc>
          <w:tcPr>
            <w:tcW w:w="1711" w:type="dxa"/>
            <w:tcBorders>
              <w:top w:val="nil"/>
              <w:left w:val="nil"/>
              <w:right w:val="nil"/>
            </w:tcBorders>
            <w:shd w:val="clear" w:color="auto" w:fill="auto"/>
            <w:vAlign w:val="bottom"/>
          </w:tcPr>
          <w:p w14:paraId="0000097F" w14:textId="77777777" w:rsidR="005537F9" w:rsidRDefault="000D7614">
            <w:pPr>
              <w:spacing w:after="0"/>
              <w:jc w:val="center"/>
              <w:rPr>
                <w:color w:val="000000"/>
                <w:sz w:val="18"/>
                <w:szCs w:val="18"/>
              </w:rPr>
            </w:pPr>
            <w:r>
              <w:rPr>
                <w:color w:val="000000"/>
                <w:sz w:val="18"/>
                <w:szCs w:val="18"/>
              </w:rPr>
              <w:t>0.139</w:t>
            </w:r>
          </w:p>
        </w:tc>
      </w:tr>
      <w:tr w:rsidR="005537F9" w14:paraId="50D28D9B" w14:textId="77777777">
        <w:trPr>
          <w:trHeight w:val="217"/>
        </w:trPr>
        <w:tc>
          <w:tcPr>
            <w:tcW w:w="1485" w:type="dxa"/>
            <w:tcBorders>
              <w:top w:val="nil"/>
              <w:left w:val="nil"/>
              <w:bottom w:val="nil"/>
              <w:right w:val="nil"/>
            </w:tcBorders>
            <w:shd w:val="clear" w:color="auto" w:fill="auto"/>
            <w:vAlign w:val="bottom"/>
          </w:tcPr>
          <w:p w14:paraId="00000980" w14:textId="77777777" w:rsidR="005537F9" w:rsidRDefault="000D7614">
            <w:pPr>
              <w:spacing w:after="0"/>
              <w:jc w:val="center"/>
              <w:rPr>
                <w:color w:val="000000"/>
                <w:sz w:val="18"/>
                <w:szCs w:val="18"/>
              </w:rPr>
            </w:pPr>
            <w:r>
              <w:rPr>
                <w:color w:val="000000"/>
                <w:sz w:val="18"/>
                <w:szCs w:val="18"/>
              </w:rPr>
              <w:t>2023</w:t>
            </w:r>
          </w:p>
        </w:tc>
        <w:tc>
          <w:tcPr>
            <w:tcW w:w="1485" w:type="dxa"/>
            <w:tcBorders>
              <w:top w:val="nil"/>
              <w:left w:val="nil"/>
              <w:bottom w:val="nil"/>
              <w:right w:val="nil"/>
            </w:tcBorders>
            <w:shd w:val="clear" w:color="auto" w:fill="auto"/>
            <w:vAlign w:val="bottom"/>
          </w:tcPr>
          <w:p w14:paraId="00000981" w14:textId="77777777" w:rsidR="005537F9" w:rsidRDefault="000D7614">
            <w:pPr>
              <w:spacing w:after="0"/>
              <w:jc w:val="center"/>
              <w:rPr>
                <w:color w:val="000000"/>
                <w:sz w:val="18"/>
                <w:szCs w:val="18"/>
              </w:rPr>
            </w:pPr>
            <w:r>
              <w:rPr>
                <w:color w:val="000000"/>
                <w:sz w:val="18"/>
                <w:szCs w:val="18"/>
              </w:rPr>
              <w:t>0.257</w:t>
            </w:r>
          </w:p>
        </w:tc>
        <w:tc>
          <w:tcPr>
            <w:tcW w:w="1485" w:type="dxa"/>
            <w:tcBorders>
              <w:top w:val="nil"/>
              <w:left w:val="nil"/>
              <w:bottom w:val="nil"/>
              <w:right w:val="nil"/>
            </w:tcBorders>
            <w:shd w:val="clear" w:color="auto" w:fill="auto"/>
            <w:vAlign w:val="bottom"/>
          </w:tcPr>
          <w:p w14:paraId="00000982" w14:textId="77777777" w:rsidR="005537F9" w:rsidRDefault="000D7614">
            <w:pPr>
              <w:spacing w:after="0"/>
              <w:jc w:val="center"/>
              <w:rPr>
                <w:color w:val="000000"/>
                <w:sz w:val="18"/>
                <w:szCs w:val="18"/>
              </w:rPr>
            </w:pPr>
            <w:r>
              <w:rPr>
                <w:color w:val="000000"/>
                <w:sz w:val="18"/>
                <w:szCs w:val="18"/>
              </w:rPr>
              <w:t>0.024</w:t>
            </w:r>
          </w:p>
        </w:tc>
        <w:tc>
          <w:tcPr>
            <w:tcW w:w="1711" w:type="dxa"/>
            <w:tcBorders>
              <w:top w:val="nil"/>
              <w:left w:val="nil"/>
              <w:bottom w:val="nil"/>
              <w:right w:val="nil"/>
            </w:tcBorders>
            <w:shd w:val="clear" w:color="auto" w:fill="auto"/>
            <w:vAlign w:val="bottom"/>
          </w:tcPr>
          <w:p w14:paraId="00000983" w14:textId="77777777" w:rsidR="005537F9" w:rsidRDefault="000D7614">
            <w:pPr>
              <w:spacing w:after="0"/>
              <w:jc w:val="center"/>
              <w:rPr>
                <w:color w:val="000000"/>
                <w:sz w:val="18"/>
                <w:szCs w:val="18"/>
              </w:rPr>
            </w:pPr>
            <w:r>
              <w:rPr>
                <w:color w:val="000000"/>
                <w:sz w:val="18"/>
                <w:szCs w:val="18"/>
              </w:rPr>
              <w:t>0.117</w:t>
            </w:r>
          </w:p>
        </w:tc>
      </w:tr>
      <w:tr w:rsidR="005537F9" w14:paraId="388F44AE" w14:textId="77777777">
        <w:trPr>
          <w:trHeight w:val="217"/>
        </w:trPr>
        <w:tc>
          <w:tcPr>
            <w:tcW w:w="1485" w:type="dxa"/>
            <w:tcBorders>
              <w:top w:val="nil"/>
              <w:left w:val="nil"/>
              <w:bottom w:val="nil"/>
              <w:right w:val="nil"/>
            </w:tcBorders>
            <w:shd w:val="clear" w:color="auto" w:fill="auto"/>
            <w:vAlign w:val="bottom"/>
          </w:tcPr>
          <w:p w14:paraId="00000984" w14:textId="77777777" w:rsidR="005537F9" w:rsidRDefault="000D7614">
            <w:pPr>
              <w:spacing w:after="0"/>
              <w:jc w:val="center"/>
              <w:rPr>
                <w:color w:val="000000"/>
                <w:sz w:val="18"/>
                <w:szCs w:val="18"/>
              </w:rPr>
            </w:pPr>
            <w:r>
              <w:rPr>
                <w:color w:val="000000"/>
                <w:sz w:val="18"/>
                <w:szCs w:val="18"/>
              </w:rPr>
              <w:t>2024</w:t>
            </w:r>
          </w:p>
        </w:tc>
        <w:tc>
          <w:tcPr>
            <w:tcW w:w="1485" w:type="dxa"/>
            <w:tcBorders>
              <w:top w:val="nil"/>
              <w:left w:val="nil"/>
              <w:bottom w:val="nil"/>
              <w:right w:val="nil"/>
            </w:tcBorders>
            <w:shd w:val="clear" w:color="auto" w:fill="auto"/>
            <w:vAlign w:val="bottom"/>
          </w:tcPr>
          <w:p w14:paraId="00000985" w14:textId="77777777" w:rsidR="005537F9" w:rsidRDefault="000D7614">
            <w:pPr>
              <w:spacing w:after="0"/>
              <w:jc w:val="center"/>
              <w:rPr>
                <w:color w:val="000000"/>
                <w:sz w:val="18"/>
                <w:szCs w:val="18"/>
              </w:rPr>
            </w:pPr>
            <w:r>
              <w:rPr>
                <w:color w:val="000000"/>
                <w:sz w:val="18"/>
                <w:szCs w:val="18"/>
              </w:rPr>
              <w:t>0.311</w:t>
            </w:r>
          </w:p>
        </w:tc>
        <w:tc>
          <w:tcPr>
            <w:tcW w:w="1485" w:type="dxa"/>
            <w:tcBorders>
              <w:top w:val="nil"/>
              <w:left w:val="nil"/>
              <w:bottom w:val="nil"/>
              <w:right w:val="nil"/>
            </w:tcBorders>
            <w:shd w:val="clear" w:color="auto" w:fill="auto"/>
            <w:vAlign w:val="bottom"/>
          </w:tcPr>
          <w:p w14:paraId="00000986" w14:textId="77777777" w:rsidR="005537F9" w:rsidRDefault="000D7614">
            <w:pPr>
              <w:spacing w:after="0"/>
              <w:jc w:val="center"/>
              <w:rPr>
                <w:color w:val="000000"/>
                <w:sz w:val="18"/>
                <w:szCs w:val="18"/>
              </w:rPr>
            </w:pPr>
            <w:r>
              <w:rPr>
                <w:color w:val="000000"/>
                <w:sz w:val="18"/>
                <w:szCs w:val="18"/>
              </w:rPr>
              <w:t>0.03</w:t>
            </w:r>
          </w:p>
        </w:tc>
        <w:tc>
          <w:tcPr>
            <w:tcW w:w="1711" w:type="dxa"/>
            <w:tcBorders>
              <w:top w:val="nil"/>
              <w:left w:val="nil"/>
              <w:bottom w:val="nil"/>
              <w:right w:val="nil"/>
            </w:tcBorders>
            <w:shd w:val="clear" w:color="auto" w:fill="auto"/>
            <w:vAlign w:val="bottom"/>
          </w:tcPr>
          <w:p w14:paraId="00000987" w14:textId="77777777" w:rsidR="005537F9" w:rsidRDefault="000D7614">
            <w:pPr>
              <w:spacing w:after="0"/>
              <w:jc w:val="center"/>
              <w:rPr>
                <w:color w:val="000000"/>
                <w:sz w:val="18"/>
                <w:szCs w:val="18"/>
              </w:rPr>
            </w:pPr>
            <w:r>
              <w:rPr>
                <w:color w:val="000000"/>
                <w:sz w:val="18"/>
                <w:szCs w:val="18"/>
              </w:rPr>
              <w:t>0.137</w:t>
            </w:r>
          </w:p>
        </w:tc>
      </w:tr>
      <w:tr w:rsidR="005537F9" w14:paraId="6B4AAB17" w14:textId="77777777">
        <w:trPr>
          <w:trHeight w:val="217"/>
        </w:trPr>
        <w:tc>
          <w:tcPr>
            <w:tcW w:w="1485" w:type="dxa"/>
            <w:tcBorders>
              <w:top w:val="nil"/>
              <w:left w:val="nil"/>
              <w:bottom w:val="single" w:sz="4" w:space="0" w:color="000000"/>
              <w:right w:val="nil"/>
            </w:tcBorders>
            <w:shd w:val="clear" w:color="auto" w:fill="auto"/>
            <w:vAlign w:val="bottom"/>
          </w:tcPr>
          <w:p w14:paraId="00000988" w14:textId="77777777" w:rsidR="005537F9" w:rsidRDefault="000D7614">
            <w:pPr>
              <w:spacing w:after="0"/>
              <w:jc w:val="center"/>
              <w:rPr>
                <w:color w:val="000000"/>
                <w:sz w:val="18"/>
                <w:szCs w:val="18"/>
              </w:rPr>
            </w:pPr>
            <w:r>
              <w:rPr>
                <w:color w:val="000000"/>
                <w:sz w:val="18"/>
                <w:szCs w:val="18"/>
              </w:rPr>
              <w:t>2025</w:t>
            </w:r>
          </w:p>
        </w:tc>
        <w:tc>
          <w:tcPr>
            <w:tcW w:w="1485" w:type="dxa"/>
            <w:tcBorders>
              <w:top w:val="nil"/>
              <w:left w:val="nil"/>
              <w:bottom w:val="single" w:sz="4" w:space="0" w:color="000000"/>
              <w:right w:val="nil"/>
            </w:tcBorders>
            <w:shd w:val="clear" w:color="auto" w:fill="auto"/>
            <w:vAlign w:val="bottom"/>
          </w:tcPr>
          <w:p w14:paraId="00000989" w14:textId="77777777" w:rsidR="005537F9" w:rsidRDefault="000D7614">
            <w:pPr>
              <w:spacing w:after="0"/>
              <w:jc w:val="center"/>
              <w:rPr>
                <w:color w:val="000000"/>
                <w:sz w:val="18"/>
                <w:szCs w:val="18"/>
              </w:rPr>
            </w:pPr>
            <w:r>
              <w:rPr>
                <w:color w:val="000000"/>
                <w:sz w:val="18"/>
                <w:szCs w:val="18"/>
              </w:rPr>
              <w:t>0.399</w:t>
            </w:r>
          </w:p>
        </w:tc>
        <w:tc>
          <w:tcPr>
            <w:tcW w:w="1485" w:type="dxa"/>
            <w:tcBorders>
              <w:top w:val="nil"/>
              <w:left w:val="nil"/>
              <w:bottom w:val="single" w:sz="4" w:space="0" w:color="000000"/>
              <w:right w:val="nil"/>
            </w:tcBorders>
            <w:shd w:val="clear" w:color="auto" w:fill="auto"/>
            <w:vAlign w:val="bottom"/>
          </w:tcPr>
          <w:p w14:paraId="0000098A" w14:textId="77777777" w:rsidR="005537F9" w:rsidRDefault="000D7614">
            <w:pPr>
              <w:spacing w:after="0"/>
              <w:jc w:val="center"/>
              <w:rPr>
                <w:color w:val="000000"/>
                <w:sz w:val="18"/>
                <w:szCs w:val="18"/>
              </w:rPr>
            </w:pPr>
            <w:r>
              <w:rPr>
                <w:color w:val="000000"/>
                <w:sz w:val="18"/>
                <w:szCs w:val="18"/>
              </w:rPr>
              <w:t>0.043</w:t>
            </w:r>
          </w:p>
        </w:tc>
        <w:tc>
          <w:tcPr>
            <w:tcW w:w="1711" w:type="dxa"/>
            <w:tcBorders>
              <w:top w:val="nil"/>
              <w:left w:val="nil"/>
              <w:bottom w:val="single" w:sz="4" w:space="0" w:color="000000"/>
              <w:right w:val="nil"/>
            </w:tcBorders>
            <w:shd w:val="clear" w:color="auto" w:fill="auto"/>
            <w:vAlign w:val="bottom"/>
          </w:tcPr>
          <w:p w14:paraId="0000098B" w14:textId="77777777" w:rsidR="005537F9" w:rsidRDefault="000D7614">
            <w:pPr>
              <w:spacing w:after="0"/>
              <w:jc w:val="center"/>
              <w:rPr>
                <w:color w:val="000000"/>
                <w:sz w:val="18"/>
                <w:szCs w:val="18"/>
              </w:rPr>
            </w:pPr>
            <w:r>
              <w:rPr>
                <w:color w:val="000000"/>
                <w:sz w:val="18"/>
                <w:szCs w:val="18"/>
              </w:rPr>
              <w:t>0.173</w:t>
            </w:r>
          </w:p>
        </w:tc>
      </w:tr>
    </w:tbl>
    <w:p w14:paraId="0000098C" w14:textId="77777777" w:rsidR="005537F9" w:rsidRDefault="000D7614">
      <w:pPr>
        <w:spacing w:line="259" w:lineRule="auto"/>
      </w:pPr>
      <w:r>
        <w:br w:type="page"/>
      </w:r>
    </w:p>
    <w:p w14:paraId="0000098D" w14:textId="77777777" w:rsidR="005537F9" w:rsidRDefault="000D7614">
      <w:pPr>
        <w:pStyle w:val="Heading5"/>
      </w:pPr>
      <w:r>
        <w:lastRenderedPageBreak/>
        <w:t>Table 2.10. Biological reference points from GOA Pacific cod SAFE documents for years 2002 – 2025, and recommended for 2026 from the author’s recommended model (in italics).</w:t>
      </w:r>
    </w:p>
    <w:tbl>
      <w:tblPr>
        <w:tblStyle w:val="af1"/>
        <w:tblW w:w="6067" w:type="dxa"/>
        <w:tblLayout w:type="fixed"/>
        <w:tblLook w:val="0400" w:firstRow="0" w:lastRow="0" w:firstColumn="0" w:lastColumn="0" w:noHBand="0" w:noVBand="1"/>
      </w:tblPr>
      <w:tblGrid>
        <w:gridCol w:w="960"/>
        <w:gridCol w:w="960"/>
        <w:gridCol w:w="960"/>
        <w:gridCol w:w="960"/>
        <w:gridCol w:w="960"/>
        <w:gridCol w:w="1267"/>
      </w:tblGrid>
      <w:tr w:rsidR="005537F9" w14:paraId="2A927011" w14:textId="77777777">
        <w:trPr>
          <w:trHeight w:val="300"/>
        </w:trPr>
        <w:tc>
          <w:tcPr>
            <w:tcW w:w="960" w:type="dxa"/>
            <w:tcBorders>
              <w:top w:val="nil"/>
              <w:left w:val="nil"/>
              <w:bottom w:val="single" w:sz="4" w:space="0" w:color="000000"/>
              <w:right w:val="nil"/>
            </w:tcBorders>
            <w:shd w:val="clear" w:color="auto" w:fill="auto"/>
            <w:vAlign w:val="center"/>
          </w:tcPr>
          <w:p w14:paraId="0000098E" w14:textId="77777777" w:rsidR="005537F9" w:rsidRDefault="000D7614">
            <w:pPr>
              <w:spacing w:after="0"/>
              <w:jc w:val="center"/>
              <w:rPr>
                <w:color w:val="000000"/>
              </w:rPr>
            </w:pPr>
            <w:r>
              <w:rPr>
                <w:color w:val="000000"/>
              </w:rPr>
              <w:t>Year</w:t>
            </w:r>
          </w:p>
        </w:tc>
        <w:tc>
          <w:tcPr>
            <w:tcW w:w="960" w:type="dxa"/>
            <w:tcBorders>
              <w:top w:val="nil"/>
              <w:left w:val="nil"/>
              <w:bottom w:val="single" w:sz="4" w:space="0" w:color="000000"/>
              <w:right w:val="nil"/>
            </w:tcBorders>
            <w:shd w:val="clear" w:color="auto" w:fill="auto"/>
            <w:vAlign w:val="center"/>
          </w:tcPr>
          <w:p w14:paraId="0000098F" w14:textId="77777777" w:rsidR="005537F9" w:rsidRDefault="000D7614">
            <w:pPr>
              <w:spacing w:after="0"/>
              <w:jc w:val="center"/>
              <w:rPr>
                <w:color w:val="000000"/>
              </w:rPr>
            </w:pPr>
            <w:r>
              <w:rPr>
                <w:color w:val="000000"/>
              </w:rPr>
              <w:t>SB</w:t>
            </w:r>
            <w:r>
              <w:rPr>
                <w:color w:val="000000"/>
                <w:vertAlign w:val="subscript"/>
              </w:rPr>
              <w:t>100%</w:t>
            </w:r>
          </w:p>
        </w:tc>
        <w:tc>
          <w:tcPr>
            <w:tcW w:w="960" w:type="dxa"/>
            <w:tcBorders>
              <w:top w:val="nil"/>
              <w:left w:val="nil"/>
              <w:bottom w:val="single" w:sz="4" w:space="0" w:color="000000"/>
              <w:right w:val="nil"/>
            </w:tcBorders>
            <w:shd w:val="clear" w:color="auto" w:fill="auto"/>
            <w:vAlign w:val="center"/>
          </w:tcPr>
          <w:p w14:paraId="00000990" w14:textId="77777777" w:rsidR="005537F9" w:rsidRDefault="000D7614">
            <w:pPr>
              <w:spacing w:after="0"/>
              <w:jc w:val="center"/>
              <w:rPr>
                <w:color w:val="000000"/>
              </w:rPr>
            </w:pPr>
            <w:r>
              <w:rPr>
                <w:color w:val="000000"/>
              </w:rPr>
              <w:t>SB</w:t>
            </w:r>
            <w:r>
              <w:rPr>
                <w:color w:val="000000"/>
                <w:vertAlign w:val="subscript"/>
              </w:rPr>
              <w:t>40%</w:t>
            </w:r>
          </w:p>
        </w:tc>
        <w:tc>
          <w:tcPr>
            <w:tcW w:w="960" w:type="dxa"/>
            <w:tcBorders>
              <w:top w:val="nil"/>
              <w:left w:val="nil"/>
              <w:bottom w:val="single" w:sz="4" w:space="0" w:color="000000"/>
              <w:right w:val="nil"/>
            </w:tcBorders>
            <w:shd w:val="clear" w:color="auto" w:fill="auto"/>
            <w:vAlign w:val="center"/>
          </w:tcPr>
          <w:p w14:paraId="00000991" w14:textId="77777777" w:rsidR="005537F9" w:rsidRDefault="000D7614">
            <w:pPr>
              <w:spacing w:after="0"/>
              <w:jc w:val="center"/>
              <w:rPr>
                <w:color w:val="000000"/>
              </w:rPr>
            </w:pPr>
            <w:r>
              <w:rPr>
                <w:color w:val="000000"/>
              </w:rPr>
              <w:t>F</w:t>
            </w:r>
            <w:r>
              <w:rPr>
                <w:color w:val="000000"/>
                <w:vertAlign w:val="subscript"/>
              </w:rPr>
              <w:t>40%</w:t>
            </w:r>
          </w:p>
        </w:tc>
        <w:tc>
          <w:tcPr>
            <w:tcW w:w="960" w:type="dxa"/>
            <w:tcBorders>
              <w:top w:val="nil"/>
              <w:left w:val="nil"/>
              <w:bottom w:val="single" w:sz="4" w:space="0" w:color="000000"/>
              <w:right w:val="nil"/>
            </w:tcBorders>
            <w:shd w:val="clear" w:color="auto" w:fill="auto"/>
            <w:vAlign w:val="center"/>
          </w:tcPr>
          <w:p w14:paraId="00000992" w14:textId="77777777" w:rsidR="005537F9" w:rsidRDefault="000D7614">
            <w:pPr>
              <w:spacing w:after="0"/>
              <w:jc w:val="center"/>
              <w:rPr>
                <w:color w:val="000000"/>
              </w:rPr>
            </w:pPr>
            <w:r>
              <w:rPr>
                <w:color w:val="000000"/>
              </w:rPr>
              <w:t>OFL</w:t>
            </w:r>
            <w:r>
              <w:rPr>
                <w:color w:val="000000"/>
                <w:vertAlign w:val="subscript"/>
              </w:rPr>
              <w:t>y+1</w:t>
            </w:r>
          </w:p>
        </w:tc>
        <w:tc>
          <w:tcPr>
            <w:tcW w:w="1267" w:type="dxa"/>
            <w:tcBorders>
              <w:top w:val="nil"/>
              <w:left w:val="nil"/>
              <w:bottom w:val="single" w:sz="4" w:space="0" w:color="000000"/>
              <w:right w:val="nil"/>
            </w:tcBorders>
            <w:shd w:val="clear" w:color="auto" w:fill="auto"/>
            <w:vAlign w:val="center"/>
          </w:tcPr>
          <w:p w14:paraId="00000993" w14:textId="77777777" w:rsidR="005537F9" w:rsidRDefault="000D7614">
            <w:pPr>
              <w:spacing w:after="0"/>
              <w:jc w:val="center"/>
              <w:rPr>
                <w:color w:val="000000"/>
              </w:rPr>
            </w:pPr>
            <w:r>
              <w:rPr>
                <w:color w:val="000000"/>
              </w:rPr>
              <w:t>maxABC</w:t>
            </w:r>
            <w:r>
              <w:rPr>
                <w:color w:val="000000"/>
                <w:vertAlign w:val="subscript"/>
              </w:rPr>
              <w:t>y+1</w:t>
            </w:r>
          </w:p>
        </w:tc>
      </w:tr>
      <w:tr w:rsidR="005537F9" w14:paraId="4EE2066E" w14:textId="77777777">
        <w:trPr>
          <w:trHeight w:val="300"/>
        </w:trPr>
        <w:tc>
          <w:tcPr>
            <w:tcW w:w="960" w:type="dxa"/>
            <w:tcBorders>
              <w:top w:val="single" w:sz="4" w:space="0" w:color="000000"/>
              <w:left w:val="nil"/>
              <w:bottom w:val="nil"/>
              <w:right w:val="nil"/>
            </w:tcBorders>
            <w:shd w:val="clear" w:color="auto" w:fill="auto"/>
            <w:vAlign w:val="bottom"/>
          </w:tcPr>
          <w:p w14:paraId="00000994" w14:textId="77777777" w:rsidR="005537F9" w:rsidRDefault="000D7614">
            <w:pPr>
              <w:spacing w:after="0"/>
              <w:jc w:val="center"/>
              <w:rPr>
                <w:color w:val="000000"/>
              </w:rPr>
            </w:pPr>
            <w:r>
              <w:rPr>
                <w:color w:val="000000"/>
              </w:rPr>
              <w:t>2002</w:t>
            </w:r>
          </w:p>
        </w:tc>
        <w:tc>
          <w:tcPr>
            <w:tcW w:w="960" w:type="dxa"/>
            <w:tcBorders>
              <w:top w:val="single" w:sz="4" w:space="0" w:color="000000"/>
              <w:left w:val="nil"/>
              <w:bottom w:val="nil"/>
              <w:right w:val="nil"/>
            </w:tcBorders>
            <w:shd w:val="clear" w:color="auto" w:fill="auto"/>
            <w:vAlign w:val="bottom"/>
          </w:tcPr>
          <w:p w14:paraId="00000995" w14:textId="77777777" w:rsidR="005537F9" w:rsidRDefault="000D7614">
            <w:pPr>
              <w:spacing w:after="0"/>
              <w:jc w:val="center"/>
              <w:rPr>
                <w:color w:val="000000"/>
              </w:rPr>
            </w:pPr>
            <w:r>
              <w:rPr>
                <w:color w:val="000000"/>
              </w:rPr>
              <w:t>212,000</w:t>
            </w:r>
          </w:p>
        </w:tc>
        <w:tc>
          <w:tcPr>
            <w:tcW w:w="960" w:type="dxa"/>
            <w:tcBorders>
              <w:top w:val="single" w:sz="4" w:space="0" w:color="000000"/>
              <w:left w:val="nil"/>
              <w:bottom w:val="nil"/>
              <w:right w:val="nil"/>
            </w:tcBorders>
            <w:shd w:val="clear" w:color="auto" w:fill="auto"/>
            <w:vAlign w:val="bottom"/>
          </w:tcPr>
          <w:p w14:paraId="00000996" w14:textId="77777777" w:rsidR="005537F9" w:rsidRDefault="000D7614">
            <w:pPr>
              <w:spacing w:after="0"/>
              <w:jc w:val="center"/>
              <w:rPr>
                <w:color w:val="000000"/>
              </w:rPr>
            </w:pPr>
            <w:r>
              <w:rPr>
                <w:color w:val="000000"/>
              </w:rPr>
              <w:t>85,000</w:t>
            </w:r>
          </w:p>
        </w:tc>
        <w:tc>
          <w:tcPr>
            <w:tcW w:w="960" w:type="dxa"/>
            <w:tcBorders>
              <w:top w:val="single" w:sz="4" w:space="0" w:color="000000"/>
              <w:left w:val="nil"/>
              <w:bottom w:val="nil"/>
              <w:right w:val="nil"/>
            </w:tcBorders>
            <w:shd w:val="clear" w:color="auto" w:fill="auto"/>
            <w:vAlign w:val="bottom"/>
          </w:tcPr>
          <w:p w14:paraId="00000997" w14:textId="77777777" w:rsidR="005537F9" w:rsidRDefault="000D7614">
            <w:pPr>
              <w:spacing w:after="0"/>
              <w:jc w:val="center"/>
              <w:rPr>
                <w:color w:val="000000"/>
              </w:rPr>
            </w:pPr>
            <w:r>
              <w:rPr>
                <w:color w:val="000000"/>
              </w:rPr>
              <w:t>0.41</w:t>
            </w:r>
          </w:p>
        </w:tc>
        <w:tc>
          <w:tcPr>
            <w:tcW w:w="960" w:type="dxa"/>
            <w:tcBorders>
              <w:top w:val="single" w:sz="4" w:space="0" w:color="000000"/>
              <w:left w:val="nil"/>
              <w:bottom w:val="nil"/>
              <w:right w:val="nil"/>
            </w:tcBorders>
            <w:shd w:val="clear" w:color="auto" w:fill="auto"/>
            <w:vAlign w:val="bottom"/>
          </w:tcPr>
          <w:p w14:paraId="00000998" w14:textId="77777777" w:rsidR="005537F9" w:rsidRDefault="000D7614">
            <w:pPr>
              <w:spacing w:after="0"/>
              <w:jc w:val="center"/>
              <w:rPr>
                <w:color w:val="000000"/>
              </w:rPr>
            </w:pPr>
            <w:r>
              <w:rPr>
                <w:color w:val="000000"/>
              </w:rPr>
              <w:t>82,000</w:t>
            </w:r>
          </w:p>
        </w:tc>
        <w:tc>
          <w:tcPr>
            <w:tcW w:w="1267" w:type="dxa"/>
            <w:tcBorders>
              <w:top w:val="single" w:sz="4" w:space="0" w:color="000000"/>
              <w:left w:val="nil"/>
              <w:bottom w:val="nil"/>
              <w:right w:val="nil"/>
            </w:tcBorders>
            <w:shd w:val="clear" w:color="auto" w:fill="auto"/>
            <w:vAlign w:val="bottom"/>
          </w:tcPr>
          <w:p w14:paraId="00000999" w14:textId="77777777" w:rsidR="005537F9" w:rsidRDefault="000D7614">
            <w:pPr>
              <w:spacing w:after="0"/>
              <w:jc w:val="center"/>
              <w:rPr>
                <w:color w:val="000000"/>
              </w:rPr>
            </w:pPr>
            <w:r>
              <w:rPr>
                <w:color w:val="000000"/>
              </w:rPr>
              <w:t>57,600</w:t>
            </w:r>
          </w:p>
        </w:tc>
      </w:tr>
      <w:tr w:rsidR="005537F9" w14:paraId="501D8406" w14:textId="77777777">
        <w:trPr>
          <w:trHeight w:val="300"/>
        </w:trPr>
        <w:tc>
          <w:tcPr>
            <w:tcW w:w="960" w:type="dxa"/>
            <w:tcBorders>
              <w:top w:val="nil"/>
              <w:left w:val="nil"/>
              <w:bottom w:val="nil"/>
              <w:right w:val="nil"/>
            </w:tcBorders>
            <w:shd w:val="clear" w:color="auto" w:fill="auto"/>
            <w:vAlign w:val="bottom"/>
          </w:tcPr>
          <w:p w14:paraId="0000099A" w14:textId="77777777" w:rsidR="005537F9" w:rsidRDefault="000D7614">
            <w:pPr>
              <w:spacing w:after="0"/>
              <w:jc w:val="center"/>
              <w:rPr>
                <w:color w:val="000000"/>
              </w:rPr>
            </w:pPr>
            <w:r>
              <w:rPr>
                <w:color w:val="000000"/>
              </w:rPr>
              <w:t>2003</w:t>
            </w:r>
          </w:p>
        </w:tc>
        <w:tc>
          <w:tcPr>
            <w:tcW w:w="960" w:type="dxa"/>
            <w:tcBorders>
              <w:top w:val="nil"/>
              <w:left w:val="nil"/>
              <w:bottom w:val="nil"/>
              <w:right w:val="nil"/>
            </w:tcBorders>
            <w:shd w:val="clear" w:color="auto" w:fill="auto"/>
            <w:vAlign w:val="bottom"/>
          </w:tcPr>
          <w:p w14:paraId="0000099B" w14:textId="77777777" w:rsidR="005537F9" w:rsidRDefault="000D7614">
            <w:pPr>
              <w:spacing w:after="0"/>
              <w:jc w:val="center"/>
              <w:rPr>
                <w:color w:val="000000"/>
              </w:rPr>
            </w:pPr>
            <w:r>
              <w:rPr>
                <w:color w:val="000000"/>
              </w:rPr>
              <w:t>226,000</w:t>
            </w:r>
          </w:p>
        </w:tc>
        <w:tc>
          <w:tcPr>
            <w:tcW w:w="960" w:type="dxa"/>
            <w:tcBorders>
              <w:top w:val="nil"/>
              <w:left w:val="nil"/>
              <w:bottom w:val="nil"/>
              <w:right w:val="nil"/>
            </w:tcBorders>
            <w:shd w:val="clear" w:color="auto" w:fill="auto"/>
            <w:vAlign w:val="bottom"/>
          </w:tcPr>
          <w:p w14:paraId="0000099C" w14:textId="77777777" w:rsidR="005537F9" w:rsidRDefault="000D7614">
            <w:pPr>
              <w:spacing w:after="0"/>
              <w:jc w:val="center"/>
              <w:rPr>
                <w:color w:val="000000"/>
              </w:rPr>
            </w:pPr>
            <w:r>
              <w:rPr>
                <w:color w:val="000000"/>
              </w:rPr>
              <w:t>90,300</w:t>
            </w:r>
          </w:p>
        </w:tc>
        <w:tc>
          <w:tcPr>
            <w:tcW w:w="960" w:type="dxa"/>
            <w:tcBorders>
              <w:top w:val="nil"/>
              <w:left w:val="nil"/>
              <w:bottom w:val="nil"/>
              <w:right w:val="nil"/>
            </w:tcBorders>
            <w:shd w:val="clear" w:color="auto" w:fill="auto"/>
            <w:vAlign w:val="bottom"/>
          </w:tcPr>
          <w:p w14:paraId="0000099D" w14:textId="77777777" w:rsidR="005537F9" w:rsidRDefault="000D7614">
            <w:pPr>
              <w:spacing w:after="0"/>
              <w:jc w:val="center"/>
              <w:rPr>
                <w:color w:val="000000"/>
              </w:rPr>
            </w:pPr>
            <w:r>
              <w:rPr>
                <w:color w:val="000000"/>
              </w:rPr>
              <w:t>0.35</w:t>
            </w:r>
          </w:p>
        </w:tc>
        <w:tc>
          <w:tcPr>
            <w:tcW w:w="960" w:type="dxa"/>
            <w:tcBorders>
              <w:top w:val="nil"/>
              <w:left w:val="nil"/>
              <w:bottom w:val="nil"/>
              <w:right w:val="nil"/>
            </w:tcBorders>
            <w:shd w:val="clear" w:color="auto" w:fill="auto"/>
            <w:vAlign w:val="bottom"/>
          </w:tcPr>
          <w:p w14:paraId="0000099E" w14:textId="77777777" w:rsidR="005537F9" w:rsidRDefault="000D7614">
            <w:pPr>
              <w:spacing w:after="0"/>
              <w:jc w:val="center"/>
              <w:rPr>
                <w:color w:val="000000"/>
              </w:rPr>
            </w:pPr>
            <w:r>
              <w:rPr>
                <w:color w:val="000000"/>
              </w:rPr>
              <w:t>88,300</w:t>
            </w:r>
          </w:p>
        </w:tc>
        <w:tc>
          <w:tcPr>
            <w:tcW w:w="1267" w:type="dxa"/>
            <w:tcBorders>
              <w:top w:val="nil"/>
              <w:left w:val="nil"/>
              <w:bottom w:val="nil"/>
              <w:right w:val="nil"/>
            </w:tcBorders>
            <w:shd w:val="clear" w:color="auto" w:fill="auto"/>
            <w:vAlign w:val="bottom"/>
          </w:tcPr>
          <w:p w14:paraId="0000099F" w14:textId="77777777" w:rsidR="005537F9" w:rsidRDefault="000D7614">
            <w:pPr>
              <w:spacing w:after="0"/>
              <w:jc w:val="center"/>
              <w:rPr>
                <w:color w:val="000000"/>
              </w:rPr>
            </w:pPr>
            <w:r>
              <w:rPr>
                <w:color w:val="000000"/>
              </w:rPr>
              <w:t>52,800</w:t>
            </w:r>
          </w:p>
        </w:tc>
      </w:tr>
      <w:tr w:rsidR="005537F9" w14:paraId="175EC0C2" w14:textId="77777777">
        <w:trPr>
          <w:trHeight w:val="300"/>
        </w:trPr>
        <w:tc>
          <w:tcPr>
            <w:tcW w:w="960" w:type="dxa"/>
            <w:tcBorders>
              <w:top w:val="nil"/>
              <w:left w:val="nil"/>
              <w:bottom w:val="nil"/>
              <w:right w:val="nil"/>
            </w:tcBorders>
            <w:shd w:val="clear" w:color="auto" w:fill="auto"/>
            <w:vAlign w:val="bottom"/>
          </w:tcPr>
          <w:p w14:paraId="000009A0" w14:textId="77777777" w:rsidR="005537F9" w:rsidRDefault="000D7614">
            <w:pPr>
              <w:spacing w:after="0"/>
              <w:jc w:val="center"/>
              <w:rPr>
                <w:color w:val="000000"/>
              </w:rPr>
            </w:pPr>
            <w:r>
              <w:rPr>
                <w:color w:val="000000"/>
              </w:rPr>
              <w:t>2004</w:t>
            </w:r>
          </w:p>
        </w:tc>
        <w:tc>
          <w:tcPr>
            <w:tcW w:w="960" w:type="dxa"/>
            <w:tcBorders>
              <w:top w:val="nil"/>
              <w:left w:val="nil"/>
              <w:bottom w:val="nil"/>
              <w:right w:val="nil"/>
            </w:tcBorders>
            <w:shd w:val="clear" w:color="auto" w:fill="auto"/>
            <w:vAlign w:val="bottom"/>
          </w:tcPr>
          <w:p w14:paraId="000009A1" w14:textId="77777777" w:rsidR="005537F9" w:rsidRDefault="000D7614">
            <w:pPr>
              <w:spacing w:after="0"/>
              <w:jc w:val="center"/>
              <w:rPr>
                <w:color w:val="000000"/>
              </w:rPr>
            </w:pPr>
            <w:r>
              <w:rPr>
                <w:color w:val="000000"/>
              </w:rPr>
              <w:t>222,000</w:t>
            </w:r>
          </w:p>
        </w:tc>
        <w:tc>
          <w:tcPr>
            <w:tcW w:w="960" w:type="dxa"/>
            <w:tcBorders>
              <w:top w:val="nil"/>
              <w:left w:val="nil"/>
              <w:bottom w:val="nil"/>
              <w:right w:val="nil"/>
            </w:tcBorders>
            <w:shd w:val="clear" w:color="auto" w:fill="auto"/>
            <w:vAlign w:val="bottom"/>
          </w:tcPr>
          <w:p w14:paraId="000009A2" w14:textId="77777777" w:rsidR="005537F9" w:rsidRDefault="000D7614">
            <w:pPr>
              <w:spacing w:after="0"/>
              <w:jc w:val="center"/>
              <w:rPr>
                <w:color w:val="000000"/>
              </w:rPr>
            </w:pPr>
            <w:r>
              <w:rPr>
                <w:color w:val="000000"/>
              </w:rPr>
              <w:t>88,900</w:t>
            </w:r>
          </w:p>
        </w:tc>
        <w:tc>
          <w:tcPr>
            <w:tcW w:w="960" w:type="dxa"/>
            <w:tcBorders>
              <w:top w:val="nil"/>
              <w:left w:val="nil"/>
              <w:bottom w:val="nil"/>
              <w:right w:val="nil"/>
            </w:tcBorders>
            <w:shd w:val="clear" w:color="auto" w:fill="auto"/>
            <w:vAlign w:val="bottom"/>
          </w:tcPr>
          <w:p w14:paraId="000009A3" w14:textId="77777777" w:rsidR="005537F9" w:rsidRDefault="000D7614">
            <w:pPr>
              <w:spacing w:after="0"/>
              <w:jc w:val="center"/>
              <w:rPr>
                <w:color w:val="000000"/>
              </w:rPr>
            </w:pPr>
            <w:r>
              <w:rPr>
                <w:color w:val="000000"/>
              </w:rPr>
              <w:t>0.34</w:t>
            </w:r>
          </w:p>
        </w:tc>
        <w:tc>
          <w:tcPr>
            <w:tcW w:w="960" w:type="dxa"/>
            <w:tcBorders>
              <w:top w:val="nil"/>
              <w:left w:val="nil"/>
              <w:bottom w:val="nil"/>
              <w:right w:val="nil"/>
            </w:tcBorders>
            <w:shd w:val="clear" w:color="auto" w:fill="auto"/>
            <w:vAlign w:val="bottom"/>
          </w:tcPr>
          <w:p w14:paraId="000009A4" w14:textId="77777777" w:rsidR="005537F9" w:rsidRDefault="000D7614">
            <w:pPr>
              <w:spacing w:after="0"/>
              <w:jc w:val="center"/>
              <w:rPr>
                <w:color w:val="000000"/>
              </w:rPr>
            </w:pPr>
            <w:r>
              <w:rPr>
                <w:color w:val="000000"/>
              </w:rPr>
              <w:t>103,000</w:t>
            </w:r>
          </w:p>
        </w:tc>
        <w:tc>
          <w:tcPr>
            <w:tcW w:w="1267" w:type="dxa"/>
            <w:tcBorders>
              <w:top w:val="nil"/>
              <w:left w:val="nil"/>
              <w:bottom w:val="nil"/>
              <w:right w:val="nil"/>
            </w:tcBorders>
            <w:shd w:val="clear" w:color="auto" w:fill="auto"/>
            <w:vAlign w:val="bottom"/>
          </w:tcPr>
          <w:p w14:paraId="000009A5" w14:textId="77777777" w:rsidR="005537F9" w:rsidRDefault="000D7614">
            <w:pPr>
              <w:spacing w:after="0"/>
              <w:jc w:val="center"/>
              <w:rPr>
                <w:color w:val="000000"/>
              </w:rPr>
            </w:pPr>
            <w:r>
              <w:rPr>
                <w:color w:val="000000"/>
              </w:rPr>
              <w:t>62,810</w:t>
            </w:r>
          </w:p>
        </w:tc>
      </w:tr>
      <w:tr w:rsidR="005537F9" w14:paraId="29159F81" w14:textId="77777777">
        <w:trPr>
          <w:trHeight w:val="300"/>
        </w:trPr>
        <w:tc>
          <w:tcPr>
            <w:tcW w:w="960" w:type="dxa"/>
            <w:tcBorders>
              <w:top w:val="nil"/>
              <w:left w:val="nil"/>
              <w:bottom w:val="nil"/>
              <w:right w:val="nil"/>
            </w:tcBorders>
            <w:shd w:val="clear" w:color="auto" w:fill="auto"/>
            <w:vAlign w:val="bottom"/>
          </w:tcPr>
          <w:p w14:paraId="000009A6" w14:textId="77777777" w:rsidR="005537F9" w:rsidRDefault="000D7614">
            <w:pPr>
              <w:spacing w:after="0"/>
              <w:jc w:val="center"/>
              <w:rPr>
                <w:color w:val="000000"/>
              </w:rPr>
            </w:pPr>
            <w:r>
              <w:rPr>
                <w:color w:val="000000"/>
              </w:rPr>
              <w:t>2005</w:t>
            </w:r>
          </w:p>
        </w:tc>
        <w:tc>
          <w:tcPr>
            <w:tcW w:w="960" w:type="dxa"/>
            <w:tcBorders>
              <w:top w:val="nil"/>
              <w:left w:val="nil"/>
              <w:bottom w:val="nil"/>
              <w:right w:val="nil"/>
            </w:tcBorders>
            <w:shd w:val="clear" w:color="auto" w:fill="auto"/>
            <w:vAlign w:val="bottom"/>
          </w:tcPr>
          <w:p w14:paraId="000009A7" w14:textId="77777777" w:rsidR="005537F9" w:rsidRDefault="000D7614">
            <w:pPr>
              <w:spacing w:after="0"/>
              <w:jc w:val="center"/>
              <w:rPr>
                <w:color w:val="000000"/>
              </w:rPr>
            </w:pPr>
            <w:r>
              <w:rPr>
                <w:color w:val="000000"/>
              </w:rPr>
              <w:t>211,000</w:t>
            </w:r>
          </w:p>
        </w:tc>
        <w:tc>
          <w:tcPr>
            <w:tcW w:w="960" w:type="dxa"/>
            <w:tcBorders>
              <w:top w:val="nil"/>
              <w:left w:val="nil"/>
              <w:bottom w:val="nil"/>
              <w:right w:val="nil"/>
            </w:tcBorders>
            <w:shd w:val="clear" w:color="auto" w:fill="auto"/>
            <w:vAlign w:val="bottom"/>
          </w:tcPr>
          <w:p w14:paraId="000009A8" w14:textId="77777777" w:rsidR="005537F9" w:rsidRDefault="000D7614">
            <w:pPr>
              <w:spacing w:after="0"/>
              <w:jc w:val="center"/>
              <w:rPr>
                <w:color w:val="000000"/>
              </w:rPr>
            </w:pPr>
            <w:r>
              <w:rPr>
                <w:color w:val="000000"/>
              </w:rPr>
              <w:t>84,400</w:t>
            </w:r>
          </w:p>
        </w:tc>
        <w:tc>
          <w:tcPr>
            <w:tcW w:w="960" w:type="dxa"/>
            <w:tcBorders>
              <w:top w:val="nil"/>
              <w:left w:val="nil"/>
              <w:bottom w:val="nil"/>
              <w:right w:val="nil"/>
            </w:tcBorders>
            <w:shd w:val="clear" w:color="auto" w:fill="auto"/>
            <w:vAlign w:val="bottom"/>
          </w:tcPr>
          <w:p w14:paraId="000009A9" w14:textId="77777777" w:rsidR="005537F9" w:rsidRDefault="000D7614">
            <w:pPr>
              <w:spacing w:after="0"/>
              <w:jc w:val="center"/>
              <w:rPr>
                <w:color w:val="000000"/>
              </w:rPr>
            </w:pPr>
            <w:r>
              <w:rPr>
                <w:color w:val="000000"/>
              </w:rPr>
              <w:t>0.31</w:t>
            </w:r>
          </w:p>
        </w:tc>
        <w:tc>
          <w:tcPr>
            <w:tcW w:w="960" w:type="dxa"/>
            <w:tcBorders>
              <w:top w:val="nil"/>
              <w:left w:val="nil"/>
              <w:bottom w:val="nil"/>
              <w:right w:val="nil"/>
            </w:tcBorders>
            <w:shd w:val="clear" w:color="auto" w:fill="auto"/>
            <w:vAlign w:val="bottom"/>
          </w:tcPr>
          <w:p w14:paraId="000009AA" w14:textId="77777777" w:rsidR="005537F9" w:rsidRDefault="000D7614">
            <w:pPr>
              <w:spacing w:after="0"/>
              <w:jc w:val="center"/>
              <w:rPr>
                <w:color w:val="000000"/>
              </w:rPr>
            </w:pPr>
            <w:r>
              <w:rPr>
                <w:color w:val="000000"/>
              </w:rPr>
              <w:t>91,700</w:t>
            </w:r>
          </w:p>
        </w:tc>
        <w:tc>
          <w:tcPr>
            <w:tcW w:w="1267" w:type="dxa"/>
            <w:tcBorders>
              <w:top w:val="nil"/>
              <w:left w:val="nil"/>
              <w:bottom w:val="nil"/>
              <w:right w:val="nil"/>
            </w:tcBorders>
            <w:shd w:val="clear" w:color="auto" w:fill="auto"/>
            <w:vAlign w:val="bottom"/>
          </w:tcPr>
          <w:p w14:paraId="000009AB" w14:textId="77777777" w:rsidR="005537F9" w:rsidRDefault="000D7614">
            <w:pPr>
              <w:spacing w:after="0"/>
              <w:jc w:val="center"/>
              <w:rPr>
                <w:color w:val="000000"/>
              </w:rPr>
            </w:pPr>
            <w:r>
              <w:rPr>
                <w:color w:val="000000"/>
              </w:rPr>
              <w:t>58,100</w:t>
            </w:r>
          </w:p>
        </w:tc>
      </w:tr>
      <w:tr w:rsidR="005537F9" w14:paraId="3D94E736" w14:textId="77777777">
        <w:trPr>
          <w:trHeight w:val="300"/>
        </w:trPr>
        <w:tc>
          <w:tcPr>
            <w:tcW w:w="960" w:type="dxa"/>
            <w:tcBorders>
              <w:top w:val="nil"/>
              <w:left w:val="nil"/>
              <w:bottom w:val="nil"/>
              <w:right w:val="nil"/>
            </w:tcBorders>
            <w:shd w:val="clear" w:color="auto" w:fill="auto"/>
            <w:vAlign w:val="bottom"/>
          </w:tcPr>
          <w:p w14:paraId="000009AC" w14:textId="77777777" w:rsidR="005537F9" w:rsidRDefault="000D7614">
            <w:pPr>
              <w:spacing w:after="0"/>
              <w:jc w:val="center"/>
              <w:rPr>
                <w:color w:val="000000"/>
              </w:rPr>
            </w:pPr>
            <w:r>
              <w:rPr>
                <w:color w:val="000000"/>
              </w:rPr>
              <w:t>2006</w:t>
            </w:r>
          </w:p>
        </w:tc>
        <w:tc>
          <w:tcPr>
            <w:tcW w:w="960" w:type="dxa"/>
            <w:tcBorders>
              <w:top w:val="nil"/>
              <w:left w:val="nil"/>
              <w:bottom w:val="nil"/>
              <w:right w:val="nil"/>
            </w:tcBorders>
            <w:shd w:val="clear" w:color="auto" w:fill="auto"/>
            <w:vAlign w:val="bottom"/>
          </w:tcPr>
          <w:p w14:paraId="000009AD" w14:textId="77777777" w:rsidR="005537F9" w:rsidRDefault="000D7614">
            <w:pPr>
              <w:spacing w:after="0"/>
              <w:jc w:val="center"/>
              <w:rPr>
                <w:color w:val="000000"/>
              </w:rPr>
            </w:pPr>
            <w:r>
              <w:rPr>
                <w:color w:val="000000"/>
              </w:rPr>
              <w:t>329,000</w:t>
            </w:r>
          </w:p>
        </w:tc>
        <w:tc>
          <w:tcPr>
            <w:tcW w:w="960" w:type="dxa"/>
            <w:tcBorders>
              <w:top w:val="nil"/>
              <w:left w:val="nil"/>
              <w:bottom w:val="nil"/>
              <w:right w:val="nil"/>
            </w:tcBorders>
            <w:shd w:val="clear" w:color="auto" w:fill="auto"/>
            <w:vAlign w:val="bottom"/>
          </w:tcPr>
          <w:p w14:paraId="000009AE" w14:textId="77777777" w:rsidR="005537F9" w:rsidRDefault="000D7614">
            <w:pPr>
              <w:spacing w:after="0"/>
              <w:jc w:val="center"/>
              <w:rPr>
                <w:color w:val="000000"/>
              </w:rPr>
            </w:pPr>
            <w:r>
              <w:rPr>
                <w:color w:val="000000"/>
              </w:rPr>
              <w:t>132,000</w:t>
            </w:r>
          </w:p>
        </w:tc>
        <w:tc>
          <w:tcPr>
            <w:tcW w:w="960" w:type="dxa"/>
            <w:tcBorders>
              <w:top w:val="nil"/>
              <w:left w:val="nil"/>
              <w:bottom w:val="nil"/>
              <w:right w:val="nil"/>
            </w:tcBorders>
            <w:shd w:val="clear" w:color="auto" w:fill="auto"/>
            <w:vAlign w:val="bottom"/>
          </w:tcPr>
          <w:p w14:paraId="000009AF" w14:textId="77777777" w:rsidR="005537F9" w:rsidRDefault="000D7614">
            <w:pPr>
              <w:spacing w:after="0"/>
              <w:jc w:val="center"/>
              <w:rPr>
                <w:color w:val="000000"/>
              </w:rPr>
            </w:pPr>
            <w:r>
              <w:rPr>
                <w:color w:val="000000"/>
              </w:rPr>
              <w:t>0.56</w:t>
            </w:r>
          </w:p>
        </w:tc>
        <w:tc>
          <w:tcPr>
            <w:tcW w:w="960" w:type="dxa"/>
            <w:tcBorders>
              <w:top w:val="nil"/>
              <w:left w:val="nil"/>
              <w:bottom w:val="nil"/>
              <w:right w:val="nil"/>
            </w:tcBorders>
            <w:shd w:val="clear" w:color="auto" w:fill="auto"/>
            <w:vAlign w:val="bottom"/>
          </w:tcPr>
          <w:p w14:paraId="000009B0" w14:textId="77777777" w:rsidR="005537F9" w:rsidRDefault="000D7614">
            <w:pPr>
              <w:spacing w:after="0"/>
              <w:jc w:val="center"/>
              <w:rPr>
                <w:color w:val="000000"/>
              </w:rPr>
            </w:pPr>
            <w:r>
              <w:rPr>
                <w:color w:val="000000"/>
              </w:rPr>
              <w:t>165,000</w:t>
            </w:r>
          </w:p>
        </w:tc>
        <w:tc>
          <w:tcPr>
            <w:tcW w:w="1267" w:type="dxa"/>
            <w:tcBorders>
              <w:top w:val="nil"/>
              <w:left w:val="nil"/>
              <w:bottom w:val="nil"/>
              <w:right w:val="nil"/>
            </w:tcBorders>
            <w:shd w:val="clear" w:color="auto" w:fill="auto"/>
            <w:vAlign w:val="bottom"/>
          </w:tcPr>
          <w:p w14:paraId="000009B1" w14:textId="77777777" w:rsidR="005537F9" w:rsidRDefault="000D7614">
            <w:pPr>
              <w:spacing w:after="0"/>
              <w:jc w:val="center"/>
              <w:rPr>
                <w:color w:val="000000"/>
              </w:rPr>
            </w:pPr>
            <w:r>
              <w:rPr>
                <w:color w:val="000000"/>
              </w:rPr>
              <w:t>68,859</w:t>
            </w:r>
          </w:p>
        </w:tc>
      </w:tr>
      <w:tr w:rsidR="005537F9" w14:paraId="1476EA2C" w14:textId="77777777">
        <w:trPr>
          <w:trHeight w:val="300"/>
        </w:trPr>
        <w:tc>
          <w:tcPr>
            <w:tcW w:w="960" w:type="dxa"/>
            <w:tcBorders>
              <w:top w:val="nil"/>
              <w:left w:val="nil"/>
              <w:bottom w:val="nil"/>
              <w:right w:val="nil"/>
            </w:tcBorders>
            <w:shd w:val="clear" w:color="auto" w:fill="auto"/>
            <w:vAlign w:val="bottom"/>
          </w:tcPr>
          <w:p w14:paraId="000009B2" w14:textId="77777777" w:rsidR="005537F9" w:rsidRDefault="000D7614">
            <w:pPr>
              <w:spacing w:after="0"/>
              <w:jc w:val="center"/>
              <w:rPr>
                <w:color w:val="000000"/>
              </w:rPr>
            </w:pPr>
            <w:r>
              <w:rPr>
                <w:color w:val="000000"/>
              </w:rPr>
              <w:t>2007</w:t>
            </w:r>
          </w:p>
        </w:tc>
        <w:tc>
          <w:tcPr>
            <w:tcW w:w="960" w:type="dxa"/>
            <w:tcBorders>
              <w:top w:val="nil"/>
              <w:left w:val="nil"/>
              <w:bottom w:val="nil"/>
              <w:right w:val="nil"/>
            </w:tcBorders>
            <w:shd w:val="clear" w:color="auto" w:fill="auto"/>
            <w:vAlign w:val="bottom"/>
          </w:tcPr>
          <w:p w14:paraId="000009B3" w14:textId="77777777" w:rsidR="005537F9" w:rsidRDefault="000D7614">
            <w:pPr>
              <w:spacing w:after="0"/>
              <w:jc w:val="center"/>
              <w:rPr>
                <w:color w:val="000000"/>
              </w:rPr>
            </w:pPr>
            <w:r>
              <w:rPr>
                <w:color w:val="000000"/>
              </w:rPr>
              <w:t>259,000</w:t>
            </w:r>
          </w:p>
        </w:tc>
        <w:tc>
          <w:tcPr>
            <w:tcW w:w="960" w:type="dxa"/>
            <w:tcBorders>
              <w:top w:val="nil"/>
              <w:left w:val="nil"/>
              <w:bottom w:val="nil"/>
              <w:right w:val="nil"/>
            </w:tcBorders>
            <w:shd w:val="clear" w:color="auto" w:fill="auto"/>
            <w:vAlign w:val="bottom"/>
          </w:tcPr>
          <w:p w14:paraId="000009B4" w14:textId="77777777" w:rsidR="005537F9" w:rsidRDefault="000D7614">
            <w:pPr>
              <w:spacing w:after="0"/>
              <w:jc w:val="center"/>
              <w:rPr>
                <w:color w:val="000000"/>
              </w:rPr>
            </w:pPr>
            <w:r>
              <w:rPr>
                <w:color w:val="000000"/>
              </w:rPr>
              <w:t>103,000</w:t>
            </w:r>
          </w:p>
        </w:tc>
        <w:tc>
          <w:tcPr>
            <w:tcW w:w="960" w:type="dxa"/>
            <w:tcBorders>
              <w:top w:val="nil"/>
              <w:left w:val="nil"/>
              <w:bottom w:val="nil"/>
              <w:right w:val="nil"/>
            </w:tcBorders>
            <w:shd w:val="clear" w:color="auto" w:fill="auto"/>
            <w:vAlign w:val="bottom"/>
          </w:tcPr>
          <w:p w14:paraId="000009B5" w14:textId="77777777" w:rsidR="005537F9" w:rsidRDefault="000D7614">
            <w:pPr>
              <w:spacing w:after="0"/>
              <w:jc w:val="center"/>
              <w:rPr>
                <w:color w:val="000000"/>
              </w:rPr>
            </w:pPr>
            <w:r>
              <w:rPr>
                <w:color w:val="000000"/>
              </w:rPr>
              <w:t>0.46</w:t>
            </w:r>
          </w:p>
        </w:tc>
        <w:tc>
          <w:tcPr>
            <w:tcW w:w="960" w:type="dxa"/>
            <w:tcBorders>
              <w:top w:val="nil"/>
              <w:left w:val="nil"/>
              <w:bottom w:val="nil"/>
              <w:right w:val="nil"/>
            </w:tcBorders>
            <w:shd w:val="clear" w:color="auto" w:fill="auto"/>
            <w:vAlign w:val="bottom"/>
          </w:tcPr>
          <w:p w14:paraId="000009B6" w14:textId="77777777" w:rsidR="005537F9" w:rsidRDefault="000D7614">
            <w:pPr>
              <w:spacing w:after="0"/>
              <w:jc w:val="center"/>
              <w:rPr>
                <w:color w:val="000000"/>
              </w:rPr>
            </w:pPr>
            <w:r>
              <w:rPr>
                <w:color w:val="000000"/>
              </w:rPr>
              <w:t>136,000</w:t>
            </w:r>
          </w:p>
        </w:tc>
        <w:tc>
          <w:tcPr>
            <w:tcW w:w="1267" w:type="dxa"/>
            <w:tcBorders>
              <w:top w:val="nil"/>
              <w:left w:val="nil"/>
              <w:bottom w:val="nil"/>
              <w:right w:val="nil"/>
            </w:tcBorders>
            <w:shd w:val="clear" w:color="auto" w:fill="auto"/>
            <w:vAlign w:val="bottom"/>
          </w:tcPr>
          <w:p w14:paraId="000009B7" w14:textId="77777777" w:rsidR="005537F9" w:rsidRDefault="000D7614">
            <w:pPr>
              <w:spacing w:after="0"/>
              <w:jc w:val="center"/>
              <w:rPr>
                <w:color w:val="000000"/>
              </w:rPr>
            </w:pPr>
            <w:r>
              <w:rPr>
                <w:color w:val="000000"/>
              </w:rPr>
              <w:t>68,859</w:t>
            </w:r>
          </w:p>
        </w:tc>
      </w:tr>
      <w:tr w:rsidR="005537F9" w14:paraId="31024E83" w14:textId="77777777">
        <w:trPr>
          <w:trHeight w:val="300"/>
        </w:trPr>
        <w:tc>
          <w:tcPr>
            <w:tcW w:w="960" w:type="dxa"/>
            <w:tcBorders>
              <w:top w:val="nil"/>
              <w:left w:val="nil"/>
              <w:bottom w:val="nil"/>
              <w:right w:val="nil"/>
            </w:tcBorders>
            <w:shd w:val="clear" w:color="auto" w:fill="auto"/>
            <w:vAlign w:val="bottom"/>
          </w:tcPr>
          <w:p w14:paraId="000009B8" w14:textId="77777777" w:rsidR="005537F9" w:rsidRDefault="000D7614">
            <w:pPr>
              <w:spacing w:after="0"/>
              <w:jc w:val="center"/>
              <w:rPr>
                <w:color w:val="000000"/>
              </w:rPr>
            </w:pPr>
            <w:r>
              <w:rPr>
                <w:color w:val="000000"/>
              </w:rPr>
              <w:t>2008</w:t>
            </w:r>
          </w:p>
        </w:tc>
        <w:tc>
          <w:tcPr>
            <w:tcW w:w="960" w:type="dxa"/>
            <w:tcBorders>
              <w:top w:val="nil"/>
              <w:left w:val="nil"/>
              <w:bottom w:val="nil"/>
              <w:right w:val="nil"/>
            </w:tcBorders>
            <w:shd w:val="clear" w:color="auto" w:fill="auto"/>
            <w:vAlign w:val="bottom"/>
          </w:tcPr>
          <w:p w14:paraId="000009B9" w14:textId="77777777" w:rsidR="005537F9" w:rsidRDefault="000D7614">
            <w:pPr>
              <w:spacing w:after="0"/>
              <w:jc w:val="center"/>
              <w:rPr>
                <w:color w:val="000000"/>
              </w:rPr>
            </w:pPr>
            <w:r>
              <w:rPr>
                <w:color w:val="000000"/>
              </w:rPr>
              <w:t>302,000</w:t>
            </w:r>
          </w:p>
        </w:tc>
        <w:tc>
          <w:tcPr>
            <w:tcW w:w="960" w:type="dxa"/>
            <w:tcBorders>
              <w:top w:val="nil"/>
              <w:left w:val="nil"/>
              <w:bottom w:val="nil"/>
              <w:right w:val="nil"/>
            </w:tcBorders>
            <w:shd w:val="clear" w:color="auto" w:fill="auto"/>
            <w:vAlign w:val="bottom"/>
          </w:tcPr>
          <w:p w14:paraId="000009BA" w14:textId="77777777" w:rsidR="005537F9" w:rsidRDefault="000D7614">
            <w:pPr>
              <w:spacing w:after="0"/>
              <w:jc w:val="center"/>
              <w:rPr>
                <w:color w:val="000000"/>
              </w:rPr>
            </w:pPr>
            <w:r>
              <w:rPr>
                <w:color w:val="000000"/>
              </w:rPr>
              <w:t>121,000</w:t>
            </w:r>
          </w:p>
        </w:tc>
        <w:tc>
          <w:tcPr>
            <w:tcW w:w="960" w:type="dxa"/>
            <w:tcBorders>
              <w:top w:val="nil"/>
              <w:left w:val="nil"/>
              <w:bottom w:val="nil"/>
              <w:right w:val="nil"/>
            </w:tcBorders>
            <w:shd w:val="clear" w:color="auto" w:fill="auto"/>
            <w:vAlign w:val="bottom"/>
          </w:tcPr>
          <w:p w14:paraId="000009BB" w14:textId="77777777" w:rsidR="005537F9" w:rsidRDefault="000D7614">
            <w:pPr>
              <w:spacing w:after="0"/>
              <w:jc w:val="center"/>
              <w:rPr>
                <w:color w:val="000000"/>
              </w:rPr>
            </w:pPr>
            <w:r>
              <w:rPr>
                <w:color w:val="000000"/>
              </w:rPr>
              <w:t>0.49</w:t>
            </w:r>
          </w:p>
        </w:tc>
        <w:tc>
          <w:tcPr>
            <w:tcW w:w="960" w:type="dxa"/>
            <w:tcBorders>
              <w:top w:val="nil"/>
              <w:left w:val="nil"/>
              <w:bottom w:val="nil"/>
              <w:right w:val="nil"/>
            </w:tcBorders>
            <w:shd w:val="clear" w:color="auto" w:fill="auto"/>
            <w:vAlign w:val="bottom"/>
          </w:tcPr>
          <w:p w14:paraId="000009BC" w14:textId="77777777" w:rsidR="005537F9" w:rsidRDefault="000D7614">
            <w:pPr>
              <w:spacing w:after="0"/>
              <w:jc w:val="center"/>
              <w:rPr>
                <w:color w:val="000000"/>
              </w:rPr>
            </w:pPr>
            <w:r>
              <w:rPr>
                <w:color w:val="000000"/>
              </w:rPr>
              <w:t>108,000</w:t>
            </w:r>
          </w:p>
        </w:tc>
        <w:tc>
          <w:tcPr>
            <w:tcW w:w="1267" w:type="dxa"/>
            <w:tcBorders>
              <w:top w:val="nil"/>
              <w:left w:val="nil"/>
              <w:bottom w:val="nil"/>
              <w:right w:val="nil"/>
            </w:tcBorders>
            <w:shd w:val="clear" w:color="auto" w:fill="auto"/>
            <w:vAlign w:val="bottom"/>
          </w:tcPr>
          <w:p w14:paraId="000009BD" w14:textId="77777777" w:rsidR="005537F9" w:rsidRDefault="000D7614">
            <w:pPr>
              <w:spacing w:after="0"/>
              <w:jc w:val="center"/>
              <w:rPr>
                <w:color w:val="000000"/>
              </w:rPr>
            </w:pPr>
            <w:r>
              <w:rPr>
                <w:color w:val="000000"/>
              </w:rPr>
              <w:t>66,493</w:t>
            </w:r>
          </w:p>
        </w:tc>
      </w:tr>
      <w:tr w:rsidR="005537F9" w14:paraId="408AB7BB" w14:textId="77777777">
        <w:trPr>
          <w:trHeight w:val="300"/>
        </w:trPr>
        <w:tc>
          <w:tcPr>
            <w:tcW w:w="960" w:type="dxa"/>
            <w:tcBorders>
              <w:top w:val="nil"/>
              <w:left w:val="nil"/>
              <w:bottom w:val="nil"/>
              <w:right w:val="nil"/>
            </w:tcBorders>
            <w:shd w:val="clear" w:color="auto" w:fill="auto"/>
            <w:vAlign w:val="bottom"/>
          </w:tcPr>
          <w:p w14:paraId="000009BE" w14:textId="77777777" w:rsidR="005537F9" w:rsidRDefault="000D7614">
            <w:pPr>
              <w:spacing w:after="0"/>
              <w:jc w:val="center"/>
              <w:rPr>
                <w:color w:val="000000"/>
              </w:rPr>
            </w:pPr>
            <w:r>
              <w:rPr>
                <w:color w:val="000000"/>
              </w:rPr>
              <w:t>2009</w:t>
            </w:r>
          </w:p>
        </w:tc>
        <w:tc>
          <w:tcPr>
            <w:tcW w:w="960" w:type="dxa"/>
            <w:tcBorders>
              <w:top w:val="nil"/>
              <w:left w:val="nil"/>
              <w:bottom w:val="nil"/>
              <w:right w:val="nil"/>
            </w:tcBorders>
            <w:shd w:val="clear" w:color="auto" w:fill="auto"/>
            <w:vAlign w:val="bottom"/>
          </w:tcPr>
          <w:p w14:paraId="000009BF" w14:textId="77777777" w:rsidR="005537F9" w:rsidRDefault="000D7614">
            <w:pPr>
              <w:spacing w:after="0"/>
              <w:jc w:val="center"/>
              <w:rPr>
                <w:color w:val="000000"/>
              </w:rPr>
            </w:pPr>
            <w:r>
              <w:rPr>
                <w:color w:val="000000"/>
              </w:rPr>
              <w:t>255,500</w:t>
            </w:r>
          </w:p>
        </w:tc>
        <w:tc>
          <w:tcPr>
            <w:tcW w:w="960" w:type="dxa"/>
            <w:tcBorders>
              <w:top w:val="nil"/>
              <w:left w:val="nil"/>
              <w:bottom w:val="nil"/>
              <w:right w:val="nil"/>
            </w:tcBorders>
            <w:shd w:val="clear" w:color="auto" w:fill="auto"/>
            <w:vAlign w:val="bottom"/>
          </w:tcPr>
          <w:p w14:paraId="000009C0" w14:textId="77777777" w:rsidR="005537F9" w:rsidRDefault="000D7614">
            <w:pPr>
              <w:spacing w:after="0"/>
              <w:jc w:val="center"/>
              <w:rPr>
                <w:color w:val="000000"/>
              </w:rPr>
            </w:pPr>
            <w:r>
              <w:rPr>
                <w:color w:val="000000"/>
              </w:rPr>
              <w:t>102,200</w:t>
            </w:r>
          </w:p>
        </w:tc>
        <w:tc>
          <w:tcPr>
            <w:tcW w:w="960" w:type="dxa"/>
            <w:tcBorders>
              <w:top w:val="nil"/>
              <w:left w:val="nil"/>
              <w:bottom w:val="nil"/>
              <w:right w:val="nil"/>
            </w:tcBorders>
            <w:shd w:val="clear" w:color="auto" w:fill="auto"/>
            <w:vAlign w:val="bottom"/>
          </w:tcPr>
          <w:p w14:paraId="000009C1" w14:textId="77777777" w:rsidR="005537F9" w:rsidRDefault="000D7614">
            <w:pPr>
              <w:spacing w:after="0"/>
              <w:jc w:val="center"/>
              <w:rPr>
                <w:color w:val="000000"/>
              </w:rPr>
            </w:pPr>
            <w:r>
              <w:rPr>
                <w:color w:val="000000"/>
              </w:rPr>
              <w:t>0.52</w:t>
            </w:r>
          </w:p>
        </w:tc>
        <w:tc>
          <w:tcPr>
            <w:tcW w:w="960" w:type="dxa"/>
            <w:tcBorders>
              <w:top w:val="nil"/>
              <w:left w:val="nil"/>
              <w:bottom w:val="nil"/>
              <w:right w:val="nil"/>
            </w:tcBorders>
            <w:shd w:val="clear" w:color="auto" w:fill="auto"/>
            <w:vAlign w:val="bottom"/>
          </w:tcPr>
          <w:p w14:paraId="000009C2" w14:textId="77777777" w:rsidR="005537F9" w:rsidRDefault="000D7614">
            <w:pPr>
              <w:spacing w:after="0"/>
              <w:jc w:val="center"/>
              <w:rPr>
                <w:color w:val="000000"/>
              </w:rPr>
            </w:pPr>
            <w:r>
              <w:rPr>
                <w:color w:val="000000"/>
              </w:rPr>
              <w:t>88,000</w:t>
            </w:r>
          </w:p>
        </w:tc>
        <w:tc>
          <w:tcPr>
            <w:tcW w:w="1267" w:type="dxa"/>
            <w:tcBorders>
              <w:top w:val="nil"/>
              <w:left w:val="nil"/>
              <w:bottom w:val="nil"/>
              <w:right w:val="nil"/>
            </w:tcBorders>
            <w:shd w:val="clear" w:color="auto" w:fill="auto"/>
            <w:vAlign w:val="bottom"/>
          </w:tcPr>
          <w:p w14:paraId="000009C3" w14:textId="77777777" w:rsidR="005537F9" w:rsidRDefault="000D7614">
            <w:pPr>
              <w:spacing w:after="0"/>
              <w:jc w:val="center"/>
              <w:rPr>
                <w:color w:val="000000"/>
              </w:rPr>
            </w:pPr>
            <w:r>
              <w:rPr>
                <w:color w:val="000000"/>
              </w:rPr>
              <w:t>55,300</w:t>
            </w:r>
          </w:p>
        </w:tc>
      </w:tr>
      <w:tr w:rsidR="005537F9" w14:paraId="24B746FE" w14:textId="77777777">
        <w:trPr>
          <w:trHeight w:val="300"/>
        </w:trPr>
        <w:tc>
          <w:tcPr>
            <w:tcW w:w="960" w:type="dxa"/>
            <w:tcBorders>
              <w:top w:val="nil"/>
              <w:left w:val="nil"/>
              <w:bottom w:val="nil"/>
              <w:right w:val="nil"/>
            </w:tcBorders>
            <w:shd w:val="clear" w:color="auto" w:fill="auto"/>
            <w:vAlign w:val="bottom"/>
          </w:tcPr>
          <w:p w14:paraId="000009C4" w14:textId="77777777" w:rsidR="005537F9" w:rsidRDefault="000D7614">
            <w:pPr>
              <w:spacing w:after="0"/>
              <w:jc w:val="center"/>
              <w:rPr>
                <w:color w:val="000000"/>
              </w:rPr>
            </w:pPr>
            <w:r>
              <w:rPr>
                <w:color w:val="000000"/>
              </w:rPr>
              <w:t>2010</w:t>
            </w:r>
          </w:p>
        </w:tc>
        <w:tc>
          <w:tcPr>
            <w:tcW w:w="960" w:type="dxa"/>
            <w:tcBorders>
              <w:top w:val="nil"/>
              <w:left w:val="nil"/>
              <w:bottom w:val="nil"/>
              <w:right w:val="nil"/>
            </w:tcBorders>
            <w:shd w:val="clear" w:color="auto" w:fill="auto"/>
            <w:vAlign w:val="bottom"/>
          </w:tcPr>
          <w:p w14:paraId="000009C5" w14:textId="77777777" w:rsidR="005537F9" w:rsidRDefault="000D7614">
            <w:pPr>
              <w:spacing w:after="0"/>
              <w:jc w:val="center"/>
              <w:rPr>
                <w:color w:val="000000"/>
              </w:rPr>
            </w:pPr>
            <w:r>
              <w:rPr>
                <w:color w:val="000000"/>
              </w:rPr>
              <w:t>291,500</w:t>
            </w:r>
          </w:p>
        </w:tc>
        <w:tc>
          <w:tcPr>
            <w:tcW w:w="960" w:type="dxa"/>
            <w:tcBorders>
              <w:top w:val="nil"/>
              <w:left w:val="nil"/>
              <w:bottom w:val="nil"/>
              <w:right w:val="nil"/>
            </w:tcBorders>
            <w:shd w:val="clear" w:color="auto" w:fill="auto"/>
            <w:vAlign w:val="bottom"/>
          </w:tcPr>
          <w:p w14:paraId="000009C6" w14:textId="77777777" w:rsidR="005537F9" w:rsidRDefault="000D7614">
            <w:pPr>
              <w:spacing w:after="0"/>
              <w:jc w:val="center"/>
              <w:rPr>
                <w:color w:val="000000"/>
              </w:rPr>
            </w:pPr>
            <w:r>
              <w:rPr>
                <w:color w:val="000000"/>
              </w:rPr>
              <w:t>116,600</w:t>
            </w:r>
          </w:p>
        </w:tc>
        <w:tc>
          <w:tcPr>
            <w:tcW w:w="960" w:type="dxa"/>
            <w:tcBorders>
              <w:top w:val="nil"/>
              <w:left w:val="nil"/>
              <w:bottom w:val="nil"/>
              <w:right w:val="nil"/>
            </w:tcBorders>
            <w:shd w:val="clear" w:color="auto" w:fill="auto"/>
            <w:vAlign w:val="bottom"/>
          </w:tcPr>
          <w:p w14:paraId="000009C7" w14:textId="77777777" w:rsidR="005537F9" w:rsidRDefault="000D7614">
            <w:pPr>
              <w:spacing w:after="0"/>
              <w:jc w:val="center"/>
              <w:rPr>
                <w:color w:val="000000"/>
              </w:rPr>
            </w:pPr>
            <w:r>
              <w:rPr>
                <w:color w:val="000000"/>
              </w:rPr>
              <w:t>0.49</w:t>
            </w:r>
          </w:p>
        </w:tc>
        <w:tc>
          <w:tcPr>
            <w:tcW w:w="960" w:type="dxa"/>
            <w:tcBorders>
              <w:top w:val="nil"/>
              <w:left w:val="nil"/>
              <w:bottom w:val="nil"/>
              <w:right w:val="nil"/>
            </w:tcBorders>
            <w:shd w:val="clear" w:color="auto" w:fill="auto"/>
            <w:vAlign w:val="bottom"/>
          </w:tcPr>
          <w:p w14:paraId="000009C8" w14:textId="77777777" w:rsidR="005537F9" w:rsidRDefault="000D7614">
            <w:pPr>
              <w:spacing w:after="0"/>
              <w:jc w:val="center"/>
              <w:rPr>
                <w:color w:val="000000"/>
              </w:rPr>
            </w:pPr>
            <w:r>
              <w:rPr>
                <w:color w:val="000000"/>
              </w:rPr>
              <w:t>117,600</w:t>
            </w:r>
          </w:p>
        </w:tc>
        <w:tc>
          <w:tcPr>
            <w:tcW w:w="1267" w:type="dxa"/>
            <w:tcBorders>
              <w:top w:val="nil"/>
              <w:left w:val="nil"/>
              <w:bottom w:val="nil"/>
              <w:right w:val="nil"/>
            </w:tcBorders>
            <w:shd w:val="clear" w:color="auto" w:fill="auto"/>
            <w:vAlign w:val="bottom"/>
          </w:tcPr>
          <w:p w14:paraId="000009C9" w14:textId="77777777" w:rsidR="005537F9" w:rsidRDefault="000D7614">
            <w:pPr>
              <w:spacing w:after="0"/>
              <w:jc w:val="center"/>
              <w:rPr>
                <w:color w:val="000000"/>
              </w:rPr>
            </w:pPr>
            <w:r>
              <w:rPr>
                <w:color w:val="000000"/>
              </w:rPr>
              <w:t>79,100</w:t>
            </w:r>
          </w:p>
        </w:tc>
      </w:tr>
      <w:tr w:rsidR="005537F9" w14:paraId="262B51BF" w14:textId="77777777">
        <w:trPr>
          <w:trHeight w:val="300"/>
        </w:trPr>
        <w:tc>
          <w:tcPr>
            <w:tcW w:w="960" w:type="dxa"/>
            <w:tcBorders>
              <w:top w:val="nil"/>
              <w:left w:val="nil"/>
              <w:bottom w:val="nil"/>
              <w:right w:val="nil"/>
            </w:tcBorders>
            <w:shd w:val="clear" w:color="auto" w:fill="auto"/>
            <w:vAlign w:val="bottom"/>
          </w:tcPr>
          <w:p w14:paraId="000009CA" w14:textId="77777777" w:rsidR="005537F9" w:rsidRDefault="000D7614">
            <w:pPr>
              <w:spacing w:after="0"/>
              <w:jc w:val="center"/>
              <w:rPr>
                <w:color w:val="000000"/>
              </w:rPr>
            </w:pPr>
            <w:r>
              <w:rPr>
                <w:color w:val="000000"/>
              </w:rPr>
              <w:t>2011</w:t>
            </w:r>
          </w:p>
        </w:tc>
        <w:tc>
          <w:tcPr>
            <w:tcW w:w="960" w:type="dxa"/>
            <w:tcBorders>
              <w:top w:val="nil"/>
              <w:left w:val="nil"/>
              <w:bottom w:val="nil"/>
              <w:right w:val="nil"/>
            </w:tcBorders>
            <w:shd w:val="clear" w:color="auto" w:fill="auto"/>
            <w:vAlign w:val="bottom"/>
          </w:tcPr>
          <w:p w14:paraId="000009CB" w14:textId="77777777" w:rsidR="005537F9" w:rsidRDefault="000D7614">
            <w:pPr>
              <w:spacing w:after="0"/>
              <w:jc w:val="center"/>
              <w:rPr>
                <w:color w:val="000000"/>
              </w:rPr>
            </w:pPr>
            <w:r>
              <w:rPr>
                <w:color w:val="000000"/>
              </w:rPr>
              <w:t>256,300</w:t>
            </w:r>
          </w:p>
        </w:tc>
        <w:tc>
          <w:tcPr>
            <w:tcW w:w="960" w:type="dxa"/>
            <w:tcBorders>
              <w:top w:val="nil"/>
              <w:left w:val="nil"/>
              <w:bottom w:val="nil"/>
              <w:right w:val="nil"/>
            </w:tcBorders>
            <w:shd w:val="clear" w:color="auto" w:fill="auto"/>
            <w:vAlign w:val="bottom"/>
          </w:tcPr>
          <w:p w14:paraId="000009CC" w14:textId="77777777" w:rsidR="005537F9" w:rsidRDefault="000D7614">
            <w:pPr>
              <w:spacing w:after="0"/>
              <w:jc w:val="center"/>
              <w:rPr>
                <w:color w:val="000000"/>
              </w:rPr>
            </w:pPr>
            <w:r>
              <w:rPr>
                <w:color w:val="000000"/>
              </w:rPr>
              <w:t>102,500</w:t>
            </w:r>
          </w:p>
        </w:tc>
        <w:tc>
          <w:tcPr>
            <w:tcW w:w="960" w:type="dxa"/>
            <w:tcBorders>
              <w:top w:val="nil"/>
              <w:left w:val="nil"/>
              <w:bottom w:val="nil"/>
              <w:right w:val="nil"/>
            </w:tcBorders>
            <w:shd w:val="clear" w:color="auto" w:fill="auto"/>
            <w:vAlign w:val="bottom"/>
          </w:tcPr>
          <w:p w14:paraId="000009CD" w14:textId="77777777" w:rsidR="005537F9" w:rsidRDefault="000D7614">
            <w:pPr>
              <w:spacing w:after="0"/>
              <w:jc w:val="center"/>
              <w:rPr>
                <w:color w:val="000000"/>
              </w:rPr>
            </w:pPr>
            <w:r>
              <w:rPr>
                <w:color w:val="000000"/>
              </w:rPr>
              <w:t>0.42</w:t>
            </w:r>
          </w:p>
        </w:tc>
        <w:tc>
          <w:tcPr>
            <w:tcW w:w="960" w:type="dxa"/>
            <w:tcBorders>
              <w:top w:val="nil"/>
              <w:left w:val="nil"/>
              <w:bottom w:val="nil"/>
              <w:right w:val="nil"/>
            </w:tcBorders>
            <w:shd w:val="clear" w:color="auto" w:fill="auto"/>
            <w:vAlign w:val="bottom"/>
          </w:tcPr>
          <w:p w14:paraId="000009CE" w14:textId="77777777" w:rsidR="005537F9" w:rsidRDefault="000D7614">
            <w:pPr>
              <w:spacing w:after="0"/>
              <w:jc w:val="center"/>
              <w:rPr>
                <w:color w:val="000000"/>
              </w:rPr>
            </w:pPr>
            <w:r>
              <w:rPr>
                <w:color w:val="000000"/>
              </w:rPr>
              <w:t>124,100</w:t>
            </w:r>
          </w:p>
        </w:tc>
        <w:tc>
          <w:tcPr>
            <w:tcW w:w="1267" w:type="dxa"/>
            <w:tcBorders>
              <w:top w:val="nil"/>
              <w:left w:val="nil"/>
              <w:bottom w:val="nil"/>
              <w:right w:val="nil"/>
            </w:tcBorders>
            <w:shd w:val="clear" w:color="auto" w:fill="auto"/>
            <w:vAlign w:val="bottom"/>
          </w:tcPr>
          <w:p w14:paraId="000009CF" w14:textId="77777777" w:rsidR="005537F9" w:rsidRDefault="000D7614">
            <w:pPr>
              <w:spacing w:after="0"/>
              <w:jc w:val="center"/>
              <w:rPr>
                <w:color w:val="000000"/>
              </w:rPr>
            </w:pPr>
            <w:r>
              <w:rPr>
                <w:color w:val="000000"/>
              </w:rPr>
              <w:t>86,800</w:t>
            </w:r>
          </w:p>
        </w:tc>
      </w:tr>
      <w:tr w:rsidR="005537F9" w14:paraId="66EBCD33" w14:textId="77777777">
        <w:trPr>
          <w:trHeight w:val="300"/>
        </w:trPr>
        <w:tc>
          <w:tcPr>
            <w:tcW w:w="960" w:type="dxa"/>
            <w:tcBorders>
              <w:top w:val="nil"/>
              <w:left w:val="nil"/>
              <w:bottom w:val="nil"/>
              <w:right w:val="nil"/>
            </w:tcBorders>
            <w:shd w:val="clear" w:color="auto" w:fill="auto"/>
            <w:vAlign w:val="bottom"/>
          </w:tcPr>
          <w:p w14:paraId="000009D0" w14:textId="77777777" w:rsidR="005537F9" w:rsidRDefault="000D7614">
            <w:pPr>
              <w:spacing w:after="0"/>
              <w:jc w:val="center"/>
              <w:rPr>
                <w:color w:val="000000"/>
              </w:rPr>
            </w:pPr>
            <w:r>
              <w:rPr>
                <w:color w:val="000000"/>
              </w:rPr>
              <w:t>2012</w:t>
            </w:r>
          </w:p>
        </w:tc>
        <w:tc>
          <w:tcPr>
            <w:tcW w:w="960" w:type="dxa"/>
            <w:tcBorders>
              <w:top w:val="nil"/>
              <w:left w:val="nil"/>
              <w:bottom w:val="nil"/>
              <w:right w:val="nil"/>
            </w:tcBorders>
            <w:shd w:val="clear" w:color="auto" w:fill="auto"/>
            <w:vAlign w:val="bottom"/>
          </w:tcPr>
          <w:p w14:paraId="000009D1" w14:textId="77777777" w:rsidR="005537F9" w:rsidRDefault="000D7614">
            <w:pPr>
              <w:spacing w:after="0"/>
              <w:jc w:val="center"/>
              <w:rPr>
                <w:color w:val="000000"/>
              </w:rPr>
            </w:pPr>
            <w:r>
              <w:rPr>
                <w:color w:val="000000"/>
              </w:rPr>
              <w:t>261,000</w:t>
            </w:r>
          </w:p>
        </w:tc>
        <w:tc>
          <w:tcPr>
            <w:tcW w:w="960" w:type="dxa"/>
            <w:tcBorders>
              <w:top w:val="nil"/>
              <w:left w:val="nil"/>
              <w:bottom w:val="nil"/>
              <w:right w:val="nil"/>
            </w:tcBorders>
            <w:shd w:val="clear" w:color="auto" w:fill="auto"/>
            <w:vAlign w:val="bottom"/>
          </w:tcPr>
          <w:p w14:paraId="000009D2" w14:textId="77777777" w:rsidR="005537F9" w:rsidRDefault="000D7614">
            <w:pPr>
              <w:spacing w:after="0"/>
              <w:jc w:val="center"/>
              <w:rPr>
                <w:color w:val="000000"/>
              </w:rPr>
            </w:pPr>
            <w:r>
              <w:rPr>
                <w:color w:val="000000"/>
              </w:rPr>
              <w:t>104,000</w:t>
            </w:r>
          </w:p>
        </w:tc>
        <w:tc>
          <w:tcPr>
            <w:tcW w:w="960" w:type="dxa"/>
            <w:tcBorders>
              <w:top w:val="nil"/>
              <w:left w:val="nil"/>
              <w:bottom w:val="nil"/>
              <w:right w:val="nil"/>
            </w:tcBorders>
            <w:shd w:val="clear" w:color="auto" w:fill="auto"/>
            <w:vAlign w:val="bottom"/>
          </w:tcPr>
          <w:p w14:paraId="000009D3" w14:textId="77777777" w:rsidR="005537F9" w:rsidRDefault="000D7614">
            <w:pPr>
              <w:spacing w:after="0"/>
              <w:jc w:val="center"/>
              <w:rPr>
                <w:color w:val="000000"/>
              </w:rPr>
            </w:pPr>
            <w:r>
              <w:rPr>
                <w:color w:val="000000"/>
              </w:rPr>
              <w:t>0.44</w:t>
            </w:r>
          </w:p>
        </w:tc>
        <w:tc>
          <w:tcPr>
            <w:tcW w:w="960" w:type="dxa"/>
            <w:tcBorders>
              <w:top w:val="nil"/>
              <w:left w:val="nil"/>
              <w:bottom w:val="nil"/>
              <w:right w:val="nil"/>
            </w:tcBorders>
            <w:shd w:val="clear" w:color="auto" w:fill="auto"/>
            <w:vAlign w:val="bottom"/>
          </w:tcPr>
          <w:p w14:paraId="000009D4" w14:textId="77777777" w:rsidR="005537F9" w:rsidRDefault="000D7614">
            <w:pPr>
              <w:spacing w:after="0"/>
              <w:jc w:val="center"/>
              <w:rPr>
                <w:color w:val="000000"/>
              </w:rPr>
            </w:pPr>
            <w:r>
              <w:rPr>
                <w:color w:val="000000"/>
              </w:rPr>
              <w:t>121,000</w:t>
            </w:r>
          </w:p>
        </w:tc>
        <w:tc>
          <w:tcPr>
            <w:tcW w:w="1267" w:type="dxa"/>
            <w:tcBorders>
              <w:top w:val="nil"/>
              <w:left w:val="nil"/>
              <w:bottom w:val="nil"/>
              <w:right w:val="nil"/>
            </w:tcBorders>
            <w:shd w:val="clear" w:color="auto" w:fill="auto"/>
            <w:vAlign w:val="bottom"/>
          </w:tcPr>
          <w:p w14:paraId="000009D5" w14:textId="77777777" w:rsidR="005537F9" w:rsidRDefault="000D7614">
            <w:pPr>
              <w:spacing w:after="0"/>
              <w:jc w:val="center"/>
              <w:rPr>
                <w:color w:val="000000"/>
              </w:rPr>
            </w:pPr>
            <w:r>
              <w:rPr>
                <w:color w:val="000000"/>
              </w:rPr>
              <w:t>87,600</w:t>
            </w:r>
          </w:p>
        </w:tc>
      </w:tr>
      <w:tr w:rsidR="005537F9" w14:paraId="7F2BFBEF" w14:textId="77777777">
        <w:trPr>
          <w:trHeight w:val="300"/>
        </w:trPr>
        <w:tc>
          <w:tcPr>
            <w:tcW w:w="960" w:type="dxa"/>
            <w:tcBorders>
              <w:top w:val="nil"/>
              <w:left w:val="nil"/>
              <w:bottom w:val="nil"/>
              <w:right w:val="nil"/>
            </w:tcBorders>
            <w:shd w:val="clear" w:color="auto" w:fill="auto"/>
            <w:vAlign w:val="bottom"/>
          </w:tcPr>
          <w:p w14:paraId="000009D6" w14:textId="77777777" w:rsidR="005537F9" w:rsidRDefault="000D7614">
            <w:pPr>
              <w:spacing w:after="0"/>
              <w:jc w:val="center"/>
              <w:rPr>
                <w:color w:val="000000"/>
              </w:rPr>
            </w:pPr>
            <w:r>
              <w:rPr>
                <w:color w:val="000000"/>
              </w:rPr>
              <w:t>2013</w:t>
            </w:r>
          </w:p>
        </w:tc>
        <w:tc>
          <w:tcPr>
            <w:tcW w:w="960" w:type="dxa"/>
            <w:tcBorders>
              <w:top w:val="nil"/>
              <w:left w:val="nil"/>
              <w:bottom w:val="nil"/>
              <w:right w:val="nil"/>
            </w:tcBorders>
            <w:shd w:val="clear" w:color="auto" w:fill="auto"/>
            <w:vAlign w:val="bottom"/>
          </w:tcPr>
          <w:p w14:paraId="000009D7" w14:textId="77777777" w:rsidR="005537F9" w:rsidRDefault="000D7614">
            <w:pPr>
              <w:spacing w:after="0"/>
              <w:jc w:val="center"/>
              <w:rPr>
                <w:color w:val="000000"/>
              </w:rPr>
            </w:pPr>
            <w:r>
              <w:rPr>
                <w:color w:val="000000"/>
              </w:rPr>
              <w:t>234,800</w:t>
            </w:r>
          </w:p>
        </w:tc>
        <w:tc>
          <w:tcPr>
            <w:tcW w:w="960" w:type="dxa"/>
            <w:tcBorders>
              <w:top w:val="nil"/>
              <w:left w:val="nil"/>
              <w:bottom w:val="nil"/>
              <w:right w:val="nil"/>
            </w:tcBorders>
            <w:shd w:val="clear" w:color="auto" w:fill="auto"/>
            <w:vAlign w:val="bottom"/>
          </w:tcPr>
          <w:p w14:paraId="000009D8" w14:textId="77777777" w:rsidR="005537F9" w:rsidRDefault="000D7614">
            <w:pPr>
              <w:spacing w:after="0"/>
              <w:jc w:val="center"/>
              <w:rPr>
                <w:color w:val="000000"/>
              </w:rPr>
            </w:pPr>
            <w:r>
              <w:rPr>
                <w:color w:val="000000"/>
              </w:rPr>
              <w:t>93,900</w:t>
            </w:r>
          </w:p>
        </w:tc>
        <w:tc>
          <w:tcPr>
            <w:tcW w:w="960" w:type="dxa"/>
            <w:tcBorders>
              <w:top w:val="nil"/>
              <w:left w:val="nil"/>
              <w:bottom w:val="nil"/>
              <w:right w:val="nil"/>
            </w:tcBorders>
            <w:shd w:val="clear" w:color="auto" w:fill="auto"/>
            <w:vAlign w:val="bottom"/>
          </w:tcPr>
          <w:p w14:paraId="000009D9" w14:textId="77777777" w:rsidR="005537F9" w:rsidRDefault="000D7614">
            <w:pPr>
              <w:spacing w:after="0"/>
              <w:jc w:val="center"/>
              <w:rPr>
                <w:color w:val="000000"/>
              </w:rPr>
            </w:pPr>
            <w:r>
              <w:rPr>
                <w:color w:val="000000"/>
              </w:rPr>
              <w:t>0.49</w:t>
            </w:r>
          </w:p>
        </w:tc>
        <w:tc>
          <w:tcPr>
            <w:tcW w:w="960" w:type="dxa"/>
            <w:tcBorders>
              <w:top w:val="nil"/>
              <w:left w:val="nil"/>
              <w:bottom w:val="nil"/>
              <w:right w:val="nil"/>
            </w:tcBorders>
            <w:shd w:val="clear" w:color="auto" w:fill="auto"/>
            <w:vAlign w:val="bottom"/>
          </w:tcPr>
          <w:p w14:paraId="000009DA" w14:textId="77777777" w:rsidR="005537F9" w:rsidRDefault="000D7614">
            <w:pPr>
              <w:spacing w:after="0"/>
              <w:jc w:val="center"/>
              <w:rPr>
                <w:color w:val="000000"/>
              </w:rPr>
            </w:pPr>
            <w:r>
              <w:rPr>
                <w:color w:val="000000"/>
              </w:rPr>
              <w:t>111,000</w:t>
            </w:r>
          </w:p>
        </w:tc>
        <w:tc>
          <w:tcPr>
            <w:tcW w:w="1267" w:type="dxa"/>
            <w:tcBorders>
              <w:top w:val="nil"/>
              <w:left w:val="nil"/>
              <w:bottom w:val="nil"/>
              <w:right w:val="nil"/>
            </w:tcBorders>
            <w:shd w:val="clear" w:color="auto" w:fill="auto"/>
            <w:vAlign w:val="bottom"/>
          </w:tcPr>
          <w:p w14:paraId="000009DB" w14:textId="77777777" w:rsidR="005537F9" w:rsidRDefault="000D7614">
            <w:pPr>
              <w:spacing w:after="0"/>
              <w:jc w:val="center"/>
              <w:rPr>
                <w:color w:val="000000"/>
              </w:rPr>
            </w:pPr>
            <w:r>
              <w:rPr>
                <w:color w:val="000000"/>
              </w:rPr>
              <w:t>80,800</w:t>
            </w:r>
          </w:p>
        </w:tc>
      </w:tr>
      <w:tr w:rsidR="005537F9" w14:paraId="556CFAEE" w14:textId="77777777">
        <w:trPr>
          <w:trHeight w:val="300"/>
        </w:trPr>
        <w:tc>
          <w:tcPr>
            <w:tcW w:w="960" w:type="dxa"/>
            <w:tcBorders>
              <w:top w:val="nil"/>
              <w:left w:val="nil"/>
              <w:bottom w:val="nil"/>
              <w:right w:val="nil"/>
            </w:tcBorders>
            <w:shd w:val="clear" w:color="auto" w:fill="auto"/>
            <w:vAlign w:val="bottom"/>
          </w:tcPr>
          <w:p w14:paraId="000009DC" w14:textId="77777777" w:rsidR="005537F9" w:rsidRDefault="000D7614">
            <w:pPr>
              <w:spacing w:after="0"/>
              <w:jc w:val="center"/>
              <w:rPr>
                <w:color w:val="000000"/>
              </w:rPr>
            </w:pPr>
            <w:r>
              <w:rPr>
                <w:color w:val="000000"/>
              </w:rPr>
              <w:t>2014</w:t>
            </w:r>
          </w:p>
        </w:tc>
        <w:tc>
          <w:tcPr>
            <w:tcW w:w="960" w:type="dxa"/>
            <w:tcBorders>
              <w:top w:val="nil"/>
              <w:left w:val="nil"/>
              <w:bottom w:val="nil"/>
              <w:right w:val="nil"/>
            </w:tcBorders>
            <w:shd w:val="clear" w:color="auto" w:fill="auto"/>
            <w:vAlign w:val="bottom"/>
          </w:tcPr>
          <w:p w14:paraId="000009DD" w14:textId="77777777" w:rsidR="005537F9" w:rsidRDefault="000D7614">
            <w:pPr>
              <w:spacing w:after="0"/>
              <w:jc w:val="center"/>
              <w:rPr>
                <w:color w:val="000000"/>
              </w:rPr>
            </w:pPr>
            <w:r>
              <w:rPr>
                <w:color w:val="000000"/>
              </w:rPr>
              <w:t>227,800</w:t>
            </w:r>
          </w:p>
        </w:tc>
        <w:tc>
          <w:tcPr>
            <w:tcW w:w="960" w:type="dxa"/>
            <w:tcBorders>
              <w:top w:val="nil"/>
              <w:left w:val="nil"/>
              <w:bottom w:val="nil"/>
              <w:right w:val="nil"/>
            </w:tcBorders>
            <w:shd w:val="clear" w:color="auto" w:fill="auto"/>
            <w:vAlign w:val="bottom"/>
          </w:tcPr>
          <w:p w14:paraId="000009DE" w14:textId="77777777" w:rsidR="005537F9" w:rsidRDefault="000D7614">
            <w:pPr>
              <w:spacing w:after="0"/>
              <w:jc w:val="center"/>
              <w:rPr>
                <w:color w:val="000000"/>
              </w:rPr>
            </w:pPr>
            <w:r>
              <w:rPr>
                <w:color w:val="000000"/>
              </w:rPr>
              <w:t>91,100</w:t>
            </w:r>
          </w:p>
        </w:tc>
        <w:tc>
          <w:tcPr>
            <w:tcW w:w="960" w:type="dxa"/>
            <w:tcBorders>
              <w:top w:val="nil"/>
              <w:left w:val="nil"/>
              <w:bottom w:val="nil"/>
              <w:right w:val="nil"/>
            </w:tcBorders>
            <w:shd w:val="clear" w:color="auto" w:fill="auto"/>
            <w:vAlign w:val="bottom"/>
          </w:tcPr>
          <w:p w14:paraId="000009DF" w14:textId="77777777" w:rsidR="005537F9" w:rsidRDefault="000D7614">
            <w:pPr>
              <w:spacing w:after="0"/>
              <w:jc w:val="center"/>
              <w:rPr>
                <w:color w:val="000000"/>
              </w:rPr>
            </w:pPr>
            <w:r>
              <w:rPr>
                <w:color w:val="000000"/>
              </w:rPr>
              <w:t>0.54</w:t>
            </w:r>
          </w:p>
        </w:tc>
        <w:tc>
          <w:tcPr>
            <w:tcW w:w="960" w:type="dxa"/>
            <w:tcBorders>
              <w:top w:val="nil"/>
              <w:left w:val="nil"/>
              <w:bottom w:val="nil"/>
              <w:right w:val="nil"/>
            </w:tcBorders>
            <w:shd w:val="clear" w:color="auto" w:fill="auto"/>
            <w:vAlign w:val="bottom"/>
          </w:tcPr>
          <w:p w14:paraId="000009E0" w14:textId="77777777" w:rsidR="005537F9" w:rsidRDefault="000D7614">
            <w:pPr>
              <w:spacing w:after="0"/>
              <w:jc w:val="center"/>
              <w:rPr>
                <w:color w:val="000000"/>
              </w:rPr>
            </w:pPr>
            <w:r>
              <w:rPr>
                <w:color w:val="000000"/>
              </w:rPr>
              <w:t>120,100</w:t>
            </w:r>
          </w:p>
        </w:tc>
        <w:tc>
          <w:tcPr>
            <w:tcW w:w="1267" w:type="dxa"/>
            <w:tcBorders>
              <w:top w:val="nil"/>
              <w:left w:val="nil"/>
              <w:bottom w:val="nil"/>
              <w:right w:val="nil"/>
            </w:tcBorders>
            <w:shd w:val="clear" w:color="auto" w:fill="auto"/>
            <w:vAlign w:val="bottom"/>
          </w:tcPr>
          <w:p w14:paraId="000009E1" w14:textId="77777777" w:rsidR="005537F9" w:rsidRDefault="000D7614">
            <w:pPr>
              <w:spacing w:after="0"/>
              <w:jc w:val="center"/>
              <w:rPr>
                <w:color w:val="000000"/>
              </w:rPr>
            </w:pPr>
            <w:r>
              <w:rPr>
                <w:color w:val="000000"/>
              </w:rPr>
              <w:t>88,500</w:t>
            </w:r>
          </w:p>
        </w:tc>
      </w:tr>
      <w:tr w:rsidR="005537F9" w14:paraId="50E36715" w14:textId="77777777">
        <w:trPr>
          <w:trHeight w:val="300"/>
        </w:trPr>
        <w:tc>
          <w:tcPr>
            <w:tcW w:w="960" w:type="dxa"/>
            <w:tcBorders>
              <w:top w:val="nil"/>
              <w:left w:val="nil"/>
              <w:bottom w:val="nil"/>
              <w:right w:val="nil"/>
            </w:tcBorders>
            <w:shd w:val="clear" w:color="auto" w:fill="auto"/>
            <w:vAlign w:val="bottom"/>
          </w:tcPr>
          <w:p w14:paraId="000009E2" w14:textId="77777777" w:rsidR="005537F9" w:rsidRDefault="000D7614">
            <w:pPr>
              <w:spacing w:after="0"/>
              <w:jc w:val="center"/>
              <w:rPr>
                <w:color w:val="000000"/>
              </w:rPr>
            </w:pPr>
            <w:r>
              <w:rPr>
                <w:color w:val="000000"/>
              </w:rPr>
              <w:t>2015</w:t>
            </w:r>
          </w:p>
        </w:tc>
        <w:tc>
          <w:tcPr>
            <w:tcW w:w="960" w:type="dxa"/>
            <w:tcBorders>
              <w:top w:val="nil"/>
              <w:left w:val="nil"/>
              <w:bottom w:val="nil"/>
              <w:right w:val="nil"/>
            </w:tcBorders>
            <w:shd w:val="clear" w:color="auto" w:fill="auto"/>
            <w:vAlign w:val="bottom"/>
          </w:tcPr>
          <w:p w14:paraId="000009E3" w14:textId="77777777" w:rsidR="005537F9" w:rsidRDefault="000D7614">
            <w:pPr>
              <w:spacing w:after="0"/>
              <w:jc w:val="center"/>
              <w:rPr>
                <w:color w:val="000000"/>
              </w:rPr>
            </w:pPr>
            <w:r>
              <w:rPr>
                <w:color w:val="000000"/>
              </w:rPr>
              <w:t>316,500</w:t>
            </w:r>
          </w:p>
        </w:tc>
        <w:tc>
          <w:tcPr>
            <w:tcW w:w="960" w:type="dxa"/>
            <w:tcBorders>
              <w:top w:val="nil"/>
              <w:left w:val="nil"/>
              <w:bottom w:val="nil"/>
              <w:right w:val="nil"/>
            </w:tcBorders>
            <w:shd w:val="clear" w:color="auto" w:fill="auto"/>
            <w:vAlign w:val="bottom"/>
          </w:tcPr>
          <w:p w14:paraId="000009E4" w14:textId="77777777" w:rsidR="005537F9" w:rsidRDefault="000D7614">
            <w:pPr>
              <w:spacing w:after="0"/>
              <w:jc w:val="center"/>
              <w:rPr>
                <w:color w:val="000000"/>
              </w:rPr>
            </w:pPr>
            <w:r>
              <w:rPr>
                <w:color w:val="000000"/>
              </w:rPr>
              <w:t>126,600</w:t>
            </w:r>
          </w:p>
        </w:tc>
        <w:tc>
          <w:tcPr>
            <w:tcW w:w="960" w:type="dxa"/>
            <w:tcBorders>
              <w:top w:val="nil"/>
              <w:left w:val="nil"/>
              <w:bottom w:val="nil"/>
              <w:right w:val="nil"/>
            </w:tcBorders>
            <w:shd w:val="clear" w:color="auto" w:fill="auto"/>
            <w:vAlign w:val="bottom"/>
          </w:tcPr>
          <w:p w14:paraId="000009E5" w14:textId="77777777" w:rsidR="005537F9" w:rsidRDefault="000D7614">
            <w:pPr>
              <w:spacing w:after="0"/>
              <w:jc w:val="center"/>
              <w:rPr>
                <w:color w:val="000000"/>
              </w:rPr>
            </w:pPr>
            <w:r>
              <w:rPr>
                <w:color w:val="000000"/>
              </w:rPr>
              <w:t>0.5</w:t>
            </w:r>
          </w:p>
        </w:tc>
        <w:tc>
          <w:tcPr>
            <w:tcW w:w="960" w:type="dxa"/>
            <w:tcBorders>
              <w:top w:val="nil"/>
              <w:left w:val="nil"/>
              <w:bottom w:val="nil"/>
              <w:right w:val="nil"/>
            </w:tcBorders>
            <w:shd w:val="clear" w:color="auto" w:fill="auto"/>
            <w:vAlign w:val="bottom"/>
          </w:tcPr>
          <w:p w14:paraId="000009E6" w14:textId="77777777" w:rsidR="005537F9" w:rsidRDefault="000D7614">
            <w:pPr>
              <w:spacing w:after="0"/>
              <w:jc w:val="center"/>
              <w:rPr>
                <w:color w:val="000000"/>
              </w:rPr>
            </w:pPr>
            <w:r>
              <w:rPr>
                <w:color w:val="000000"/>
              </w:rPr>
              <w:t>155,400</w:t>
            </w:r>
          </w:p>
        </w:tc>
        <w:tc>
          <w:tcPr>
            <w:tcW w:w="1267" w:type="dxa"/>
            <w:tcBorders>
              <w:top w:val="nil"/>
              <w:left w:val="nil"/>
              <w:bottom w:val="nil"/>
              <w:right w:val="nil"/>
            </w:tcBorders>
            <w:shd w:val="clear" w:color="auto" w:fill="auto"/>
            <w:vAlign w:val="bottom"/>
          </w:tcPr>
          <w:p w14:paraId="000009E7" w14:textId="77777777" w:rsidR="005537F9" w:rsidRDefault="000D7614">
            <w:pPr>
              <w:spacing w:after="0"/>
              <w:jc w:val="center"/>
              <w:rPr>
                <w:color w:val="000000"/>
              </w:rPr>
            </w:pPr>
            <w:r>
              <w:rPr>
                <w:color w:val="000000"/>
              </w:rPr>
              <w:t>102,850</w:t>
            </w:r>
          </w:p>
        </w:tc>
      </w:tr>
      <w:tr w:rsidR="005537F9" w14:paraId="3EF67CAD" w14:textId="77777777">
        <w:trPr>
          <w:trHeight w:val="300"/>
        </w:trPr>
        <w:tc>
          <w:tcPr>
            <w:tcW w:w="960" w:type="dxa"/>
            <w:tcBorders>
              <w:top w:val="nil"/>
              <w:left w:val="nil"/>
              <w:bottom w:val="nil"/>
              <w:right w:val="nil"/>
            </w:tcBorders>
            <w:shd w:val="clear" w:color="auto" w:fill="auto"/>
            <w:vAlign w:val="bottom"/>
          </w:tcPr>
          <w:p w14:paraId="000009E8" w14:textId="77777777" w:rsidR="005537F9" w:rsidRDefault="000D7614">
            <w:pPr>
              <w:spacing w:after="0"/>
              <w:jc w:val="center"/>
              <w:rPr>
                <w:color w:val="000000"/>
              </w:rPr>
            </w:pPr>
            <w:r>
              <w:rPr>
                <w:color w:val="000000"/>
              </w:rPr>
              <w:t>2016</w:t>
            </w:r>
          </w:p>
        </w:tc>
        <w:tc>
          <w:tcPr>
            <w:tcW w:w="960" w:type="dxa"/>
            <w:tcBorders>
              <w:top w:val="nil"/>
              <w:left w:val="nil"/>
              <w:bottom w:val="nil"/>
              <w:right w:val="nil"/>
            </w:tcBorders>
            <w:shd w:val="clear" w:color="auto" w:fill="auto"/>
            <w:vAlign w:val="bottom"/>
          </w:tcPr>
          <w:p w14:paraId="000009E9" w14:textId="77777777" w:rsidR="005537F9" w:rsidRDefault="000D7614">
            <w:pPr>
              <w:spacing w:after="0"/>
              <w:jc w:val="center"/>
              <w:rPr>
                <w:color w:val="000000"/>
              </w:rPr>
            </w:pPr>
            <w:r>
              <w:rPr>
                <w:color w:val="000000"/>
              </w:rPr>
              <w:t>325,200</w:t>
            </w:r>
          </w:p>
        </w:tc>
        <w:tc>
          <w:tcPr>
            <w:tcW w:w="960" w:type="dxa"/>
            <w:tcBorders>
              <w:top w:val="nil"/>
              <w:left w:val="nil"/>
              <w:bottom w:val="nil"/>
              <w:right w:val="nil"/>
            </w:tcBorders>
            <w:shd w:val="clear" w:color="auto" w:fill="auto"/>
            <w:vAlign w:val="bottom"/>
          </w:tcPr>
          <w:p w14:paraId="000009EA" w14:textId="77777777" w:rsidR="005537F9" w:rsidRDefault="000D7614">
            <w:pPr>
              <w:spacing w:after="0"/>
              <w:jc w:val="center"/>
              <w:rPr>
                <w:color w:val="000000"/>
              </w:rPr>
            </w:pPr>
            <w:r>
              <w:rPr>
                <w:color w:val="000000"/>
              </w:rPr>
              <w:t>130,000</w:t>
            </w:r>
          </w:p>
        </w:tc>
        <w:tc>
          <w:tcPr>
            <w:tcW w:w="960" w:type="dxa"/>
            <w:tcBorders>
              <w:top w:val="nil"/>
              <w:left w:val="nil"/>
              <w:bottom w:val="nil"/>
              <w:right w:val="nil"/>
            </w:tcBorders>
            <w:shd w:val="clear" w:color="auto" w:fill="auto"/>
            <w:vAlign w:val="bottom"/>
          </w:tcPr>
          <w:p w14:paraId="000009EB" w14:textId="77777777" w:rsidR="005537F9" w:rsidRDefault="000D7614">
            <w:pPr>
              <w:spacing w:after="0"/>
              <w:jc w:val="center"/>
              <w:rPr>
                <w:color w:val="000000"/>
              </w:rPr>
            </w:pPr>
            <w:r>
              <w:rPr>
                <w:color w:val="000000"/>
              </w:rPr>
              <w:t>0.41</w:t>
            </w:r>
          </w:p>
        </w:tc>
        <w:tc>
          <w:tcPr>
            <w:tcW w:w="960" w:type="dxa"/>
            <w:tcBorders>
              <w:top w:val="nil"/>
              <w:left w:val="nil"/>
              <w:bottom w:val="nil"/>
              <w:right w:val="nil"/>
            </w:tcBorders>
            <w:shd w:val="clear" w:color="auto" w:fill="auto"/>
            <w:vAlign w:val="bottom"/>
          </w:tcPr>
          <w:p w14:paraId="000009EC" w14:textId="77777777" w:rsidR="005537F9" w:rsidRDefault="000D7614">
            <w:pPr>
              <w:spacing w:after="0"/>
              <w:jc w:val="center"/>
              <w:rPr>
                <w:color w:val="000000"/>
              </w:rPr>
            </w:pPr>
            <w:r>
              <w:rPr>
                <w:color w:val="000000"/>
              </w:rPr>
              <w:t>116,700</w:t>
            </w:r>
          </w:p>
        </w:tc>
        <w:tc>
          <w:tcPr>
            <w:tcW w:w="1267" w:type="dxa"/>
            <w:tcBorders>
              <w:top w:val="nil"/>
              <w:left w:val="nil"/>
              <w:bottom w:val="nil"/>
              <w:right w:val="nil"/>
            </w:tcBorders>
            <w:shd w:val="clear" w:color="auto" w:fill="auto"/>
            <w:vAlign w:val="bottom"/>
          </w:tcPr>
          <w:p w14:paraId="000009ED" w14:textId="77777777" w:rsidR="005537F9" w:rsidRDefault="000D7614">
            <w:pPr>
              <w:spacing w:after="0"/>
              <w:jc w:val="center"/>
              <w:rPr>
                <w:color w:val="000000"/>
              </w:rPr>
            </w:pPr>
            <w:r>
              <w:rPr>
                <w:color w:val="000000"/>
              </w:rPr>
              <w:t>98,600</w:t>
            </w:r>
          </w:p>
        </w:tc>
      </w:tr>
      <w:tr w:rsidR="005537F9" w14:paraId="1119CFD8" w14:textId="77777777">
        <w:trPr>
          <w:trHeight w:val="300"/>
        </w:trPr>
        <w:tc>
          <w:tcPr>
            <w:tcW w:w="960" w:type="dxa"/>
            <w:tcBorders>
              <w:top w:val="nil"/>
              <w:left w:val="nil"/>
              <w:bottom w:val="nil"/>
              <w:right w:val="nil"/>
            </w:tcBorders>
            <w:shd w:val="clear" w:color="auto" w:fill="auto"/>
            <w:vAlign w:val="bottom"/>
          </w:tcPr>
          <w:p w14:paraId="000009EE" w14:textId="77777777" w:rsidR="005537F9" w:rsidRDefault="000D7614">
            <w:pPr>
              <w:spacing w:after="0"/>
              <w:jc w:val="center"/>
              <w:rPr>
                <w:color w:val="000000"/>
              </w:rPr>
            </w:pPr>
            <w:r>
              <w:rPr>
                <w:color w:val="000000"/>
              </w:rPr>
              <w:t>2017</w:t>
            </w:r>
          </w:p>
        </w:tc>
        <w:tc>
          <w:tcPr>
            <w:tcW w:w="960" w:type="dxa"/>
            <w:tcBorders>
              <w:top w:val="nil"/>
              <w:left w:val="nil"/>
              <w:bottom w:val="nil"/>
              <w:right w:val="nil"/>
            </w:tcBorders>
            <w:shd w:val="clear" w:color="auto" w:fill="auto"/>
            <w:vAlign w:val="bottom"/>
          </w:tcPr>
          <w:p w14:paraId="000009EF" w14:textId="77777777" w:rsidR="005537F9" w:rsidRDefault="000D7614">
            <w:pPr>
              <w:spacing w:after="0"/>
              <w:jc w:val="center"/>
              <w:rPr>
                <w:color w:val="000000"/>
              </w:rPr>
            </w:pPr>
            <w:r>
              <w:rPr>
                <w:color w:val="000000"/>
              </w:rPr>
              <w:t>196,776</w:t>
            </w:r>
          </w:p>
        </w:tc>
        <w:tc>
          <w:tcPr>
            <w:tcW w:w="960" w:type="dxa"/>
            <w:tcBorders>
              <w:top w:val="nil"/>
              <w:left w:val="nil"/>
              <w:bottom w:val="nil"/>
              <w:right w:val="nil"/>
            </w:tcBorders>
            <w:shd w:val="clear" w:color="auto" w:fill="auto"/>
            <w:vAlign w:val="bottom"/>
          </w:tcPr>
          <w:p w14:paraId="000009F0" w14:textId="77777777" w:rsidR="005537F9" w:rsidRDefault="000D7614">
            <w:pPr>
              <w:spacing w:after="0"/>
              <w:jc w:val="center"/>
              <w:rPr>
                <w:color w:val="000000"/>
              </w:rPr>
            </w:pPr>
            <w:r>
              <w:rPr>
                <w:color w:val="000000"/>
              </w:rPr>
              <w:t>78,711</w:t>
            </w:r>
          </w:p>
        </w:tc>
        <w:tc>
          <w:tcPr>
            <w:tcW w:w="960" w:type="dxa"/>
            <w:tcBorders>
              <w:top w:val="nil"/>
              <w:left w:val="nil"/>
              <w:bottom w:val="nil"/>
              <w:right w:val="nil"/>
            </w:tcBorders>
            <w:shd w:val="clear" w:color="auto" w:fill="auto"/>
            <w:vAlign w:val="bottom"/>
          </w:tcPr>
          <w:p w14:paraId="000009F1" w14:textId="77777777" w:rsidR="005537F9" w:rsidRDefault="000D7614">
            <w:pPr>
              <w:spacing w:after="0"/>
              <w:jc w:val="center"/>
              <w:rPr>
                <w:color w:val="000000"/>
              </w:rPr>
            </w:pPr>
            <w:r>
              <w:rPr>
                <w:color w:val="000000"/>
              </w:rPr>
              <w:t>0.53</w:t>
            </w:r>
          </w:p>
        </w:tc>
        <w:tc>
          <w:tcPr>
            <w:tcW w:w="960" w:type="dxa"/>
            <w:tcBorders>
              <w:top w:val="nil"/>
              <w:left w:val="nil"/>
              <w:bottom w:val="nil"/>
              <w:right w:val="nil"/>
            </w:tcBorders>
            <w:shd w:val="clear" w:color="auto" w:fill="auto"/>
            <w:vAlign w:val="bottom"/>
          </w:tcPr>
          <w:p w14:paraId="000009F2" w14:textId="77777777" w:rsidR="005537F9" w:rsidRDefault="000D7614">
            <w:pPr>
              <w:spacing w:after="0"/>
              <w:jc w:val="center"/>
              <w:rPr>
                <w:color w:val="000000"/>
              </w:rPr>
            </w:pPr>
            <w:r>
              <w:rPr>
                <w:color w:val="000000"/>
              </w:rPr>
              <w:t>105,378</w:t>
            </w:r>
          </w:p>
        </w:tc>
        <w:tc>
          <w:tcPr>
            <w:tcW w:w="1267" w:type="dxa"/>
            <w:tcBorders>
              <w:top w:val="nil"/>
              <w:left w:val="nil"/>
              <w:bottom w:val="nil"/>
              <w:right w:val="nil"/>
            </w:tcBorders>
            <w:shd w:val="clear" w:color="auto" w:fill="auto"/>
            <w:vAlign w:val="bottom"/>
          </w:tcPr>
          <w:p w14:paraId="000009F3" w14:textId="77777777" w:rsidR="005537F9" w:rsidRDefault="000D7614">
            <w:pPr>
              <w:spacing w:after="0"/>
              <w:jc w:val="center"/>
              <w:rPr>
                <w:color w:val="000000"/>
              </w:rPr>
            </w:pPr>
            <w:r>
              <w:rPr>
                <w:color w:val="000000"/>
              </w:rPr>
              <w:t>88,342</w:t>
            </w:r>
          </w:p>
        </w:tc>
      </w:tr>
      <w:tr w:rsidR="005537F9" w14:paraId="26474087" w14:textId="77777777">
        <w:trPr>
          <w:trHeight w:val="300"/>
        </w:trPr>
        <w:tc>
          <w:tcPr>
            <w:tcW w:w="960" w:type="dxa"/>
            <w:tcBorders>
              <w:top w:val="nil"/>
              <w:left w:val="nil"/>
              <w:bottom w:val="nil"/>
              <w:right w:val="nil"/>
            </w:tcBorders>
            <w:shd w:val="clear" w:color="auto" w:fill="auto"/>
            <w:vAlign w:val="bottom"/>
          </w:tcPr>
          <w:p w14:paraId="000009F4" w14:textId="77777777" w:rsidR="005537F9" w:rsidRDefault="000D7614">
            <w:pPr>
              <w:spacing w:after="0"/>
              <w:jc w:val="center"/>
              <w:rPr>
                <w:color w:val="000000"/>
              </w:rPr>
            </w:pPr>
            <w:r>
              <w:rPr>
                <w:color w:val="000000"/>
              </w:rPr>
              <w:t>2018</w:t>
            </w:r>
          </w:p>
        </w:tc>
        <w:tc>
          <w:tcPr>
            <w:tcW w:w="960" w:type="dxa"/>
            <w:tcBorders>
              <w:top w:val="nil"/>
              <w:left w:val="nil"/>
              <w:bottom w:val="nil"/>
              <w:right w:val="nil"/>
            </w:tcBorders>
            <w:shd w:val="clear" w:color="auto" w:fill="auto"/>
            <w:vAlign w:val="bottom"/>
          </w:tcPr>
          <w:p w14:paraId="000009F5" w14:textId="77777777" w:rsidR="005537F9" w:rsidRDefault="000D7614">
            <w:pPr>
              <w:spacing w:after="0"/>
              <w:jc w:val="center"/>
              <w:rPr>
                <w:color w:val="000000"/>
              </w:rPr>
            </w:pPr>
            <w:r>
              <w:rPr>
                <w:color w:val="000000"/>
              </w:rPr>
              <w:t>168,583</w:t>
            </w:r>
          </w:p>
        </w:tc>
        <w:tc>
          <w:tcPr>
            <w:tcW w:w="960" w:type="dxa"/>
            <w:tcBorders>
              <w:top w:val="nil"/>
              <w:left w:val="nil"/>
              <w:bottom w:val="nil"/>
              <w:right w:val="nil"/>
            </w:tcBorders>
            <w:shd w:val="clear" w:color="auto" w:fill="auto"/>
            <w:vAlign w:val="bottom"/>
          </w:tcPr>
          <w:p w14:paraId="000009F6" w14:textId="77777777" w:rsidR="005537F9" w:rsidRDefault="000D7614">
            <w:pPr>
              <w:spacing w:after="0"/>
              <w:jc w:val="center"/>
              <w:rPr>
                <w:color w:val="000000"/>
              </w:rPr>
            </w:pPr>
            <w:r>
              <w:rPr>
                <w:color w:val="000000"/>
              </w:rPr>
              <w:t>67,433</w:t>
            </w:r>
          </w:p>
        </w:tc>
        <w:tc>
          <w:tcPr>
            <w:tcW w:w="960" w:type="dxa"/>
            <w:tcBorders>
              <w:top w:val="nil"/>
              <w:left w:val="nil"/>
              <w:bottom w:val="nil"/>
              <w:right w:val="nil"/>
            </w:tcBorders>
            <w:shd w:val="clear" w:color="auto" w:fill="auto"/>
            <w:vAlign w:val="bottom"/>
          </w:tcPr>
          <w:p w14:paraId="000009F7" w14:textId="77777777" w:rsidR="005537F9" w:rsidRDefault="000D7614">
            <w:pPr>
              <w:spacing w:after="0"/>
              <w:jc w:val="center"/>
              <w:rPr>
                <w:color w:val="000000"/>
              </w:rPr>
            </w:pPr>
            <w:r>
              <w:rPr>
                <w:color w:val="000000"/>
              </w:rPr>
              <w:t>0.34</w:t>
            </w:r>
          </w:p>
        </w:tc>
        <w:tc>
          <w:tcPr>
            <w:tcW w:w="960" w:type="dxa"/>
            <w:tcBorders>
              <w:top w:val="nil"/>
              <w:left w:val="nil"/>
              <w:bottom w:val="nil"/>
              <w:right w:val="nil"/>
            </w:tcBorders>
            <w:shd w:val="clear" w:color="auto" w:fill="auto"/>
            <w:vAlign w:val="bottom"/>
          </w:tcPr>
          <w:p w14:paraId="000009F8" w14:textId="77777777" w:rsidR="005537F9" w:rsidRDefault="000D7614">
            <w:pPr>
              <w:spacing w:after="0"/>
              <w:jc w:val="center"/>
              <w:rPr>
                <w:color w:val="000000"/>
              </w:rPr>
            </w:pPr>
            <w:r>
              <w:rPr>
                <w:color w:val="000000"/>
              </w:rPr>
              <w:t>23,565</w:t>
            </w:r>
          </w:p>
        </w:tc>
        <w:tc>
          <w:tcPr>
            <w:tcW w:w="1267" w:type="dxa"/>
            <w:tcBorders>
              <w:top w:val="nil"/>
              <w:left w:val="nil"/>
              <w:bottom w:val="nil"/>
              <w:right w:val="nil"/>
            </w:tcBorders>
            <w:shd w:val="clear" w:color="auto" w:fill="auto"/>
            <w:vAlign w:val="bottom"/>
          </w:tcPr>
          <w:p w14:paraId="000009F9" w14:textId="77777777" w:rsidR="005537F9" w:rsidRDefault="000D7614">
            <w:pPr>
              <w:spacing w:after="0"/>
              <w:jc w:val="center"/>
              <w:rPr>
                <w:color w:val="000000"/>
              </w:rPr>
            </w:pPr>
            <w:r>
              <w:rPr>
                <w:color w:val="000000"/>
              </w:rPr>
              <w:t>19,401</w:t>
            </w:r>
          </w:p>
        </w:tc>
      </w:tr>
      <w:tr w:rsidR="005537F9" w14:paraId="16833138" w14:textId="77777777">
        <w:trPr>
          <w:trHeight w:val="300"/>
        </w:trPr>
        <w:tc>
          <w:tcPr>
            <w:tcW w:w="960" w:type="dxa"/>
            <w:tcBorders>
              <w:top w:val="nil"/>
              <w:left w:val="nil"/>
              <w:bottom w:val="nil"/>
              <w:right w:val="nil"/>
            </w:tcBorders>
            <w:shd w:val="clear" w:color="auto" w:fill="auto"/>
            <w:vAlign w:val="bottom"/>
          </w:tcPr>
          <w:p w14:paraId="000009FA" w14:textId="77777777" w:rsidR="005537F9" w:rsidRDefault="000D7614">
            <w:pPr>
              <w:spacing w:after="0"/>
              <w:jc w:val="center"/>
              <w:rPr>
                <w:color w:val="000000"/>
              </w:rPr>
            </w:pPr>
            <w:r>
              <w:rPr>
                <w:color w:val="000000"/>
              </w:rPr>
              <w:t>2019</w:t>
            </w:r>
          </w:p>
        </w:tc>
        <w:tc>
          <w:tcPr>
            <w:tcW w:w="960" w:type="dxa"/>
            <w:tcBorders>
              <w:top w:val="nil"/>
              <w:left w:val="nil"/>
              <w:bottom w:val="nil"/>
              <w:right w:val="nil"/>
            </w:tcBorders>
            <w:shd w:val="clear" w:color="auto" w:fill="auto"/>
            <w:vAlign w:val="bottom"/>
          </w:tcPr>
          <w:p w14:paraId="000009FB" w14:textId="77777777" w:rsidR="005537F9" w:rsidRDefault="000D7614">
            <w:pPr>
              <w:spacing w:after="0"/>
              <w:jc w:val="center"/>
              <w:rPr>
                <w:color w:val="000000"/>
              </w:rPr>
            </w:pPr>
            <w:r>
              <w:rPr>
                <w:color w:val="000000"/>
              </w:rPr>
              <w:t>172,240</w:t>
            </w:r>
          </w:p>
        </w:tc>
        <w:tc>
          <w:tcPr>
            <w:tcW w:w="960" w:type="dxa"/>
            <w:tcBorders>
              <w:top w:val="nil"/>
              <w:left w:val="nil"/>
              <w:bottom w:val="nil"/>
              <w:right w:val="nil"/>
            </w:tcBorders>
            <w:shd w:val="clear" w:color="auto" w:fill="auto"/>
            <w:vAlign w:val="bottom"/>
          </w:tcPr>
          <w:p w14:paraId="000009FC" w14:textId="77777777" w:rsidR="005537F9" w:rsidRDefault="000D7614">
            <w:pPr>
              <w:spacing w:after="0"/>
              <w:jc w:val="center"/>
              <w:rPr>
                <w:color w:val="000000"/>
              </w:rPr>
            </w:pPr>
            <w:r>
              <w:rPr>
                <w:color w:val="000000"/>
              </w:rPr>
              <w:t>68,896</w:t>
            </w:r>
          </w:p>
        </w:tc>
        <w:tc>
          <w:tcPr>
            <w:tcW w:w="960" w:type="dxa"/>
            <w:tcBorders>
              <w:top w:val="nil"/>
              <w:left w:val="nil"/>
              <w:bottom w:val="nil"/>
              <w:right w:val="nil"/>
            </w:tcBorders>
            <w:shd w:val="clear" w:color="auto" w:fill="auto"/>
            <w:vAlign w:val="bottom"/>
          </w:tcPr>
          <w:p w14:paraId="000009FD" w14:textId="77777777" w:rsidR="005537F9" w:rsidRDefault="000D7614">
            <w:pPr>
              <w:spacing w:after="0"/>
              <w:jc w:val="center"/>
              <w:rPr>
                <w:color w:val="000000"/>
              </w:rPr>
            </w:pPr>
            <w:r>
              <w:rPr>
                <w:color w:val="000000"/>
              </w:rPr>
              <w:t>0.29</w:t>
            </w:r>
          </w:p>
        </w:tc>
        <w:tc>
          <w:tcPr>
            <w:tcW w:w="960" w:type="dxa"/>
            <w:tcBorders>
              <w:top w:val="nil"/>
              <w:left w:val="nil"/>
              <w:bottom w:val="nil"/>
              <w:right w:val="nil"/>
            </w:tcBorders>
            <w:shd w:val="clear" w:color="auto" w:fill="auto"/>
            <w:vAlign w:val="bottom"/>
          </w:tcPr>
          <w:p w14:paraId="000009FE" w14:textId="77777777" w:rsidR="005537F9" w:rsidRDefault="000D7614">
            <w:pPr>
              <w:spacing w:after="0"/>
              <w:jc w:val="center"/>
              <w:rPr>
                <w:color w:val="000000"/>
              </w:rPr>
            </w:pPr>
            <w:r>
              <w:rPr>
                <w:color w:val="000000"/>
              </w:rPr>
              <w:t>23,669</w:t>
            </w:r>
          </w:p>
        </w:tc>
        <w:tc>
          <w:tcPr>
            <w:tcW w:w="1267" w:type="dxa"/>
            <w:tcBorders>
              <w:top w:val="nil"/>
              <w:left w:val="nil"/>
              <w:bottom w:val="nil"/>
              <w:right w:val="nil"/>
            </w:tcBorders>
            <w:shd w:val="clear" w:color="auto" w:fill="auto"/>
            <w:vAlign w:val="bottom"/>
          </w:tcPr>
          <w:p w14:paraId="000009FF" w14:textId="77777777" w:rsidR="005537F9" w:rsidRDefault="000D7614">
            <w:pPr>
              <w:spacing w:after="0"/>
              <w:jc w:val="center"/>
              <w:rPr>
                <w:color w:val="000000"/>
              </w:rPr>
            </w:pPr>
            <w:r>
              <w:rPr>
                <w:color w:val="000000"/>
              </w:rPr>
              <w:t>19,665</w:t>
            </w:r>
          </w:p>
        </w:tc>
      </w:tr>
      <w:tr w:rsidR="005537F9" w14:paraId="4203F155" w14:textId="77777777">
        <w:trPr>
          <w:trHeight w:val="300"/>
        </w:trPr>
        <w:tc>
          <w:tcPr>
            <w:tcW w:w="960" w:type="dxa"/>
            <w:tcBorders>
              <w:top w:val="nil"/>
              <w:left w:val="nil"/>
              <w:bottom w:val="nil"/>
              <w:right w:val="nil"/>
            </w:tcBorders>
            <w:shd w:val="clear" w:color="auto" w:fill="auto"/>
            <w:vAlign w:val="bottom"/>
          </w:tcPr>
          <w:p w14:paraId="00000A00" w14:textId="77777777" w:rsidR="005537F9" w:rsidRDefault="000D7614">
            <w:pPr>
              <w:spacing w:after="0"/>
              <w:jc w:val="center"/>
              <w:rPr>
                <w:color w:val="000000"/>
              </w:rPr>
            </w:pPr>
            <w:r>
              <w:rPr>
                <w:color w:val="000000"/>
              </w:rPr>
              <w:t>2020</w:t>
            </w:r>
          </w:p>
        </w:tc>
        <w:tc>
          <w:tcPr>
            <w:tcW w:w="960" w:type="dxa"/>
            <w:tcBorders>
              <w:top w:val="nil"/>
              <w:left w:val="nil"/>
              <w:bottom w:val="nil"/>
              <w:right w:val="nil"/>
            </w:tcBorders>
            <w:shd w:val="clear" w:color="auto" w:fill="auto"/>
            <w:vAlign w:val="bottom"/>
          </w:tcPr>
          <w:p w14:paraId="00000A01" w14:textId="77777777" w:rsidR="005537F9" w:rsidRDefault="000D7614">
            <w:pPr>
              <w:spacing w:after="0"/>
              <w:jc w:val="center"/>
              <w:rPr>
                <w:color w:val="000000"/>
              </w:rPr>
            </w:pPr>
            <w:r>
              <w:rPr>
                <w:color w:val="000000"/>
              </w:rPr>
              <w:t>187,780</w:t>
            </w:r>
          </w:p>
        </w:tc>
        <w:tc>
          <w:tcPr>
            <w:tcW w:w="960" w:type="dxa"/>
            <w:tcBorders>
              <w:top w:val="nil"/>
              <w:left w:val="nil"/>
              <w:bottom w:val="nil"/>
              <w:right w:val="nil"/>
            </w:tcBorders>
            <w:shd w:val="clear" w:color="auto" w:fill="auto"/>
            <w:vAlign w:val="bottom"/>
          </w:tcPr>
          <w:p w14:paraId="00000A02" w14:textId="77777777" w:rsidR="005537F9" w:rsidRDefault="000D7614">
            <w:pPr>
              <w:spacing w:after="0"/>
              <w:jc w:val="center"/>
              <w:rPr>
                <w:color w:val="000000"/>
              </w:rPr>
            </w:pPr>
            <w:r>
              <w:rPr>
                <w:color w:val="000000"/>
              </w:rPr>
              <w:t>75,112</w:t>
            </w:r>
          </w:p>
        </w:tc>
        <w:tc>
          <w:tcPr>
            <w:tcW w:w="960" w:type="dxa"/>
            <w:tcBorders>
              <w:top w:val="nil"/>
              <w:left w:val="nil"/>
              <w:bottom w:val="nil"/>
              <w:right w:val="nil"/>
            </w:tcBorders>
            <w:shd w:val="clear" w:color="auto" w:fill="auto"/>
            <w:vAlign w:val="bottom"/>
          </w:tcPr>
          <w:p w14:paraId="00000A03" w14:textId="77777777" w:rsidR="005537F9" w:rsidRDefault="000D7614">
            <w:pPr>
              <w:spacing w:after="0"/>
              <w:jc w:val="center"/>
              <w:rPr>
                <w:color w:val="000000"/>
              </w:rPr>
            </w:pPr>
            <w:r>
              <w:rPr>
                <w:color w:val="000000"/>
              </w:rPr>
              <w:t>0.22</w:t>
            </w:r>
          </w:p>
        </w:tc>
        <w:tc>
          <w:tcPr>
            <w:tcW w:w="960" w:type="dxa"/>
            <w:tcBorders>
              <w:top w:val="nil"/>
              <w:left w:val="nil"/>
              <w:bottom w:val="nil"/>
              <w:right w:val="nil"/>
            </w:tcBorders>
            <w:shd w:val="clear" w:color="auto" w:fill="auto"/>
            <w:vAlign w:val="bottom"/>
          </w:tcPr>
          <w:p w14:paraId="00000A04" w14:textId="77777777" w:rsidR="005537F9" w:rsidRDefault="000D7614">
            <w:pPr>
              <w:spacing w:after="0"/>
              <w:jc w:val="center"/>
              <w:rPr>
                <w:color w:val="000000"/>
              </w:rPr>
            </w:pPr>
            <w:r>
              <w:rPr>
                <w:color w:val="000000"/>
              </w:rPr>
              <w:t>17,794</w:t>
            </w:r>
          </w:p>
        </w:tc>
        <w:tc>
          <w:tcPr>
            <w:tcW w:w="1267" w:type="dxa"/>
            <w:tcBorders>
              <w:top w:val="nil"/>
              <w:left w:val="nil"/>
              <w:bottom w:val="nil"/>
              <w:right w:val="nil"/>
            </w:tcBorders>
            <w:shd w:val="clear" w:color="auto" w:fill="auto"/>
            <w:vAlign w:val="bottom"/>
          </w:tcPr>
          <w:p w14:paraId="00000A05" w14:textId="77777777" w:rsidR="005537F9" w:rsidRDefault="000D7614">
            <w:pPr>
              <w:spacing w:after="0"/>
              <w:jc w:val="center"/>
              <w:rPr>
                <w:color w:val="000000"/>
              </w:rPr>
            </w:pPr>
            <w:r>
              <w:rPr>
                <w:color w:val="000000"/>
              </w:rPr>
              <w:t>14,621</w:t>
            </w:r>
          </w:p>
        </w:tc>
      </w:tr>
      <w:tr w:rsidR="005537F9" w14:paraId="2C4E285D" w14:textId="77777777">
        <w:trPr>
          <w:trHeight w:val="300"/>
        </w:trPr>
        <w:tc>
          <w:tcPr>
            <w:tcW w:w="960" w:type="dxa"/>
            <w:tcBorders>
              <w:top w:val="nil"/>
              <w:left w:val="nil"/>
              <w:bottom w:val="nil"/>
              <w:right w:val="nil"/>
            </w:tcBorders>
            <w:shd w:val="clear" w:color="auto" w:fill="auto"/>
            <w:vAlign w:val="bottom"/>
          </w:tcPr>
          <w:p w14:paraId="00000A06" w14:textId="77777777" w:rsidR="005537F9" w:rsidRDefault="000D7614">
            <w:pPr>
              <w:spacing w:after="0"/>
              <w:jc w:val="center"/>
              <w:rPr>
                <w:color w:val="000000"/>
              </w:rPr>
            </w:pPr>
            <w:r>
              <w:rPr>
                <w:color w:val="000000"/>
              </w:rPr>
              <w:t>2021</w:t>
            </w:r>
          </w:p>
        </w:tc>
        <w:tc>
          <w:tcPr>
            <w:tcW w:w="960" w:type="dxa"/>
            <w:tcBorders>
              <w:top w:val="nil"/>
              <w:left w:val="nil"/>
              <w:bottom w:val="nil"/>
              <w:right w:val="nil"/>
            </w:tcBorders>
            <w:shd w:val="clear" w:color="auto" w:fill="auto"/>
            <w:vAlign w:val="bottom"/>
          </w:tcPr>
          <w:p w14:paraId="00000A07" w14:textId="77777777" w:rsidR="005537F9" w:rsidRDefault="000D7614">
            <w:pPr>
              <w:spacing w:after="0"/>
              <w:jc w:val="center"/>
              <w:rPr>
                <w:color w:val="000000"/>
              </w:rPr>
            </w:pPr>
            <w:r>
              <w:rPr>
                <w:color w:val="000000"/>
              </w:rPr>
              <w:t>180,111</w:t>
            </w:r>
          </w:p>
        </w:tc>
        <w:tc>
          <w:tcPr>
            <w:tcW w:w="960" w:type="dxa"/>
            <w:tcBorders>
              <w:top w:val="nil"/>
              <w:left w:val="nil"/>
              <w:bottom w:val="nil"/>
              <w:right w:val="nil"/>
            </w:tcBorders>
            <w:shd w:val="clear" w:color="auto" w:fill="auto"/>
            <w:vAlign w:val="bottom"/>
          </w:tcPr>
          <w:p w14:paraId="00000A08" w14:textId="77777777" w:rsidR="005537F9" w:rsidRDefault="000D7614">
            <w:pPr>
              <w:spacing w:after="0"/>
              <w:jc w:val="center"/>
              <w:rPr>
                <w:color w:val="000000"/>
              </w:rPr>
            </w:pPr>
            <w:r>
              <w:rPr>
                <w:color w:val="000000"/>
              </w:rPr>
              <w:t>72,045</w:t>
            </w:r>
          </w:p>
        </w:tc>
        <w:tc>
          <w:tcPr>
            <w:tcW w:w="960" w:type="dxa"/>
            <w:tcBorders>
              <w:top w:val="nil"/>
              <w:left w:val="nil"/>
              <w:bottom w:val="nil"/>
              <w:right w:val="nil"/>
            </w:tcBorders>
            <w:shd w:val="clear" w:color="auto" w:fill="auto"/>
            <w:vAlign w:val="bottom"/>
          </w:tcPr>
          <w:p w14:paraId="00000A09" w14:textId="77777777" w:rsidR="005537F9" w:rsidRDefault="000D7614">
            <w:pPr>
              <w:spacing w:after="0"/>
              <w:jc w:val="center"/>
              <w:rPr>
                <w:color w:val="000000"/>
              </w:rPr>
            </w:pPr>
            <w:r>
              <w:rPr>
                <w:color w:val="000000"/>
              </w:rPr>
              <w:t>0.33</w:t>
            </w:r>
          </w:p>
        </w:tc>
        <w:tc>
          <w:tcPr>
            <w:tcW w:w="960" w:type="dxa"/>
            <w:tcBorders>
              <w:top w:val="nil"/>
              <w:left w:val="nil"/>
              <w:bottom w:val="nil"/>
              <w:right w:val="nil"/>
            </w:tcBorders>
            <w:shd w:val="clear" w:color="auto" w:fill="auto"/>
            <w:vAlign w:val="bottom"/>
          </w:tcPr>
          <w:p w14:paraId="00000A0A" w14:textId="77777777" w:rsidR="005537F9" w:rsidRDefault="000D7614">
            <w:pPr>
              <w:spacing w:after="0"/>
              <w:jc w:val="center"/>
              <w:rPr>
                <w:color w:val="000000"/>
              </w:rPr>
            </w:pPr>
            <w:r>
              <w:rPr>
                <w:color w:val="000000"/>
              </w:rPr>
              <w:t>28,977</w:t>
            </w:r>
          </w:p>
        </w:tc>
        <w:tc>
          <w:tcPr>
            <w:tcW w:w="1267" w:type="dxa"/>
            <w:tcBorders>
              <w:top w:val="nil"/>
              <w:left w:val="nil"/>
              <w:bottom w:val="nil"/>
              <w:right w:val="nil"/>
            </w:tcBorders>
            <w:shd w:val="clear" w:color="auto" w:fill="auto"/>
            <w:vAlign w:val="bottom"/>
          </w:tcPr>
          <w:p w14:paraId="00000A0B" w14:textId="77777777" w:rsidR="005537F9" w:rsidRDefault="000D7614">
            <w:pPr>
              <w:spacing w:after="0"/>
              <w:jc w:val="center"/>
              <w:rPr>
                <w:color w:val="000000"/>
              </w:rPr>
            </w:pPr>
            <w:r>
              <w:rPr>
                <w:color w:val="000000"/>
              </w:rPr>
              <w:t>23,627</w:t>
            </w:r>
          </w:p>
        </w:tc>
      </w:tr>
      <w:tr w:rsidR="005537F9" w14:paraId="4D6F537F" w14:textId="77777777">
        <w:trPr>
          <w:trHeight w:val="300"/>
        </w:trPr>
        <w:tc>
          <w:tcPr>
            <w:tcW w:w="960" w:type="dxa"/>
            <w:tcBorders>
              <w:top w:val="nil"/>
              <w:left w:val="nil"/>
              <w:bottom w:val="nil"/>
              <w:right w:val="nil"/>
            </w:tcBorders>
            <w:shd w:val="clear" w:color="auto" w:fill="auto"/>
            <w:vAlign w:val="bottom"/>
          </w:tcPr>
          <w:p w14:paraId="00000A0C" w14:textId="77777777" w:rsidR="005537F9" w:rsidRDefault="000D7614">
            <w:pPr>
              <w:spacing w:after="0"/>
              <w:jc w:val="center"/>
              <w:rPr>
                <w:color w:val="000000"/>
              </w:rPr>
            </w:pPr>
            <w:r>
              <w:rPr>
                <w:color w:val="000000"/>
              </w:rPr>
              <w:t>2022</w:t>
            </w:r>
          </w:p>
        </w:tc>
        <w:tc>
          <w:tcPr>
            <w:tcW w:w="960" w:type="dxa"/>
            <w:tcBorders>
              <w:top w:val="nil"/>
              <w:left w:val="nil"/>
              <w:bottom w:val="nil"/>
              <w:right w:val="nil"/>
            </w:tcBorders>
            <w:shd w:val="clear" w:color="auto" w:fill="auto"/>
            <w:vAlign w:val="bottom"/>
          </w:tcPr>
          <w:p w14:paraId="00000A0D" w14:textId="77777777" w:rsidR="005537F9" w:rsidRDefault="000D7614">
            <w:pPr>
              <w:spacing w:after="0"/>
              <w:jc w:val="center"/>
              <w:rPr>
                <w:color w:val="000000"/>
              </w:rPr>
            </w:pPr>
            <w:r>
              <w:rPr>
                <w:color w:val="000000"/>
              </w:rPr>
              <w:t>165,508</w:t>
            </w:r>
          </w:p>
        </w:tc>
        <w:tc>
          <w:tcPr>
            <w:tcW w:w="960" w:type="dxa"/>
            <w:tcBorders>
              <w:top w:val="nil"/>
              <w:left w:val="nil"/>
              <w:bottom w:val="nil"/>
              <w:right w:val="nil"/>
            </w:tcBorders>
            <w:shd w:val="clear" w:color="auto" w:fill="auto"/>
            <w:vAlign w:val="bottom"/>
          </w:tcPr>
          <w:p w14:paraId="00000A0E" w14:textId="77777777" w:rsidR="005537F9" w:rsidRDefault="000D7614">
            <w:pPr>
              <w:spacing w:after="0"/>
              <w:jc w:val="center"/>
              <w:rPr>
                <w:color w:val="000000"/>
              </w:rPr>
            </w:pPr>
            <w:r>
              <w:rPr>
                <w:color w:val="000000"/>
              </w:rPr>
              <w:t>66,203</w:t>
            </w:r>
          </w:p>
        </w:tc>
        <w:tc>
          <w:tcPr>
            <w:tcW w:w="960" w:type="dxa"/>
            <w:tcBorders>
              <w:top w:val="nil"/>
              <w:left w:val="nil"/>
              <w:bottom w:val="nil"/>
              <w:right w:val="nil"/>
            </w:tcBorders>
            <w:shd w:val="clear" w:color="auto" w:fill="auto"/>
            <w:vAlign w:val="bottom"/>
          </w:tcPr>
          <w:p w14:paraId="00000A0F" w14:textId="77777777" w:rsidR="005537F9" w:rsidRDefault="000D7614">
            <w:pPr>
              <w:spacing w:after="0"/>
              <w:jc w:val="center"/>
              <w:rPr>
                <w:color w:val="000000"/>
              </w:rPr>
            </w:pPr>
            <w:r>
              <w:rPr>
                <w:color w:val="000000"/>
              </w:rPr>
              <w:t>0.5</w:t>
            </w:r>
          </w:p>
        </w:tc>
        <w:tc>
          <w:tcPr>
            <w:tcW w:w="960" w:type="dxa"/>
            <w:tcBorders>
              <w:top w:val="nil"/>
              <w:left w:val="nil"/>
              <w:bottom w:val="nil"/>
              <w:right w:val="nil"/>
            </w:tcBorders>
            <w:shd w:val="clear" w:color="auto" w:fill="auto"/>
            <w:vAlign w:val="bottom"/>
          </w:tcPr>
          <w:p w14:paraId="00000A10" w14:textId="77777777" w:rsidR="005537F9" w:rsidRDefault="000D7614">
            <w:pPr>
              <w:spacing w:after="0"/>
              <w:jc w:val="center"/>
              <w:rPr>
                <w:color w:val="000000"/>
              </w:rPr>
            </w:pPr>
            <w:r>
              <w:rPr>
                <w:color w:val="000000"/>
              </w:rPr>
              <w:t>39,555</w:t>
            </w:r>
          </w:p>
        </w:tc>
        <w:tc>
          <w:tcPr>
            <w:tcW w:w="1267" w:type="dxa"/>
            <w:tcBorders>
              <w:top w:val="nil"/>
              <w:left w:val="nil"/>
              <w:bottom w:val="nil"/>
              <w:right w:val="nil"/>
            </w:tcBorders>
            <w:shd w:val="clear" w:color="auto" w:fill="auto"/>
            <w:vAlign w:val="bottom"/>
          </w:tcPr>
          <w:p w14:paraId="00000A11" w14:textId="77777777" w:rsidR="005537F9" w:rsidRDefault="000D7614">
            <w:pPr>
              <w:spacing w:after="0"/>
              <w:jc w:val="center"/>
              <w:rPr>
                <w:color w:val="000000"/>
              </w:rPr>
            </w:pPr>
            <w:r>
              <w:rPr>
                <w:color w:val="000000"/>
              </w:rPr>
              <w:t>32,811</w:t>
            </w:r>
          </w:p>
        </w:tc>
      </w:tr>
      <w:tr w:rsidR="005537F9" w14:paraId="42E31590" w14:textId="77777777">
        <w:trPr>
          <w:trHeight w:val="300"/>
        </w:trPr>
        <w:tc>
          <w:tcPr>
            <w:tcW w:w="960" w:type="dxa"/>
            <w:tcBorders>
              <w:top w:val="nil"/>
              <w:left w:val="nil"/>
              <w:bottom w:val="nil"/>
              <w:right w:val="nil"/>
            </w:tcBorders>
            <w:shd w:val="clear" w:color="auto" w:fill="auto"/>
            <w:vAlign w:val="bottom"/>
          </w:tcPr>
          <w:p w14:paraId="00000A12" w14:textId="77777777" w:rsidR="005537F9" w:rsidRDefault="000D7614">
            <w:pPr>
              <w:spacing w:after="0"/>
              <w:jc w:val="center"/>
              <w:rPr>
                <w:color w:val="000000"/>
              </w:rPr>
            </w:pPr>
            <w:r>
              <w:rPr>
                <w:color w:val="000000"/>
              </w:rPr>
              <w:t>2023</w:t>
            </w:r>
          </w:p>
        </w:tc>
        <w:tc>
          <w:tcPr>
            <w:tcW w:w="960" w:type="dxa"/>
            <w:tcBorders>
              <w:top w:val="nil"/>
              <w:left w:val="nil"/>
              <w:bottom w:val="nil"/>
              <w:right w:val="nil"/>
            </w:tcBorders>
            <w:shd w:val="clear" w:color="auto" w:fill="auto"/>
            <w:vAlign w:val="bottom"/>
          </w:tcPr>
          <w:p w14:paraId="00000A13" w14:textId="77777777" w:rsidR="005537F9" w:rsidRDefault="000D7614">
            <w:pPr>
              <w:spacing w:after="0"/>
              <w:jc w:val="center"/>
              <w:rPr>
                <w:color w:val="000000"/>
              </w:rPr>
            </w:pPr>
            <w:r>
              <w:rPr>
                <w:color w:val="000000"/>
              </w:rPr>
              <w:t>167,414</w:t>
            </w:r>
          </w:p>
        </w:tc>
        <w:tc>
          <w:tcPr>
            <w:tcW w:w="960" w:type="dxa"/>
            <w:tcBorders>
              <w:top w:val="nil"/>
              <w:left w:val="nil"/>
              <w:bottom w:val="nil"/>
              <w:right w:val="nil"/>
            </w:tcBorders>
            <w:shd w:val="clear" w:color="auto" w:fill="auto"/>
            <w:vAlign w:val="bottom"/>
          </w:tcPr>
          <w:p w14:paraId="00000A14" w14:textId="77777777" w:rsidR="005537F9" w:rsidRDefault="000D7614">
            <w:pPr>
              <w:spacing w:after="0"/>
              <w:jc w:val="center"/>
              <w:rPr>
                <w:color w:val="000000"/>
              </w:rPr>
            </w:pPr>
            <w:r>
              <w:rPr>
                <w:color w:val="000000"/>
              </w:rPr>
              <w:t>66,966</w:t>
            </w:r>
          </w:p>
        </w:tc>
        <w:tc>
          <w:tcPr>
            <w:tcW w:w="960" w:type="dxa"/>
            <w:tcBorders>
              <w:top w:val="nil"/>
              <w:left w:val="nil"/>
              <w:bottom w:val="nil"/>
              <w:right w:val="nil"/>
            </w:tcBorders>
            <w:shd w:val="clear" w:color="auto" w:fill="auto"/>
            <w:vAlign w:val="bottom"/>
          </w:tcPr>
          <w:p w14:paraId="00000A15" w14:textId="77777777" w:rsidR="005537F9" w:rsidRDefault="000D7614">
            <w:pPr>
              <w:spacing w:after="0"/>
              <w:jc w:val="center"/>
              <w:rPr>
                <w:color w:val="000000"/>
              </w:rPr>
            </w:pPr>
            <w:r>
              <w:rPr>
                <w:color w:val="000000"/>
              </w:rPr>
              <w:t>0.41</w:t>
            </w:r>
          </w:p>
        </w:tc>
        <w:tc>
          <w:tcPr>
            <w:tcW w:w="960" w:type="dxa"/>
            <w:tcBorders>
              <w:top w:val="nil"/>
              <w:left w:val="nil"/>
              <w:bottom w:val="nil"/>
              <w:right w:val="nil"/>
            </w:tcBorders>
            <w:shd w:val="clear" w:color="auto" w:fill="auto"/>
            <w:vAlign w:val="bottom"/>
          </w:tcPr>
          <w:p w14:paraId="00000A16" w14:textId="77777777" w:rsidR="005537F9" w:rsidRDefault="000D7614">
            <w:pPr>
              <w:spacing w:after="0"/>
              <w:jc w:val="center"/>
              <w:rPr>
                <w:color w:val="000000"/>
              </w:rPr>
            </w:pPr>
            <w:r>
              <w:rPr>
                <w:color w:val="000000"/>
              </w:rPr>
              <w:t>29,737</w:t>
            </w:r>
          </w:p>
        </w:tc>
        <w:tc>
          <w:tcPr>
            <w:tcW w:w="1267" w:type="dxa"/>
            <w:tcBorders>
              <w:top w:val="nil"/>
              <w:left w:val="nil"/>
              <w:bottom w:val="nil"/>
              <w:right w:val="nil"/>
            </w:tcBorders>
            <w:shd w:val="clear" w:color="auto" w:fill="auto"/>
            <w:vAlign w:val="bottom"/>
          </w:tcPr>
          <w:p w14:paraId="00000A17" w14:textId="77777777" w:rsidR="005537F9" w:rsidRDefault="000D7614">
            <w:pPr>
              <w:spacing w:after="0"/>
              <w:jc w:val="center"/>
              <w:rPr>
                <w:color w:val="000000"/>
              </w:rPr>
            </w:pPr>
            <w:r>
              <w:rPr>
                <w:color w:val="000000"/>
              </w:rPr>
              <w:t>24,634</w:t>
            </w:r>
          </w:p>
        </w:tc>
      </w:tr>
      <w:tr w:rsidR="005537F9" w14:paraId="1CBF1AC5" w14:textId="77777777">
        <w:trPr>
          <w:trHeight w:val="300"/>
        </w:trPr>
        <w:tc>
          <w:tcPr>
            <w:tcW w:w="960" w:type="dxa"/>
            <w:tcBorders>
              <w:top w:val="nil"/>
              <w:left w:val="nil"/>
              <w:right w:val="nil"/>
            </w:tcBorders>
            <w:shd w:val="clear" w:color="auto" w:fill="auto"/>
            <w:vAlign w:val="bottom"/>
          </w:tcPr>
          <w:p w14:paraId="00000A18" w14:textId="77777777" w:rsidR="005537F9" w:rsidRDefault="000D7614">
            <w:pPr>
              <w:spacing w:after="0"/>
              <w:jc w:val="center"/>
              <w:rPr>
                <w:color w:val="000000"/>
              </w:rPr>
            </w:pPr>
            <w:r>
              <w:rPr>
                <w:color w:val="000000"/>
              </w:rPr>
              <w:t>2024</w:t>
            </w:r>
          </w:p>
        </w:tc>
        <w:tc>
          <w:tcPr>
            <w:tcW w:w="960" w:type="dxa"/>
            <w:tcBorders>
              <w:top w:val="nil"/>
              <w:left w:val="nil"/>
              <w:right w:val="nil"/>
            </w:tcBorders>
            <w:shd w:val="clear" w:color="auto" w:fill="auto"/>
            <w:vAlign w:val="bottom"/>
          </w:tcPr>
          <w:p w14:paraId="00000A19" w14:textId="77777777" w:rsidR="005537F9" w:rsidRDefault="000D7614">
            <w:pPr>
              <w:spacing w:after="0"/>
              <w:jc w:val="center"/>
              <w:rPr>
                <w:color w:val="000000"/>
              </w:rPr>
            </w:pPr>
            <w:r>
              <w:rPr>
                <w:color w:val="000000"/>
              </w:rPr>
              <w:t>175,187</w:t>
            </w:r>
          </w:p>
        </w:tc>
        <w:tc>
          <w:tcPr>
            <w:tcW w:w="960" w:type="dxa"/>
            <w:tcBorders>
              <w:top w:val="nil"/>
              <w:left w:val="nil"/>
              <w:right w:val="nil"/>
            </w:tcBorders>
            <w:shd w:val="clear" w:color="auto" w:fill="auto"/>
            <w:vAlign w:val="bottom"/>
          </w:tcPr>
          <w:p w14:paraId="00000A1A" w14:textId="77777777" w:rsidR="005537F9" w:rsidRDefault="000D7614">
            <w:pPr>
              <w:spacing w:after="0"/>
              <w:jc w:val="center"/>
              <w:rPr>
                <w:color w:val="000000"/>
              </w:rPr>
            </w:pPr>
            <w:r>
              <w:rPr>
                <w:color w:val="000000"/>
              </w:rPr>
              <w:t>70,075</w:t>
            </w:r>
          </w:p>
        </w:tc>
        <w:tc>
          <w:tcPr>
            <w:tcW w:w="960" w:type="dxa"/>
            <w:tcBorders>
              <w:top w:val="nil"/>
              <w:left w:val="nil"/>
              <w:right w:val="nil"/>
            </w:tcBorders>
            <w:shd w:val="clear" w:color="auto" w:fill="auto"/>
            <w:vAlign w:val="bottom"/>
          </w:tcPr>
          <w:p w14:paraId="00000A1B" w14:textId="77777777" w:rsidR="005537F9" w:rsidRDefault="000D7614">
            <w:pPr>
              <w:spacing w:after="0"/>
              <w:jc w:val="center"/>
              <w:rPr>
                <w:color w:val="000000"/>
              </w:rPr>
            </w:pPr>
            <w:r>
              <w:rPr>
                <w:color w:val="000000"/>
              </w:rPr>
              <w:t>0.42</w:t>
            </w:r>
          </w:p>
        </w:tc>
        <w:tc>
          <w:tcPr>
            <w:tcW w:w="960" w:type="dxa"/>
            <w:tcBorders>
              <w:top w:val="nil"/>
              <w:left w:val="nil"/>
              <w:right w:val="nil"/>
            </w:tcBorders>
            <w:shd w:val="clear" w:color="auto" w:fill="auto"/>
            <w:vAlign w:val="bottom"/>
          </w:tcPr>
          <w:p w14:paraId="00000A1C" w14:textId="77777777" w:rsidR="005537F9" w:rsidRDefault="000D7614">
            <w:pPr>
              <w:spacing w:after="0"/>
              <w:jc w:val="center"/>
              <w:rPr>
                <w:color w:val="000000"/>
              </w:rPr>
            </w:pPr>
            <w:r>
              <w:rPr>
                <w:color w:val="000000"/>
              </w:rPr>
              <w:t>38,712</w:t>
            </w:r>
          </w:p>
        </w:tc>
        <w:tc>
          <w:tcPr>
            <w:tcW w:w="1267" w:type="dxa"/>
            <w:tcBorders>
              <w:top w:val="nil"/>
              <w:left w:val="nil"/>
              <w:right w:val="nil"/>
            </w:tcBorders>
            <w:shd w:val="clear" w:color="auto" w:fill="auto"/>
            <w:vAlign w:val="bottom"/>
          </w:tcPr>
          <w:p w14:paraId="00000A1D" w14:textId="77777777" w:rsidR="005537F9" w:rsidRDefault="000D7614">
            <w:pPr>
              <w:spacing w:after="0"/>
              <w:jc w:val="center"/>
              <w:rPr>
                <w:color w:val="000000"/>
              </w:rPr>
            </w:pPr>
            <w:r>
              <w:rPr>
                <w:color w:val="000000"/>
              </w:rPr>
              <w:t>32,272</w:t>
            </w:r>
          </w:p>
        </w:tc>
      </w:tr>
      <w:tr w:rsidR="005537F9" w14:paraId="6A72A8CB" w14:textId="77777777">
        <w:trPr>
          <w:trHeight w:val="300"/>
        </w:trPr>
        <w:tc>
          <w:tcPr>
            <w:tcW w:w="960" w:type="dxa"/>
            <w:tcBorders>
              <w:top w:val="nil"/>
              <w:left w:val="nil"/>
              <w:right w:val="nil"/>
            </w:tcBorders>
            <w:shd w:val="clear" w:color="auto" w:fill="auto"/>
            <w:vAlign w:val="bottom"/>
          </w:tcPr>
          <w:p w14:paraId="00000A1E" w14:textId="77777777" w:rsidR="005537F9" w:rsidRDefault="000D7614">
            <w:pPr>
              <w:spacing w:after="0"/>
              <w:jc w:val="center"/>
              <w:rPr>
                <w:color w:val="000000"/>
              </w:rPr>
            </w:pPr>
            <w:r>
              <w:rPr>
                <w:color w:val="000000"/>
              </w:rPr>
              <w:t>2025</w:t>
            </w:r>
          </w:p>
        </w:tc>
        <w:tc>
          <w:tcPr>
            <w:tcW w:w="960" w:type="dxa"/>
            <w:tcBorders>
              <w:top w:val="nil"/>
              <w:left w:val="nil"/>
              <w:right w:val="nil"/>
            </w:tcBorders>
            <w:shd w:val="clear" w:color="auto" w:fill="auto"/>
            <w:vAlign w:val="bottom"/>
          </w:tcPr>
          <w:p w14:paraId="00000A1F" w14:textId="77777777" w:rsidR="005537F9" w:rsidRDefault="000D7614">
            <w:pPr>
              <w:spacing w:after="0"/>
              <w:jc w:val="center"/>
              <w:rPr>
                <w:color w:val="000000"/>
              </w:rPr>
            </w:pPr>
            <w:r>
              <w:rPr>
                <w:color w:val="000000"/>
              </w:rPr>
              <w:t>163,585</w:t>
            </w:r>
          </w:p>
        </w:tc>
        <w:tc>
          <w:tcPr>
            <w:tcW w:w="960" w:type="dxa"/>
            <w:tcBorders>
              <w:top w:val="nil"/>
              <w:left w:val="nil"/>
              <w:right w:val="nil"/>
            </w:tcBorders>
            <w:shd w:val="clear" w:color="auto" w:fill="auto"/>
            <w:vAlign w:val="bottom"/>
          </w:tcPr>
          <w:p w14:paraId="00000A20" w14:textId="77777777" w:rsidR="005537F9" w:rsidRDefault="000D7614">
            <w:pPr>
              <w:spacing w:after="0"/>
              <w:jc w:val="center"/>
              <w:rPr>
                <w:color w:val="000000"/>
              </w:rPr>
            </w:pPr>
            <w:r>
              <w:rPr>
                <w:color w:val="000000"/>
              </w:rPr>
              <w:t>65,434</w:t>
            </w:r>
          </w:p>
        </w:tc>
        <w:tc>
          <w:tcPr>
            <w:tcW w:w="960" w:type="dxa"/>
            <w:tcBorders>
              <w:top w:val="nil"/>
              <w:left w:val="nil"/>
              <w:right w:val="nil"/>
            </w:tcBorders>
            <w:shd w:val="clear" w:color="auto" w:fill="auto"/>
            <w:vAlign w:val="bottom"/>
          </w:tcPr>
          <w:p w14:paraId="00000A21" w14:textId="77777777" w:rsidR="005537F9" w:rsidRDefault="000D7614">
            <w:pPr>
              <w:spacing w:after="0"/>
              <w:jc w:val="center"/>
              <w:rPr>
                <w:color w:val="000000"/>
              </w:rPr>
            </w:pPr>
            <w:r>
              <w:rPr>
                <w:color w:val="000000"/>
              </w:rPr>
              <w:t>0.46</w:t>
            </w:r>
          </w:p>
        </w:tc>
        <w:tc>
          <w:tcPr>
            <w:tcW w:w="960" w:type="dxa"/>
            <w:tcBorders>
              <w:top w:val="nil"/>
              <w:left w:val="nil"/>
              <w:right w:val="nil"/>
            </w:tcBorders>
            <w:shd w:val="clear" w:color="auto" w:fill="auto"/>
            <w:vAlign w:val="bottom"/>
          </w:tcPr>
          <w:p w14:paraId="00000A22" w14:textId="77777777" w:rsidR="005537F9" w:rsidRDefault="000D7614">
            <w:pPr>
              <w:spacing w:after="0"/>
              <w:jc w:val="center"/>
              <w:rPr>
                <w:color w:val="000000"/>
              </w:rPr>
            </w:pPr>
            <w:r>
              <w:rPr>
                <w:color w:val="000000"/>
              </w:rPr>
              <w:t>38,688</w:t>
            </w:r>
          </w:p>
        </w:tc>
        <w:tc>
          <w:tcPr>
            <w:tcW w:w="1267" w:type="dxa"/>
            <w:tcBorders>
              <w:top w:val="nil"/>
              <w:left w:val="nil"/>
              <w:right w:val="nil"/>
            </w:tcBorders>
            <w:shd w:val="clear" w:color="auto" w:fill="auto"/>
            <w:vAlign w:val="bottom"/>
          </w:tcPr>
          <w:p w14:paraId="00000A23" w14:textId="77777777" w:rsidR="005537F9" w:rsidRDefault="000D7614">
            <w:pPr>
              <w:spacing w:after="0"/>
              <w:jc w:val="center"/>
              <w:rPr>
                <w:color w:val="000000"/>
              </w:rPr>
            </w:pPr>
            <w:r>
              <w:rPr>
                <w:color w:val="000000"/>
              </w:rPr>
              <w:t>32,141</w:t>
            </w:r>
          </w:p>
        </w:tc>
      </w:tr>
      <w:tr w:rsidR="005537F9" w14:paraId="4BC25A8C" w14:textId="77777777">
        <w:trPr>
          <w:trHeight w:val="300"/>
        </w:trPr>
        <w:tc>
          <w:tcPr>
            <w:tcW w:w="960" w:type="dxa"/>
            <w:tcBorders>
              <w:top w:val="nil"/>
              <w:left w:val="nil"/>
              <w:bottom w:val="single" w:sz="4" w:space="0" w:color="000000"/>
              <w:right w:val="nil"/>
            </w:tcBorders>
            <w:shd w:val="clear" w:color="auto" w:fill="auto"/>
            <w:vAlign w:val="bottom"/>
          </w:tcPr>
          <w:p w14:paraId="00000A24" w14:textId="77777777" w:rsidR="005537F9" w:rsidRDefault="000D7614">
            <w:pPr>
              <w:spacing w:after="0"/>
              <w:jc w:val="center"/>
              <w:rPr>
                <w:i/>
                <w:iCs/>
                <w:color w:val="000000"/>
              </w:rPr>
            </w:pPr>
            <w:r>
              <w:rPr>
                <w:i/>
                <w:iCs/>
                <w:color w:val="000000"/>
              </w:rPr>
              <w:t>2026</w:t>
            </w:r>
          </w:p>
        </w:tc>
        <w:tc>
          <w:tcPr>
            <w:tcW w:w="960" w:type="dxa"/>
            <w:tcBorders>
              <w:top w:val="nil"/>
              <w:left w:val="nil"/>
              <w:bottom w:val="single" w:sz="4" w:space="0" w:color="000000"/>
              <w:right w:val="nil"/>
            </w:tcBorders>
            <w:shd w:val="clear" w:color="auto" w:fill="auto"/>
            <w:vAlign w:val="bottom"/>
          </w:tcPr>
          <w:p w14:paraId="00000A25" w14:textId="77777777" w:rsidR="005537F9" w:rsidRDefault="000D7614">
            <w:pPr>
              <w:spacing w:after="0"/>
              <w:jc w:val="center"/>
              <w:rPr>
                <w:i/>
                <w:iCs/>
                <w:color w:val="000000"/>
              </w:rPr>
            </w:pPr>
            <w:r>
              <w:rPr>
                <w:i/>
                <w:iCs/>
                <w:color w:val="000000"/>
              </w:rPr>
              <w:t>159,595</w:t>
            </w:r>
          </w:p>
        </w:tc>
        <w:tc>
          <w:tcPr>
            <w:tcW w:w="960" w:type="dxa"/>
            <w:tcBorders>
              <w:top w:val="nil"/>
              <w:left w:val="nil"/>
              <w:bottom w:val="single" w:sz="4" w:space="0" w:color="000000"/>
              <w:right w:val="nil"/>
            </w:tcBorders>
            <w:shd w:val="clear" w:color="auto" w:fill="auto"/>
            <w:vAlign w:val="bottom"/>
          </w:tcPr>
          <w:p w14:paraId="00000A26" w14:textId="77777777" w:rsidR="005537F9" w:rsidRDefault="000D7614">
            <w:pPr>
              <w:spacing w:after="0"/>
              <w:jc w:val="center"/>
              <w:rPr>
                <w:i/>
                <w:iCs/>
                <w:color w:val="000000"/>
              </w:rPr>
            </w:pPr>
            <w:r>
              <w:rPr>
                <w:i/>
                <w:iCs/>
                <w:color w:val="000000"/>
              </w:rPr>
              <w:t>63,838</w:t>
            </w:r>
          </w:p>
        </w:tc>
        <w:tc>
          <w:tcPr>
            <w:tcW w:w="960" w:type="dxa"/>
            <w:tcBorders>
              <w:top w:val="nil"/>
              <w:left w:val="nil"/>
              <w:bottom w:val="single" w:sz="4" w:space="0" w:color="000000"/>
              <w:right w:val="nil"/>
            </w:tcBorders>
            <w:shd w:val="clear" w:color="auto" w:fill="auto"/>
            <w:vAlign w:val="bottom"/>
          </w:tcPr>
          <w:p w14:paraId="00000A27" w14:textId="77777777" w:rsidR="005537F9" w:rsidRDefault="000D7614">
            <w:pPr>
              <w:spacing w:after="0"/>
              <w:jc w:val="center"/>
              <w:rPr>
                <w:i/>
                <w:iCs/>
                <w:color w:val="000000"/>
              </w:rPr>
            </w:pPr>
            <w:r>
              <w:rPr>
                <w:i/>
                <w:iCs/>
                <w:color w:val="000000"/>
              </w:rPr>
              <w:t>0.54</w:t>
            </w:r>
          </w:p>
        </w:tc>
        <w:tc>
          <w:tcPr>
            <w:tcW w:w="960" w:type="dxa"/>
            <w:tcBorders>
              <w:top w:val="nil"/>
              <w:left w:val="nil"/>
              <w:bottom w:val="single" w:sz="4" w:space="0" w:color="000000"/>
              <w:right w:val="nil"/>
            </w:tcBorders>
            <w:shd w:val="clear" w:color="auto" w:fill="auto"/>
            <w:vAlign w:val="bottom"/>
          </w:tcPr>
          <w:p w14:paraId="00000A28" w14:textId="77777777" w:rsidR="005537F9" w:rsidRDefault="000D7614">
            <w:pPr>
              <w:spacing w:after="0"/>
              <w:jc w:val="center"/>
              <w:rPr>
                <w:i/>
                <w:iCs/>
                <w:color w:val="000000"/>
              </w:rPr>
            </w:pPr>
            <w:r>
              <w:rPr>
                <w:i/>
                <w:iCs/>
                <w:color w:val="000000"/>
              </w:rPr>
              <w:t>49,782</w:t>
            </w:r>
          </w:p>
        </w:tc>
        <w:tc>
          <w:tcPr>
            <w:tcW w:w="1267" w:type="dxa"/>
            <w:tcBorders>
              <w:top w:val="nil"/>
              <w:left w:val="nil"/>
              <w:bottom w:val="single" w:sz="4" w:space="0" w:color="000000"/>
              <w:right w:val="nil"/>
            </w:tcBorders>
            <w:shd w:val="clear" w:color="auto" w:fill="auto"/>
            <w:vAlign w:val="bottom"/>
          </w:tcPr>
          <w:p w14:paraId="00000A29" w14:textId="77777777" w:rsidR="005537F9" w:rsidRDefault="000D7614">
            <w:pPr>
              <w:spacing w:after="0"/>
              <w:jc w:val="center"/>
              <w:rPr>
                <w:i/>
                <w:iCs/>
                <w:color w:val="000000"/>
              </w:rPr>
            </w:pPr>
            <w:r>
              <w:rPr>
                <w:i/>
                <w:iCs/>
                <w:color w:val="000000"/>
              </w:rPr>
              <w:t>41,520</w:t>
            </w:r>
          </w:p>
        </w:tc>
      </w:tr>
    </w:tbl>
    <w:p w14:paraId="00000A2A" w14:textId="77777777" w:rsidR="005537F9" w:rsidRDefault="000D7614">
      <w:pPr>
        <w:spacing w:line="259" w:lineRule="auto"/>
      </w:pPr>
      <w:r>
        <w:br w:type="page"/>
      </w:r>
    </w:p>
    <w:p w14:paraId="00000A2B" w14:textId="77777777" w:rsidR="005537F9" w:rsidRDefault="000D7614">
      <w:pPr>
        <w:pStyle w:val="Heading5"/>
      </w:pPr>
      <w:r>
        <w:lastRenderedPageBreak/>
        <w:t>Table 2.11. Results for the projection scenarios from the author’s recommended model. Catch in tons, fishing mortality (F), and Female spawning stock biomass (SSB) in tons for the 7 standard projection scenarios.</w:t>
      </w:r>
    </w:p>
    <w:tbl>
      <w:tblPr>
        <w:tblStyle w:val="af2"/>
        <w:tblW w:w="8888" w:type="dxa"/>
        <w:tblLayout w:type="fixed"/>
        <w:tblLook w:val="0400" w:firstRow="0" w:lastRow="0" w:firstColumn="0" w:lastColumn="0" w:noHBand="0" w:noVBand="1"/>
      </w:tblPr>
      <w:tblGrid>
        <w:gridCol w:w="1111"/>
        <w:gridCol w:w="1111"/>
        <w:gridCol w:w="1111"/>
        <w:gridCol w:w="1111"/>
        <w:gridCol w:w="1111"/>
        <w:gridCol w:w="1111"/>
        <w:gridCol w:w="1111"/>
        <w:gridCol w:w="1111"/>
      </w:tblGrid>
      <w:tr w:rsidR="005537F9" w14:paraId="7A188ECA" w14:textId="77777777">
        <w:trPr>
          <w:trHeight w:val="225"/>
        </w:trPr>
        <w:tc>
          <w:tcPr>
            <w:tcW w:w="1111" w:type="dxa"/>
            <w:tcBorders>
              <w:top w:val="nil"/>
              <w:left w:val="nil"/>
              <w:bottom w:val="single" w:sz="4" w:space="0" w:color="000000"/>
              <w:right w:val="nil"/>
            </w:tcBorders>
            <w:shd w:val="clear" w:color="auto" w:fill="auto"/>
            <w:vAlign w:val="center"/>
          </w:tcPr>
          <w:p w14:paraId="00000A2C" w14:textId="77777777" w:rsidR="005537F9" w:rsidRDefault="000D7614">
            <w:pPr>
              <w:spacing w:after="0"/>
              <w:jc w:val="center"/>
              <w:rPr>
                <w:color w:val="000000"/>
                <w:sz w:val="18"/>
                <w:szCs w:val="18"/>
              </w:rPr>
            </w:pPr>
            <w:r>
              <w:rPr>
                <w:color w:val="000000"/>
                <w:sz w:val="18"/>
                <w:szCs w:val="18"/>
              </w:rPr>
              <w:t>Year</w:t>
            </w:r>
          </w:p>
        </w:tc>
        <w:tc>
          <w:tcPr>
            <w:tcW w:w="1111" w:type="dxa"/>
            <w:tcBorders>
              <w:top w:val="nil"/>
              <w:left w:val="nil"/>
              <w:bottom w:val="single" w:sz="4" w:space="0" w:color="000000"/>
              <w:right w:val="nil"/>
            </w:tcBorders>
            <w:shd w:val="clear" w:color="auto" w:fill="auto"/>
            <w:vAlign w:val="center"/>
          </w:tcPr>
          <w:p w14:paraId="00000A2D" w14:textId="77777777" w:rsidR="005537F9" w:rsidRDefault="000D7614">
            <w:pPr>
              <w:spacing w:after="0"/>
              <w:jc w:val="center"/>
              <w:rPr>
                <w:color w:val="000000"/>
                <w:sz w:val="18"/>
                <w:szCs w:val="18"/>
              </w:rPr>
            </w:pPr>
            <w:r>
              <w:rPr>
                <w:color w:val="000000"/>
                <w:sz w:val="18"/>
                <w:szCs w:val="18"/>
              </w:rPr>
              <w:t>Scenario 1</w:t>
            </w:r>
          </w:p>
        </w:tc>
        <w:tc>
          <w:tcPr>
            <w:tcW w:w="1111" w:type="dxa"/>
            <w:tcBorders>
              <w:top w:val="nil"/>
              <w:left w:val="nil"/>
              <w:bottom w:val="single" w:sz="4" w:space="0" w:color="000000"/>
              <w:right w:val="nil"/>
            </w:tcBorders>
            <w:shd w:val="clear" w:color="auto" w:fill="auto"/>
            <w:vAlign w:val="center"/>
          </w:tcPr>
          <w:p w14:paraId="00000A2E" w14:textId="77777777" w:rsidR="005537F9" w:rsidRDefault="000D7614">
            <w:pPr>
              <w:spacing w:after="0"/>
              <w:jc w:val="center"/>
              <w:rPr>
                <w:color w:val="000000"/>
                <w:sz w:val="18"/>
                <w:szCs w:val="18"/>
              </w:rPr>
            </w:pPr>
            <w:r>
              <w:rPr>
                <w:color w:val="000000"/>
                <w:sz w:val="18"/>
                <w:szCs w:val="18"/>
              </w:rPr>
              <w:t>Scenario 2</w:t>
            </w:r>
          </w:p>
        </w:tc>
        <w:tc>
          <w:tcPr>
            <w:tcW w:w="1111" w:type="dxa"/>
            <w:tcBorders>
              <w:top w:val="nil"/>
              <w:left w:val="nil"/>
              <w:bottom w:val="single" w:sz="4" w:space="0" w:color="000000"/>
              <w:right w:val="nil"/>
            </w:tcBorders>
            <w:shd w:val="clear" w:color="auto" w:fill="auto"/>
            <w:vAlign w:val="center"/>
          </w:tcPr>
          <w:p w14:paraId="00000A2F" w14:textId="77777777" w:rsidR="005537F9" w:rsidRDefault="000D7614">
            <w:pPr>
              <w:spacing w:after="0"/>
              <w:jc w:val="center"/>
              <w:rPr>
                <w:color w:val="000000"/>
                <w:sz w:val="18"/>
                <w:szCs w:val="18"/>
              </w:rPr>
            </w:pPr>
            <w:r>
              <w:rPr>
                <w:color w:val="000000"/>
                <w:sz w:val="18"/>
                <w:szCs w:val="18"/>
              </w:rPr>
              <w:t>Scenario 3</w:t>
            </w:r>
          </w:p>
        </w:tc>
        <w:tc>
          <w:tcPr>
            <w:tcW w:w="1111" w:type="dxa"/>
            <w:tcBorders>
              <w:top w:val="nil"/>
              <w:left w:val="nil"/>
              <w:bottom w:val="single" w:sz="4" w:space="0" w:color="000000"/>
              <w:right w:val="nil"/>
            </w:tcBorders>
            <w:shd w:val="clear" w:color="auto" w:fill="auto"/>
            <w:vAlign w:val="center"/>
          </w:tcPr>
          <w:p w14:paraId="00000A30" w14:textId="77777777" w:rsidR="005537F9" w:rsidRDefault="000D7614">
            <w:pPr>
              <w:spacing w:after="0"/>
              <w:jc w:val="center"/>
              <w:rPr>
                <w:color w:val="000000"/>
                <w:sz w:val="18"/>
                <w:szCs w:val="18"/>
              </w:rPr>
            </w:pPr>
            <w:r>
              <w:rPr>
                <w:color w:val="000000"/>
                <w:sz w:val="18"/>
                <w:szCs w:val="18"/>
              </w:rPr>
              <w:t>Scenario 4</w:t>
            </w:r>
          </w:p>
        </w:tc>
        <w:tc>
          <w:tcPr>
            <w:tcW w:w="1111" w:type="dxa"/>
            <w:tcBorders>
              <w:top w:val="nil"/>
              <w:left w:val="nil"/>
              <w:bottom w:val="single" w:sz="4" w:space="0" w:color="000000"/>
              <w:right w:val="nil"/>
            </w:tcBorders>
            <w:shd w:val="clear" w:color="auto" w:fill="auto"/>
            <w:vAlign w:val="center"/>
          </w:tcPr>
          <w:p w14:paraId="00000A31" w14:textId="77777777" w:rsidR="005537F9" w:rsidRDefault="000D7614">
            <w:pPr>
              <w:spacing w:after="0"/>
              <w:jc w:val="center"/>
              <w:rPr>
                <w:color w:val="000000"/>
                <w:sz w:val="18"/>
                <w:szCs w:val="18"/>
              </w:rPr>
            </w:pPr>
            <w:r>
              <w:rPr>
                <w:color w:val="000000"/>
                <w:sz w:val="18"/>
                <w:szCs w:val="18"/>
              </w:rPr>
              <w:t>Scenario 5</w:t>
            </w:r>
          </w:p>
        </w:tc>
        <w:tc>
          <w:tcPr>
            <w:tcW w:w="1111" w:type="dxa"/>
            <w:tcBorders>
              <w:top w:val="nil"/>
              <w:left w:val="nil"/>
              <w:bottom w:val="single" w:sz="4" w:space="0" w:color="000000"/>
              <w:right w:val="nil"/>
            </w:tcBorders>
            <w:shd w:val="clear" w:color="auto" w:fill="auto"/>
            <w:vAlign w:val="center"/>
          </w:tcPr>
          <w:p w14:paraId="00000A32" w14:textId="77777777" w:rsidR="005537F9" w:rsidRDefault="000D7614">
            <w:pPr>
              <w:spacing w:after="0"/>
              <w:jc w:val="center"/>
              <w:rPr>
                <w:color w:val="000000"/>
                <w:sz w:val="18"/>
                <w:szCs w:val="18"/>
              </w:rPr>
            </w:pPr>
            <w:r>
              <w:rPr>
                <w:color w:val="000000"/>
                <w:sz w:val="18"/>
                <w:szCs w:val="18"/>
              </w:rPr>
              <w:t>Scenario 6</w:t>
            </w:r>
          </w:p>
        </w:tc>
        <w:tc>
          <w:tcPr>
            <w:tcW w:w="1111" w:type="dxa"/>
            <w:tcBorders>
              <w:top w:val="nil"/>
              <w:left w:val="nil"/>
              <w:bottom w:val="single" w:sz="4" w:space="0" w:color="000000"/>
              <w:right w:val="nil"/>
            </w:tcBorders>
            <w:shd w:val="clear" w:color="auto" w:fill="auto"/>
            <w:vAlign w:val="center"/>
          </w:tcPr>
          <w:p w14:paraId="00000A33" w14:textId="77777777" w:rsidR="005537F9" w:rsidRDefault="000D7614">
            <w:pPr>
              <w:spacing w:after="0"/>
              <w:jc w:val="center"/>
              <w:rPr>
                <w:color w:val="000000"/>
                <w:sz w:val="18"/>
                <w:szCs w:val="18"/>
              </w:rPr>
            </w:pPr>
            <w:r>
              <w:rPr>
                <w:color w:val="000000"/>
                <w:sz w:val="18"/>
                <w:szCs w:val="18"/>
              </w:rPr>
              <w:t>Scenario 7</w:t>
            </w:r>
          </w:p>
        </w:tc>
      </w:tr>
      <w:tr w:rsidR="005537F9" w14:paraId="1B2AC4BC" w14:textId="77777777">
        <w:trPr>
          <w:trHeight w:val="225"/>
        </w:trPr>
        <w:tc>
          <w:tcPr>
            <w:tcW w:w="1111" w:type="dxa"/>
            <w:tcBorders>
              <w:top w:val="single" w:sz="4" w:space="0" w:color="000000"/>
              <w:left w:val="nil"/>
              <w:bottom w:val="nil"/>
              <w:right w:val="nil"/>
            </w:tcBorders>
            <w:shd w:val="clear" w:color="auto" w:fill="auto"/>
            <w:vAlign w:val="center"/>
          </w:tcPr>
          <w:p w14:paraId="00000A34" w14:textId="77777777" w:rsidR="005537F9" w:rsidRDefault="000D7614">
            <w:pPr>
              <w:spacing w:after="0"/>
              <w:jc w:val="center"/>
              <w:rPr>
                <w:color w:val="000000"/>
                <w:sz w:val="18"/>
                <w:szCs w:val="18"/>
              </w:rPr>
            </w:pPr>
            <w:r>
              <w:rPr>
                <w:color w:val="000000"/>
                <w:sz w:val="18"/>
                <w:szCs w:val="18"/>
              </w:rPr>
              <w:t>Catch</w:t>
            </w:r>
          </w:p>
        </w:tc>
        <w:tc>
          <w:tcPr>
            <w:tcW w:w="1111" w:type="dxa"/>
            <w:tcBorders>
              <w:top w:val="single" w:sz="4" w:space="0" w:color="000000"/>
              <w:left w:val="nil"/>
              <w:bottom w:val="nil"/>
              <w:right w:val="nil"/>
            </w:tcBorders>
            <w:shd w:val="clear" w:color="auto" w:fill="auto"/>
            <w:vAlign w:val="center"/>
          </w:tcPr>
          <w:p w14:paraId="00000A35"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6"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7"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8"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9"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A" w14:textId="77777777" w:rsidR="005537F9" w:rsidRDefault="000D7614">
            <w:pPr>
              <w:spacing w:after="0"/>
              <w:jc w:val="center"/>
              <w:rPr>
                <w:color w:val="000000"/>
                <w:sz w:val="18"/>
                <w:szCs w:val="18"/>
              </w:rPr>
            </w:pPr>
            <w:r>
              <w:rPr>
                <w:color w:val="000000"/>
                <w:sz w:val="18"/>
                <w:szCs w:val="18"/>
              </w:rPr>
              <w:t>-</w:t>
            </w:r>
          </w:p>
        </w:tc>
        <w:tc>
          <w:tcPr>
            <w:tcW w:w="1111" w:type="dxa"/>
            <w:tcBorders>
              <w:top w:val="single" w:sz="4" w:space="0" w:color="000000"/>
              <w:left w:val="nil"/>
              <w:bottom w:val="nil"/>
              <w:right w:val="nil"/>
            </w:tcBorders>
            <w:shd w:val="clear" w:color="auto" w:fill="auto"/>
            <w:vAlign w:val="center"/>
          </w:tcPr>
          <w:p w14:paraId="00000A3B" w14:textId="77777777" w:rsidR="005537F9" w:rsidRDefault="000D7614">
            <w:pPr>
              <w:spacing w:after="0"/>
              <w:jc w:val="center"/>
              <w:rPr>
                <w:color w:val="000000"/>
                <w:sz w:val="18"/>
                <w:szCs w:val="18"/>
              </w:rPr>
            </w:pPr>
            <w:r>
              <w:rPr>
                <w:color w:val="000000"/>
                <w:sz w:val="18"/>
                <w:szCs w:val="18"/>
              </w:rPr>
              <w:t>-</w:t>
            </w:r>
          </w:p>
        </w:tc>
      </w:tr>
      <w:tr w:rsidR="005537F9" w14:paraId="52CA22C2" w14:textId="77777777">
        <w:trPr>
          <w:trHeight w:val="225"/>
        </w:trPr>
        <w:tc>
          <w:tcPr>
            <w:tcW w:w="1111" w:type="dxa"/>
            <w:tcBorders>
              <w:top w:val="nil"/>
              <w:left w:val="nil"/>
              <w:bottom w:val="nil"/>
              <w:right w:val="nil"/>
            </w:tcBorders>
            <w:shd w:val="clear" w:color="auto" w:fill="auto"/>
            <w:vAlign w:val="bottom"/>
          </w:tcPr>
          <w:p w14:paraId="00000A3C" w14:textId="77777777" w:rsidR="005537F9" w:rsidRDefault="000D7614">
            <w:pPr>
              <w:spacing w:after="0"/>
              <w:jc w:val="center"/>
              <w:rPr>
                <w:color w:val="000000"/>
                <w:sz w:val="20"/>
                <w:szCs w:val="20"/>
              </w:rPr>
            </w:pPr>
            <w:r>
              <w:rPr>
                <w:color w:val="000000"/>
                <w:sz w:val="20"/>
                <w:szCs w:val="20"/>
              </w:rPr>
              <w:t>2025</w:t>
            </w:r>
          </w:p>
        </w:tc>
        <w:tc>
          <w:tcPr>
            <w:tcW w:w="1111" w:type="dxa"/>
            <w:tcBorders>
              <w:top w:val="nil"/>
              <w:left w:val="nil"/>
              <w:bottom w:val="nil"/>
              <w:right w:val="nil"/>
            </w:tcBorders>
            <w:shd w:val="clear" w:color="auto" w:fill="auto"/>
            <w:vAlign w:val="bottom"/>
          </w:tcPr>
          <w:p w14:paraId="00000A3D"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3E"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3F"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40"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41"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42" w14:textId="77777777" w:rsidR="005537F9" w:rsidRDefault="000D7614">
            <w:pPr>
              <w:spacing w:after="0"/>
              <w:jc w:val="center"/>
              <w:rPr>
                <w:color w:val="000000"/>
                <w:sz w:val="20"/>
                <w:szCs w:val="20"/>
              </w:rPr>
            </w:pPr>
            <w:r>
              <w:rPr>
                <w:color w:val="000000"/>
                <w:sz w:val="20"/>
                <w:szCs w:val="20"/>
              </w:rPr>
              <w:t>32,141</w:t>
            </w:r>
          </w:p>
        </w:tc>
        <w:tc>
          <w:tcPr>
            <w:tcW w:w="1111" w:type="dxa"/>
            <w:tcBorders>
              <w:top w:val="nil"/>
              <w:left w:val="nil"/>
              <w:bottom w:val="nil"/>
              <w:right w:val="nil"/>
            </w:tcBorders>
            <w:shd w:val="clear" w:color="auto" w:fill="auto"/>
            <w:vAlign w:val="bottom"/>
          </w:tcPr>
          <w:p w14:paraId="00000A43" w14:textId="77777777" w:rsidR="005537F9" w:rsidRDefault="000D7614">
            <w:pPr>
              <w:spacing w:after="0"/>
              <w:jc w:val="center"/>
              <w:rPr>
                <w:color w:val="000000"/>
                <w:sz w:val="20"/>
                <w:szCs w:val="20"/>
              </w:rPr>
            </w:pPr>
            <w:r>
              <w:rPr>
                <w:color w:val="000000"/>
                <w:sz w:val="20"/>
                <w:szCs w:val="20"/>
              </w:rPr>
              <w:t>32,141</w:t>
            </w:r>
          </w:p>
        </w:tc>
      </w:tr>
      <w:tr w:rsidR="005537F9" w14:paraId="2FA44ABD" w14:textId="77777777">
        <w:trPr>
          <w:trHeight w:val="225"/>
        </w:trPr>
        <w:tc>
          <w:tcPr>
            <w:tcW w:w="1111" w:type="dxa"/>
            <w:tcBorders>
              <w:top w:val="nil"/>
              <w:left w:val="nil"/>
              <w:bottom w:val="nil"/>
              <w:right w:val="nil"/>
            </w:tcBorders>
            <w:shd w:val="clear" w:color="auto" w:fill="auto"/>
            <w:vAlign w:val="bottom"/>
          </w:tcPr>
          <w:p w14:paraId="00000A44" w14:textId="77777777" w:rsidR="005537F9" w:rsidRDefault="000D7614">
            <w:pPr>
              <w:spacing w:after="0"/>
              <w:jc w:val="center"/>
              <w:rPr>
                <w:color w:val="000000"/>
                <w:sz w:val="20"/>
                <w:szCs w:val="20"/>
              </w:rPr>
            </w:pPr>
            <w:r>
              <w:rPr>
                <w:color w:val="000000"/>
                <w:sz w:val="20"/>
                <w:szCs w:val="20"/>
              </w:rPr>
              <w:t>2026</w:t>
            </w:r>
          </w:p>
        </w:tc>
        <w:tc>
          <w:tcPr>
            <w:tcW w:w="1111" w:type="dxa"/>
            <w:tcBorders>
              <w:top w:val="nil"/>
              <w:left w:val="nil"/>
              <w:bottom w:val="nil"/>
              <w:right w:val="nil"/>
            </w:tcBorders>
            <w:shd w:val="clear" w:color="auto" w:fill="auto"/>
            <w:vAlign w:val="bottom"/>
          </w:tcPr>
          <w:p w14:paraId="00000A45" w14:textId="77777777" w:rsidR="005537F9" w:rsidRDefault="000D7614">
            <w:pPr>
              <w:spacing w:after="0"/>
              <w:jc w:val="center"/>
              <w:rPr>
                <w:color w:val="000000"/>
                <w:sz w:val="20"/>
                <w:szCs w:val="20"/>
              </w:rPr>
            </w:pPr>
            <w:r>
              <w:rPr>
                <w:color w:val="000000"/>
                <w:sz w:val="20"/>
                <w:szCs w:val="20"/>
              </w:rPr>
              <w:t>41,520</w:t>
            </w:r>
          </w:p>
        </w:tc>
        <w:tc>
          <w:tcPr>
            <w:tcW w:w="1111" w:type="dxa"/>
            <w:tcBorders>
              <w:top w:val="nil"/>
              <w:left w:val="nil"/>
              <w:bottom w:val="nil"/>
              <w:right w:val="nil"/>
            </w:tcBorders>
            <w:shd w:val="clear" w:color="auto" w:fill="auto"/>
            <w:vAlign w:val="bottom"/>
          </w:tcPr>
          <w:p w14:paraId="00000A46" w14:textId="77777777" w:rsidR="005537F9" w:rsidRDefault="000D7614">
            <w:pPr>
              <w:spacing w:after="0"/>
              <w:jc w:val="center"/>
              <w:rPr>
                <w:color w:val="000000"/>
                <w:sz w:val="20"/>
                <w:szCs w:val="20"/>
              </w:rPr>
            </w:pPr>
            <w:r>
              <w:rPr>
                <w:color w:val="000000"/>
                <w:sz w:val="20"/>
                <w:szCs w:val="20"/>
              </w:rPr>
              <w:t>41,520</w:t>
            </w:r>
          </w:p>
        </w:tc>
        <w:tc>
          <w:tcPr>
            <w:tcW w:w="1111" w:type="dxa"/>
            <w:tcBorders>
              <w:top w:val="nil"/>
              <w:left w:val="nil"/>
              <w:bottom w:val="nil"/>
              <w:right w:val="nil"/>
            </w:tcBorders>
            <w:shd w:val="clear" w:color="auto" w:fill="auto"/>
            <w:vAlign w:val="bottom"/>
          </w:tcPr>
          <w:p w14:paraId="00000A47" w14:textId="77777777" w:rsidR="005537F9" w:rsidRDefault="000D7614">
            <w:pPr>
              <w:spacing w:after="0"/>
              <w:jc w:val="center"/>
              <w:rPr>
                <w:color w:val="000000"/>
                <w:sz w:val="20"/>
                <w:szCs w:val="20"/>
              </w:rPr>
            </w:pPr>
            <w:r>
              <w:rPr>
                <w:color w:val="000000"/>
                <w:sz w:val="20"/>
                <w:szCs w:val="20"/>
              </w:rPr>
              <w:t>20,535</w:t>
            </w:r>
          </w:p>
        </w:tc>
        <w:tc>
          <w:tcPr>
            <w:tcW w:w="1111" w:type="dxa"/>
            <w:tcBorders>
              <w:top w:val="nil"/>
              <w:left w:val="nil"/>
              <w:bottom w:val="nil"/>
              <w:right w:val="nil"/>
            </w:tcBorders>
            <w:shd w:val="clear" w:color="auto" w:fill="auto"/>
            <w:vAlign w:val="bottom"/>
          </w:tcPr>
          <w:p w14:paraId="00000A48" w14:textId="77777777" w:rsidR="005537F9" w:rsidRDefault="000D7614">
            <w:pPr>
              <w:spacing w:after="0"/>
              <w:jc w:val="center"/>
              <w:rPr>
                <w:color w:val="000000"/>
                <w:sz w:val="20"/>
                <w:szCs w:val="20"/>
              </w:rPr>
            </w:pPr>
            <w:r>
              <w:rPr>
                <w:color w:val="000000"/>
                <w:sz w:val="20"/>
                <w:szCs w:val="20"/>
              </w:rPr>
              <w:t>32,340</w:t>
            </w:r>
          </w:p>
        </w:tc>
        <w:tc>
          <w:tcPr>
            <w:tcW w:w="1111" w:type="dxa"/>
            <w:tcBorders>
              <w:top w:val="nil"/>
              <w:left w:val="nil"/>
              <w:bottom w:val="nil"/>
              <w:right w:val="nil"/>
            </w:tcBorders>
            <w:shd w:val="clear" w:color="auto" w:fill="auto"/>
            <w:vAlign w:val="bottom"/>
          </w:tcPr>
          <w:p w14:paraId="00000A4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4A" w14:textId="77777777" w:rsidR="005537F9" w:rsidRDefault="000D7614">
            <w:pPr>
              <w:spacing w:after="0"/>
              <w:jc w:val="center"/>
              <w:rPr>
                <w:color w:val="000000"/>
                <w:sz w:val="20"/>
                <w:szCs w:val="20"/>
              </w:rPr>
            </w:pPr>
            <w:r>
              <w:rPr>
                <w:color w:val="000000"/>
                <w:sz w:val="20"/>
                <w:szCs w:val="20"/>
              </w:rPr>
              <w:t>49,782</w:t>
            </w:r>
          </w:p>
        </w:tc>
        <w:tc>
          <w:tcPr>
            <w:tcW w:w="1111" w:type="dxa"/>
            <w:tcBorders>
              <w:top w:val="nil"/>
              <w:left w:val="nil"/>
              <w:bottom w:val="nil"/>
              <w:right w:val="nil"/>
            </w:tcBorders>
            <w:shd w:val="clear" w:color="auto" w:fill="auto"/>
            <w:vAlign w:val="bottom"/>
          </w:tcPr>
          <w:p w14:paraId="00000A4B" w14:textId="77777777" w:rsidR="005537F9" w:rsidRDefault="000D7614">
            <w:pPr>
              <w:spacing w:after="0"/>
              <w:jc w:val="center"/>
              <w:rPr>
                <w:color w:val="000000"/>
                <w:sz w:val="20"/>
                <w:szCs w:val="20"/>
              </w:rPr>
            </w:pPr>
            <w:r>
              <w:rPr>
                <w:color w:val="000000"/>
                <w:sz w:val="20"/>
                <w:szCs w:val="20"/>
              </w:rPr>
              <w:t>41,520</w:t>
            </w:r>
          </w:p>
        </w:tc>
      </w:tr>
      <w:tr w:rsidR="005537F9" w14:paraId="4CD3FB78" w14:textId="77777777">
        <w:trPr>
          <w:trHeight w:val="225"/>
        </w:trPr>
        <w:tc>
          <w:tcPr>
            <w:tcW w:w="1111" w:type="dxa"/>
            <w:tcBorders>
              <w:top w:val="nil"/>
              <w:left w:val="nil"/>
              <w:bottom w:val="nil"/>
              <w:right w:val="nil"/>
            </w:tcBorders>
            <w:shd w:val="clear" w:color="auto" w:fill="auto"/>
            <w:vAlign w:val="bottom"/>
          </w:tcPr>
          <w:p w14:paraId="00000A4C" w14:textId="77777777" w:rsidR="005537F9" w:rsidRDefault="000D7614">
            <w:pPr>
              <w:spacing w:after="0"/>
              <w:jc w:val="center"/>
              <w:rPr>
                <w:color w:val="000000"/>
                <w:sz w:val="20"/>
                <w:szCs w:val="20"/>
              </w:rPr>
            </w:pPr>
            <w:r>
              <w:rPr>
                <w:color w:val="000000"/>
                <w:sz w:val="20"/>
                <w:szCs w:val="20"/>
              </w:rPr>
              <w:t>2027</w:t>
            </w:r>
          </w:p>
        </w:tc>
        <w:tc>
          <w:tcPr>
            <w:tcW w:w="1111" w:type="dxa"/>
            <w:tcBorders>
              <w:top w:val="nil"/>
              <w:left w:val="nil"/>
              <w:bottom w:val="nil"/>
              <w:right w:val="nil"/>
            </w:tcBorders>
            <w:shd w:val="clear" w:color="auto" w:fill="auto"/>
            <w:vAlign w:val="bottom"/>
          </w:tcPr>
          <w:p w14:paraId="00000A4D" w14:textId="77777777" w:rsidR="005537F9" w:rsidRDefault="000D7614">
            <w:pPr>
              <w:spacing w:after="0"/>
              <w:jc w:val="center"/>
              <w:rPr>
                <w:color w:val="000000"/>
                <w:sz w:val="20"/>
                <w:szCs w:val="20"/>
              </w:rPr>
            </w:pPr>
            <w:r>
              <w:rPr>
                <w:color w:val="000000"/>
                <w:sz w:val="20"/>
                <w:szCs w:val="20"/>
              </w:rPr>
              <w:t>32,209</w:t>
            </w:r>
          </w:p>
        </w:tc>
        <w:tc>
          <w:tcPr>
            <w:tcW w:w="1111" w:type="dxa"/>
            <w:tcBorders>
              <w:top w:val="nil"/>
              <w:left w:val="nil"/>
              <w:bottom w:val="nil"/>
              <w:right w:val="nil"/>
            </w:tcBorders>
            <w:shd w:val="clear" w:color="auto" w:fill="auto"/>
            <w:vAlign w:val="bottom"/>
          </w:tcPr>
          <w:p w14:paraId="00000A4E" w14:textId="77777777" w:rsidR="005537F9" w:rsidRDefault="000D7614">
            <w:pPr>
              <w:spacing w:after="0"/>
              <w:jc w:val="center"/>
              <w:rPr>
                <w:color w:val="000000"/>
                <w:sz w:val="20"/>
                <w:szCs w:val="20"/>
              </w:rPr>
            </w:pPr>
            <w:r>
              <w:rPr>
                <w:color w:val="000000"/>
                <w:sz w:val="20"/>
                <w:szCs w:val="20"/>
              </w:rPr>
              <w:t>32,209</w:t>
            </w:r>
          </w:p>
        </w:tc>
        <w:tc>
          <w:tcPr>
            <w:tcW w:w="1111" w:type="dxa"/>
            <w:tcBorders>
              <w:top w:val="nil"/>
              <w:left w:val="nil"/>
              <w:bottom w:val="nil"/>
              <w:right w:val="nil"/>
            </w:tcBorders>
            <w:shd w:val="clear" w:color="auto" w:fill="auto"/>
            <w:vAlign w:val="bottom"/>
          </w:tcPr>
          <w:p w14:paraId="00000A4F" w14:textId="77777777" w:rsidR="005537F9" w:rsidRDefault="000D7614">
            <w:pPr>
              <w:spacing w:after="0"/>
              <w:jc w:val="center"/>
              <w:rPr>
                <w:color w:val="000000"/>
                <w:sz w:val="20"/>
                <w:szCs w:val="20"/>
              </w:rPr>
            </w:pPr>
            <w:r>
              <w:rPr>
                <w:color w:val="000000"/>
                <w:sz w:val="20"/>
                <w:szCs w:val="20"/>
              </w:rPr>
              <w:t>20,887</w:t>
            </w:r>
          </w:p>
        </w:tc>
        <w:tc>
          <w:tcPr>
            <w:tcW w:w="1111" w:type="dxa"/>
            <w:tcBorders>
              <w:top w:val="nil"/>
              <w:left w:val="nil"/>
              <w:bottom w:val="nil"/>
              <w:right w:val="nil"/>
            </w:tcBorders>
            <w:shd w:val="clear" w:color="auto" w:fill="auto"/>
            <w:vAlign w:val="bottom"/>
          </w:tcPr>
          <w:p w14:paraId="00000A50" w14:textId="77777777" w:rsidR="005537F9" w:rsidRDefault="000D7614">
            <w:pPr>
              <w:spacing w:after="0"/>
              <w:jc w:val="center"/>
              <w:rPr>
                <w:color w:val="000000"/>
                <w:sz w:val="20"/>
                <w:szCs w:val="20"/>
              </w:rPr>
            </w:pPr>
            <w:r>
              <w:rPr>
                <w:color w:val="000000"/>
                <w:sz w:val="20"/>
                <w:szCs w:val="20"/>
              </w:rPr>
              <w:t>28,434</w:t>
            </w:r>
          </w:p>
        </w:tc>
        <w:tc>
          <w:tcPr>
            <w:tcW w:w="1111" w:type="dxa"/>
            <w:tcBorders>
              <w:top w:val="nil"/>
              <w:left w:val="nil"/>
              <w:bottom w:val="nil"/>
              <w:right w:val="nil"/>
            </w:tcBorders>
            <w:shd w:val="clear" w:color="auto" w:fill="auto"/>
            <w:vAlign w:val="bottom"/>
          </w:tcPr>
          <w:p w14:paraId="00000A5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52" w14:textId="77777777" w:rsidR="005537F9" w:rsidRDefault="000D7614">
            <w:pPr>
              <w:spacing w:after="0"/>
              <w:jc w:val="center"/>
              <w:rPr>
                <w:color w:val="000000"/>
                <w:sz w:val="20"/>
                <w:szCs w:val="20"/>
              </w:rPr>
            </w:pPr>
            <w:r>
              <w:rPr>
                <w:color w:val="000000"/>
                <w:sz w:val="20"/>
                <w:szCs w:val="20"/>
              </w:rPr>
              <w:t>34,424</w:t>
            </w:r>
          </w:p>
        </w:tc>
        <w:tc>
          <w:tcPr>
            <w:tcW w:w="1111" w:type="dxa"/>
            <w:tcBorders>
              <w:top w:val="nil"/>
              <w:left w:val="nil"/>
              <w:bottom w:val="nil"/>
              <w:right w:val="nil"/>
            </w:tcBorders>
            <w:shd w:val="clear" w:color="auto" w:fill="auto"/>
            <w:vAlign w:val="bottom"/>
          </w:tcPr>
          <w:p w14:paraId="00000A53" w14:textId="77777777" w:rsidR="005537F9" w:rsidRDefault="000D7614">
            <w:pPr>
              <w:spacing w:after="0"/>
              <w:jc w:val="center"/>
              <w:rPr>
                <w:color w:val="000000"/>
                <w:sz w:val="20"/>
                <w:szCs w:val="20"/>
              </w:rPr>
            </w:pPr>
            <w:r>
              <w:rPr>
                <w:color w:val="000000"/>
                <w:sz w:val="20"/>
                <w:szCs w:val="20"/>
              </w:rPr>
              <w:t>32,209</w:t>
            </w:r>
          </w:p>
        </w:tc>
      </w:tr>
      <w:tr w:rsidR="005537F9" w14:paraId="7B62F704" w14:textId="77777777">
        <w:trPr>
          <w:trHeight w:val="225"/>
        </w:trPr>
        <w:tc>
          <w:tcPr>
            <w:tcW w:w="1111" w:type="dxa"/>
            <w:tcBorders>
              <w:top w:val="nil"/>
              <w:left w:val="nil"/>
              <w:bottom w:val="nil"/>
              <w:right w:val="nil"/>
            </w:tcBorders>
            <w:shd w:val="clear" w:color="auto" w:fill="auto"/>
            <w:vAlign w:val="bottom"/>
          </w:tcPr>
          <w:p w14:paraId="00000A54" w14:textId="77777777" w:rsidR="005537F9" w:rsidRDefault="000D7614">
            <w:pPr>
              <w:spacing w:after="0"/>
              <w:jc w:val="center"/>
              <w:rPr>
                <w:color w:val="000000"/>
                <w:sz w:val="20"/>
                <w:szCs w:val="20"/>
              </w:rPr>
            </w:pPr>
            <w:r>
              <w:rPr>
                <w:color w:val="000000"/>
                <w:sz w:val="20"/>
                <w:szCs w:val="20"/>
              </w:rPr>
              <w:t>2028</w:t>
            </w:r>
          </w:p>
        </w:tc>
        <w:tc>
          <w:tcPr>
            <w:tcW w:w="1111" w:type="dxa"/>
            <w:tcBorders>
              <w:top w:val="nil"/>
              <w:left w:val="nil"/>
              <w:bottom w:val="nil"/>
              <w:right w:val="nil"/>
            </w:tcBorders>
            <w:shd w:val="clear" w:color="auto" w:fill="auto"/>
            <w:vAlign w:val="bottom"/>
          </w:tcPr>
          <w:p w14:paraId="00000A55" w14:textId="77777777" w:rsidR="005537F9" w:rsidRDefault="000D7614">
            <w:pPr>
              <w:spacing w:after="0"/>
              <w:jc w:val="center"/>
              <w:rPr>
                <w:color w:val="000000"/>
                <w:sz w:val="20"/>
                <w:szCs w:val="20"/>
              </w:rPr>
            </w:pPr>
            <w:r>
              <w:rPr>
                <w:color w:val="000000"/>
                <w:sz w:val="20"/>
                <w:szCs w:val="20"/>
              </w:rPr>
              <w:t>32,838</w:t>
            </w:r>
          </w:p>
        </w:tc>
        <w:tc>
          <w:tcPr>
            <w:tcW w:w="1111" w:type="dxa"/>
            <w:tcBorders>
              <w:top w:val="nil"/>
              <w:left w:val="nil"/>
              <w:bottom w:val="nil"/>
              <w:right w:val="nil"/>
            </w:tcBorders>
            <w:shd w:val="clear" w:color="auto" w:fill="auto"/>
            <w:vAlign w:val="bottom"/>
          </w:tcPr>
          <w:p w14:paraId="00000A56" w14:textId="77777777" w:rsidR="005537F9" w:rsidRDefault="000D7614">
            <w:pPr>
              <w:spacing w:after="0"/>
              <w:jc w:val="center"/>
              <w:rPr>
                <w:color w:val="000000"/>
                <w:sz w:val="20"/>
                <w:szCs w:val="20"/>
              </w:rPr>
            </w:pPr>
            <w:r>
              <w:rPr>
                <w:color w:val="000000"/>
                <w:sz w:val="20"/>
                <w:szCs w:val="20"/>
              </w:rPr>
              <w:t>32,838</w:t>
            </w:r>
          </w:p>
        </w:tc>
        <w:tc>
          <w:tcPr>
            <w:tcW w:w="1111" w:type="dxa"/>
            <w:tcBorders>
              <w:top w:val="nil"/>
              <w:left w:val="nil"/>
              <w:bottom w:val="nil"/>
              <w:right w:val="nil"/>
            </w:tcBorders>
            <w:shd w:val="clear" w:color="auto" w:fill="auto"/>
            <w:vAlign w:val="bottom"/>
          </w:tcPr>
          <w:p w14:paraId="00000A57" w14:textId="77777777" w:rsidR="005537F9" w:rsidRDefault="000D7614">
            <w:pPr>
              <w:spacing w:after="0"/>
              <w:jc w:val="center"/>
              <w:rPr>
                <w:color w:val="000000"/>
                <w:sz w:val="20"/>
                <w:szCs w:val="20"/>
              </w:rPr>
            </w:pPr>
            <w:r>
              <w:rPr>
                <w:color w:val="000000"/>
                <w:sz w:val="20"/>
                <w:szCs w:val="20"/>
              </w:rPr>
              <w:t>22,253</w:t>
            </w:r>
          </w:p>
        </w:tc>
        <w:tc>
          <w:tcPr>
            <w:tcW w:w="1111" w:type="dxa"/>
            <w:tcBorders>
              <w:top w:val="nil"/>
              <w:left w:val="nil"/>
              <w:bottom w:val="nil"/>
              <w:right w:val="nil"/>
            </w:tcBorders>
            <w:shd w:val="clear" w:color="auto" w:fill="auto"/>
            <w:vAlign w:val="bottom"/>
          </w:tcPr>
          <w:p w14:paraId="00000A58" w14:textId="77777777" w:rsidR="005537F9" w:rsidRDefault="000D7614">
            <w:pPr>
              <w:spacing w:after="0"/>
              <w:jc w:val="center"/>
              <w:rPr>
                <w:color w:val="000000"/>
                <w:sz w:val="20"/>
                <w:szCs w:val="20"/>
              </w:rPr>
            </w:pPr>
            <w:r>
              <w:rPr>
                <w:color w:val="000000"/>
                <w:sz w:val="20"/>
                <w:szCs w:val="20"/>
              </w:rPr>
              <w:t>29,672</w:t>
            </w:r>
          </w:p>
        </w:tc>
        <w:tc>
          <w:tcPr>
            <w:tcW w:w="1111" w:type="dxa"/>
            <w:tcBorders>
              <w:top w:val="nil"/>
              <w:left w:val="nil"/>
              <w:bottom w:val="nil"/>
              <w:right w:val="nil"/>
            </w:tcBorders>
            <w:shd w:val="clear" w:color="auto" w:fill="auto"/>
            <w:vAlign w:val="bottom"/>
          </w:tcPr>
          <w:p w14:paraId="00000A5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5A" w14:textId="77777777" w:rsidR="005537F9" w:rsidRDefault="000D7614">
            <w:pPr>
              <w:spacing w:after="0"/>
              <w:jc w:val="center"/>
              <w:rPr>
                <w:color w:val="000000"/>
                <w:sz w:val="20"/>
                <w:szCs w:val="20"/>
              </w:rPr>
            </w:pPr>
            <w:r>
              <w:rPr>
                <w:color w:val="000000"/>
                <w:sz w:val="20"/>
                <w:szCs w:val="20"/>
              </w:rPr>
              <w:t>34,899</w:t>
            </w:r>
          </w:p>
        </w:tc>
        <w:tc>
          <w:tcPr>
            <w:tcW w:w="1111" w:type="dxa"/>
            <w:tcBorders>
              <w:top w:val="nil"/>
              <w:left w:val="nil"/>
              <w:bottom w:val="nil"/>
              <w:right w:val="nil"/>
            </w:tcBorders>
            <w:shd w:val="clear" w:color="auto" w:fill="auto"/>
            <w:vAlign w:val="bottom"/>
          </w:tcPr>
          <w:p w14:paraId="00000A5B" w14:textId="77777777" w:rsidR="005537F9" w:rsidRDefault="000D7614">
            <w:pPr>
              <w:spacing w:after="0"/>
              <w:jc w:val="center"/>
              <w:rPr>
                <w:color w:val="000000"/>
                <w:sz w:val="20"/>
                <w:szCs w:val="20"/>
              </w:rPr>
            </w:pPr>
            <w:r>
              <w:rPr>
                <w:color w:val="000000"/>
                <w:sz w:val="20"/>
                <w:szCs w:val="20"/>
              </w:rPr>
              <w:t>39,691</w:t>
            </w:r>
          </w:p>
        </w:tc>
      </w:tr>
      <w:tr w:rsidR="005537F9" w14:paraId="1EAB5F26" w14:textId="77777777">
        <w:trPr>
          <w:trHeight w:val="225"/>
        </w:trPr>
        <w:tc>
          <w:tcPr>
            <w:tcW w:w="1111" w:type="dxa"/>
            <w:tcBorders>
              <w:top w:val="nil"/>
              <w:left w:val="nil"/>
              <w:bottom w:val="nil"/>
              <w:right w:val="nil"/>
            </w:tcBorders>
            <w:shd w:val="clear" w:color="auto" w:fill="auto"/>
            <w:vAlign w:val="bottom"/>
          </w:tcPr>
          <w:p w14:paraId="00000A5C" w14:textId="77777777" w:rsidR="005537F9" w:rsidRDefault="000D7614">
            <w:pPr>
              <w:spacing w:after="0"/>
              <w:jc w:val="center"/>
              <w:rPr>
                <w:color w:val="000000"/>
                <w:sz w:val="20"/>
                <w:szCs w:val="20"/>
              </w:rPr>
            </w:pPr>
            <w:r>
              <w:rPr>
                <w:color w:val="000000"/>
                <w:sz w:val="20"/>
                <w:szCs w:val="20"/>
              </w:rPr>
              <w:t>2029</w:t>
            </w:r>
          </w:p>
        </w:tc>
        <w:tc>
          <w:tcPr>
            <w:tcW w:w="1111" w:type="dxa"/>
            <w:tcBorders>
              <w:top w:val="nil"/>
              <w:left w:val="nil"/>
              <w:bottom w:val="nil"/>
              <w:right w:val="nil"/>
            </w:tcBorders>
            <w:shd w:val="clear" w:color="auto" w:fill="auto"/>
            <w:vAlign w:val="bottom"/>
          </w:tcPr>
          <w:p w14:paraId="00000A5D" w14:textId="77777777" w:rsidR="005537F9" w:rsidRDefault="000D7614">
            <w:pPr>
              <w:spacing w:after="0"/>
              <w:jc w:val="center"/>
              <w:rPr>
                <w:color w:val="000000"/>
                <w:sz w:val="20"/>
                <w:szCs w:val="20"/>
              </w:rPr>
            </w:pPr>
            <w:r>
              <w:rPr>
                <w:color w:val="000000"/>
                <w:sz w:val="20"/>
                <w:szCs w:val="20"/>
              </w:rPr>
              <w:t>47,592</w:t>
            </w:r>
          </w:p>
        </w:tc>
        <w:tc>
          <w:tcPr>
            <w:tcW w:w="1111" w:type="dxa"/>
            <w:tcBorders>
              <w:top w:val="nil"/>
              <w:left w:val="nil"/>
              <w:bottom w:val="nil"/>
              <w:right w:val="nil"/>
            </w:tcBorders>
            <w:shd w:val="clear" w:color="auto" w:fill="auto"/>
            <w:vAlign w:val="bottom"/>
          </w:tcPr>
          <w:p w14:paraId="00000A5E" w14:textId="77777777" w:rsidR="005537F9" w:rsidRDefault="000D7614">
            <w:pPr>
              <w:spacing w:after="0"/>
              <w:jc w:val="center"/>
              <w:rPr>
                <w:color w:val="000000"/>
                <w:sz w:val="20"/>
                <w:szCs w:val="20"/>
              </w:rPr>
            </w:pPr>
            <w:r>
              <w:rPr>
                <w:color w:val="000000"/>
                <w:sz w:val="20"/>
                <w:szCs w:val="20"/>
              </w:rPr>
              <w:t>47,592</w:t>
            </w:r>
          </w:p>
        </w:tc>
        <w:tc>
          <w:tcPr>
            <w:tcW w:w="1111" w:type="dxa"/>
            <w:tcBorders>
              <w:top w:val="nil"/>
              <w:left w:val="nil"/>
              <w:bottom w:val="nil"/>
              <w:right w:val="nil"/>
            </w:tcBorders>
            <w:shd w:val="clear" w:color="auto" w:fill="auto"/>
            <w:vAlign w:val="bottom"/>
          </w:tcPr>
          <w:p w14:paraId="00000A5F" w14:textId="77777777" w:rsidR="005537F9" w:rsidRDefault="000D7614">
            <w:pPr>
              <w:spacing w:after="0"/>
              <w:jc w:val="center"/>
              <w:rPr>
                <w:color w:val="000000"/>
                <w:sz w:val="20"/>
                <w:szCs w:val="20"/>
              </w:rPr>
            </w:pPr>
            <w:r>
              <w:rPr>
                <w:color w:val="000000"/>
                <w:sz w:val="20"/>
                <w:szCs w:val="20"/>
              </w:rPr>
              <w:t>26,758</w:t>
            </w:r>
          </w:p>
        </w:tc>
        <w:tc>
          <w:tcPr>
            <w:tcW w:w="1111" w:type="dxa"/>
            <w:tcBorders>
              <w:top w:val="nil"/>
              <w:left w:val="nil"/>
              <w:bottom w:val="nil"/>
              <w:right w:val="nil"/>
            </w:tcBorders>
            <w:shd w:val="clear" w:color="auto" w:fill="auto"/>
            <w:vAlign w:val="bottom"/>
          </w:tcPr>
          <w:p w14:paraId="00000A60" w14:textId="77777777" w:rsidR="005537F9" w:rsidRDefault="000D7614">
            <w:pPr>
              <w:spacing w:after="0"/>
              <w:jc w:val="center"/>
              <w:rPr>
                <w:color w:val="000000"/>
                <w:sz w:val="20"/>
                <w:szCs w:val="20"/>
              </w:rPr>
            </w:pPr>
            <w:r>
              <w:rPr>
                <w:color w:val="000000"/>
                <w:sz w:val="20"/>
                <w:szCs w:val="20"/>
              </w:rPr>
              <w:t>42,138</w:t>
            </w:r>
          </w:p>
        </w:tc>
        <w:tc>
          <w:tcPr>
            <w:tcW w:w="1111" w:type="dxa"/>
            <w:tcBorders>
              <w:top w:val="nil"/>
              <w:left w:val="nil"/>
              <w:bottom w:val="nil"/>
              <w:right w:val="nil"/>
            </w:tcBorders>
            <w:shd w:val="clear" w:color="auto" w:fill="auto"/>
            <w:vAlign w:val="bottom"/>
          </w:tcPr>
          <w:p w14:paraId="00000A6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62" w14:textId="77777777" w:rsidR="005537F9" w:rsidRDefault="000D7614">
            <w:pPr>
              <w:spacing w:after="0"/>
              <w:jc w:val="center"/>
              <w:rPr>
                <w:color w:val="000000"/>
                <w:sz w:val="20"/>
                <w:szCs w:val="20"/>
              </w:rPr>
            </w:pPr>
            <w:r>
              <w:rPr>
                <w:color w:val="000000"/>
                <w:sz w:val="20"/>
                <w:szCs w:val="20"/>
              </w:rPr>
              <w:t>51,807</w:t>
            </w:r>
          </w:p>
        </w:tc>
        <w:tc>
          <w:tcPr>
            <w:tcW w:w="1111" w:type="dxa"/>
            <w:tcBorders>
              <w:top w:val="nil"/>
              <w:left w:val="nil"/>
              <w:bottom w:val="nil"/>
              <w:right w:val="nil"/>
            </w:tcBorders>
            <w:shd w:val="clear" w:color="auto" w:fill="auto"/>
            <w:vAlign w:val="bottom"/>
          </w:tcPr>
          <w:p w14:paraId="00000A63" w14:textId="77777777" w:rsidR="005537F9" w:rsidRDefault="000D7614">
            <w:pPr>
              <w:spacing w:after="0"/>
              <w:jc w:val="center"/>
              <w:rPr>
                <w:color w:val="000000"/>
                <w:sz w:val="20"/>
                <w:szCs w:val="20"/>
              </w:rPr>
            </w:pPr>
            <w:r>
              <w:rPr>
                <w:color w:val="000000"/>
                <w:sz w:val="20"/>
                <w:szCs w:val="20"/>
              </w:rPr>
              <w:t>53,219</w:t>
            </w:r>
          </w:p>
        </w:tc>
      </w:tr>
      <w:tr w:rsidR="005537F9" w14:paraId="2F6DF0AC" w14:textId="77777777">
        <w:trPr>
          <w:trHeight w:val="225"/>
        </w:trPr>
        <w:tc>
          <w:tcPr>
            <w:tcW w:w="1111" w:type="dxa"/>
            <w:tcBorders>
              <w:top w:val="nil"/>
              <w:left w:val="nil"/>
              <w:bottom w:val="nil"/>
              <w:right w:val="nil"/>
            </w:tcBorders>
            <w:shd w:val="clear" w:color="auto" w:fill="auto"/>
            <w:vAlign w:val="bottom"/>
          </w:tcPr>
          <w:p w14:paraId="00000A64" w14:textId="77777777" w:rsidR="005537F9" w:rsidRDefault="000D7614">
            <w:pPr>
              <w:spacing w:after="0"/>
              <w:jc w:val="center"/>
              <w:rPr>
                <w:color w:val="000000"/>
                <w:sz w:val="20"/>
                <w:szCs w:val="20"/>
              </w:rPr>
            </w:pPr>
            <w:r>
              <w:rPr>
                <w:color w:val="000000"/>
                <w:sz w:val="20"/>
                <w:szCs w:val="20"/>
              </w:rPr>
              <w:t>2030</w:t>
            </w:r>
          </w:p>
        </w:tc>
        <w:tc>
          <w:tcPr>
            <w:tcW w:w="1111" w:type="dxa"/>
            <w:tcBorders>
              <w:top w:val="nil"/>
              <w:left w:val="nil"/>
              <w:bottom w:val="nil"/>
              <w:right w:val="nil"/>
            </w:tcBorders>
            <w:shd w:val="clear" w:color="auto" w:fill="auto"/>
            <w:vAlign w:val="bottom"/>
          </w:tcPr>
          <w:p w14:paraId="00000A65" w14:textId="77777777" w:rsidR="005537F9" w:rsidRDefault="000D7614">
            <w:pPr>
              <w:spacing w:after="0"/>
              <w:jc w:val="center"/>
              <w:rPr>
                <w:color w:val="000000"/>
                <w:sz w:val="20"/>
                <w:szCs w:val="20"/>
              </w:rPr>
            </w:pPr>
            <w:r>
              <w:rPr>
                <w:color w:val="000000"/>
                <w:sz w:val="20"/>
                <w:szCs w:val="20"/>
              </w:rPr>
              <w:t>67,740</w:t>
            </w:r>
          </w:p>
        </w:tc>
        <w:tc>
          <w:tcPr>
            <w:tcW w:w="1111" w:type="dxa"/>
            <w:tcBorders>
              <w:top w:val="nil"/>
              <w:left w:val="nil"/>
              <w:bottom w:val="nil"/>
              <w:right w:val="nil"/>
            </w:tcBorders>
            <w:shd w:val="clear" w:color="auto" w:fill="auto"/>
            <w:vAlign w:val="bottom"/>
          </w:tcPr>
          <w:p w14:paraId="00000A66" w14:textId="77777777" w:rsidR="005537F9" w:rsidRDefault="000D7614">
            <w:pPr>
              <w:spacing w:after="0"/>
              <w:jc w:val="center"/>
              <w:rPr>
                <w:color w:val="000000"/>
                <w:sz w:val="20"/>
                <w:szCs w:val="20"/>
              </w:rPr>
            </w:pPr>
            <w:r>
              <w:rPr>
                <w:color w:val="000000"/>
                <w:sz w:val="20"/>
                <w:szCs w:val="20"/>
              </w:rPr>
              <w:t>67,740</w:t>
            </w:r>
          </w:p>
        </w:tc>
        <w:tc>
          <w:tcPr>
            <w:tcW w:w="1111" w:type="dxa"/>
            <w:tcBorders>
              <w:top w:val="nil"/>
              <w:left w:val="nil"/>
              <w:bottom w:val="nil"/>
              <w:right w:val="nil"/>
            </w:tcBorders>
            <w:shd w:val="clear" w:color="auto" w:fill="auto"/>
            <w:vAlign w:val="bottom"/>
          </w:tcPr>
          <w:p w14:paraId="00000A67" w14:textId="77777777" w:rsidR="005537F9" w:rsidRDefault="000D7614">
            <w:pPr>
              <w:spacing w:after="0"/>
              <w:jc w:val="center"/>
              <w:rPr>
                <w:color w:val="000000"/>
                <w:sz w:val="20"/>
                <w:szCs w:val="20"/>
              </w:rPr>
            </w:pPr>
            <w:r>
              <w:rPr>
                <w:color w:val="000000"/>
                <w:sz w:val="20"/>
                <w:szCs w:val="20"/>
              </w:rPr>
              <w:t>33,569</w:t>
            </w:r>
          </w:p>
        </w:tc>
        <w:tc>
          <w:tcPr>
            <w:tcW w:w="1111" w:type="dxa"/>
            <w:tcBorders>
              <w:top w:val="nil"/>
              <w:left w:val="nil"/>
              <w:bottom w:val="nil"/>
              <w:right w:val="nil"/>
            </w:tcBorders>
            <w:shd w:val="clear" w:color="auto" w:fill="auto"/>
            <w:vAlign w:val="bottom"/>
          </w:tcPr>
          <w:p w14:paraId="00000A68" w14:textId="77777777" w:rsidR="005537F9" w:rsidRDefault="000D7614">
            <w:pPr>
              <w:spacing w:after="0"/>
              <w:jc w:val="center"/>
              <w:rPr>
                <w:color w:val="000000"/>
                <w:sz w:val="20"/>
                <w:szCs w:val="20"/>
              </w:rPr>
            </w:pPr>
            <w:r>
              <w:rPr>
                <w:color w:val="000000"/>
                <w:sz w:val="20"/>
                <w:szCs w:val="20"/>
              </w:rPr>
              <w:t>56,137</w:t>
            </w:r>
          </w:p>
        </w:tc>
        <w:tc>
          <w:tcPr>
            <w:tcW w:w="1111" w:type="dxa"/>
            <w:tcBorders>
              <w:top w:val="nil"/>
              <w:left w:val="nil"/>
              <w:bottom w:val="nil"/>
              <w:right w:val="nil"/>
            </w:tcBorders>
            <w:shd w:val="clear" w:color="auto" w:fill="auto"/>
            <w:vAlign w:val="bottom"/>
          </w:tcPr>
          <w:p w14:paraId="00000A6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6A" w14:textId="77777777" w:rsidR="005537F9" w:rsidRDefault="000D7614">
            <w:pPr>
              <w:spacing w:after="0"/>
              <w:jc w:val="center"/>
              <w:rPr>
                <w:color w:val="000000"/>
                <w:sz w:val="20"/>
                <w:szCs w:val="20"/>
              </w:rPr>
            </w:pPr>
            <w:r>
              <w:rPr>
                <w:color w:val="000000"/>
                <w:sz w:val="20"/>
                <w:szCs w:val="20"/>
              </w:rPr>
              <w:t>76,954</w:t>
            </w:r>
          </w:p>
        </w:tc>
        <w:tc>
          <w:tcPr>
            <w:tcW w:w="1111" w:type="dxa"/>
            <w:tcBorders>
              <w:top w:val="nil"/>
              <w:left w:val="nil"/>
              <w:bottom w:val="nil"/>
              <w:right w:val="nil"/>
            </w:tcBorders>
            <w:shd w:val="clear" w:color="auto" w:fill="auto"/>
            <w:vAlign w:val="bottom"/>
          </w:tcPr>
          <w:p w14:paraId="00000A6B" w14:textId="77777777" w:rsidR="005537F9" w:rsidRDefault="000D7614">
            <w:pPr>
              <w:spacing w:after="0"/>
              <w:jc w:val="center"/>
              <w:rPr>
                <w:color w:val="000000"/>
                <w:sz w:val="20"/>
                <w:szCs w:val="20"/>
              </w:rPr>
            </w:pPr>
            <w:r>
              <w:rPr>
                <w:color w:val="000000"/>
                <w:sz w:val="20"/>
                <w:szCs w:val="20"/>
              </w:rPr>
              <w:t>76,927</w:t>
            </w:r>
          </w:p>
        </w:tc>
      </w:tr>
      <w:tr w:rsidR="005537F9" w14:paraId="27B6D558" w14:textId="77777777">
        <w:trPr>
          <w:trHeight w:val="225"/>
        </w:trPr>
        <w:tc>
          <w:tcPr>
            <w:tcW w:w="1111" w:type="dxa"/>
            <w:tcBorders>
              <w:top w:val="nil"/>
              <w:left w:val="nil"/>
              <w:bottom w:val="nil"/>
              <w:right w:val="nil"/>
            </w:tcBorders>
            <w:shd w:val="clear" w:color="auto" w:fill="auto"/>
            <w:vAlign w:val="bottom"/>
          </w:tcPr>
          <w:p w14:paraId="00000A6C" w14:textId="77777777" w:rsidR="005537F9" w:rsidRDefault="000D7614">
            <w:pPr>
              <w:spacing w:after="0"/>
              <w:jc w:val="center"/>
              <w:rPr>
                <w:color w:val="000000"/>
                <w:sz w:val="20"/>
                <w:szCs w:val="20"/>
              </w:rPr>
            </w:pPr>
            <w:r>
              <w:rPr>
                <w:color w:val="000000"/>
                <w:sz w:val="20"/>
                <w:szCs w:val="20"/>
              </w:rPr>
              <w:t>2031</w:t>
            </w:r>
          </w:p>
        </w:tc>
        <w:tc>
          <w:tcPr>
            <w:tcW w:w="1111" w:type="dxa"/>
            <w:tcBorders>
              <w:top w:val="nil"/>
              <w:left w:val="nil"/>
              <w:bottom w:val="nil"/>
              <w:right w:val="nil"/>
            </w:tcBorders>
            <w:shd w:val="clear" w:color="auto" w:fill="auto"/>
            <w:vAlign w:val="bottom"/>
          </w:tcPr>
          <w:p w14:paraId="00000A6D" w14:textId="77777777" w:rsidR="005537F9" w:rsidRDefault="000D7614">
            <w:pPr>
              <w:spacing w:after="0"/>
              <w:jc w:val="center"/>
              <w:rPr>
                <w:color w:val="000000"/>
                <w:sz w:val="20"/>
                <w:szCs w:val="20"/>
              </w:rPr>
            </w:pPr>
            <w:r>
              <w:rPr>
                <w:color w:val="000000"/>
                <w:sz w:val="20"/>
                <w:szCs w:val="20"/>
              </w:rPr>
              <w:t>75,310</w:t>
            </w:r>
          </w:p>
        </w:tc>
        <w:tc>
          <w:tcPr>
            <w:tcW w:w="1111" w:type="dxa"/>
            <w:tcBorders>
              <w:top w:val="nil"/>
              <w:left w:val="nil"/>
              <w:bottom w:val="nil"/>
              <w:right w:val="nil"/>
            </w:tcBorders>
            <w:shd w:val="clear" w:color="auto" w:fill="auto"/>
            <w:vAlign w:val="bottom"/>
          </w:tcPr>
          <w:p w14:paraId="00000A6E" w14:textId="77777777" w:rsidR="005537F9" w:rsidRDefault="000D7614">
            <w:pPr>
              <w:spacing w:after="0"/>
              <w:jc w:val="center"/>
              <w:rPr>
                <w:color w:val="000000"/>
                <w:sz w:val="20"/>
                <w:szCs w:val="20"/>
              </w:rPr>
            </w:pPr>
            <w:r>
              <w:rPr>
                <w:color w:val="000000"/>
                <w:sz w:val="20"/>
                <w:szCs w:val="20"/>
              </w:rPr>
              <w:t>75,310</w:t>
            </w:r>
          </w:p>
        </w:tc>
        <w:tc>
          <w:tcPr>
            <w:tcW w:w="1111" w:type="dxa"/>
            <w:tcBorders>
              <w:top w:val="nil"/>
              <w:left w:val="nil"/>
              <w:bottom w:val="nil"/>
              <w:right w:val="nil"/>
            </w:tcBorders>
            <w:shd w:val="clear" w:color="auto" w:fill="auto"/>
            <w:vAlign w:val="bottom"/>
          </w:tcPr>
          <w:p w14:paraId="00000A6F" w14:textId="77777777" w:rsidR="005537F9" w:rsidRDefault="000D7614">
            <w:pPr>
              <w:spacing w:after="0"/>
              <w:jc w:val="center"/>
              <w:rPr>
                <w:color w:val="000000"/>
                <w:sz w:val="20"/>
                <w:szCs w:val="20"/>
              </w:rPr>
            </w:pPr>
            <w:r>
              <w:rPr>
                <w:color w:val="000000"/>
                <w:sz w:val="20"/>
                <w:szCs w:val="20"/>
              </w:rPr>
              <w:t>39,973</w:t>
            </w:r>
          </w:p>
        </w:tc>
        <w:tc>
          <w:tcPr>
            <w:tcW w:w="1111" w:type="dxa"/>
            <w:tcBorders>
              <w:top w:val="nil"/>
              <w:left w:val="nil"/>
              <w:bottom w:val="nil"/>
              <w:right w:val="nil"/>
            </w:tcBorders>
            <w:shd w:val="clear" w:color="auto" w:fill="auto"/>
            <w:vAlign w:val="bottom"/>
          </w:tcPr>
          <w:p w14:paraId="00000A70" w14:textId="77777777" w:rsidR="005537F9" w:rsidRDefault="000D7614">
            <w:pPr>
              <w:spacing w:after="0"/>
              <w:jc w:val="center"/>
              <w:rPr>
                <w:color w:val="000000"/>
                <w:sz w:val="20"/>
                <w:szCs w:val="20"/>
              </w:rPr>
            </w:pPr>
            <w:r>
              <w:rPr>
                <w:color w:val="000000"/>
                <w:sz w:val="20"/>
                <w:szCs w:val="20"/>
              </w:rPr>
              <w:t>64,128</w:t>
            </w:r>
          </w:p>
        </w:tc>
        <w:tc>
          <w:tcPr>
            <w:tcW w:w="1111" w:type="dxa"/>
            <w:tcBorders>
              <w:top w:val="nil"/>
              <w:left w:val="nil"/>
              <w:bottom w:val="nil"/>
              <w:right w:val="nil"/>
            </w:tcBorders>
            <w:shd w:val="clear" w:color="auto" w:fill="auto"/>
            <w:vAlign w:val="bottom"/>
          </w:tcPr>
          <w:p w14:paraId="00000A7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72" w14:textId="77777777" w:rsidR="005537F9" w:rsidRDefault="000D7614">
            <w:pPr>
              <w:spacing w:after="0"/>
              <w:jc w:val="center"/>
              <w:rPr>
                <w:color w:val="000000"/>
                <w:sz w:val="20"/>
                <w:szCs w:val="20"/>
              </w:rPr>
            </w:pPr>
            <w:r>
              <w:rPr>
                <w:color w:val="000000"/>
                <w:sz w:val="20"/>
                <w:szCs w:val="20"/>
              </w:rPr>
              <w:t>83,998</w:t>
            </w:r>
          </w:p>
        </w:tc>
        <w:tc>
          <w:tcPr>
            <w:tcW w:w="1111" w:type="dxa"/>
            <w:tcBorders>
              <w:top w:val="nil"/>
              <w:left w:val="nil"/>
              <w:bottom w:val="nil"/>
              <w:right w:val="nil"/>
            </w:tcBorders>
            <w:shd w:val="clear" w:color="auto" w:fill="auto"/>
            <w:vAlign w:val="bottom"/>
          </w:tcPr>
          <w:p w14:paraId="00000A73" w14:textId="77777777" w:rsidR="005537F9" w:rsidRDefault="000D7614">
            <w:pPr>
              <w:spacing w:after="0"/>
              <w:jc w:val="center"/>
              <w:rPr>
                <w:color w:val="000000"/>
                <w:sz w:val="20"/>
                <w:szCs w:val="20"/>
              </w:rPr>
            </w:pPr>
            <w:r>
              <w:rPr>
                <w:color w:val="000000"/>
                <w:sz w:val="20"/>
                <w:szCs w:val="20"/>
              </w:rPr>
              <w:t>83,896</w:t>
            </w:r>
          </w:p>
        </w:tc>
      </w:tr>
      <w:tr w:rsidR="005537F9" w14:paraId="2C236929" w14:textId="77777777">
        <w:trPr>
          <w:trHeight w:val="225"/>
        </w:trPr>
        <w:tc>
          <w:tcPr>
            <w:tcW w:w="1111" w:type="dxa"/>
            <w:tcBorders>
              <w:top w:val="nil"/>
              <w:left w:val="nil"/>
              <w:bottom w:val="nil"/>
              <w:right w:val="nil"/>
            </w:tcBorders>
            <w:shd w:val="clear" w:color="auto" w:fill="auto"/>
            <w:vAlign w:val="bottom"/>
          </w:tcPr>
          <w:p w14:paraId="00000A74" w14:textId="77777777" w:rsidR="005537F9" w:rsidRDefault="000D7614">
            <w:pPr>
              <w:spacing w:after="0"/>
              <w:jc w:val="center"/>
              <w:rPr>
                <w:color w:val="000000"/>
                <w:sz w:val="20"/>
                <w:szCs w:val="20"/>
              </w:rPr>
            </w:pPr>
            <w:r>
              <w:rPr>
                <w:color w:val="000000"/>
                <w:sz w:val="20"/>
                <w:szCs w:val="20"/>
              </w:rPr>
              <w:t>2032</w:t>
            </w:r>
          </w:p>
        </w:tc>
        <w:tc>
          <w:tcPr>
            <w:tcW w:w="1111" w:type="dxa"/>
            <w:tcBorders>
              <w:top w:val="nil"/>
              <w:left w:val="nil"/>
              <w:bottom w:val="nil"/>
              <w:right w:val="nil"/>
            </w:tcBorders>
            <w:shd w:val="clear" w:color="auto" w:fill="auto"/>
            <w:vAlign w:val="bottom"/>
          </w:tcPr>
          <w:p w14:paraId="00000A75" w14:textId="77777777" w:rsidR="005537F9" w:rsidRDefault="000D7614">
            <w:pPr>
              <w:spacing w:after="0"/>
              <w:jc w:val="center"/>
              <w:rPr>
                <w:color w:val="000000"/>
                <w:sz w:val="20"/>
                <w:szCs w:val="20"/>
              </w:rPr>
            </w:pPr>
            <w:r>
              <w:rPr>
                <w:color w:val="000000"/>
                <w:sz w:val="20"/>
                <w:szCs w:val="20"/>
              </w:rPr>
              <w:t>79,182</w:t>
            </w:r>
          </w:p>
        </w:tc>
        <w:tc>
          <w:tcPr>
            <w:tcW w:w="1111" w:type="dxa"/>
            <w:tcBorders>
              <w:top w:val="nil"/>
              <w:left w:val="nil"/>
              <w:bottom w:val="nil"/>
              <w:right w:val="nil"/>
            </w:tcBorders>
            <w:shd w:val="clear" w:color="auto" w:fill="auto"/>
            <w:vAlign w:val="bottom"/>
          </w:tcPr>
          <w:p w14:paraId="00000A76" w14:textId="77777777" w:rsidR="005537F9" w:rsidRDefault="000D7614">
            <w:pPr>
              <w:spacing w:after="0"/>
              <w:jc w:val="center"/>
              <w:rPr>
                <w:color w:val="000000"/>
                <w:sz w:val="20"/>
                <w:szCs w:val="20"/>
              </w:rPr>
            </w:pPr>
            <w:r>
              <w:rPr>
                <w:color w:val="000000"/>
                <w:sz w:val="20"/>
                <w:szCs w:val="20"/>
              </w:rPr>
              <w:t>79,182</w:t>
            </w:r>
          </w:p>
        </w:tc>
        <w:tc>
          <w:tcPr>
            <w:tcW w:w="1111" w:type="dxa"/>
            <w:tcBorders>
              <w:top w:val="nil"/>
              <w:left w:val="nil"/>
              <w:bottom w:val="nil"/>
              <w:right w:val="nil"/>
            </w:tcBorders>
            <w:shd w:val="clear" w:color="auto" w:fill="auto"/>
            <w:vAlign w:val="bottom"/>
          </w:tcPr>
          <w:p w14:paraId="00000A77" w14:textId="77777777" w:rsidR="005537F9" w:rsidRDefault="000D7614">
            <w:pPr>
              <w:spacing w:after="0"/>
              <w:jc w:val="center"/>
              <w:rPr>
                <w:color w:val="000000"/>
                <w:sz w:val="20"/>
                <w:szCs w:val="20"/>
              </w:rPr>
            </w:pPr>
            <w:r>
              <w:rPr>
                <w:color w:val="000000"/>
                <w:sz w:val="20"/>
                <w:szCs w:val="20"/>
              </w:rPr>
              <w:t>44,461</w:t>
            </w:r>
          </w:p>
        </w:tc>
        <w:tc>
          <w:tcPr>
            <w:tcW w:w="1111" w:type="dxa"/>
            <w:tcBorders>
              <w:top w:val="nil"/>
              <w:left w:val="nil"/>
              <w:bottom w:val="nil"/>
              <w:right w:val="nil"/>
            </w:tcBorders>
            <w:shd w:val="clear" w:color="auto" w:fill="auto"/>
            <w:vAlign w:val="bottom"/>
          </w:tcPr>
          <w:p w14:paraId="00000A78" w14:textId="77777777" w:rsidR="005537F9" w:rsidRDefault="000D7614">
            <w:pPr>
              <w:spacing w:after="0"/>
              <w:jc w:val="center"/>
              <w:rPr>
                <w:color w:val="000000"/>
                <w:sz w:val="20"/>
                <w:szCs w:val="20"/>
              </w:rPr>
            </w:pPr>
            <w:r>
              <w:rPr>
                <w:color w:val="000000"/>
                <w:sz w:val="20"/>
                <w:szCs w:val="20"/>
              </w:rPr>
              <w:t>68,825</w:t>
            </w:r>
          </w:p>
        </w:tc>
        <w:tc>
          <w:tcPr>
            <w:tcW w:w="1111" w:type="dxa"/>
            <w:tcBorders>
              <w:top w:val="nil"/>
              <w:left w:val="nil"/>
              <w:bottom w:val="nil"/>
              <w:right w:val="nil"/>
            </w:tcBorders>
            <w:shd w:val="clear" w:color="auto" w:fill="auto"/>
            <w:vAlign w:val="bottom"/>
          </w:tcPr>
          <w:p w14:paraId="00000A7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7A" w14:textId="77777777" w:rsidR="005537F9" w:rsidRDefault="000D7614">
            <w:pPr>
              <w:spacing w:after="0"/>
              <w:jc w:val="center"/>
              <w:rPr>
                <w:color w:val="000000"/>
                <w:sz w:val="20"/>
                <w:szCs w:val="20"/>
              </w:rPr>
            </w:pPr>
            <w:r>
              <w:rPr>
                <w:color w:val="000000"/>
                <w:sz w:val="20"/>
                <w:szCs w:val="20"/>
              </w:rPr>
              <w:t>86,684</w:t>
            </w:r>
          </w:p>
        </w:tc>
        <w:tc>
          <w:tcPr>
            <w:tcW w:w="1111" w:type="dxa"/>
            <w:tcBorders>
              <w:top w:val="nil"/>
              <w:left w:val="nil"/>
              <w:bottom w:val="nil"/>
              <w:right w:val="nil"/>
            </w:tcBorders>
            <w:shd w:val="clear" w:color="auto" w:fill="auto"/>
            <w:vAlign w:val="bottom"/>
          </w:tcPr>
          <w:p w14:paraId="00000A7B" w14:textId="77777777" w:rsidR="005537F9" w:rsidRDefault="000D7614">
            <w:pPr>
              <w:spacing w:after="0"/>
              <w:jc w:val="center"/>
              <w:rPr>
                <w:color w:val="000000"/>
                <w:sz w:val="20"/>
                <w:szCs w:val="20"/>
              </w:rPr>
            </w:pPr>
            <w:r>
              <w:rPr>
                <w:color w:val="000000"/>
                <w:sz w:val="20"/>
                <w:szCs w:val="20"/>
              </w:rPr>
              <w:t>86,627</w:t>
            </w:r>
          </w:p>
        </w:tc>
      </w:tr>
      <w:tr w:rsidR="005537F9" w14:paraId="65861BB7" w14:textId="77777777">
        <w:trPr>
          <w:trHeight w:val="225"/>
        </w:trPr>
        <w:tc>
          <w:tcPr>
            <w:tcW w:w="1111" w:type="dxa"/>
            <w:tcBorders>
              <w:top w:val="nil"/>
              <w:left w:val="nil"/>
              <w:bottom w:val="nil"/>
              <w:right w:val="nil"/>
            </w:tcBorders>
            <w:shd w:val="clear" w:color="auto" w:fill="auto"/>
            <w:vAlign w:val="bottom"/>
          </w:tcPr>
          <w:p w14:paraId="00000A7C" w14:textId="77777777" w:rsidR="005537F9" w:rsidRDefault="000D7614">
            <w:pPr>
              <w:spacing w:after="0"/>
              <w:jc w:val="center"/>
              <w:rPr>
                <w:color w:val="000000"/>
                <w:sz w:val="20"/>
                <w:szCs w:val="20"/>
              </w:rPr>
            </w:pPr>
            <w:r>
              <w:rPr>
                <w:color w:val="000000"/>
                <w:sz w:val="20"/>
                <w:szCs w:val="20"/>
              </w:rPr>
              <w:t>2033</w:t>
            </w:r>
          </w:p>
        </w:tc>
        <w:tc>
          <w:tcPr>
            <w:tcW w:w="1111" w:type="dxa"/>
            <w:tcBorders>
              <w:top w:val="nil"/>
              <w:left w:val="nil"/>
              <w:bottom w:val="nil"/>
              <w:right w:val="nil"/>
            </w:tcBorders>
            <w:shd w:val="clear" w:color="auto" w:fill="auto"/>
            <w:vAlign w:val="bottom"/>
          </w:tcPr>
          <w:p w14:paraId="00000A7D" w14:textId="77777777" w:rsidR="005537F9" w:rsidRDefault="000D7614">
            <w:pPr>
              <w:spacing w:after="0"/>
              <w:jc w:val="center"/>
              <w:rPr>
                <w:color w:val="000000"/>
                <w:sz w:val="20"/>
                <w:szCs w:val="20"/>
              </w:rPr>
            </w:pPr>
            <w:r>
              <w:rPr>
                <w:color w:val="000000"/>
                <w:sz w:val="20"/>
                <w:szCs w:val="20"/>
              </w:rPr>
              <w:t>80,798</w:t>
            </w:r>
          </w:p>
        </w:tc>
        <w:tc>
          <w:tcPr>
            <w:tcW w:w="1111" w:type="dxa"/>
            <w:tcBorders>
              <w:top w:val="nil"/>
              <w:left w:val="nil"/>
              <w:bottom w:val="nil"/>
              <w:right w:val="nil"/>
            </w:tcBorders>
            <w:shd w:val="clear" w:color="auto" w:fill="auto"/>
            <w:vAlign w:val="bottom"/>
          </w:tcPr>
          <w:p w14:paraId="00000A7E" w14:textId="77777777" w:rsidR="005537F9" w:rsidRDefault="000D7614">
            <w:pPr>
              <w:spacing w:after="0"/>
              <w:jc w:val="center"/>
              <w:rPr>
                <w:color w:val="000000"/>
                <w:sz w:val="20"/>
                <w:szCs w:val="20"/>
              </w:rPr>
            </w:pPr>
            <w:r>
              <w:rPr>
                <w:color w:val="000000"/>
                <w:sz w:val="20"/>
                <w:szCs w:val="20"/>
              </w:rPr>
              <w:t>80,798</w:t>
            </w:r>
          </w:p>
        </w:tc>
        <w:tc>
          <w:tcPr>
            <w:tcW w:w="1111" w:type="dxa"/>
            <w:tcBorders>
              <w:top w:val="nil"/>
              <w:left w:val="nil"/>
              <w:bottom w:val="nil"/>
              <w:right w:val="nil"/>
            </w:tcBorders>
            <w:shd w:val="clear" w:color="auto" w:fill="auto"/>
            <w:vAlign w:val="bottom"/>
          </w:tcPr>
          <w:p w14:paraId="00000A7F" w14:textId="77777777" w:rsidR="005537F9" w:rsidRDefault="000D7614">
            <w:pPr>
              <w:spacing w:after="0"/>
              <w:jc w:val="center"/>
              <w:rPr>
                <w:color w:val="000000"/>
                <w:sz w:val="20"/>
                <w:szCs w:val="20"/>
              </w:rPr>
            </w:pPr>
            <w:r>
              <w:rPr>
                <w:color w:val="000000"/>
                <w:sz w:val="20"/>
                <w:szCs w:val="20"/>
              </w:rPr>
              <w:t>47,200</w:t>
            </w:r>
          </w:p>
        </w:tc>
        <w:tc>
          <w:tcPr>
            <w:tcW w:w="1111" w:type="dxa"/>
            <w:tcBorders>
              <w:top w:val="nil"/>
              <w:left w:val="nil"/>
              <w:bottom w:val="nil"/>
              <w:right w:val="nil"/>
            </w:tcBorders>
            <w:shd w:val="clear" w:color="auto" w:fill="auto"/>
            <w:vAlign w:val="bottom"/>
          </w:tcPr>
          <w:p w14:paraId="00000A80" w14:textId="77777777" w:rsidR="005537F9" w:rsidRDefault="000D7614">
            <w:pPr>
              <w:spacing w:after="0"/>
              <w:jc w:val="center"/>
              <w:rPr>
                <w:color w:val="000000"/>
                <w:sz w:val="20"/>
                <w:szCs w:val="20"/>
              </w:rPr>
            </w:pPr>
            <w:r>
              <w:rPr>
                <w:color w:val="000000"/>
                <w:sz w:val="20"/>
                <w:szCs w:val="20"/>
              </w:rPr>
              <w:t>71,138</w:t>
            </w:r>
          </w:p>
        </w:tc>
        <w:tc>
          <w:tcPr>
            <w:tcW w:w="1111" w:type="dxa"/>
            <w:tcBorders>
              <w:top w:val="nil"/>
              <w:left w:val="nil"/>
              <w:bottom w:val="nil"/>
              <w:right w:val="nil"/>
            </w:tcBorders>
            <w:shd w:val="clear" w:color="auto" w:fill="auto"/>
            <w:vAlign w:val="bottom"/>
          </w:tcPr>
          <w:p w14:paraId="00000A8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82" w14:textId="77777777" w:rsidR="005537F9" w:rsidRDefault="000D7614">
            <w:pPr>
              <w:spacing w:after="0"/>
              <w:jc w:val="center"/>
              <w:rPr>
                <w:color w:val="000000"/>
                <w:sz w:val="20"/>
                <w:szCs w:val="20"/>
              </w:rPr>
            </w:pPr>
            <w:r>
              <w:rPr>
                <w:color w:val="000000"/>
                <w:sz w:val="20"/>
                <w:szCs w:val="20"/>
              </w:rPr>
              <w:t>87,572</w:t>
            </w:r>
          </w:p>
        </w:tc>
        <w:tc>
          <w:tcPr>
            <w:tcW w:w="1111" w:type="dxa"/>
            <w:tcBorders>
              <w:top w:val="nil"/>
              <w:left w:val="nil"/>
              <w:bottom w:val="nil"/>
              <w:right w:val="nil"/>
            </w:tcBorders>
            <w:shd w:val="clear" w:color="auto" w:fill="auto"/>
            <w:vAlign w:val="bottom"/>
          </w:tcPr>
          <w:p w14:paraId="00000A83" w14:textId="77777777" w:rsidR="005537F9" w:rsidRDefault="000D7614">
            <w:pPr>
              <w:spacing w:after="0"/>
              <w:jc w:val="center"/>
              <w:rPr>
                <w:color w:val="000000"/>
                <w:sz w:val="20"/>
                <w:szCs w:val="20"/>
              </w:rPr>
            </w:pPr>
            <w:r>
              <w:rPr>
                <w:color w:val="000000"/>
                <w:sz w:val="20"/>
                <w:szCs w:val="20"/>
              </w:rPr>
              <w:t>87,548</w:t>
            </w:r>
          </w:p>
        </w:tc>
      </w:tr>
      <w:tr w:rsidR="005537F9" w14:paraId="64E222CE" w14:textId="77777777">
        <w:trPr>
          <w:trHeight w:val="225"/>
        </w:trPr>
        <w:tc>
          <w:tcPr>
            <w:tcW w:w="1111" w:type="dxa"/>
            <w:tcBorders>
              <w:top w:val="nil"/>
              <w:left w:val="nil"/>
              <w:bottom w:val="nil"/>
              <w:right w:val="nil"/>
            </w:tcBorders>
            <w:shd w:val="clear" w:color="auto" w:fill="auto"/>
            <w:vAlign w:val="bottom"/>
          </w:tcPr>
          <w:p w14:paraId="00000A84" w14:textId="77777777" w:rsidR="005537F9" w:rsidRDefault="000D7614">
            <w:pPr>
              <w:spacing w:after="0"/>
              <w:jc w:val="center"/>
              <w:rPr>
                <w:color w:val="000000"/>
                <w:sz w:val="20"/>
                <w:szCs w:val="20"/>
              </w:rPr>
            </w:pPr>
            <w:r>
              <w:rPr>
                <w:color w:val="000000"/>
                <w:sz w:val="20"/>
                <w:szCs w:val="20"/>
              </w:rPr>
              <w:t>2034</w:t>
            </w:r>
          </w:p>
        </w:tc>
        <w:tc>
          <w:tcPr>
            <w:tcW w:w="1111" w:type="dxa"/>
            <w:tcBorders>
              <w:top w:val="nil"/>
              <w:left w:val="nil"/>
              <w:bottom w:val="nil"/>
              <w:right w:val="nil"/>
            </w:tcBorders>
            <w:shd w:val="clear" w:color="auto" w:fill="auto"/>
            <w:vAlign w:val="bottom"/>
          </w:tcPr>
          <w:p w14:paraId="00000A85" w14:textId="77777777" w:rsidR="005537F9" w:rsidRDefault="000D7614">
            <w:pPr>
              <w:spacing w:after="0"/>
              <w:jc w:val="center"/>
              <w:rPr>
                <w:color w:val="000000"/>
                <w:sz w:val="20"/>
                <w:szCs w:val="20"/>
              </w:rPr>
            </w:pPr>
            <w:r>
              <w:rPr>
                <w:color w:val="000000"/>
                <w:sz w:val="20"/>
                <w:szCs w:val="20"/>
              </w:rPr>
              <w:t>81,444</w:t>
            </w:r>
          </w:p>
        </w:tc>
        <w:tc>
          <w:tcPr>
            <w:tcW w:w="1111" w:type="dxa"/>
            <w:tcBorders>
              <w:top w:val="nil"/>
              <w:left w:val="nil"/>
              <w:bottom w:val="nil"/>
              <w:right w:val="nil"/>
            </w:tcBorders>
            <w:shd w:val="clear" w:color="auto" w:fill="auto"/>
            <w:vAlign w:val="bottom"/>
          </w:tcPr>
          <w:p w14:paraId="00000A86" w14:textId="77777777" w:rsidR="005537F9" w:rsidRDefault="000D7614">
            <w:pPr>
              <w:spacing w:after="0"/>
              <w:jc w:val="center"/>
              <w:rPr>
                <w:color w:val="000000"/>
                <w:sz w:val="20"/>
                <w:szCs w:val="20"/>
              </w:rPr>
            </w:pPr>
            <w:r>
              <w:rPr>
                <w:color w:val="000000"/>
                <w:sz w:val="20"/>
                <w:szCs w:val="20"/>
              </w:rPr>
              <w:t>81,444</w:t>
            </w:r>
          </w:p>
        </w:tc>
        <w:tc>
          <w:tcPr>
            <w:tcW w:w="1111" w:type="dxa"/>
            <w:tcBorders>
              <w:top w:val="nil"/>
              <w:left w:val="nil"/>
              <w:bottom w:val="nil"/>
              <w:right w:val="nil"/>
            </w:tcBorders>
            <w:shd w:val="clear" w:color="auto" w:fill="auto"/>
            <w:vAlign w:val="bottom"/>
          </w:tcPr>
          <w:p w14:paraId="00000A87" w14:textId="77777777" w:rsidR="005537F9" w:rsidRDefault="000D7614">
            <w:pPr>
              <w:spacing w:after="0"/>
              <w:jc w:val="center"/>
              <w:rPr>
                <w:color w:val="000000"/>
                <w:sz w:val="20"/>
                <w:szCs w:val="20"/>
              </w:rPr>
            </w:pPr>
            <w:r>
              <w:rPr>
                <w:color w:val="000000"/>
                <w:sz w:val="20"/>
                <w:szCs w:val="20"/>
              </w:rPr>
              <w:t>48,815</w:t>
            </w:r>
          </w:p>
        </w:tc>
        <w:tc>
          <w:tcPr>
            <w:tcW w:w="1111" w:type="dxa"/>
            <w:tcBorders>
              <w:top w:val="nil"/>
              <w:left w:val="nil"/>
              <w:bottom w:val="nil"/>
              <w:right w:val="nil"/>
            </w:tcBorders>
            <w:shd w:val="clear" w:color="auto" w:fill="auto"/>
            <w:vAlign w:val="bottom"/>
          </w:tcPr>
          <w:p w14:paraId="00000A88" w14:textId="77777777" w:rsidR="005537F9" w:rsidRDefault="000D7614">
            <w:pPr>
              <w:spacing w:after="0"/>
              <w:jc w:val="center"/>
              <w:rPr>
                <w:color w:val="000000"/>
                <w:sz w:val="20"/>
                <w:szCs w:val="20"/>
              </w:rPr>
            </w:pPr>
            <w:r>
              <w:rPr>
                <w:color w:val="000000"/>
                <w:sz w:val="20"/>
                <w:szCs w:val="20"/>
              </w:rPr>
              <w:t>72,226</w:t>
            </w:r>
          </w:p>
        </w:tc>
        <w:tc>
          <w:tcPr>
            <w:tcW w:w="1111" w:type="dxa"/>
            <w:tcBorders>
              <w:top w:val="nil"/>
              <w:left w:val="nil"/>
              <w:bottom w:val="nil"/>
              <w:right w:val="nil"/>
            </w:tcBorders>
            <w:shd w:val="clear" w:color="auto" w:fill="auto"/>
            <w:vAlign w:val="bottom"/>
          </w:tcPr>
          <w:p w14:paraId="00000A8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8A" w14:textId="77777777" w:rsidR="005537F9" w:rsidRDefault="000D7614">
            <w:pPr>
              <w:spacing w:after="0"/>
              <w:jc w:val="center"/>
              <w:rPr>
                <w:color w:val="000000"/>
                <w:sz w:val="20"/>
                <w:szCs w:val="20"/>
              </w:rPr>
            </w:pPr>
            <w:r>
              <w:rPr>
                <w:color w:val="000000"/>
                <w:sz w:val="20"/>
                <w:szCs w:val="20"/>
              </w:rPr>
              <w:t>87,858</w:t>
            </w:r>
          </w:p>
        </w:tc>
        <w:tc>
          <w:tcPr>
            <w:tcW w:w="1111" w:type="dxa"/>
            <w:tcBorders>
              <w:top w:val="nil"/>
              <w:left w:val="nil"/>
              <w:bottom w:val="nil"/>
              <w:right w:val="nil"/>
            </w:tcBorders>
            <w:shd w:val="clear" w:color="auto" w:fill="auto"/>
            <w:vAlign w:val="bottom"/>
          </w:tcPr>
          <w:p w14:paraId="00000A8B" w14:textId="77777777" w:rsidR="005537F9" w:rsidRDefault="000D7614">
            <w:pPr>
              <w:spacing w:after="0"/>
              <w:jc w:val="center"/>
              <w:rPr>
                <w:color w:val="000000"/>
                <w:sz w:val="20"/>
                <w:szCs w:val="20"/>
              </w:rPr>
            </w:pPr>
            <w:r>
              <w:rPr>
                <w:color w:val="000000"/>
                <w:sz w:val="20"/>
                <w:szCs w:val="20"/>
              </w:rPr>
              <w:t>87,849</w:t>
            </w:r>
          </w:p>
        </w:tc>
      </w:tr>
      <w:tr w:rsidR="005537F9" w14:paraId="525E252E" w14:textId="77777777">
        <w:trPr>
          <w:trHeight w:val="225"/>
        </w:trPr>
        <w:tc>
          <w:tcPr>
            <w:tcW w:w="1111" w:type="dxa"/>
            <w:tcBorders>
              <w:top w:val="nil"/>
              <w:left w:val="nil"/>
              <w:bottom w:val="nil"/>
              <w:right w:val="nil"/>
            </w:tcBorders>
            <w:shd w:val="clear" w:color="auto" w:fill="auto"/>
            <w:vAlign w:val="bottom"/>
          </w:tcPr>
          <w:p w14:paraId="00000A8C" w14:textId="77777777" w:rsidR="005537F9" w:rsidRDefault="000D7614">
            <w:pPr>
              <w:spacing w:after="0"/>
              <w:jc w:val="center"/>
              <w:rPr>
                <w:color w:val="000000"/>
                <w:sz w:val="20"/>
                <w:szCs w:val="20"/>
              </w:rPr>
            </w:pPr>
            <w:r>
              <w:rPr>
                <w:color w:val="000000"/>
                <w:sz w:val="20"/>
                <w:szCs w:val="20"/>
              </w:rPr>
              <w:t>2035</w:t>
            </w:r>
          </w:p>
        </w:tc>
        <w:tc>
          <w:tcPr>
            <w:tcW w:w="1111" w:type="dxa"/>
            <w:tcBorders>
              <w:top w:val="nil"/>
              <w:left w:val="nil"/>
              <w:bottom w:val="nil"/>
              <w:right w:val="nil"/>
            </w:tcBorders>
            <w:shd w:val="clear" w:color="auto" w:fill="auto"/>
            <w:vAlign w:val="bottom"/>
          </w:tcPr>
          <w:p w14:paraId="00000A8D" w14:textId="77777777" w:rsidR="005537F9" w:rsidRDefault="000D7614">
            <w:pPr>
              <w:spacing w:after="0"/>
              <w:jc w:val="center"/>
              <w:rPr>
                <w:color w:val="000000"/>
                <w:sz w:val="20"/>
                <w:szCs w:val="20"/>
              </w:rPr>
            </w:pPr>
            <w:r>
              <w:rPr>
                <w:color w:val="000000"/>
                <w:sz w:val="20"/>
                <w:szCs w:val="20"/>
              </w:rPr>
              <w:t>81,714</w:t>
            </w:r>
          </w:p>
        </w:tc>
        <w:tc>
          <w:tcPr>
            <w:tcW w:w="1111" w:type="dxa"/>
            <w:tcBorders>
              <w:top w:val="nil"/>
              <w:left w:val="nil"/>
              <w:bottom w:val="nil"/>
              <w:right w:val="nil"/>
            </w:tcBorders>
            <w:shd w:val="clear" w:color="auto" w:fill="auto"/>
            <w:vAlign w:val="bottom"/>
          </w:tcPr>
          <w:p w14:paraId="00000A8E" w14:textId="77777777" w:rsidR="005537F9" w:rsidRDefault="000D7614">
            <w:pPr>
              <w:spacing w:after="0"/>
              <w:jc w:val="center"/>
              <w:rPr>
                <w:color w:val="000000"/>
                <w:sz w:val="20"/>
                <w:szCs w:val="20"/>
              </w:rPr>
            </w:pPr>
            <w:r>
              <w:rPr>
                <w:color w:val="000000"/>
                <w:sz w:val="20"/>
                <w:szCs w:val="20"/>
              </w:rPr>
              <w:t>81,714</w:t>
            </w:r>
          </w:p>
        </w:tc>
        <w:tc>
          <w:tcPr>
            <w:tcW w:w="1111" w:type="dxa"/>
            <w:tcBorders>
              <w:top w:val="nil"/>
              <w:left w:val="nil"/>
              <w:bottom w:val="nil"/>
              <w:right w:val="nil"/>
            </w:tcBorders>
            <w:shd w:val="clear" w:color="auto" w:fill="auto"/>
            <w:vAlign w:val="bottom"/>
          </w:tcPr>
          <w:p w14:paraId="00000A8F" w14:textId="77777777" w:rsidR="005537F9" w:rsidRDefault="000D7614">
            <w:pPr>
              <w:spacing w:after="0"/>
              <w:jc w:val="center"/>
              <w:rPr>
                <w:color w:val="000000"/>
                <w:sz w:val="20"/>
                <w:szCs w:val="20"/>
              </w:rPr>
            </w:pPr>
            <w:r>
              <w:rPr>
                <w:color w:val="000000"/>
                <w:sz w:val="20"/>
                <w:szCs w:val="20"/>
              </w:rPr>
              <w:t>49,773</w:t>
            </w:r>
          </w:p>
        </w:tc>
        <w:tc>
          <w:tcPr>
            <w:tcW w:w="1111" w:type="dxa"/>
            <w:tcBorders>
              <w:top w:val="nil"/>
              <w:left w:val="nil"/>
              <w:bottom w:val="nil"/>
              <w:right w:val="nil"/>
            </w:tcBorders>
            <w:shd w:val="clear" w:color="auto" w:fill="auto"/>
            <w:vAlign w:val="bottom"/>
          </w:tcPr>
          <w:p w14:paraId="00000A90" w14:textId="77777777" w:rsidR="005537F9" w:rsidRDefault="000D7614">
            <w:pPr>
              <w:spacing w:after="0"/>
              <w:jc w:val="center"/>
              <w:rPr>
                <w:color w:val="000000"/>
                <w:sz w:val="20"/>
                <w:szCs w:val="20"/>
              </w:rPr>
            </w:pPr>
            <w:r>
              <w:rPr>
                <w:color w:val="000000"/>
                <w:sz w:val="20"/>
                <w:szCs w:val="20"/>
              </w:rPr>
              <w:t>72,749</w:t>
            </w:r>
          </w:p>
        </w:tc>
        <w:tc>
          <w:tcPr>
            <w:tcW w:w="1111" w:type="dxa"/>
            <w:tcBorders>
              <w:top w:val="nil"/>
              <w:left w:val="nil"/>
              <w:bottom w:val="nil"/>
              <w:right w:val="nil"/>
            </w:tcBorders>
            <w:shd w:val="clear" w:color="auto" w:fill="auto"/>
            <w:vAlign w:val="bottom"/>
          </w:tcPr>
          <w:p w14:paraId="00000A9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92" w14:textId="77777777" w:rsidR="005537F9" w:rsidRDefault="000D7614">
            <w:pPr>
              <w:spacing w:after="0"/>
              <w:jc w:val="center"/>
              <w:rPr>
                <w:color w:val="000000"/>
                <w:sz w:val="20"/>
                <w:szCs w:val="20"/>
              </w:rPr>
            </w:pPr>
            <w:r>
              <w:rPr>
                <w:color w:val="000000"/>
                <w:sz w:val="20"/>
                <w:szCs w:val="20"/>
              </w:rPr>
              <w:t>87,963</w:t>
            </w:r>
          </w:p>
        </w:tc>
        <w:tc>
          <w:tcPr>
            <w:tcW w:w="1111" w:type="dxa"/>
            <w:tcBorders>
              <w:top w:val="nil"/>
              <w:left w:val="nil"/>
              <w:bottom w:val="nil"/>
              <w:right w:val="nil"/>
            </w:tcBorders>
            <w:shd w:val="clear" w:color="auto" w:fill="auto"/>
            <w:vAlign w:val="bottom"/>
          </w:tcPr>
          <w:p w14:paraId="00000A93" w14:textId="77777777" w:rsidR="005537F9" w:rsidRDefault="000D7614">
            <w:pPr>
              <w:spacing w:after="0"/>
              <w:jc w:val="center"/>
              <w:rPr>
                <w:color w:val="000000"/>
                <w:sz w:val="20"/>
                <w:szCs w:val="20"/>
              </w:rPr>
            </w:pPr>
            <w:r>
              <w:rPr>
                <w:color w:val="000000"/>
                <w:sz w:val="20"/>
                <w:szCs w:val="20"/>
              </w:rPr>
              <w:t>87,959</w:t>
            </w:r>
          </w:p>
        </w:tc>
      </w:tr>
      <w:tr w:rsidR="005537F9" w14:paraId="00C54895" w14:textId="77777777">
        <w:trPr>
          <w:trHeight w:val="225"/>
        </w:trPr>
        <w:tc>
          <w:tcPr>
            <w:tcW w:w="1111" w:type="dxa"/>
            <w:tcBorders>
              <w:top w:val="nil"/>
              <w:left w:val="nil"/>
              <w:bottom w:val="nil"/>
              <w:right w:val="nil"/>
            </w:tcBorders>
            <w:shd w:val="clear" w:color="auto" w:fill="auto"/>
            <w:vAlign w:val="bottom"/>
          </w:tcPr>
          <w:p w14:paraId="00000A94" w14:textId="77777777" w:rsidR="005537F9" w:rsidRDefault="000D7614">
            <w:pPr>
              <w:spacing w:after="0"/>
              <w:jc w:val="center"/>
              <w:rPr>
                <w:color w:val="000000"/>
                <w:sz w:val="20"/>
                <w:szCs w:val="20"/>
              </w:rPr>
            </w:pPr>
            <w:r>
              <w:rPr>
                <w:color w:val="000000"/>
                <w:sz w:val="20"/>
                <w:szCs w:val="20"/>
              </w:rPr>
              <w:t>2036</w:t>
            </w:r>
          </w:p>
        </w:tc>
        <w:tc>
          <w:tcPr>
            <w:tcW w:w="1111" w:type="dxa"/>
            <w:tcBorders>
              <w:top w:val="nil"/>
              <w:left w:val="nil"/>
              <w:bottom w:val="nil"/>
              <w:right w:val="nil"/>
            </w:tcBorders>
            <w:shd w:val="clear" w:color="auto" w:fill="auto"/>
            <w:vAlign w:val="bottom"/>
          </w:tcPr>
          <w:p w14:paraId="00000A95" w14:textId="77777777" w:rsidR="005537F9" w:rsidRDefault="000D7614">
            <w:pPr>
              <w:spacing w:after="0"/>
              <w:jc w:val="center"/>
              <w:rPr>
                <w:color w:val="000000"/>
                <w:sz w:val="20"/>
                <w:szCs w:val="20"/>
              </w:rPr>
            </w:pPr>
            <w:r>
              <w:rPr>
                <w:color w:val="000000"/>
                <w:sz w:val="20"/>
                <w:szCs w:val="20"/>
              </w:rPr>
              <w:t>81,813</w:t>
            </w:r>
          </w:p>
        </w:tc>
        <w:tc>
          <w:tcPr>
            <w:tcW w:w="1111" w:type="dxa"/>
            <w:tcBorders>
              <w:top w:val="nil"/>
              <w:left w:val="nil"/>
              <w:bottom w:val="nil"/>
              <w:right w:val="nil"/>
            </w:tcBorders>
            <w:shd w:val="clear" w:color="auto" w:fill="auto"/>
            <w:vAlign w:val="bottom"/>
          </w:tcPr>
          <w:p w14:paraId="00000A96" w14:textId="77777777" w:rsidR="005537F9" w:rsidRDefault="000D7614">
            <w:pPr>
              <w:spacing w:after="0"/>
              <w:jc w:val="center"/>
              <w:rPr>
                <w:color w:val="000000"/>
                <w:sz w:val="20"/>
                <w:szCs w:val="20"/>
              </w:rPr>
            </w:pPr>
            <w:r>
              <w:rPr>
                <w:color w:val="000000"/>
                <w:sz w:val="20"/>
                <w:szCs w:val="20"/>
              </w:rPr>
              <w:t>81,813</w:t>
            </w:r>
          </w:p>
        </w:tc>
        <w:tc>
          <w:tcPr>
            <w:tcW w:w="1111" w:type="dxa"/>
            <w:tcBorders>
              <w:top w:val="nil"/>
              <w:left w:val="nil"/>
              <w:bottom w:val="nil"/>
              <w:right w:val="nil"/>
            </w:tcBorders>
            <w:shd w:val="clear" w:color="auto" w:fill="auto"/>
            <w:vAlign w:val="bottom"/>
          </w:tcPr>
          <w:p w14:paraId="00000A97" w14:textId="77777777" w:rsidR="005537F9" w:rsidRDefault="000D7614">
            <w:pPr>
              <w:spacing w:after="0"/>
              <w:jc w:val="center"/>
              <w:rPr>
                <w:color w:val="000000"/>
                <w:sz w:val="20"/>
                <w:szCs w:val="20"/>
              </w:rPr>
            </w:pPr>
            <w:r>
              <w:rPr>
                <w:color w:val="000000"/>
                <w:sz w:val="20"/>
                <w:szCs w:val="20"/>
              </w:rPr>
              <w:t>50,278</w:t>
            </w:r>
          </w:p>
        </w:tc>
        <w:tc>
          <w:tcPr>
            <w:tcW w:w="1111" w:type="dxa"/>
            <w:tcBorders>
              <w:top w:val="nil"/>
              <w:left w:val="nil"/>
              <w:bottom w:val="nil"/>
              <w:right w:val="nil"/>
            </w:tcBorders>
            <w:shd w:val="clear" w:color="auto" w:fill="auto"/>
            <w:vAlign w:val="bottom"/>
          </w:tcPr>
          <w:p w14:paraId="00000A98" w14:textId="77777777" w:rsidR="005537F9" w:rsidRDefault="000D7614">
            <w:pPr>
              <w:spacing w:after="0"/>
              <w:jc w:val="center"/>
              <w:rPr>
                <w:color w:val="000000"/>
                <w:sz w:val="20"/>
                <w:szCs w:val="20"/>
              </w:rPr>
            </w:pPr>
            <w:r>
              <w:rPr>
                <w:color w:val="000000"/>
                <w:sz w:val="20"/>
                <w:szCs w:val="20"/>
              </w:rPr>
              <w:t>72,972</w:t>
            </w:r>
          </w:p>
        </w:tc>
        <w:tc>
          <w:tcPr>
            <w:tcW w:w="1111" w:type="dxa"/>
            <w:tcBorders>
              <w:top w:val="nil"/>
              <w:left w:val="nil"/>
              <w:bottom w:val="nil"/>
              <w:right w:val="nil"/>
            </w:tcBorders>
            <w:shd w:val="clear" w:color="auto" w:fill="auto"/>
            <w:vAlign w:val="bottom"/>
          </w:tcPr>
          <w:p w14:paraId="00000A9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9A" w14:textId="77777777" w:rsidR="005537F9" w:rsidRDefault="000D7614">
            <w:pPr>
              <w:spacing w:after="0"/>
              <w:jc w:val="center"/>
              <w:rPr>
                <w:color w:val="000000"/>
                <w:sz w:val="20"/>
                <w:szCs w:val="20"/>
              </w:rPr>
            </w:pPr>
            <w:r>
              <w:rPr>
                <w:color w:val="000000"/>
                <w:sz w:val="20"/>
                <w:szCs w:val="20"/>
              </w:rPr>
              <w:t>87,995</w:t>
            </w:r>
          </w:p>
        </w:tc>
        <w:tc>
          <w:tcPr>
            <w:tcW w:w="1111" w:type="dxa"/>
            <w:tcBorders>
              <w:top w:val="nil"/>
              <w:left w:val="nil"/>
              <w:bottom w:val="nil"/>
              <w:right w:val="nil"/>
            </w:tcBorders>
            <w:shd w:val="clear" w:color="auto" w:fill="auto"/>
            <w:vAlign w:val="bottom"/>
          </w:tcPr>
          <w:p w14:paraId="00000A9B" w14:textId="77777777" w:rsidR="005537F9" w:rsidRDefault="000D7614">
            <w:pPr>
              <w:spacing w:after="0"/>
              <w:jc w:val="center"/>
              <w:rPr>
                <w:color w:val="000000"/>
                <w:sz w:val="20"/>
                <w:szCs w:val="20"/>
              </w:rPr>
            </w:pPr>
            <w:r>
              <w:rPr>
                <w:color w:val="000000"/>
                <w:sz w:val="20"/>
                <w:szCs w:val="20"/>
              </w:rPr>
              <w:t>87,994</w:t>
            </w:r>
          </w:p>
        </w:tc>
      </w:tr>
      <w:tr w:rsidR="005537F9" w14:paraId="2B7E1AB4" w14:textId="77777777">
        <w:trPr>
          <w:trHeight w:val="225"/>
        </w:trPr>
        <w:tc>
          <w:tcPr>
            <w:tcW w:w="1111" w:type="dxa"/>
            <w:tcBorders>
              <w:top w:val="nil"/>
              <w:left w:val="nil"/>
              <w:bottom w:val="nil"/>
              <w:right w:val="nil"/>
            </w:tcBorders>
            <w:shd w:val="clear" w:color="auto" w:fill="auto"/>
            <w:vAlign w:val="bottom"/>
          </w:tcPr>
          <w:p w14:paraId="00000A9C" w14:textId="77777777" w:rsidR="005537F9" w:rsidRDefault="000D7614">
            <w:pPr>
              <w:spacing w:after="0"/>
              <w:jc w:val="center"/>
              <w:rPr>
                <w:color w:val="000000"/>
                <w:sz w:val="20"/>
                <w:szCs w:val="20"/>
              </w:rPr>
            </w:pPr>
            <w:r>
              <w:rPr>
                <w:color w:val="000000"/>
                <w:sz w:val="20"/>
                <w:szCs w:val="20"/>
              </w:rPr>
              <w:t>2037</w:t>
            </w:r>
          </w:p>
        </w:tc>
        <w:tc>
          <w:tcPr>
            <w:tcW w:w="1111" w:type="dxa"/>
            <w:tcBorders>
              <w:top w:val="nil"/>
              <w:left w:val="nil"/>
              <w:bottom w:val="nil"/>
              <w:right w:val="nil"/>
            </w:tcBorders>
            <w:shd w:val="clear" w:color="auto" w:fill="auto"/>
            <w:vAlign w:val="bottom"/>
          </w:tcPr>
          <w:p w14:paraId="00000A9D" w14:textId="77777777" w:rsidR="005537F9" w:rsidRDefault="000D7614">
            <w:pPr>
              <w:spacing w:after="0"/>
              <w:jc w:val="center"/>
              <w:rPr>
                <w:color w:val="000000"/>
                <w:sz w:val="20"/>
                <w:szCs w:val="20"/>
              </w:rPr>
            </w:pPr>
            <w:r>
              <w:rPr>
                <w:color w:val="000000"/>
                <w:sz w:val="20"/>
                <w:szCs w:val="20"/>
              </w:rPr>
              <w:t>81,845</w:t>
            </w:r>
          </w:p>
        </w:tc>
        <w:tc>
          <w:tcPr>
            <w:tcW w:w="1111" w:type="dxa"/>
            <w:tcBorders>
              <w:top w:val="nil"/>
              <w:left w:val="nil"/>
              <w:bottom w:val="nil"/>
              <w:right w:val="nil"/>
            </w:tcBorders>
            <w:shd w:val="clear" w:color="auto" w:fill="auto"/>
            <w:vAlign w:val="bottom"/>
          </w:tcPr>
          <w:p w14:paraId="00000A9E" w14:textId="77777777" w:rsidR="005537F9" w:rsidRDefault="000D7614">
            <w:pPr>
              <w:spacing w:after="0"/>
              <w:jc w:val="center"/>
              <w:rPr>
                <w:color w:val="000000"/>
                <w:sz w:val="20"/>
                <w:szCs w:val="20"/>
              </w:rPr>
            </w:pPr>
            <w:r>
              <w:rPr>
                <w:color w:val="000000"/>
                <w:sz w:val="20"/>
                <w:szCs w:val="20"/>
              </w:rPr>
              <w:t>81,845</w:t>
            </w:r>
          </w:p>
        </w:tc>
        <w:tc>
          <w:tcPr>
            <w:tcW w:w="1111" w:type="dxa"/>
            <w:tcBorders>
              <w:top w:val="nil"/>
              <w:left w:val="nil"/>
              <w:bottom w:val="nil"/>
              <w:right w:val="nil"/>
            </w:tcBorders>
            <w:shd w:val="clear" w:color="auto" w:fill="auto"/>
            <w:vAlign w:val="bottom"/>
          </w:tcPr>
          <w:p w14:paraId="00000A9F" w14:textId="77777777" w:rsidR="005537F9" w:rsidRDefault="000D7614">
            <w:pPr>
              <w:spacing w:after="0"/>
              <w:jc w:val="center"/>
              <w:rPr>
                <w:color w:val="000000"/>
                <w:sz w:val="20"/>
                <w:szCs w:val="20"/>
              </w:rPr>
            </w:pPr>
            <w:r>
              <w:rPr>
                <w:color w:val="000000"/>
                <w:sz w:val="20"/>
                <w:szCs w:val="20"/>
              </w:rPr>
              <w:t>50,526</w:t>
            </w:r>
          </w:p>
        </w:tc>
        <w:tc>
          <w:tcPr>
            <w:tcW w:w="1111" w:type="dxa"/>
            <w:tcBorders>
              <w:top w:val="nil"/>
              <w:left w:val="nil"/>
              <w:bottom w:val="nil"/>
              <w:right w:val="nil"/>
            </w:tcBorders>
            <w:shd w:val="clear" w:color="auto" w:fill="auto"/>
            <w:vAlign w:val="bottom"/>
          </w:tcPr>
          <w:p w14:paraId="00000AA0" w14:textId="77777777" w:rsidR="005537F9" w:rsidRDefault="000D7614">
            <w:pPr>
              <w:spacing w:after="0"/>
              <w:jc w:val="center"/>
              <w:rPr>
                <w:color w:val="000000"/>
                <w:sz w:val="20"/>
                <w:szCs w:val="20"/>
              </w:rPr>
            </w:pPr>
            <w:r>
              <w:rPr>
                <w:color w:val="000000"/>
                <w:sz w:val="20"/>
                <w:szCs w:val="20"/>
              </w:rPr>
              <w:t>73,060</w:t>
            </w:r>
          </w:p>
        </w:tc>
        <w:tc>
          <w:tcPr>
            <w:tcW w:w="1111" w:type="dxa"/>
            <w:tcBorders>
              <w:top w:val="nil"/>
              <w:left w:val="nil"/>
              <w:bottom w:val="nil"/>
              <w:right w:val="nil"/>
            </w:tcBorders>
            <w:shd w:val="clear" w:color="auto" w:fill="auto"/>
            <w:vAlign w:val="bottom"/>
          </w:tcPr>
          <w:p w14:paraId="00000AA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A2" w14:textId="77777777" w:rsidR="005537F9" w:rsidRDefault="000D7614">
            <w:pPr>
              <w:spacing w:after="0"/>
              <w:jc w:val="center"/>
              <w:rPr>
                <w:color w:val="000000"/>
                <w:sz w:val="20"/>
                <w:szCs w:val="20"/>
              </w:rPr>
            </w:pPr>
            <w:r>
              <w:rPr>
                <w:color w:val="000000"/>
                <w:sz w:val="20"/>
                <w:szCs w:val="20"/>
              </w:rPr>
              <w:t>88,003</w:t>
            </w:r>
          </w:p>
        </w:tc>
        <w:tc>
          <w:tcPr>
            <w:tcW w:w="1111" w:type="dxa"/>
            <w:tcBorders>
              <w:top w:val="nil"/>
              <w:left w:val="nil"/>
              <w:bottom w:val="nil"/>
              <w:right w:val="nil"/>
            </w:tcBorders>
            <w:shd w:val="clear" w:color="auto" w:fill="auto"/>
            <w:vAlign w:val="bottom"/>
          </w:tcPr>
          <w:p w14:paraId="00000AA3" w14:textId="77777777" w:rsidR="005537F9" w:rsidRDefault="000D7614">
            <w:pPr>
              <w:spacing w:after="0"/>
              <w:jc w:val="center"/>
              <w:rPr>
                <w:color w:val="000000"/>
                <w:sz w:val="20"/>
                <w:szCs w:val="20"/>
              </w:rPr>
            </w:pPr>
            <w:r>
              <w:rPr>
                <w:color w:val="000000"/>
                <w:sz w:val="20"/>
                <w:szCs w:val="20"/>
              </w:rPr>
              <w:t>88,003</w:t>
            </w:r>
          </w:p>
        </w:tc>
      </w:tr>
      <w:tr w:rsidR="005537F9" w14:paraId="1FD32311" w14:textId="77777777">
        <w:trPr>
          <w:trHeight w:val="225"/>
        </w:trPr>
        <w:tc>
          <w:tcPr>
            <w:tcW w:w="1111" w:type="dxa"/>
            <w:tcBorders>
              <w:top w:val="nil"/>
              <w:left w:val="nil"/>
              <w:bottom w:val="nil"/>
              <w:right w:val="nil"/>
            </w:tcBorders>
            <w:shd w:val="clear" w:color="auto" w:fill="auto"/>
            <w:vAlign w:val="bottom"/>
          </w:tcPr>
          <w:p w14:paraId="00000AA4" w14:textId="77777777" w:rsidR="005537F9" w:rsidRDefault="000D7614">
            <w:pPr>
              <w:spacing w:after="0"/>
              <w:jc w:val="center"/>
              <w:rPr>
                <w:color w:val="000000"/>
                <w:sz w:val="20"/>
                <w:szCs w:val="20"/>
              </w:rPr>
            </w:pPr>
            <w:r>
              <w:rPr>
                <w:color w:val="000000"/>
                <w:sz w:val="20"/>
                <w:szCs w:val="20"/>
              </w:rPr>
              <w:t>2038</w:t>
            </w:r>
          </w:p>
        </w:tc>
        <w:tc>
          <w:tcPr>
            <w:tcW w:w="1111" w:type="dxa"/>
            <w:tcBorders>
              <w:top w:val="nil"/>
              <w:left w:val="nil"/>
              <w:bottom w:val="nil"/>
              <w:right w:val="nil"/>
            </w:tcBorders>
            <w:shd w:val="clear" w:color="auto" w:fill="auto"/>
            <w:vAlign w:val="bottom"/>
          </w:tcPr>
          <w:p w14:paraId="00000AA5" w14:textId="77777777" w:rsidR="005537F9" w:rsidRDefault="000D7614">
            <w:pPr>
              <w:spacing w:after="0"/>
              <w:jc w:val="center"/>
              <w:rPr>
                <w:color w:val="000000"/>
                <w:sz w:val="20"/>
                <w:szCs w:val="20"/>
              </w:rPr>
            </w:pPr>
            <w:r>
              <w:rPr>
                <w:color w:val="000000"/>
                <w:sz w:val="20"/>
                <w:szCs w:val="20"/>
              </w:rPr>
              <w:t>81,856</w:t>
            </w:r>
          </w:p>
        </w:tc>
        <w:tc>
          <w:tcPr>
            <w:tcW w:w="1111" w:type="dxa"/>
            <w:tcBorders>
              <w:top w:val="nil"/>
              <w:left w:val="nil"/>
              <w:bottom w:val="nil"/>
              <w:right w:val="nil"/>
            </w:tcBorders>
            <w:shd w:val="clear" w:color="auto" w:fill="auto"/>
            <w:vAlign w:val="bottom"/>
          </w:tcPr>
          <w:p w14:paraId="00000AA6" w14:textId="77777777" w:rsidR="005537F9" w:rsidRDefault="000D7614">
            <w:pPr>
              <w:spacing w:after="0"/>
              <w:jc w:val="center"/>
              <w:rPr>
                <w:color w:val="000000"/>
                <w:sz w:val="20"/>
                <w:szCs w:val="20"/>
              </w:rPr>
            </w:pPr>
            <w:r>
              <w:rPr>
                <w:color w:val="000000"/>
                <w:sz w:val="20"/>
                <w:szCs w:val="20"/>
              </w:rPr>
              <w:t>81,856</w:t>
            </w:r>
          </w:p>
        </w:tc>
        <w:tc>
          <w:tcPr>
            <w:tcW w:w="1111" w:type="dxa"/>
            <w:tcBorders>
              <w:top w:val="nil"/>
              <w:left w:val="nil"/>
              <w:bottom w:val="nil"/>
              <w:right w:val="nil"/>
            </w:tcBorders>
            <w:shd w:val="clear" w:color="auto" w:fill="auto"/>
            <w:vAlign w:val="bottom"/>
          </w:tcPr>
          <w:p w14:paraId="00000AA7" w14:textId="77777777" w:rsidR="005537F9" w:rsidRDefault="000D7614">
            <w:pPr>
              <w:spacing w:after="0"/>
              <w:jc w:val="center"/>
              <w:rPr>
                <w:color w:val="000000"/>
                <w:sz w:val="20"/>
                <w:szCs w:val="20"/>
              </w:rPr>
            </w:pPr>
            <w:r>
              <w:rPr>
                <w:color w:val="000000"/>
                <w:sz w:val="20"/>
                <w:szCs w:val="20"/>
              </w:rPr>
              <w:t>50,647</w:t>
            </w:r>
          </w:p>
        </w:tc>
        <w:tc>
          <w:tcPr>
            <w:tcW w:w="1111" w:type="dxa"/>
            <w:tcBorders>
              <w:top w:val="nil"/>
              <w:left w:val="nil"/>
              <w:bottom w:val="nil"/>
              <w:right w:val="nil"/>
            </w:tcBorders>
            <w:shd w:val="clear" w:color="auto" w:fill="auto"/>
            <w:vAlign w:val="bottom"/>
          </w:tcPr>
          <w:p w14:paraId="00000AA8" w14:textId="77777777" w:rsidR="005537F9" w:rsidRDefault="000D7614">
            <w:pPr>
              <w:spacing w:after="0"/>
              <w:jc w:val="center"/>
              <w:rPr>
                <w:color w:val="000000"/>
                <w:sz w:val="20"/>
                <w:szCs w:val="20"/>
              </w:rPr>
            </w:pPr>
            <w:r>
              <w:rPr>
                <w:color w:val="000000"/>
                <w:sz w:val="20"/>
                <w:szCs w:val="20"/>
              </w:rPr>
              <w:t>73,094</w:t>
            </w:r>
          </w:p>
        </w:tc>
        <w:tc>
          <w:tcPr>
            <w:tcW w:w="1111" w:type="dxa"/>
            <w:tcBorders>
              <w:top w:val="nil"/>
              <w:left w:val="nil"/>
              <w:bottom w:val="nil"/>
              <w:right w:val="nil"/>
            </w:tcBorders>
            <w:shd w:val="clear" w:color="auto" w:fill="auto"/>
            <w:vAlign w:val="bottom"/>
          </w:tcPr>
          <w:p w14:paraId="00000AA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AA" w14:textId="77777777" w:rsidR="005537F9" w:rsidRDefault="000D7614">
            <w:pPr>
              <w:spacing w:after="0"/>
              <w:jc w:val="center"/>
              <w:rPr>
                <w:color w:val="000000"/>
                <w:sz w:val="20"/>
                <w:szCs w:val="20"/>
              </w:rPr>
            </w:pPr>
            <w:r>
              <w:rPr>
                <w:color w:val="000000"/>
                <w:sz w:val="20"/>
                <w:szCs w:val="20"/>
              </w:rPr>
              <w:t>88,006</w:t>
            </w:r>
          </w:p>
        </w:tc>
        <w:tc>
          <w:tcPr>
            <w:tcW w:w="1111" w:type="dxa"/>
            <w:tcBorders>
              <w:top w:val="nil"/>
              <w:left w:val="nil"/>
              <w:bottom w:val="nil"/>
              <w:right w:val="nil"/>
            </w:tcBorders>
            <w:shd w:val="clear" w:color="auto" w:fill="auto"/>
            <w:vAlign w:val="bottom"/>
          </w:tcPr>
          <w:p w14:paraId="00000AAB" w14:textId="77777777" w:rsidR="005537F9" w:rsidRDefault="000D7614">
            <w:pPr>
              <w:spacing w:after="0"/>
              <w:jc w:val="center"/>
              <w:rPr>
                <w:color w:val="000000"/>
                <w:sz w:val="20"/>
                <w:szCs w:val="20"/>
              </w:rPr>
            </w:pPr>
            <w:r>
              <w:rPr>
                <w:color w:val="000000"/>
                <w:sz w:val="20"/>
                <w:szCs w:val="20"/>
              </w:rPr>
              <w:t>88,005</w:t>
            </w:r>
          </w:p>
        </w:tc>
      </w:tr>
      <w:tr w:rsidR="005537F9" w14:paraId="01F50095" w14:textId="77777777">
        <w:trPr>
          <w:trHeight w:val="225"/>
        </w:trPr>
        <w:tc>
          <w:tcPr>
            <w:tcW w:w="1111" w:type="dxa"/>
            <w:tcBorders>
              <w:top w:val="nil"/>
              <w:left w:val="nil"/>
              <w:bottom w:val="nil"/>
              <w:right w:val="nil"/>
            </w:tcBorders>
            <w:shd w:val="clear" w:color="auto" w:fill="auto"/>
            <w:vAlign w:val="center"/>
          </w:tcPr>
          <w:p w14:paraId="00000AAC" w14:textId="77777777" w:rsidR="005537F9" w:rsidRDefault="000D7614">
            <w:pPr>
              <w:spacing w:after="0"/>
              <w:jc w:val="center"/>
              <w:rPr>
                <w:color w:val="000000"/>
                <w:sz w:val="18"/>
                <w:szCs w:val="18"/>
              </w:rPr>
            </w:pPr>
            <w:r>
              <w:rPr>
                <w:color w:val="000000"/>
                <w:sz w:val="18"/>
                <w:szCs w:val="18"/>
              </w:rPr>
              <w:t>F</w:t>
            </w:r>
          </w:p>
        </w:tc>
        <w:tc>
          <w:tcPr>
            <w:tcW w:w="1111" w:type="dxa"/>
            <w:tcBorders>
              <w:top w:val="nil"/>
              <w:left w:val="nil"/>
              <w:bottom w:val="nil"/>
              <w:right w:val="nil"/>
            </w:tcBorders>
            <w:shd w:val="clear" w:color="auto" w:fill="auto"/>
            <w:vAlign w:val="center"/>
          </w:tcPr>
          <w:p w14:paraId="00000AAD"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AE"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AF"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B0"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B1"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B2"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AB3" w14:textId="77777777" w:rsidR="005537F9" w:rsidRDefault="000D7614">
            <w:pPr>
              <w:spacing w:after="0"/>
              <w:jc w:val="center"/>
              <w:rPr>
                <w:color w:val="000000"/>
                <w:sz w:val="18"/>
                <w:szCs w:val="18"/>
              </w:rPr>
            </w:pPr>
            <w:r>
              <w:rPr>
                <w:color w:val="000000"/>
                <w:sz w:val="18"/>
                <w:szCs w:val="18"/>
              </w:rPr>
              <w:t>-</w:t>
            </w:r>
          </w:p>
        </w:tc>
      </w:tr>
      <w:tr w:rsidR="005537F9" w14:paraId="2F241535" w14:textId="77777777">
        <w:trPr>
          <w:trHeight w:val="225"/>
        </w:trPr>
        <w:tc>
          <w:tcPr>
            <w:tcW w:w="1111" w:type="dxa"/>
            <w:tcBorders>
              <w:top w:val="nil"/>
              <w:left w:val="nil"/>
              <w:bottom w:val="nil"/>
              <w:right w:val="nil"/>
            </w:tcBorders>
            <w:shd w:val="clear" w:color="auto" w:fill="auto"/>
            <w:vAlign w:val="bottom"/>
          </w:tcPr>
          <w:p w14:paraId="00000AB4" w14:textId="77777777" w:rsidR="005537F9" w:rsidRDefault="000D7614">
            <w:pPr>
              <w:spacing w:after="0"/>
              <w:jc w:val="center"/>
              <w:rPr>
                <w:color w:val="000000"/>
                <w:sz w:val="20"/>
                <w:szCs w:val="20"/>
              </w:rPr>
            </w:pPr>
            <w:r>
              <w:rPr>
                <w:color w:val="000000"/>
                <w:sz w:val="20"/>
                <w:szCs w:val="20"/>
              </w:rPr>
              <w:t>2025</w:t>
            </w:r>
          </w:p>
        </w:tc>
        <w:tc>
          <w:tcPr>
            <w:tcW w:w="1111" w:type="dxa"/>
            <w:tcBorders>
              <w:top w:val="nil"/>
              <w:left w:val="nil"/>
              <w:bottom w:val="nil"/>
              <w:right w:val="nil"/>
            </w:tcBorders>
            <w:shd w:val="clear" w:color="auto" w:fill="auto"/>
            <w:vAlign w:val="bottom"/>
          </w:tcPr>
          <w:p w14:paraId="00000AB5"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6"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7"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8"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9"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A" w14:textId="77777777" w:rsidR="005537F9" w:rsidRDefault="000D7614">
            <w:pPr>
              <w:spacing w:after="0"/>
              <w:jc w:val="center"/>
              <w:rPr>
                <w:color w:val="000000"/>
                <w:sz w:val="20"/>
                <w:szCs w:val="20"/>
              </w:rPr>
            </w:pPr>
            <w:r>
              <w:rPr>
                <w:color w:val="000000"/>
                <w:sz w:val="20"/>
                <w:szCs w:val="20"/>
              </w:rPr>
              <w:t>0.4</w:t>
            </w:r>
          </w:p>
        </w:tc>
        <w:tc>
          <w:tcPr>
            <w:tcW w:w="1111" w:type="dxa"/>
            <w:tcBorders>
              <w:top w:val="nil"/>
              <w:left w:val="nil"/>
              <w:bottom w:val="nil"/>
              <w:right w:val="nil"/>
            </w:tcBorders>
            <w:shd w:val="clear" w:color="auto" w:fill="auto"/>
            <w:vAlign w:val="bottom"/>
          </w:tcPr>
          <w:p w14:paraId="00000ABB" w14:textId="77777777" w:rsidR="005537F9" w:rsidRDefault="000D7614">
            <w:pPr>
              <w:spacing w:after="0"/>
              <w:jc w:val="center"/>
              <w:rPr>
                <w:color w:val="000000"/>
                <w:sz w:val="20"/>
                <w:szCs w:val="20"/>
              </w:rPr>
            </w:pPr>
            <w:r>
              <w:rPr>
                <w:color w:val="000000"/>
                <w:sz w:val="20"/>
                <w:szCs w:val="20"/>
              </w:rPr>
              <w:t>0.4</w:t>
            </w:r>
          </w:p>
        </w:tc>
      </w:tr>
      <w:tr w:rsidR="005537F9" w14:paraId="164E4F83" w14:textId="77777777">
        <w:trPr>
          <w:trHeight w:val="225"/>
        </w:trPr>
        <w:tc>
          <w:tcPr>
            <w:tcW w:w="1111" w:type="dxa"/>
            <w:tcBorders>
              <w:top w:val="nil"/>
              <w:left w:val="nil"/>
              <w:bottom w:val="nil"/>
              <w:right w:val="nil"/>
            </w:tcBorders>
            <w:shd w:val="clear" w:color="auto" w:fill="auto"/>
            <w:vAlign w:val="bottom"/>
          </w:tcPr>
          <w:p w14:paraId="00000ABC" w14:textId="77777777" w:rsidR="005537F9" w:rsidRDefault="000D7614">
            <w:pPr>
              <w:spacing w:after="0"/>
              <w:jc w:val="center"/>
              <w:rPr>
                <w:color w:val="000000"/>
                <w:sz w:val="20"/>
                <w:szCs w:val="20"/>
              </w:rPr>
            </w:pPr>
            <w:r>
              <w:rPr>
                <w:color w:val="000000"/>
                <w:sz w:val="20"/>
                <w:szCs w:val="20"/>
              </w:rPr>
              <w:t>2026</w:t>
            </w:r>
          </w:p>
        </w:tc>
        <w:tc>
          <w:tcPr>
            <w:tcW w:w="1111" w:type="dxa"/>
            <w:tcBorders>
              <w:top w:val="nil"/>
              <w:left w:val="nil"/>
              <w:bottom w:val="nil"/>
              <w:right w:val="nil"/>
            </w:tcBorders>
            <w:shd w:val="clear" w:color="auto" w:fill="auto"/>
            <w:vAlign w:val="bottom"/>
          </w:tcPr>
          <w:p w14:paraId="00000ABD" w14:textId="77777777" w:rsidR="005537F9" w:rsidRDefault="000D7614">
            <w:pPr>
              <w:spacing w:after="0"/>
              <w:jc w:val="center"/>
              <w:rPr>
                <w:color w:val="000000"/>
                <w:sz w:val="20"/>
                <w:szCs w:val="20"/>
              </w:rPr>
            </w:pPr>
            <w:r>
              <w:rPr>
                <w:color w:val="000000"/>
                <w:sz w:val="20"/>
                <w:szCs w:val="20"/>
              </w:rPr>
              <w:t>0.54</w:t>
            </w:r>
          </w:p>
        </w:tc>
        <w:tc>
          <w:tcPr>
            <w:tcW w:w="1111" w:type="dxa"/>
            <w:tcBorders>
              <w:top w:val="nil"/>
              <w:left w:val="nil"/>
              <w:bottom w:val="nil"/>
              <w:right w:val="nil"/>
            </w:tcBorders>
            <w:shd w:val="clear" w:color="auto" w:fill="auto"/>
            <w:vAlign w:val="bottom"/>
          </w:tcPr>
          <w:p w14:paraId="00000ABE" w14:textId="77777777" w:rsidR="005537F9" w:rsidRDefault="000D7614">
            <w:pPr>
              <w:spacing w:after="0"/>
              <w:jc w:val="center"/>
              <w:rPr>
                <w:color w:val="000000"/>
                <w:sz w:val="20"/>
                <w:szCs w:val="20"/>
              </w:rPr>
            </w:pPr>
            <w:r>
              <w:rPr>
                <w:color w:val="000000"/>
                <w:sz w:val="20"/>
                <w:szCs w:val="20"/>
              </w:rPr>
              <w:t>0.54</w:t>
            </w:r>
          </w:p>
        </w:tc>
        <w:tc>
          <w:tcPr>
            <w:tcW w:w="1111" w:type="dxa"/>
            <w:tcBorders>
              <w:top w:val="nil"/>
              <w:left w:val="nil"/>
              <w:bottom w:val="nil"/>
              <w:right w:val="nil"/>
            </w:tcBorders>
            <w:shd w:val="clear" w:color="auto" w:fill="auto"/>
            <w:vAlign w:val="bottom"/>
          </w:tcPr>
          <w:p w14:paraId="00000AB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C0" w14:textId="77777777" w:rsidR="005537F9" w:rsidRDefault="000D7614">
            <w:pPr>
              <w:spacing w:after="0"/>
              <w:jc w:val="center"/>
              <w:rPr>
                <w:color w:val="000000"/>
                <w:sz w:val="20"/>
                <w:szCs w:val="20"/>
              </w:rPr>
            </w:pPr>
            <w:r>
              <w:rPr>
                <w:color w:val="000000"/>
                <w:sz w:val="20"/>
                <w:szCs w:val="20"/>
              </w:rPr>
              <w:t>0.41</w:t>
            </w:r>
          </w:p>
        </w:tc>
        <w:tc>
          <w:tcPr>
            <w:tcW w:w="1111" w:type="dxa"/>
            <w:tcBorders>
              <w:top w:val="nil"/>
              <w:left w:val="nil"/>
              <w:bottom w:val="nil"/>
              <w:right w:val="nil"/>
            </w:tcBorders>
            <w:shd w:val="clear" w:color="auto" w:fill="auto"/>
            <w:vAlign w:val="bottom"/>
          </w:tcPr>
          <w:p w14:paraId="00000AC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C2" w14:textId="77777777" w:rsidR="005537F9" w:rsidRDefault="000D7614">
            <w:pPr>
              <w:spacing w:after="0"/>
              <w:jc w:val="center"/>
              <w:rPr>
                <w:color w:val="000000"/>
                <w:sz w:val="20"/>
                <w:szCs w:val="20"/>
              </w:rPr>
            </w:pPr>
            <w:r>
              <w:rPr>
                <w:color w:val="000000"/>
                <w:sz w:val="20"/>
                <w:szCs w:val="20"/>
              </w:rPr>
              <w:t>0.68</w:t>
            </w:r>
          </w:p>
        </w:tc>
        <w:tc>
          <w:tcPr>
            <w:tcW w:w="1111" w:type="dxa"/>
            <w:tcBorders>
              <w:top w:val="nil"/>
              <w:left w:val="nil"/>
              <w:bottom w:val="nil"/>
              <w:right w:val="nil"/>
            </w:tcBorders>
            <w:shd w:val="clear" w:color="auto" w:fill="auto"/>
            <w:vAlign w:val="bottom"/>
          </w:tcPr>
          <w:p w14:paraId="00000AC3" w14:textId="77777777" w:rsidR="005537F9" w:rsidRDefault="000D7614">
            <w:pPr>
              <w:spacing w:after="0"/>
              <w:jc w:val="center"/>
              <w:rPr>
                <w:color w:val="000000"/>
                <w:sz w:val="20"/>
                <w:szCs w:val="20"/>
              </w:rPr>
            </w:pPr>
            <w:r>
              <w:rPr>
                <w:color w:val="000000"/>
                <w:sz w:val="20"/>
                <w:szCs w:val="20"/>
              </w:rPr>
              <w:t>0.54</w:t>
            </w:r>
          </w:p>
        </w:tc>
      </w:tr>
      <w:tr w:rsidR="005537F9" w14:paraId="554D1EBB" w14:textId="77777777">
        <w:trPr>
          <w:trHeight w:val="225"/>
        </w:trPr>
        <w:tc>
          <w:tcPr>
            <w:tcW w:w="1111" w:type="dxa"/>
            <w:tcBorders>
              <w:top w:val="nil"/>
              <w:left w:val="nil"/>
              <w:bottom w:val="nil"/>
              <w:right w:val="nil"/>
            </w:tcBorders>
            <w:shd w:val="clear" w:color="auto" w:fill="auto"/>
            <w:vAlign w:val="bottom"/>
          </w:tcPr>
          <w:p w14:paraId="00000AC4" w14:textId="77777777" w:rsidR="005537F9" w:rsidRDefault="000D7614">
            <w:pPr>
              <w:spacing w:after="0"/>
              <w:jc w:val="center"/>
              <w:rPr>
                <w:color w:val="000000"/>
                <w:sz w:val="20"/>
                <w:szCs w:val="20"/>
              </w:rPr>
            </w:pPr>
            <w:r>
              <w:rPr>
                <w:color w:val="000000"/>
                <w:sz w:val="20"/>
                <w:szCs w:val="20"/>
              </w:rPr>
              <w:t>2027</w:t>
            </w:r>
          </w:p>
        </w:tc>
        <w:tc>
          <w:tcPr>
            <w:tcW w:w="1111" w:type="dxa"/>
            <w:tcBorders>
              <w:top w:val="nil"/>
              <w:left w:val="nil"/>
              <w:bottom w:val="nil"/>
              <w:right w:val="nil"/>
            </w:tcBorders>
            <w:shd w:val="clear" w:color="auto" w:fill="auto"/>
            <w:vAlign w:val="bottom"/>
          </w:tcPr>
          <w:p w14:paraId="00000AC5" w14:textId="77777777" w:rsidR="005537F9" w:rsidRDefault="000D7614">
            <w:pPr>
              <w:spacing w:after="0"/>
              <w:jc w:val="center"/>
              <w:rPr>
                <w:color w:val="000000"/>
                <w:sz w:val="20"/>
                <w:szCs w:val="20"/>
              </w:rPr>
            </w:pPr>
            <w:r>
              <w:rPr>
                <w:color w:val="000000"/>
                <w:sz w:val="20"/>
                <w:szCs w:val="20"/>
              </w:rPr>
              <w:t>0.47</w:t>
            </w:r>
          </w:p>
        </w:tc>
        <w:tc>
          <w:tcPr>
            <w:tcW w:w="1111" w:type="dxa"/>
            <w:tcBorders>
              <w:top w:val="nil"/>
              <w:left w:val="nil"/>
              <w:bottom w:val="nil"/>
              <w:right w:val="nil"/>
            </w:tcBorders>
            <w:shd w:val="clear" w:color="auto" w:fill="auto"/>
            <w:vAlign w:val="bottom"/>
          </w:tcPr>
          <w:p w14:paraId="00000AC6" w14:textId="77777777" w:rsidR="005537F9" w:rsidRDefault="000D7614">
            <w:pPr>
              <w:spacing w:after="0"/>
              <w:jc w:val="center"/>
              <w:rPr>
                <w:color w:val="000000"/>
                <w:sz w:val="20"/>
                <w:szCs w:val="20"/>
              </w:rPr>
            </w:pPr>
            <w:r>
              <w:rPr>
                <w:color w:val="000000"/>
                <w:sz w:val="20"/>
                <w:szCs w:val="20"/>
              </w:rPr>
              <w:t>0.47</w:t>
            </w:r>
          </w:p>
        </w:tc>
        <w:tc>
          <w:tcPr>
            <w:tcW w:w="1111" w:type="dxa"/>
            <w:tcBorders>
              <w:top w:val="nil"/>
              <w:left w:val="nil"/>
              <w:bottom w:val="nil"/>
              <w:right w:val="nil"/>
            </w:tcBorders>
            <w:shd w:val="clear" w:color="auto" w:fill="auto"/>
            <w:vAlign w:val="bottom"/>
          </w:tcPr>
          <w:p w14:paraId="00000AC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C8" w14:textId="77777777" w:rsidR="005537F9" w:rsidRDefault="000D7614">
            <w:pPr>
              <w:spacing w:after="0"/>
              <w:jc w:val="center"/>
              <w:rPr>
                <w:color w:val="000000"/>
                <w:sz w:val="20"/>
                <w:szCs w:val="20"/>
              </w:rPr>
            </w:pPr>
            <w:r>
              <w:rPr>
                <w:color w:val="000000"/>
                <w:sz w:val="20"/>
                <w:szCs w:val="20"/>
              </w:rPr>
              <w:t>0.38</w:t>
            </w:r>
          </w:p>
        </w:tc>
        <w:tc>
          <w:tcPr>
            <w:tcW w:w="1111" w:type="dxa"/>
            <w:tcBorders>
              <w:top w:val="nil"/>
              <w:left w:val="nil"/>
              <w:bottom w:val="nil"/>
              <w:right w:val="nil"/>
            </w:tcBorders>
            <w:shd w:val="clear" w:color="auto" w:fill="auto"/>
            <w:vAlign w:val="bottom"/>
          </w:tcPr>
          <w:p w14:paraId="00000AC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CA" w14:textId="77777777" w:rsidR="005537F9" w:rsidRDefault="000D7614">
            <w:pPr>
              <w:spacing w:after="0"/>
              <w:jc w:val="center"/>
              <w:rPr>
                <w:color w:val="000000"/>
                <w:sz w:val="20"/>
                <w:szCs w:val="20"/>
              </w:rPr>
            </w:pPr>
            <w:r>
              <w:rPr>
                <w:color w:val="000000"/>
                <w:sz w:val="20"/>
                <w:szCs w:val="20"/>
              </w:rPr>
              <w:t>0.54</w:t>
            </w:r>
          </w:p>
        </w:tc>
        <w:tc>
          <w:tcPr>
            <w:tcW w:w="1111" w:type="dxa"/>
            <w:tcBorders>
              <w:top w:val="nil"/>
              <w:left w:val="nil"/>
              <w:bottom w:val="nil"/>
              <w:right w:val="nil"/>
            </w:tcBorders>
            <w:shd w:val="clear" w:color="auto" w:fill="auto"/>
            <w:vAlign w:val="bottom"/>
          </w:tcPr>
          <w:p w14:paraId="00000ACB" w14:textId="77777777" w:rsidR="005537F9" w:rsidRDefault="000D7614">
            <w:pPr>
              <w:spacing w:after="0"/>
              <w:jc w:val="center"/>
              <w:rPr>
                <w:color w:val="000000"/>
                <w:sz w:val="20"/>
                <w:szCs w:val="20"/>
              </w:rPr>
            </w:pPr>
            <w:r>
              <w:rPr>
                <w:color w:val="000000"/>
                <w:sz w:val="20"/>
                <w:szCs w:val="20"/>
              </w:rPr>
              <w:t>0.47</w:t>
            </w:r>
          </w:p>
        </w:tc>
      </w:tr>
      <w:tr w:rsidR="005537F9" w14:paraId="0AA0CEBB" w14:textId="77777777">
        <w:trPr>
          <w:trHeight w:val="225"/>
        </w:trPr>
        <w:tc>
          <w:tcPr>
            <w:tcW w:w="1111" w:type="dxa"/>
            <w:tcBorders>
              <w:top w:val="nil"/>
              <w:left w:val="nil"/>
              <w:bottom w:val="nil"/>
              <w:right w:val="nil"/>
            </w:tcBorders>
            <w:shd w:val="clear" w:color="auto" w:fill="auto"/>
            <w:vAlign w:val="bottom"/>
          </w:tcPr>
          <w:p w14:paraId="00000ACC" w14:textId="77777777" w:rsidR="005537F9" w:rsidRDefault="000D7614">
            <w:pPr>
              <w:spacing w:after="0"/>
              <w:jc w:val="center"/>
              <w:rPr>
                <w:color w:val="000000"/>
                <w:sz w:val="20"/>
                <w:szCs w:val="20"/>
              </w:rPr>
            </w:pPr>
            <w:r>
              <w:rPr>
                <w:color w:val="000000"/>
                <w:sz w:val="20"/>
                <w:szCs w:val="20"/>
              </w:rPr>
              <w:t>2028</w:t>
            </w:r>
          </w:p>
        </w:tc>
        <w:tc>
          <w:tcPr>
            <w:tcW w:w="1111" w:type="dxa"/>
            <w:tcBorders>
              <w:top w:val="nil"/>
              <w:left w:val="nil"/>
              <w:bottom w:val="nil"/>
              <w:right w:val="nil"/>
            </w:tcBorders>
            <w:shd w:val="clear" w:color="auto" w:fill="auto"/>
            <w:vAlign w:val="bottom"/>
          </w:tcPr>
          <w:p w14:paraId="00000ACD" w14:textId="77777777" w:rsidR="005537F9" w:rsidRDefault="000D7614">
            <w:pPr>
              <w:spacing w:after="0"/>
              <w:jc w:val="center"/>
              <w:rPr>
                <w:color w:val="000000"/>
                <w:sz w:val="20"/>
                <w:szCs w:val="20"/>
              </w:rPr>
            </w:pPr>
            <w:r>
              <w:rPr>
                <w:color w:val="000000"/>
                <w:sz w:val="20"/>
                <w:szCs w:val="20"/>
              </w:rPr>
              <w:t>0.46</w:t>
            </w:r>
          </w:p>
        </w:tc>
        <w:tc>
          <w:tcPr>
            <w:tcW w:w="1111" w:type="dxa"/>
            <w:tcBorders>
              <w:top w:val="nil"/>
              <w:left w:val="nil"/>
              <w:bottom w:val="nil"/>
              <w:right w:val="nil"/>
            </w:tcBorders>
            <w:shd w:val="clear" w:color="auto" w:fill="auto"/>
            <w:vAlign w:val="bottom"/>
          </w:tcPr>
          <w:p w14:paraId="00000ACE" w14:textId="77777777" w:rsidR="005537F9" w:rsidRDefault="000D7614">
            <w:pPr>
              <w:spacing w:after="0"/>
              <w:jc w:val="center"/>
              <w:rPr>
                <w:color w:val="000000"/>
                <w:sz w:val="20"/>
                <w:szCs w:val="20"/>
              </w:rPr>
            </w:pPr>
            <w:r>
              <w:rPr>
                <w:color w:val="000000"/>
                <w:sz w:val="20"/>
                <w:szCs w:val="20"/>
              </w:rPr>
              <w:t>0.46</w:t>
            </w:r>
          </w:p>
        </w:tc>
        <w:tc>
          <w:tcPr>
            <w:tcW w:w="1111" w:type="dxa"/>
            <w:tcBorders>
              <w:top w:val="nil"/>
              <w:left w:val="nil"/>
              <w:bottom w:val="nil"/>
              <w:right w:val="nil"/>
            </w:tcBorders>
            <w:shd w:val="clear" w:color="auto" w:fill="auto"/>
            <w:vAlign w:val="bottom"/>
          </w:tcPr>
          <w:p w14:paraId="00000AC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D0" w14:textId="77777777" w:rsidR="005537F9" w:rsidRDefault="000D7614">
            <w:pPr>
              <w:spacing w:after="0"/>
              <w:jc w:val="center"/>
              <w:rPr>
                <w:color w:val="000000"/>
                <w:sz w:val="20"/>
                <w:szCs w:val="20"/>
              </w:rPr>
            </w:pPr>
            <w:r>
              <w:rPr>
                <w:color w:val="000000"/>
                <w:sz w:val="20"/>
                <w:szCs w:val="20"/>
              </w:rPr>
              <w:t>0.38</w:t>
            </w:r>
          </w:p>
        </w:tc>
        <w:tc>
          <w:tcPr>
            <w:tcW w:w="1111" w:type="dxa"/>
            <w:tcBorders>
              <w:top w:val="nil"/>
              <w:left w:val="nil"/>
              <w:bottom w:val="nil"/>
              <w:right w:val="nil"/>
            </w:tcBorders>
            <w:shd w:val="clear" w:color="auto" w:fill="auto"/>
            <w:vAlign w:val="bottom"/>
          </w:tcPr>
          <w:p w14:paraId="00000AD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D2" w14:textId="77777777" w:rsidR="005537F9" w:rsidRDefault="000D7614">
            <w:pPr>
              <w:spacing w:after="0"/>
              <w:jc w:val="center"/>
              <w:rPr>
                <w:color w:val="000000"/>
                <w:sz w:val="20"/>
                <w:szCs w:val="20"/>
              </w:rPr>
            </w:pPr>
            <w:r>
              <w:rPr>
                <w:color w:val="000000"/>
                <w:sz w:val="20"/>
                <w:szCs w:val="20"/>
              </w:rPr>
              <w:t>0.53</w:t>
            </w:r>
          </w:p>
        </w:tc>
        <w:tc>
          <w:tcPr>
            <w:tcW w:w="1111" w:type="dxa"/>
            <w:tcBorders>
              <w:top w:val="nil"/>
              <w:left w:val="nil"/>
              <w:bottom w:val="nil"/>
              <w:right w:val="nil"/>
            </w:tcBorders>
            <w:shd w:val="clear" w:color="auto" w:fill="auto"/>
            <w:vAlign w:val="bottom"/>
          </w:tcPr>
          <w:p w14:paraId="00000AD3" w14:textId="77777777" w:rsidR="005537F9" w:rsidRDefault="000D7614">
            <w:pPr>
              <w:spacing w:after="0"/>
              <w:jc w:val="center"/>
              <w:rPr>
                <w:color w:val="000000"/>
                <w:sz w:val="20"/>
                <w:szCs w:val="20"/>
              </w:rPr>
            </w:pPr>
            <w:r>
              <w:rPr>
                <w:color w:val="000000"/>
                <w:sz w:val="20"/>
                <w:szCs w:val="20"/>
              </w:rPr>
              <w:t>0.57</w:t>
            </w:r>
          </w:p>
        </w:tc>
      </w:tr>
      <w:tr w:rsidR="005537F9" w14:paraId="56278F2F" w14:textId="77777777">
        <w:trPr>
          <w:trHeight w:val="225"/>
        </w:trPr>
        <w:tc>
          <w:tcPr>
            <w:tcW w:w="1111" w:type="dxa"/>
            <w:tcBorders>
              <w:top w:val="nil"/>
              <w:left w:val="nil"/>
              <w:bottom w:val="nil"/>
              <w:right w:val="nil"/>
            </w:tcBorders>
            <w:shd w:val="clear" w:color="auto" w:fill="auto"/>
            <w:vAlign w:val="bottom"/>
          </w:tcPr>
          <w:p w14:paraId="00000AD4" w14:textId="77777777" w:rsidR="005537F9" w:rsidRDefault="000D7614">
            <w:pPr>
              <w:spacing w:after="0"/>
              <w:jc w:val="center"/>
              <w:rPr>
                <w:color w:val="000000"/>
                <w:sz w:val="20"/>
                <w:szCs w:val="20"/>
              </w:rPr>
            </w:pPr>
            <w:r>
              <w:rPr>
                <w:color w:val="000000"/>
                <w:sz w:val="20"/>
                <w:szCs w:val="20"/>
              </w:rPr>
              <w:t>2029</w:t>
            </w:r>
          </w:p>
        </w:tc>
        <w:tc>
          <w:tcPr>
            <w:tcW w:w="1111" w:type="dxa"/>
            <w:tcBorders>
              <w:top w:val="nil"/>
              <w:left w:val="nil"/>
              <w:bottom w:val="nil"/>
              <w:right w:val="nil"/>
            </w:tcBorders>
            <w:shd w:val="clear" w:color="auto" w:fill="auto"/>
            <w:vAlign w:val="bottom"/>
          </w:tcPr>
          <w:p w14:paraId="00000AD5" w14:textId="77777777" w:rsidR="005537F9" w:rsidRDefault="000D7614">
            <w:pPr>
              <w:spacing w:after="0"/>
              <w:jc w:val="center"/>
              <w:rPr>
                <w:color w:val="000000"/>
                <w:sz w:val="20"/>
                <w:szCs w:val="20"/>
              </w:rPr>
            </w:pPr>
            <w:r>
              <w:rPr>
                <w:color w:val="000000"/>
                <w:sz w:val="20"/>
                <w:szCs w:val="20"/>
              </w:rPr>
              <w:t>0.56</w:t>
            </w:r>
          </w:p>
        </w:tc>
        <w:tc>
          <w:tcPr>
            <w:tcW w:w="1111" w:type="dxa"/>
            <w:tcBorders>
              <w:top w:val="nil"/>
              <w:left w:val="nil"/>
              <w:bottom w:val="nil"/>
              <w:right w:val="nil"/>
            </w:tcBorders>
            <w:shd w:val="clear" w:color="auto" w:fill="auto"/>
            <w:vAlign w:val="bottom"/>
          </w:tcPr>
          <w:p w14:paraId="00000AD6" w14:textId="77777777" w:rsidR="005537F9" w:rsidRDefault="000D7614">
            <w:pPr>
              <w:spacing w:after="0"/>
              <w:jc w:val="center"/>
              <w:rPr>
                <w:color w:val="000000"/>
                <w:sz w:val="20"/>
                <w:szCs w:val="20"/>
              </w:rPr>
            </w:pPr>
            <w:r>
              <w:rPr>
                <w:color w:val="000000"/>
                <w:sz w:val="20"/>
                <w:szCs w:val="20"/>
              </w:rPr>
              <w:t>0.56</w:t>
            </w:r>
          </w:p>
        </w:tc>
        <w:tc>
          <w:tcPr>
            <w:tcW w:w="1111" w:type="dxa"/>
            <w:tcBorders>
              <w:top w:val="nil"/>
              <w:left w:val="nil"/>
              <w:bottom w:val="nil"/>
              <w:right w:val="nil"/>
            </w:tcBorders>
            <w:shd w:val="clear" w:color="auto" w:fill="auto"/>
            <w:vAlign w:val="bottom"/>
          </w:tcPr>
          <w:p w14:paraId="00000AD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D8" w14:textId="77777777" w:rsidR="005537F9" w:rsidRDefault="000D7614">
            <w:pPr>
              <w:spacing w:after="0"/>
              <w:jc w:val="center"/>
              <w:rPr>
                <w:color w:val="000000"/>
                <w:sz w:val="20"/>
                <w:szCs w:val="20"/>
              </w:rPr>
            </w:pPr>
            <w:r>
              <w:rPr>
                <w:color w:val="000000"/>
                <w:sz w:val="20"/>
                <w:szCs w:val="20"/>
              </w:rPr>
              <w:t>0.45</w:t>
            </w:r>
          </w:p>
        </w:tc>
        <w:tc>
          <w:tcPr>
            <w:tcW w:w="1111" w:type="dxa"/>
            <w:tcBorders>
              <w:top w:val="nil"/>
              <w:left w:val="nil"/>
              <w:bottom w:val="nil"/>
              <w:right w:val="nil"/>
            </w:tcBorders>
            <w:shd w:val="clear" w:color="auto" w:fill="auto"/>
            <w:vAlign w:val="bottom"/>
          </w:tcPr>
          <w:p w14:paraId="00000AD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DA" w14:textId="77777777" w:rsidR="005537F9" w:rsidRDefault="000D7614">
            <w:pPr>
              <w:spacing w:after="0"/>
              <w:jc w:val="center"/>
              <w:rPr>
                <w:color w:val="000000"/>
                <w:sz w:val="20"/>
                <w:szCs w:val="20"/>
              </w:rPr>
            </w:pPr>
            <w:r>
              <w:rPr>
                <w:color w:val="000000"/>
                <w:sz w:val="20"/>
                <w:szCs w:val="20"/>
              </w:rPr>
              <w:t>0.65</w:t>
            </w:r>
          </w:p>
        </w:tc>
        <w:tc>
          <w:tcPr>
            <w:tcW w:w="1111" w:type="dxa"/>
            <w:tcBorders>
              <w:top w:val="nil"/>
              <w:left w:val="nil"/>
              <w:bottom w:val="nil"/>
              <w:right w:val="nil"/>
            </w:tcBorders>
            <w:shd w:val="clear" w:color="auto" w:fill="auto"/>
            <w:vAlign w:val="bottom"/>
          </w:tcPr>
          <w:p w14:paraId="00000ADB" w14:textId="77777777" w:rsidR="005537F9" w:rsidRDefault="000D7614">
            <w:pPr>
              <w:spacing w:after="0"/>
              <w:jc w:val="center"/>
              <w:rPr>
                <w:color w:val="000000"/>
                <w:sz w:val="20"/>
                <w:szCs w:val="20"/>
              </w:rPr>
            </w:pPr>
            <w:r>
              <w:rPr>
                <w:color w:val="000000"/>
                <w:sz w:val="20"/>
                <w:szCs w:val="20"/>
              </w:rPr>
              <w:t>0.66</w:t>
            </w:r>
          </w:p>
        </w:tc>
      </w:tr>
      <w:tr w:rsidR="005537F9" w14:paraId="46ACE134" w14:textId="77777777">
        <w:trPr>
          <w:trHeight w:val="225"/>
        </w:trPr>
        <w:tc>
          <w:tcPr>
            <w:tcW w:w="1111" w:type="dxa"/>
            <w:tcBorders>
              <w:top w:val="nil"/>
              <w:left w:val="nil"/>
              <w:bottom w:val="nil"/>
              <w:right w:val="nil"/>
            </w:tcBorders>
            <w:shd w:val="clear" w:color="auto" w:fill="auto"/>
            <w:vAlign w:val="bottom"/>
          </w:tcPr>
          <w:p w14:paraId="00000ADC" w14:textId="77777777" w:rsidR="005537F9" w:rsidRDefault="000D7614">
            <w:pPr>
              <w:spacing w:after="0"/>
              <w:jc w:val="center"/>
              <w:rPr>
                <w:color w:val="000000"/>
                <w:sz w:val="20"/>
                <w:szCs w:val="20"/>
              </w:rPr>
            </w:pPr>
            <w:r>
              <w:rPr>
                <w:color w:val="000000"/>
                <w:sz w:val="20"/>
                <w:szCs w:val="20"/>
              </w:rPr>
              <w:t>2030</w:t>
            </w:r>
          </w:p>
        </w:tc>
        <w:tc>
          <w:tcPr>
            <w:tcW w:w="1111" w:type="dxa"/>
            <w:tcBorders>
              <w:top w:val="nil"/>
              <w:left w:val="nil"/>
              <w:bottom w:val="nil"/>
              <w:right w:val="nil"/>
            </w:tcBorders>
            <w:shd w:val="clear" w:color="auto" w:fill="auto"/>
            <w:vAlign w:val="bottom"/>
          </w:tcPr>
          <w:p w14:paraId="00000ADD"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DE"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D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E0"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AE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E2" w14:textId="77777777" w:rsidR="005537F9" w:rsidRDefault="000D7614">
            <w:pPr>
              <w:spacing w:after="0"/>
              <w:jc w:val="center"/>
              <w:rPr>
                <w:color w:val="000000"/>
                <w:sz w:val="20"/>
                <w:szCs w:val="20"/>
              </w:rPr>
            </w:pPr>
            <w:r>
              <w:rPr>
                <w:color w:val="000000"/>
                <w:sz w:val="20"/>
                <w:szCs w:val="20"/>
              </w:rPr>
              <w:t>0.82</w:t>
            </w:r>
          </w:p>
        </w:tc>
        <w:tc>
          <w:tcPr>
            <w:tcW w:w="1111" w:type="dxa"/>
            <w:tcBorders>
              <w:top w:val="nil"/>
              <w:left w:val="nil"/>
              <w:bottom w:val="nil"/>
              <w:right w:val="nil"/>
            </w:tcBorders>
            <w:shd w:val="clear" w:color="auto" w:fill="auto"/>
            <w:vAlign w:val="bottom"/>
          </w:tcPr>
          <w:p w14:paraId="00000AE3" w14:textId="77777777" w:rsidR="005537F9" w:rsidRDefault="000D7614">
            <w:pPr>
              <w:spacing w:after="0"/>
              <w:jc w:val="center"/>
              <w:rPr>
                <w:color w:val="000000"/>
                <w:sz w:val="20"/>
                <w:szCs w:val="20"/>
              </w:rPr>
            </w:pPr>
            <w:r>
              <w:rPr>
                <w:color w:val="000000"/>
                <w:sz w:val="20"/>
                <w:szCs w:val="20"/>
              </w:rPr>
              <w:t>0.82</w:t>
            </w:r>
          </w:p>
        </w:tc>
      </w:tr>
      <w:tr w:rsidR="005537F9" w14:paraId="71486DA4" w14:textId="77777777">
        <w:trPr>
          <w:trHeight w:val="225"/>
        </w:trPr>
        <w:tc>
          <w:tcPr>
            <w:tcW w:w="1111" w:type="dxa"/>
            <w:tcBorders>
              <w:top w:val="nil"/>
              <w:left w:val="nil"/>
              <w:bottom w:val="nil"/>
              <w:right w:val="nil"/>
            </w:tcBorders>
            <w:shd w:val="clear" w:color="auto" w:fill="auto"/>
            <w:vAlign w:val="bottom"/>
          </w:tcPr>
          <w:p w14:paraId="00000AE4" w14:textId="77777777" w:rsidR="005537F9" w:rsidRDefault="000D7614">
            <w:pPr>
              <w:spacing w:after="0"/>
              <w:jc w:val="center"/>
              <w:rPr>
                <w:color w:val="000000"/>
                <w:sz w:val="20"/>
                <w:szCs w:val="20"/>
              </w:rPr>
            </w:pPr>
            <w:r>
              <w:rPr>
                <w:color w:val="000000"/>
                <w:sz w:val="20"/>
                <w:szCs w:val="20"/>
              </w:rPr>
              <w:t>2031</w:t>
            </w:r>
          </w:p>
        </w:tc>
        <w:tc>
          <w:tcPr>
            <w:tcW w:w="1111" w:type="dxa"/>
            <w:tcBorders>
              <w:top w:val="nil"/>
              <w:left w:val="nil"/>
              <w:bottom w:val="nil"/>
              <w:right w:val="nil"/>
            </w:tcBorders>
            <w:shd w:val="clear" w:color="auto" w:fill="auto"/>
            <w:vAlign w:val="bottom"/>
          </w:tcPr>
          <w:p w14:paraId="00000AE5"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E6"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E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E8"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AE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EA"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AEB" w14:textId="77777777" w:rsidR="005537F9" w:rsidRDefault="000D7614">
            <w:pPr>
              <w:spacing w:after="0"/>
              <w:jc w:val="center"/>
              <w:rPr>
                <w:color w:val="000000"/>
                <w:sz w:val="20"/>
                <w:szCs w:val="20"/>
              </w:rPr>
            </w:pPr>
            <w:r>
              <w:rPr>
                <w:color w:val="000000"/>
                <w:sz w:val="20"/>
                <w:szCs w:val="20"/>
              </w:rPr>
              <w:t>0.83</w:t>
            </w:r>
          </w:p>
        </w:tc>
      </w:tr>
      <w:tr w:rsidR="005537F9" w14:paraId="02A3200C" w14:textId="77777777">
        <w:trPr>
          <w:trHeight w:val="225"/>
        </w:trPr>
        <w:tc>
          <w:tcPr>
            <w:tcW w:w="1111" w:type="dxa"/>
            <w:tcBorders>
              <w:top w:val="nil"/>
              <w:left w:val="nil"/>
              <w:bottom w:val="nil"/>
              <w:right w:val="nil"/>
            </w:tcBorders>
            <w:shd w:val="clear" w:color="auto" w:fill="auto"/>
            <w:vAlign w:val="bottom"/>
          </w:tcPr>
          <w:p w14:paraId="00000AEC" w14:textId="77777777" w:rsidR="005537F9" w:rsidRDefault="000D7614">
            <w:pPr>
              <w:spacing w:after="0"/>
              <w:jc w:val="center"/>
              <w:rPr>
                <w:color w:val="000000"/>
                <w:sz w:val="20"/>
                <w:szCs w:val="20"/>
              </w:rPr>
            </w:pPr>
            <w:r>
              <w:rPr>
                <w:color w:val="000000"/>
                <w:sz w:val="20"/>
                <w:szCs w:val="20"/>
              </w:rPr>
              <w:t>2032</w:t>
            </w:r>
          </w:p>
        </w:tc>
        <w:tc>
          <w:tcPr>
            <w:tcW w:w="1111" w:type="dxa"/>
            <w:tcBorders>
              <w:top w:val="nil"/>
              <w:left w:val="nil"/>
              <w:bottom w:val="nil"/>
              <w:right w:val="nil"/>
            </w:tcBorders>
            <w:shd w:val="clear" w:color="auto" w:fill="auto"/>
            <w:vAlign w:val="bottom"/>
          </w:tcPr>
          <w:p w14:paraId="00000AED"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EE"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E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F0"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AF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F2"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AF3" w14:textId="77777777" w:rsidR="005537F9" w:rsidRDefault="000D7614">
            <w:pPr>
              <w:spacing w:after="0"/>
              <w:jc w:val="center"/>
              <w:rPr>
                <w:color w:val="000000"/>
                <w:sz w:val="20"/>
                <w:szCs w:val="20"/>
              </w:rPr>
            </w:pPr>
            <w:r>
              <w:rPr>
                <w:color w:val="000000"/>
                <w:sz w:val="20"/>
                <w:szCs w:val="20"/>
              </w:rPr>
              <w:t>0.83</w:t>
            </w:r>
          </w:p>
        </w:tc>
      </w:tr>
      <w:tr w:rsidR="005537F9" w14:paraId="47111C63" w14:textId="77777777">
        <w:trPr>
          <w:trHeight w:val="225"/>
        </w:trPr>
        <w:tc>
          <w:tcPr>
            <w:tcW w:w="1111" w:type="dxa"/>
            <w:tcBorders>
              <w:top w:val="nil"/>
              <w:left w:val="nil"/>
              <w:bottom w:val="nil"/>
              <w:right w:val="nil"/>
            </w:tcBorders>
            <w:shd w:val="clear" w:color="auto" w:fill="auto"/>
            <w:vAlign w:val="bottom"/>
          </w:tcPr>
          <w:p w14:paraId="00000AF4" w14:textId="77777777" w:rsidR="005537F9" w:rsidRDefault="000D7614">
            <w:pPr>
              <w:spacing w:after="0"/>
              <w:jc w:val="center"/>
              <w:rPr>
                <w:color w:val="000000"/>
                <w:sz w:val="20"/>
                <w:szCs w:val="20"/>
              </w:rPr>
            </w:pPr>
            <w:r>
              <w:rPr>
                <w:color w:val="000000"/>
                <w:sz w:val="20"/>
                <w:szCs w:val="20"/>
              </w:rPr>
              <w:t>2033</w:t>
            </w:r>
          </w:p>
        </w:tc>
        <w:tc>
          <w:tcPr>
            <w:tcW w:w="1111" w:type="dxa"/>
            <w:tcBorders>
              <w:top w:val="nil"/>
              <w:left w:val="nil"/>
              <w:bottom w:val="nil"/>
              <w:right w:val="nil"/>
            </w:tcBorders>
            <w:shd w:val="clear" w:color="auto" w:fill="auto"/>
            <w:vAlign w:val="bottom"/>
          </w:tcPr>
          <w:p w14:paraId="00000AF5"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F6"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F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AF8"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AF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AFA"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AFB" w14:textId="77777777" w:rsidR="005537F9" w:rsidRDefault="000D7614">
            <w:pPr>
              <w:spacing w:after="0"/>
              <w:jc w:val="center"/>
              <w:rPr>
                <w:color w:val="000000"/>
                <w:sz w:val="20"/>
                <w:szCs w:val="20"/>
              </w:rPr>
            </w:pPr>
            <w:r>
              <w:rPr>
                <w:color w:val="000000"/>
                <w:sz w:val="20"/>
                <w:szCs w:val="20"/>
              </w:rPr>
              <w:t>0.83</w:t>
            </w:r>
          </w:p>
        </w:tc>
      </w:tr>
      <w:tr w:rsidR="005537F9" w14:paraId="767AEC5D" w14:textId="77777777">
        <w:trPr>
          <w:trHeight w:val="225"/>
        </w:trPr>
        <w:tc>
          <w:tcPr>
            <w:tcW w:w="1111" w:type="dxa"/>
            <w:tcBorders>
              <w:top w:val="nil"/>
              <w:left w:val="nil"/>
              <w:bottom w:val="nil"/>
              <w:right w:val="nil"/>
            </w:tcBorders>
            <w:shd w:val="clear" w:color="auto" w:fill="auto"/>
            <w:vAlign w:val="bottom"/>
          </w:tcPr>
          <w:p w14:paraId="00000AFC" w14:textId="77777777" w:rsidR="005537F9" w:rsidRDefault="000D7614">
            <w:pPr>
              <w:spacing w:after="0"/>
              <w:jc w:val="center"/>
              <w:rPr>
                <w:color w:val="000000"/>
                <w:sz w:val="20"/>
                <w:szCs w:val="20"/>
              </w:rPr>
            </w:pPr>
            <w:r>
              <w:rPr>
                <w:color w:val="000000"/>
                <w:sz w:val="20"/>
                <w:szCs w:val="20"/>
              </w:rPr>
              <w:t>2034</w:t>
            </w:r>
          </w:p>
        </w:tc>
        <w:tc>
          <w:tcPr>
            <w:tcW w:w="1111" w:type="dxa"/>
            <w:tcBorders>
              <w:top w:val="nil"/>
              <w:left w:val="nil"/>
              <w:bottom w:val="nil"/>
              <w:right w:val="nil"/>
            </w:tcBorders>
            <w:shd w:val="clear" w:color="auto" w:fill="auto"/>
            <w:vAlign w:val="bottom"/>
          </w:tcPr>
          <w:p w14:paraId="00000AFD"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FE"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AF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B00"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B0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B02"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B03" w14:textId="77777777" w:rsidR="005537F9" w:rsidRDefault="000D7614">
            <w:pPr>
              <w:spacing w:after="0"/>
              <w:jc w:val="center"/>
              <w:rPr>
                <w:color w:val="000000"/>
                <w:sz w:val="20"/>
                <w:szCs w:val="20"/>
              </w:rPr>
            </w:pPr>
            <w:r>
              <w:rPr>
                <w:color w:val="000000"/>
                <w:sz w:val="20"/>
                <w:szCs w:val="20"/>
              </w:rPr>
              <w:t>0.83</w:t>
            </w:r>
          </w:p>
        </w:tc>
      </w:tr>
      <w:tr w:rsidR="005537F9" w14:paraId="64CA99EE" w14:textId="77777777">
        <w:trPr>
          <w:trHeight w:val="225"/>
        </w:trPr>
        <w:tc>
          <w:tcPr>
            <w:tcW w:w="1111" w:type="dxa"/>
            <w:tcBorders>
              <w:top w:val="nil"/>
              <w:left w:val="nil"/>
              <w:bottom w:val="nil"/>
              <w:right w:val="nil"/>
            </w:tcBorders>
            <w:shd w:val="clear" w:color="auto" w:fill="auto"/>
            <w:vAlign w:val="bottom"/>
          </w:tcPr>
          <w:p w14:paraId="00000B04" w14:textId="77777777" w:rsidR="005537F9" w:rsidRDefault="000D7614">
            <w:pPr>
              <w:spacing w:after="0"/>
              <w:jc w:val="center"/>
              <w:rPr>
                <w:color w:val="000000"/>
                <w:sz w:val="20"/>
                <w:szCs w:val="20"/>
              </w:rPr>
            </w:pPr>
            <w:r>
              <w:rPr>
                <w:color w:val="000000"/>
                <w:sz w:val="20"/>
                <w:szCs w:val="20"/>
              </w:rPr>
              <w:t>2035</w:t>
            </w:r>
          </w:p>
        </w:tc>
        <w:tc>
          <w:tcPr>
            <w:tcW w:w="1111" w:type="dxa"/>
            <w:tcBorders>
              <w:top w:val="nil"/>
              <w:left w:val="nil"/>
              <w:bottom w:val="nil"/>
              <w:right w:val="nil"/>
            </w:tcBorders>
            <w:shd w:val="clear" w:color="auto" w:fill="auto"/>
            <w:vAlign w:val="bottom"/>
          </w:tcPr>
          <w:p w14:paraId="00000B05"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06"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0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B08"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B0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B0A"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B0B" w14:textId="77777777" w:rsidR="005537F9" w:rsidRDefault="000D7614">
            <w:pPr>
              <w:spacing w:after="0"/>
              <w:jc w:val="center"/>
              <w:rPr>
                <w:color w:val="000000"/>
                <w:sz w:val="20"/>
                <w:szCs w:val="20"/>
              </w:rPr>
            </w:pPr>
            <w:r>
              <w:rPr>
                <w:color w:val="000000"/>
                <w:sz w:val="20"/>
                <w:szCs w:val="20"/>
              </w:rPr>
              <w:t>0.83</w:t>
            </w:r>
          </w:p>
        </w:tc>
      </w:tr>
      <w:tr w:rsidR="005537F9" w14:paraId="4B8019E6" w14:textId="77777777">
        <w:trPr>
          <w:trHeight w:val="225"/>
        </w:trPr>
        <w:tc>
          <w:tcPr>
            <w:tcW w:w="1111" w:type="dxa"/>
            <w:tcBorders>
              <w:top w:val="nil"/>
              <w:left w:val="nil"/>
              <w:bottom w:val="nil"/>
              <w:right w:val="nil"/>
            </w:tcBorders>
            <w:shd w:val="clear" w:color="auto" w:fill="auto"/>
            <w:vAlign w:val="bottom"/>
          </w:tcPr>
          <w:p w14:paraId="00000B0C" w14:textId="77777777" w:rsidR="005537F9" w:rsidRDefault="000D7614">
            <w:pPr>
              <w:spacing w:after="0"/>
              <w:jc w:val="center"/>
              <w:rPr>
                <w:color w:val="000000"/>
                <w:sz w:val="20"/>
                <w:szCs w:val="20"/>
              </w:rPr>
            </w:pPr>
            <w:r>
              <w:rPr>
                <w:color w:val="000000"/>
                <w:sz w:val="20"/>
                <w:szCs w:val="20"/>
              </w:rPr>
              <w:t>2036</w:t>
            </w:r>
          </w:p>
        </w:tc>
        <w:tc>
          <w:tcPr>
            <w:tcW w:w="1111" w:type="dxa"/>
            <w:tcBorders>
              <w:top w:val="nil"/>
              <w:left w:val="nil"/>
              <w:bottom w:val="nil"/>
              <w:right w:val="nil"/>
            </w:tcBorders>
            <w:shd w:val="clear" w:color="auto" w:fill="auto"/>
            <w:vAlign w:val="bottom"/>
          </w:tcPr>
          <w:p w14:paraId="00000B0D"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0E"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0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B10"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B1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B12"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B13" w14:textId="77777777" w:rsidR="005537F9" w:rsidRDefault="000D7614">
            <w:pPr>
              <w:spacing w:after="0"/>
              <w:jc w:val="center"/>
              <w:rPr>
                <w:color w:val="000000"/>
                <w:sz w:val="20"/>
                <w:szCs w:val="20"/>
              </w:rPr>
            </w:pPr>
            <w:r>
              <w:rPr>
                <w:color w:val="000000"/>
                <w:sz w:val="20"/>
                <w:szCs w:val="20"/>
              </w:rPr>
              <w:t>0.83</w:t>
            </w:r>
          </w:p>
        </w:tc>
      </w:tr>
      <w:tr w:rsidR="005537F9" w14:paraId="0C6E6F9D" w14:textId="77777777">
        <w:trPr>
          <w:trHeight w:val="225"/>
        </w:trPr>
        <w:tc>
          <w:tcPr>
            <w:tcW w:w="1111" w:type="dxa"/>
            <w:tcBorders>
              <w:top w:val="nil"/>
              <w:left w:val="nil"/>
              <w:bottom w:val="nil"/>
              <w:right w:val="nil"/>
            </w:tcBorders>
            <w:shd w:val="clear" w:color="auto" w:fill="auto"/>
            <w:vAlign w:val="bottom"/>
          </w:tcPr>
          <w:p w14:paraId="00000B14" w14:textId="77777777" w:rsidR="005537F9" w:rsidRDefault="000D7614">
            <w:pPr>
              <w:spacing w:after="0"/>
              <w:jc w:val="center"/>
              <w:rPr>
                <w:color w:val="000000"/>
                <w:sz w:val="20"/>
                <w:szCs w:val="20"/>
              </w:rPr>
            </w:pPr>
            <w:r>
              <w:rPr>
                <w:color w:val="000000"/>
                <w:sz w:val="20"/>
                <w:szCs w:val="20"/>
              </w:rPr>
              <w:t>2037</w:t>
            </w:r>
          </w:p>
        </w:tc>
        <w:tc>
          <w:tcPr>
            <w:tcW w:w="1111" w:type="dxa"/>
            <w:tcBorders>
              <w:top w:val="nil"/>
              <w:left w:val="nil"/>
              <w:bottom w:val="nil"/>
              <w:right w:val="nil"/>
            </w:tcBorders>
            <w:shd w:val="clear" w:color="auto" w:fill="auto"/>
            <w:vAlign w:val="bottom"/>
          </w:tcPr>
          <w:p w14:paraId="00000B15"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16"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17"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B18"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B19"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B1A"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B1B" w14:textId="77777777" w:rsidR="005537F9" w:rsidRDefault="000D7614">
            <w:pPr>
              <w:spacing w:after="0"/>
              <w:jc w:val="center"/>
              <w:rPr>
                <w:color w:val="000000"/>
                <w:sz w:val="20"/>
                <w:szCs w:val="20"/>
              </w:rPr>
            </w:pPr>
            <w:r>
              <w:rPr>
                <w:color w:val="000000"/>
                <w:sz w:val="20"/>
                <w:szCs w:val="20"/>
              </w:rPr>
              <w:t>0.83</w:t>
            </w:r>
          </w:p>
        </w:tc>
      </w:tr>
      <w:tr w:rsidR="005537F9" w14:paraId="03BC9276" w14:textId="77777777">
        <w:trPr>
          <w:trHeight w:val="225"/>
        </w:trPr>
        <w:tc>
          <w:tcPr>
            <w:tcW w:w="1111" w:type="dxa"/>
            <w:tcBorders>
              <w:top w:val="nil"/>
              <w:left w:val="nil"/>
              <w:bottom w:val="nil"/>
              <w:right w:val="nil"/>
            </w:tcBorders>
            <w:shd w:val="clear" w:color="auto" w:fill="auto"/>
            <w:vAlign w:val="bottom"/>
          </w:tcPr>
          <w:p w14:paraId="00000B1C" w14:textId="77777777" w:rsidR="005537F9" w:rsidRDefault="000D7614">
            <w:pPr>
              <w:spacing w:after="0"/>
              <w:jc w:val="center"/>
              <w:rPr>
                <w:color w:val="000000"/>
                <w:sz w:val="20"/>
                <w:szCs w:val="20"/>
              </w:rPr>
            </w:pPr>
            <w:r>
              <w:rPr>
                <w:color w:val="000000"/>
                <w:sz w:val="20"/>
                <w:szCs w:val="20"/>
              </w:rPr>
              <w:t>2038</w:t>
            </w:r>
          </w:p>
        </w:tc>
        <w:tc>
          <w:tcPr>
            <w:tcW w:w="1111" w:type="dxa"/>
            <w:tcBorders>
              <w:top w:val="nil"/>
              <w:left w:val="nil"/>
              <w:bottom w:val="nil"/>
              <w:right w:val="nil"/>
            </w:tcBorders>
            <w:shd w:val="clear" w:color="auto" w:fill="auto"/>
            <w:vAlign w:val="bottom"/>
          </w:tcPr>
          <w:p w14:paraId="00000B1D"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1E" w14:textId="77777777" w:rsidR="005537F9" w:rsidRDefault="000D7614">
            <w:pPr>
              <w:spacing w:after="0"/>
              <w:jc w:val="center"/>
              <w:rPr>
                <w:color w:val="000000"/>
                <w:sz w:val="20"/>
                <w:szCs w:val="20"/>
              </w:rPr>
            </w:pPr>
            <w:r>
              <w:rPr>
                <w:color w:val="000000"/>
                <w:sz w:val="20"/>
                <w:szCs w:val="20"/>
              </w:rPr>
              <w:t>0.66</w:t>
            </w:r>
          </w:p>
        </w:tc>
        <w:tc>
          <w:tcPr>
            <w:tcW w:w="1111" w:type="dxa"/>
            <w:tcBorders>
              <w:top w:val="nil"/>
              <w:left w:val="nil"/>
              <w:bottom w:val="nil"/>
              <w:right w:val="nil"/>
            </w:tcBorders>
            <w:shd w:val="clear" w:color="auto" w:fill="auto"/>
            <w:vAlign w:val="bottom"/>
          </w:tcPr>
          <w:p w14:paraId="00000B1F" w14:textId="77777777" w:rsidR="005537F9" w:rsidRDefault="000D7614">
            <w:pPr>
              <w:spacing w:after="0"/>
              <w:jc w:val="center"/>
              <w:rPr>
                <w:color w:val="000000"/>
                <w:sz w:val="20"/>
                <w:szCs w:val="20"/>
              </w:rPr>
            </w:pPr>
            <w:r>
              <w:rPr>
                <w:color w:val="000000"/>
                <w:sz w:val="20"/>
                <w:szCs w:val="20"/>
              </w:rPr>
              <w:t>0.25</w:t>
            </w:r>
          </w:p>
        </w:tc>
        <w:tc>
          <w:tcPr>
            <w:tcW w:w="1111" w:type="dxa"/>
            <w:tcBorders>
              <w:top w:val="nil"/>
              <w:left w:val="nil"/>
              <w:bottom w:val="nil"/>
              <w:right w:val="nil"/>
            </w:tcBorders>
            <w:shd w:val="clear" w:color="auto" w:fill="auto"/>
            <w:vAlign w:val="bottom"/>
          </w:tcPr>
          <w:p w14:paraId="00000B20" w14:textId="77777777" w:rsidR="005537F9" w:rsidRDefault="000D7614">
            <w:pPr>
              <w:spacing w:after="0"/>
              <w:jc w:val="center"/>
              <w:rPr>
                <w:color w:val="000000"/>
                <w:sz w:val="20"/>
                <w:szCs w:val="20"/>
              </w:rPr>
            </w:pPr>
            <w:r>
              <w:rPr>
                <w:color w:val="000000"/>
                <w:sz w:val="20"/>
                <w:szCs w:val="20"/>
              </w:rPr>
              <w:t>0.5</w:t>
            </w:r>
          </w:p>
        </w:tc>
        <w:tc>
          <w:tcPr>
            <w:tcW w:w="1111" w:type="dxa"/>
            <w:tcBorders>
              <w:top w:val="nil"/>
              <w:left w:val="nil"/>
              <w:bottom w:val="nil"/>
              <w:right w:val="nil"/>
            </w:tcBorders>
            <w:shd w:val="clear" w:color="auto" w:fill="auto"/>
            <w:vAlign w:val="bottom"/>
          </w:tcPr>
          <w:p w14:paraId="00000B21" w14:textId="77777777" w:rsidR="005537F9" w:rsidRDefault="000D7614">
            <w:pPr>
              <w:spacing w:after="0"/>
              <w:jc w:val="center"/>
              <w:rPr>
                <w:color w:val="000000"/>
                <w:sz w:val="20"/>
                <w:szCs w:val="20"/>
              </w:rPr>
            </w:pPr>
            <w:r>
              <w:rPr>
                <w:color w:val="000000"/>
                <w:sz w:val="20"/>
                <w:szCs w:val="20"/>
              </w:rPr>
              <w:t>0</w:t>
            </w:r>
          </w:p>
        </w:tc>
        <w:tc>
          <w:tcPr>
            <w:tcW w:w="1111" w:type="dxa"/>
            <w:tcBorders>
              <w:top w:val="nil"/>
              <w:left w:val="nil"/>
              <w:bottom w:val="nil"/>
              <w:right w:val="nil"/>
            </w:tcBorders>
            <w:shd w:val="clear" w:color="auto" w:fill="auto"/>
            <w:vAlign w:val="bottom"/>
          </w:tcPr>
          <w:p w14:paraId="00000B22" w14:textId="77777777" w:rsidR="005537F9" w:rsidRDefault="000D7614">
            <w:pPr>
              <w:spacing w:after="0"/>
              <w:jc w:val="center"/>
              <w:rPr>
                <w:color w:val="000000"/>
                <w:sz w:val="20"/>
                <w:szCs w:val="20"/>
              </w:rPr>
            </w:pPr>
            <w:r>
              <w:rPr>
                <w:color w:val="000000"/>
                <w:sz w:val="20"/>
                <w:szCs w:val="20"/>
              </w:rPr>
              <w:t>0.83</w:t>
            </w:r>
          </w:p>
        </w:tc>
        <w:tc>
          <w:tcPr>
            <w:tcW w:w="1111" w:type="dxa"/>
            <w:tcBorders>
              <w:top w:val="nil"/>
              <w:left w:val="nil"/>
              <w:bottom w:val="nil"/>
              <w:right w:val="nil"/>
            </w:tcBorders>
            <w:shd w:val="clear" w:color="auto" w:fill="auto"/>
            <w:vAlign w:val="bottom"/>
          </w:tcPr>
          <w:p w14:paraId="00000B23" w14:textId="77777777" w:rsidR="005537F9" w:rsidRDefault="000D7614">
            <w:pPr>
              <w:spacing w:after="0"/>
              <w:jc w:val="center"/>
              <w:rPr>
                <w:color w:val="000000"/>
                <w:sz w:val="20"/>
                <w:szCs w:val="20"/>
              </w:rPr>
            </w:pPr>
            <w:r>
              <w:rPr>
                <w:color w:val="000000"/>
                <w:sz w:val="20"/>
                <w:szCs w:val="20"/>
              </w:rPr>
              <w:t>0.83</w:t>
            </w:r>
          </w:p>
        </w:tc>
      </w:tr>
      <w:tr w:rsidR="005537F9" w14:paraId="744B63B9" w14:textId="77777777">
        <w:trPr>
          <w:trHeight w:val="225"/>
        </w:trPr>
        <w:tc>
          <w:tcPr>
            <w:tcW w:w="1111" w:type="dxa"/>
            <w:tcBorders>
              <w:top w:val="nil"/>
              <w:left w:val="nil"/>
              <w:bottom w:val="nil"/>
              <w:right w:val="nil"/>
            </w:tcBorders>
            <w:shd w:val="clear" w:color="auto" w:fill="auto"/>
            <w:vAlign w:val="center"/>
          </w:tcPr>
          <w:p w14:paraId="00000B24" w14:textId="77777777" w:rsidR="005537F9" w:rsidRDefault="000D7614">
            <w:pPr>
              <w:spacing w:after="0"/>
              <w:jc w:val="center"/>
              <w:rPr>
                <w:color w:val="000000"/>
                <w:sz w:val="18"/>
                <w:szCs w:val="18"/>
              </w:rPr>
            </w:pPr>
            <w:r>
              <w:rPr>
                <w:color w:val="000000"/>
                <w:sz w:val="18"/>
                <w:szCs w:val="18"/>
              </w:rPr>
              <w:t>SSB</w:t>
            </w:r>
          </w:p>
        </w:tc>
        <w:tc>
          <w:tcPr>
            <w:tcW w:w="1111" w:type="dxa"/>
            <w:tcBorders>
              <w:top w:val="nil"/>
              <w:left w:val="nil"/>
              <w:bottom w:val="nil"/>
              <w:right w:val="nil"/>
            </w:tcBorders>
            <w:shd w:val="clear" w:color="auto" w:fill="auto"/>
            <w:vAlign w:val="center"/>
          </w:tcPr>
          <w:p w14:paraId="00000B25"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6"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7"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8"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9"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A" w14:textId="77777777" w:rsidR="005537F9" w:rsidRDefault="000D7614">
            <w:pPr>
              <w:spacing w:after="0"/>
              <w:jc w:val="center"/>
              <w:rPr>
                <w:color w:val="000000"/>
                <w:sz w:val="18"/>
                <w:szCs w:val="18"/>
              </w:rPr>
            </w:pPr>
            <w:r>
              <w:rPr>
                <w:color w:val="000000"/>
                <w:sz w:val="18"/>
                <w:szCs w:val="18"/>
              </w:rPr>
              <w:t>-</w:t>
            </w:r>
          </w:p>
        </w:tc>
        <w:tc>
          <w:tcPr>
            <w:tcW w:w="1111" w:type="dxa"/>
            <w:tcBorders>
              <w:top w:val="nil"/>
              <w:left w:val="nil"/>
              <w:bottom w:val="nil"/>
              <w:right w:val="nil"/>
            </w:tcBorders>
            <w:shd w:val="clear" w:color="auto" w:fill="auto"/>
            <w:vAlign w:val="center"/>
          </w:tcPr>
          <w:p w14:paraId="00000B2B" w14:textId="77777777" w:rsidR="005537F9" w:rsidRDefault="000D7614">
            <w:pPr>
              <w:spacing w:after="0"/>
              <w:jc w:val="center"/>
              <w:rPr>
                <w:color w:val="000000"/>
                <w:sz w:val="18"/>
                <w:szCs w:val="18"/>
              </w:rPr>
            </w:pPr>
            <w:r>
              <w:rPr>
                <w:color w:val="000000"/>
                <w:sz w:val="18"/>
                <w:szCs w:val="18"/>
              </w:rPr>
              <w:t>-</w:t>
            </w:r>
          </w:p>
        </w:tc>
      </w:tr>
      <w:tr w:rsidR="005537F9" w14:paraId="0B3DAC84" w14:textId="77777777">
        <w:trPr>
          <w:trHeight w:val="225"/>
        </w:trPr>
        <w:tc>
          <w:tcPr>
            <w:tcW w:w="1111" w:type="dxa"/>
            <w:tcBorders>
              <w:top w:val="nil"/>
              <w:left w:val="nil"/>
              <w:bottom w:val="nil"/>
              <w:right w:val="nil"/>
            </w:tcBorders>
            <w:shd w:val="clear" w:color="auto" w:fill="auto"/>
            <w:vAlign w:val="bottom"/>
          </w:tcPr>
          <w:p w14:paraId="00000B2C" w14:textId="77777777" w:rsidR="005537F9" w:rsidRDefault="000D7614">
            <w:pPr>
              <w:spacing w:after="0"/>
              <w:jc w:val="center"/>
              <w:rPr>
                <w:color w:val="000000"/>
                <w:sz w:val="20"/>
                <w:szCs w:val="20"/>
              </w:rPr>
            </w:pPr>
            <w:r>
              <w:rPr>
                <w:color w:val="000000"/>
                <w:sz w:val="20"/>
                <w:szCs w:val="20"/>
              </w:rPr>
              <w:t>2025</w:t>
            </w:r>
          </w:p>
        </w:tc>
        <w:tc>
          <w:tcPr>
            <w:tcW w:w="1111" w:type="dxa"/>
            <w:tcBorders>
              <w:top w:val="nil"/>
              <w:left w:val="nil"/>
              <w:bottom w:val="nil"/>
              <w:right w:val="nil"/>
            </w:tcBorders>
            <w:shd w:val="clear" w:color="auto" w:fill="auto"/>
            <w:vAlign w:val="bottom"/>
          </w:tcPr>
          <w:p w14:paraId="00000B2D"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2E"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2F"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30"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31"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32" w14:textId="77777777" w:rsidR="005537F9" w:rsidRDefault="000D7614">
            <w:pPr>
              <w:spacing w:after="0"/>
              <w:jc w:val="center"/>
              <w:rPr>
                <w:color w:val="000000"/>
                <w:sz w:val="20"/>
                <w:szCs w:val="20"/>
              </w:rPr>
            </w:pPr>
            <w:r>
              <w:rPr>
                <w:color w:val="000000"/>
                <w:sz w:val="20"/>
                <w:szCs w:val="20"/>
              </w:rPr>
              <w:t>54,728</w:t>
            </w:r>
          </w:p>
        </w:tc>
        <w:tc>
          <w:tcPr>
            <w:tcW w:w="1111" w:type="dxa"/>
            <w:tcBorders>
              <w:top w:val="nil"/>
              <w:left w:val="nil"/>
              <w:bottom w:val="nil"/>
              <w:right w:val="nil"/>
            </w:tcBorders>
            <w:shd w:val="clear" w:color="auto" w:fill="auto"/>
            <w:vAlign w:val="bottom"/>
          </w:tcPr>
          <w:p w14:paraId="00000B33" w14:textId="77777777" w:rsidR="005537F9" w:rsidRDefault="000D7614">
            <w:pPr>
              <w:spacing w:after="0"/>
              <w:jc w:val="center"/>
              <w:rPr>
                <w:color w:val="000000"/>
                <w:sz w:val="20"/>
                <w:szCs w:val="20"/>
              </w:rPr>
            </w:pPr>
            <w:r>
              <w:rPr>
                <w:color w:val="000000"/>
                <w:sz w:val="20"/>
                <w:szCs w:val="20"/>
              </w:rPr>
              <w:t>54,728</w:t>
            </w:r>
          </w:p>
        </w:tc>
      </w:tr>
      <w:tr w:rsidR="005537F9" w14:paraId="5810049D" w14:textId="77777777">
        <w:trPr>
          <w:trHeight w:val="225"/>
        </w:trPr>
        <w:tc>
          <w:tcPr>
            <w:tcW w:w="1111" w:type="dxa"/>
            <w:tcBorders>
              <w:top w:val="nil"/>
              <w:left w:val="nil"/>
              <w:bottom w:val="nil"/>
              <w:right w:val="nil"/>
            </w:tcBorders>
            <w:shd w:val="clear" w:color="auto" w:fill="auto"/>
            <w:vAlign w:val="bottom"/>
          </w:tcPr>
          <w:p w14:paraId="00000B34" w14:textId="77777777" w:rsidR="005537F9" w:rsidRDefault="000D7614">
            <w:pPr>
              <w:spacing w:after="0"/>
              <w:jc w:val="center"/>
              <w:rPr>
                <w:color w:val="000000"/>
                <w:sz w:val="20"/>
                <w:szCs w:val="20"/>
              </w:rPr>
            </w:pPr>
            <w:r>
              <w:rPr>
                <w:color w:val="000000"/>
                <w:sz w:val="20"/>
                <w:szCs w:val="20"/>
              </w:rPr>
              <w:t>2026</w:t>
            </w:r>
          </w:p>
        </w:tc>
        <w:tc>
          <w:tcPr>
            <w:tcW w:w="1111" w:type="dxa"/>
            <w:tcBorders>
              <w:top w:val="nil"/>
              <w:left w:val="nil"/>
              <w:bottom w:val="nil"/>
              <w:right w:val="nil"/>
            </w:tcBorders>
            <w:shd w:val="clear" w:color="auto" w:fill="auto"/>
            <w:vAlign w:val="bottom"/>
          </w:tcPr>
          <w:p w14:paraId="00000B35"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6"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7"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8"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9"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A" w14:textId="77777777" w:rsidR="005537F9" w:rsidRDefault="000D7614">
            <w:pPr>
              <w:spacing w:after="0"/>
              <w:jc w:val="center"/>
              <w:rPr>
                <w:color w:val="000000"/>
                <w:sz w:val="20"/>
                <w:szCs w:val="20"/>
              </w:rPr>
            </w:pPr>
            <w:r>
              <w:rPr>
                <w:color w:val="000000"/>
                <w:sz w:val="20"/>
                <w:szCs w:val="20"/>
              </w:rPr>
              <w:t>52,772</w:t>
            </w:r>
          </w:p>
        </w:tc>
        <w:tc>
          <w:tcPr>
            <w:tcW w:w="1111" w:type="dxa"/>
            <w:tcBorders>
              <w:top w:val="nil"/>
              <w:left w:val="nil"/>
              <w:bottom w:val="nil"/>
              <w:right w:val="nil"/>
            </w:tcBorders>
            <w:shd w:val="clear" w:color="auto" w:fill="auto"/>
            <w:vAlign w:val="bottom"/>
          </w:tcPr>
          <w:p w14:paraId="00000B3B" w14:textId="77777777" w:rsidR="005537F9" w:rsidRDefault="000D7614">
            <w:pPr>
              <w:spacing w:after="0"/>
              <w:jc w:val="center"/>
              <w:rPr>
                <w:color w:val="000000"/>
                <w:sz w:val="20"/>
                <w:szCs w:val="20"/>
              </w:rPr>
            </w:pPr>
            <w:r>
              <w:rPr>
                <w:color w:val="000000"/>
                <w:sz w:val="20"/>
                <w:szCs w:val="20"/>
              </w:rPr>
              <w:t>52,772</w:t>
            </w:r>
          </w:p>
        </w:tc>
      </w:tr>
      <w:tr w:rsidR="005537F9" w14:paraId="798DF1DE" w14:textId="77777777">
        <w:trPr>
          <w:trHeight w:val="225"/>
        </w:trPr>
        <w:tc>
          <w:tcPr>
            <w:tcW w:w="1111" w:type="dxa"/>
            <w:tcBorders>
              <w:top w:val="nil"/>
              <w:left w:val="nil"/>
              <w:bottom w:val="nil"/>
              <w:right w:val="nil"/>
            </w:tcBorders>
            <w:shd w:val="clear" w:color="auto" w:fill="auto"/>
            <w:vAlign w:val="bottom"/>
          </w:tcPr>
          <w:p w14:paraId="00000B3C" w14:textId="77777777" w:rsidR="005537F9" w:rsidRDefault="000D7614">
            <w:pPr>
              <w:spacing w:after="0"/>
              <w:jc w:val="center"/>
              <w:rPr>
                <w:color w:val="000000"/>
                <w:sz w:val="20"/>
                <w:szCs w:val="20"/>
              </w:rPr>
            </w:pPr>
            <w:r>
              <w:rPr>
                <w:color w:val="000000"/>
                <w:sz w:val="20"/>
                <w:szCs w:val="20"/>
              </w:rPr>
              <w:t>2027</w:t>
            </w:r>
          </w:p>
        </w:tc>
        <w:tc>
          <w:tcPr>
            <w:tcW w:w="1111" w:type="dxa"/>
            <w:tcBorders>
              <w:top w:val="nil"/>
              <w:left w:val="nil"/>
              <w:bottom w:val="nil"/>
              <w:right w:val="nil"/>
            </w:tcBorders>
            <w:shd w:val="clear" w:color="auto" w:fill="auto"/>
            <w:vAlign w:val="bottom"/>
          </w:tcPr>
          <w:p w14:paraId="00000B3D" w14:textId="77777777" w:rsidR="005537F9" w:rsidRDefault="000D7614">
            <w:pPr>
              <w:spacing w:after="0"/>
              <w:jc w:val="center"/>
              <w:rPr>
                <w:color w:val="000000"/>
                <w:sz w:val="20"/>
                <w:szCs w:val="20"/>
              </w:rPr>
            </w:pPr>
            <w:r>
              <w:rPr>
                <w:color w:val="000000"/>
                <w:sz w:val="20"/>
                <w:szCs w:val="20"/>
              </w:rPr>
              <w:t>45,838</w:t>
            </w:r>
          </w:p>
        </w:tc>
        <w:tc>
          <w:tcPr>
            <w:tcW w:w="1111" w:type="dxa"/>
            <w:tcBorders>
              <w:top w:val="nil"/>
              <w:left w:val="nil"/>
              <w:bottom w:val="nil"/>
              <w:right w:val="nil"/>
            </w:tcBorders>
            <w:shd w:val="clear" w:color="auto" w:fill="auto"/>
            <w:vAlign w:val="bottom"/>
          </w:tcPr>
          <w:p w14:paraId="00000B3E" w14:textId="77777777" w:rsidR="005537F9" w:rsidRDefault="000D7614">
            <w:pPr>
              <w:spacing w:after="0"/>
              <w:jc w:val="center"/>
              <w:rPr>
                <w:color w:val="000000"/>
                <w:sz w:val="20"/>
                <w:szCs w:val="20"/>
              </w:rPr>
            </w:pPr>
            <w:r>
              <w:rPr>
                <w:color w:val="000000"/>
                <w:sz w:val="20"/>
                <w:szCs w:val="20"/>
              </w:rPr>
              <w:t>45,838</w:t>
            </w:r>
          </w:p>
        </w:tc>
        <w:tc>
          <w:tcPr>
            <w:tcW w:w="1111" w:type="dxa"/>
            <w:tcBorders>
              <w:top w:val="nil"/>
              <w:left w:val="nil"/>
              <w:bottom w:val="nil"/>
              <w:right w:val="nil"/>
            </w:tcBorders>
            <w:shd w:val="clear" w:color="auto" w:fill="auto"/>
            <w:vAlign w:val="bottom"/>
          </w:tcPr>
          <w:p w14:paraId="00000B3F" w14:textId="77777777" w:rsidR="005537F9" w:rsidRDefault="000D7614">
            <w:pPr>
              <w:spacing w:after="0"/>
              <w:jc w:val="center"/>
              <w:rPr>
                <w:color w:val="000000"/>
                <w:sz w:val="20"/>
                <w:szCs w:val="20"/>
              </w:rPr>
            </w:pPr>
            <w:r>
              <w:rPr>
                <w:color w:val="000000"/>
                <w:sz w:val="20"/>
                <w:szCs w:val="20"/>
              </w:rPr>
              <w:t>53,440</w:t>
            </w:r>
          </w:p>
        </w:tc>
        <w:tc>
          <w:tcPr>
            <w:tcW w:w="1111" w:type="dxa"/>
            <w:tcBorders>
              <w:top w:val="nil"/>
              <w:left w:val="nil"/>
              <w:bottom w:val="nil"/>
              <w:right w:val="nil"/>
            </w:tcBorders>
            <w:shd w:val="clear" w:color="auto" w:fill="auto"/>
            <w:vAlign w:val="bottom"/>
          </w:tcPr>
          <w:p w14:paraId="00000B40" w14:textId="77777777" w:rsidR="005537F9" w:rsidRDefault="000D7614">
            <w:pPr>
              <w:spacing w:after="0"/>
              <w:jc w:val="center"/>
              <w:rPr>
                <w:color w:val="000000"/>
                <w:sz w:val="20"/>
                <w:szCs w:val="20"/>
              </w:rPr>
            </w:pPr>
            <w:r>
              <w:rPr>
                <w:color w:val="000000"/>
                <w:sz w:val="20"/>
                <w:szCs w:val="20"/>
              </w:rPr>
              <w:t>49,137</w:t>
            </w:r>
          </w:p>
        </w:tc>
        <w:tc>
          <w:tcPr>
            <w:tcW w:w="1111" w:type="dxa"/>
            <w:tcBorders>
              <w:top w:val="nil"/>
              <w:left w:val="nil"/>
              <w:bottom w:val="nil"/>
              <w:right w:val="nil"/>
            </w:tcBorders>
            <w:shd w:val="clear" w:color="auto" w:fill="auto"/>
            <w:vAlign w:val="bottom"/>
          </w:tcPr>
          <w:p w14:paraId="00000B41" w14:textId="77777777" w:rsidR="005537F9" w:rsidRDefault="000D7614">
            <w:pPr>
              <w:spacing w:after="0"/>
              <w:jc w:val="center"/>
              <w:rPr>
                <w:color w:val="000000"/>
                <w:sz w:val="20"/>
                <w:szCs w:val="20"/>
              </w:rPr>
            </w:pPr>
            <w:r>
              <w:rPr>
                <w:color w:val="000000"/>
                <w:sz w:val="20"/>
                <w:szCs w:val="20"/>
              </w:rPr>
              <w:t>61,074</w:t>
            </w:r>
          </w:p>
        </w:tc>
        <w:tc>
          <w:tcPr>
            <w:tcW w:w="1111" w:type="dxa"/>
            <w:tcBorders>
              <w:top w:val="nil"/>
              <w:left w:val="nil"/>
              <w:bottom w:val="nil"/>
              <w:right w:val="nil"/>
            </w:tcBorders>
            <w:shd w:val="clear" w:color="auto" w:fill="auto"/>
            <w:vAlign w:val="bottom"/>
          </w:tcPr>
          <w:p w14:paraId="00000B42" w14:textId="77777777" w:rsidR="005537F9" w:rsidRDefault="000D7614">
            <w:pPr>
              <w:spacing w:after="0"/>
              <w:jc w:val="center"/>
              <w:rPr>
                <w:color w:val="000000"/>
                <w:sz w:val="20"/>
                <w:szCs w:val="20"/>
              </w:rPr>
            </w:pPr>
            <w:r>
              <w:rPr>
                <w:color w:val="000000"/>
                <w:sz w:val="20"/>
                <w:szCs w:val="20"/>
              </w:rPr>
              <w:t>42,910</w:t>
            </w:r>
          </w:p>
        </w:tc>
        <w:tc>
          <w:tcPr>
            <w:tcW w:w="1111" w:type="dxa"/>
            <w:tcBorders>
              <w:top w:val="nil"/>
              <w:left w:val="nil"/>
              <w:bottom w:val="nil"/>
              <w:right w:val="nil"/>
            </w:tcBorders>
            <w:shd w:val="clear" w:color="auto" w:fill="auto"/>
            <w:vAlign w:val="bottom"/>
          </w:tcPr>
          <w:p w14:paraId="00000B43" w14:textId="77777777" w:rsidR="005537F9" w:rsidRDefault="000D7614">
            <w:pPr>
              <w:spacing w:after="0"/>
              <w:jc w:val="center"/>
              <w:rPr>
                <w:color w:val="000000"/>
                <w:sz w:val="20"/>
                <w:szCs w:val="20"/>
              </w:rPr>
            </w:pPr>
            <w:r>
              <w:rPr>
                <w:color w:val="000000"/>
                <w:sz w:val="20"/>
                <w:szCs w:val="20"/>
              </w:rPr>
              <w:t>45,838</w:t>
            </w:r>
          </w:p>
        </w:tc>
      </w:tr>
      <w:tr w:rsidR="005537F9" w14:paraId="5584D4FF" w14:textId="77777777">
        <w:trPr>
          <w:trHeight w:val="225"/>
        </w:trPr>
        <w:tc>
          <w:tcPr>
            <w:tcW w:w="1111" w:type="dxa"/>
            <w:tcBorders>
              <w:top w:val="nil"/>
              <w:left w:val="nil"/>
              <w:bottom w:val="nil"/>
              <w:right w:val="nil"/>
            </w:tcBorders>
            <w:shd w:val="clear" w:color="auto" w:fill="auto"/>
            <w:vAlign w:val="bottom"/>
          </w:tcPr>
          <w:p w14:paraId="00000B44" w14:textId="77777777" w:rsidR="005537F9" w:rsidRDefault="000D7614">
            <w:pPr>
              <w:spacing w:after="0"/>
              <w:jc w:val="center"/>
              <w:rPr>
                <w:color w:val="000000"/>
                <w:sz w:val="20"/>
                <w:szCs w:val="20"/>
              </w:rPr>
            </w:pPr>
            <w:r>
              <w:rPr>
                <w:color w:val="000000"/>
                <w:sz w:val="20"/>
                <w:szCs w:val="20"/>
              </w:rPr>
              <w:t>2028</w:t>
            </w:r>
          </w:p>
        </w:tc>
        <w:tc>
          <w:tcPr>
            <w:tcW w:w="1111" w:type="dxa"/>
            <w:tcBorders>
              <w:top w:val="nil"/>
              <w:left w:val="nil"/>
              <w:bottom w:val="nil"/>
              <w:right w:val="nil"/>
            </w:tcBorders>
            <w:shd w:val="clear" w:color="auto" w:fill="auto"/>
            <w:vAlign w:val="bottom"/>
          </w:tcPr>
          <w:p w14:paraId="00000B45" w14:textId="77777777" w:rsidR="005537F9" w:rsidRDefault="000D7614">
            <w:pPr>
              <w:spacing w:after="0"/>
              <w:jc w:val="center"/>
              <w:rPr>
                <w:color w:val="000000"/>
                <w:sz w:val="20"/>
                <w:szCs w:val="20"/>
              </w:rPr>
            </w:pPr>
            <w:r>
              <w:rPr>
                <w:color w:val="000000"/>
                <w:sz w:val="20"/>
                <w:szCs w:val="20"/>
              </w:rPr>
              <w:t>45,359</w:t>
            </w:r>
          </w:p>
        </w:tc>
        <w:tc>
          <w:tcPr>
            <w:tcW w:w="1111" w:type="dxa"/>
            <w:tcBorders>
              <w:top w:val="nil"/>
              <w:left w:val="nil"/>
              <w:bottom w:val="nil"/>
              <w:right w:val="nil"/>
            </w:tcBorders>
            <w:shd w:val="clear" w:color="auto" w:fill="auto"/>
            <w:vAlign w:val="bottom"/>
          </w:tcPr>
          <w:p w14:paraId="00000B46" w14:textId="77777777" w:rsidR="005537F9" w:rsidRDefault="000D7614">
            <w:pPr>
              <w:spacing w:after="0"/>
              <w:jc w:val="center"/>
              <w:rPr>
                <w:color w:val="000000"/>
                <w:sz w:val="20"/>
                <w:szCs w:val="20"/>
              </w:rPr>
            </w:pPr>
            <w:r>
              <w:rPr>
                <w:color w:val="000000"/>
                <w:sz w:val="20"/>
                <w:szCs w:val="20"/>
              </w:rPr>
              <w:t>45,359</w:t>
            </w:r>
          </w:p>
        </w:tc>
        <w:tc>
          <w:tcPr>
            <w:tcW w:w="1111" w:type="dxa"/>
            <w:tcBorders>
              <w:top w:val="nil"/>
              <w:left w:val="nil"/>
              <w:bottom w:val="nil"/>
              <w:right w:val="nil"/>
            </w:tcBorders>
            <w:shd w:val="clear" w:color="auto" w:fill="auto"/>
            <w:vAlign w:val="bottom"/>
          </w:tcPr>
          <w:p w14:paraId="00000B47" w14:textId="77777777" w:rsidR="005537F9" w:rsidRDefault="000D7614">
            <w:pPr>
              <w:spacing w:after="0"/>
              <w:jc w:val="center"/>
              <w:rPr>
                <w:color w:val="000000"/>
                <w:sz w:val="20"/>
                <w:szCs w:val="20"/>
              </w:rPr>
            </w:pPr>
            <w:r>
              <w:rPr>
                <w:color w:val="000000"/>
                <w:sz w:val="20"/>
                <w:szCs w:val="20"/>
              </w:rPr>
              <w:t>55,636</w:t>
            </w:r>
          </w:p>
        </w:tc>
        <w:tc>
          <w:tcPr>
            <w:tcW w:w="1111" w:type="dxa"/>
            <w:tcBorders>
              <w:top w:val="nil"/>
              <w:left w:val="nil"/>
              <w:bottom w:val="nil"/>
              <w:right w:val="nil"/>
            </w:tcBorders>
            <w:shd w:val="clear" w:color="auto" w:fill="auto"/>
            <w:vAlign w:val="bottom"/>
          </w:tcPr>
          <w:p w14:paraId="00000B48" w14:textId="77777777" w:rsidR="005537F9" w:rsidRDefault="000D7614">
            <w:pPr>
              <w:spacing w:after="0"/>
              <w:jc w:val="center"/>
              <w:rPr>
                <w:color w:val="000000"/>
                <w:sz w:val="20"/>
                <w:szCs w:val="20"/>
              </w:rPr>
            </w:pPr>
            <w:r>
              <w:rPr>
                <w:color w:val="000000"/>
                <w:sz w:val="20"/>
                <w:szCs w:val="20"/>
              </w:rPr>
              <w:t>49,387</w:t>
            </w:r>
          </w:p>
        </w:tc>
        <w:tc>
          <w:tcPr>
            <w:tcW w:w="1111" w:type="dxa"/>
            <w:tcBorders>
              <w:top w:val="nil"/>
              <w:left w:val="nil"/>
              <w:bottom w:val="nil"/>
              <w:right w:val="nil"/>
            </w:tcBorders>
            <w:shd w:val="clear" w:color="auto" w:fill="auto"/>
            <w:vAlign w:val="bottom"/>
          </w:tcPr>
          <w:p w14:paraId="00000B49" w14:textId="77777777" w:rsidR="005537F9" w:rsidRDefault="000D7614">
            <w:pPr>
              <w:spacing w:after="0"/>
              <w:jc w:val="center"/>
              <w:rPr>
                <w:color w:val="000000"/>
                <w:sz w:val="20"/>
                <w:szCs w:val="20"/>
              </w:rPr>
            </w:pPr>
            <w:r>
              <w:rPr>
                <w:color w:val="000000"/>
                <w:sz w:val="20"/>
                <w:szCs w:val="20"/>
              </w:rPr>
              <w:t>69,692</w:t>
            </w:r>
          </w:p>
        </w:tc>
        <w:tc>
          <w:tcPr>
            <w:tcW w:w="1111" w:type="dxa"/>
            <w:tcBorders>
              <w:top w:val="nil"/>
              <w:left w:val="nil"/>
              <w:bottom w:val="nil"/>
              <w:right w:val="nil"/>
            </w:tcBorders>
            <w:shd w:val="clear" w:color="auto" w:fill="auto"/>
            <w:vAlign w:val="bottom"/>
          </w:tcPr>
          <w:p w14:paraId="00000B4A" w14:textId="77777777" w:rsidR="005537F9" w:rsidRDefault="000D7614">
            <w:pPr>
              <w:spacing w:after="0"/>
              <w:jc w:val="center"/>
              <w:rPr>
                <w:color w:val="000000"/>
                <w:sz w:val="20"/>
                <w:szCs w:val="20"/>
              </w:rPr>
            </w:pPr>
            <w:r>
              <w:rPr>
                <w:color w:val="000000"/>
                <w:sz w:val="20"/>
                <w:szCs w:val="20"/>
              </w:rPr>
              <w:t>42,204</w:t>
            </w:r>
          </w:p>
        </w:tc>
        <w:tc>
          <w:tcPr>
            <w:tcW w:w="1111" w:type="dxa"/>
            <w:tcBorders>
              <w:top w:val="nil"/>
              <w:left w:val="nil"/>
              <w:bottom w:val="nil"/>
              <w:right w:val="nil"/>
            </w:tcBorders>
            <w:shd w:val="clear" w:color="auto" w:fill="auto"/>
            <w:vAlign w:val="bottom"/>
          </w:tcPr>
          <w:p w14:paraId="00000B4B" w14:textId="77777777" w:rsidR="005537F9" w:rsidRDefault="000D7614">
            <w:pPr>
              <w:spacing w:after="0"/>
              <w:jc w:val="center"/>
              <w:rPr>
                <w:color w:val="000000"/>
                <w:sz w:val="20"/>
                <w:szCs w:val="20"/>
              </w:rPr>
            </w:pPr>
            <w:r>
              <w:rPr>
                <w:color w:val="000000"/>
                <w:sz w:val="20"/>
                <w:szCs w:val="20"/>
              </w:rPr>
              <w:t>45,359</w:t>
            </w:r>
          </w:p>
        </w:tc>
      </w:tr>
      <w:tr w:rsidR="005537F9" w14:paraId="63EC2482" w14:textId="77777777">
        <w:trPr>
          <w:trHeight w:val="225"/>
        </w:trPr>
        <w:tc>
          <w:tcPr>
            <w:tcW w:w="1111" w:type="dxa"/>
            <w:tcBorders>
              <w:top w:val="nil"/>
              <w:left w:val="nil"/>
              <w:bottom w:val="nil"/>
              <w:right w:val="nil"/>
            </w:tcBorders>
            <w:shd w:val="clear" w:color="auto" w:fill="auto"/>
            <w:vAlign w:val="bottom"/>
          </w:tcPr>
          <w:p w14:paraId="00000B4C" w14:textId="77777777" w:rsidR="005537F9" w:rsidRDefault="000D7614">
            <w:pPr>
              <w:spacing w:after="0"/>
              <w:jc w:val="center"/>
              <w:rPr>
                <w:color w:val="000000"/>
                <w:sz w:val="20"/>
                <w:szCs w:val="20"/>
              </w:rPr>
            </w:pPr>
            <w:r>
              <w:rPr>
                <w:color w:val="000000"/>
                <w:sz w:val="20"/>
                <w:szCs w:val="20"/>
              </w:rPr>
              <w:t>2029</w:t>
            </w:r>
          </w:p>
        </w:tc>
        <w:tc>
          <w:tcPr>
            <w:tcW w:w="1111" w:type="dxa"/>
            <w:tcBorders>
              <w:top w:val="nil"/>
              <w:left w:val="nil"/>
              <w:bottom w:val="nil"/>
              <w:right w:val="nil"/>
            </w:tcBorders>
            <w:shd w:val="clear" w:color="auto" w:fill="auto"/>
            <w:vAlign w:val="bottom"/>
          </w:tcPr>
          <w:p w14:paraId="00000B4D" w14:textId="77777777" w:rsidR="005537F9" w:rsidRDefault="000D7614">
            <w:pPr>
              <w:spacing w:after="0"/>
              <w:jc w:val="center"/>
              <w:rPr>
                <w:color w:val="000000"/>
                <w:sz w:val="20"/>
                <w:szCs w:val="20"/>
              </w:rPr>
            </w:pPr>
            <w:r>
              <w:rPr>
                <w:color w:val="000000"/>
                <w:sz w:val="20"/>
                <w:szCs w:val="20"/>
              </w:rPr>
              <w:t>54,298</w:t>
            </w:r>
          </w:p>
        </w:tc>
        <w:tc>
          <w:tcPr>
            <w:tcW w:w="1111" w:type="dxa"/>
            <w:tcBorders>
              <w:top w:val="nil"/>
              <w:left w:val="nil"/>
              <w:bottom w:val="nil"/>
              <w:right w:val="nil"/>
            </w:tcBorders>
            <w:shd w:val="clear" w:color="auto" w:fill="auto"/>
            <w:vAlign w:val="bottom"/>
          </w:tcPr>
          <w:p w14:paraId="00000B4E" w14:textId="77777777" w:rsidR="005537F9" w:rsidRDefault="000D7614">
            <w:pPr>
              <w:spacing w:after="0"/>
              <w:jc w:val="center"/>
              <w:rPr>
                <w:color w:val="000000"/>
                <w:sz w:val="20"/>
                <w:szCs w:val="20"/>
              </w:rPr>
            </w:pPr>
            <w:r>
              <w:rPr>
                <w:color w:val="000000"/>
                <w:sz w:val="20"/>
                <w:szCs w:val="20"/>
              </w:rPr>
              <w:t>54,298</w:t>
            </w:r>
          </w:p>
        </w:tc>
        <w:tc>
          <w:tcPr>
            <w:tcW w:w="1111" w:type="dxa"/>
            <w:tcBorders>
              <w:top w:val="nil"/>
              <w:left w:val="nil"/>
              <w:bottom w:val="nil"/>
              <w:right w:val="nil"/>
            </w:tcBorders>
            <w:shd w:val="clear" w:color="auto" w:fill="auto"/>
            <w:vAlign w:val="bottom"/>
          </w:tcPr>
          <w:p w14:paraId="00000B4F" w14:textId="77777777" w:rsidR="005537F9" w:rsidRDefault="000D7614">
            <w:pPr>
              <w:spacing w:after="0"/>
              <w:jc w:val="center"/>
              <w:rPr>
                <w:color w:val="000000"/>
                <w:sz w:val="20"/>
                <w:szCs w:val="20"/>
              </w:rPr>
            </w:pPr>
            <w:r>
              <w:rPr>
                <w:color w:val="000000"/>
                <w:sz w:val="20"/>
                <w:szCs w:val="20"/>
              </w:rPr>
              <w:t>65,974</w:t>
            </w:r>
          </w:p>
        </w:tc>
        <w:tc>
          <w:tcPr>
            <w:tcW w:w="1111" w:type="dxa"/>
            <w:tcBorders>
              <w:top w:val="nil"/>
              <w:left w:val="nil"/>
              <w:bottom w:val="nil"/>
              <w:right w:val="nil"/>
            </w:tcBorders>
            <w:shd w:val="clear" w:color="auto" w:fill="auto"/>
            <w:vAlign w:val="bottom"/>
          </w:tcPr>
          <w:p w14:paraId="00000B50" w14:textId="77777777" w:rsidR="005537F9" w:rsidRDefault="000D7614">
            <w:pPr>
              <w:spacing w:after="0"/>
              <w:jc w:val="center"/>
              <w:rPr>
                <w:color w:val="000000"/>
                <w:sz w:val="20"/>
                <w:szCs w:val="20"/>
              </w:rPr>
            </w:pPr>
            <w:r>
              <w:rPr>
                <w:color w:val="000000"/>
                <w:sz w:val="20"/>
                <w:szCs w:val="20"/>
              </w:rPr>
              <w:t>58,499</w:t>
            </w:r>
          </w:p>
        </w:tc>
        <w:tc>
          <w:tcPr>
            <w:tcW w:w="1111" w:type="dxa"/>
            <w:tcBorders>
              <w:top w:val="nil"/>
              <w:left w:val="nil"/>
              <w:bottom w:val="nil"/>
              <w:right w:val="nil"/>
            </w:tcBorders>
            <w:shd w:val="clear" w:color="auto" w:fill="auto"/>
            <w:vAlign w:val="bottom"/>
          </w:tcPr>
          <w:p w14:paraId="00000B51" w14:textId="77777777" w:rsidR="005537F9" w:rsidRDefault="000D7614">
            <w:pPr>
              <w:spacing w:after="0"/>
              <w:jc w:val="center"/>
              <w:rPr>
                <w:color w:val="000000"/>
                <w:sz w:val="20"/>
                <w:szCs w:val="20"/>
              </w:rPr>
            </w:pPr>
            <w:r>
              <w:rPr>
                <w:color w:val="000000"/>
                <w:sz w:val="20"/>
                <w:szCs w:val="20"/>
              </w:rPr>
              <w:t>85,168</w:t>
            </w:r>
          </w:p>
        </w:tc>
        <w:tc>
          <w:tcPr>
            <w:tcW w:w="1111" w:type="dxa"/>
            <w:tcBorders>
              <w:top w:val="nil"/>
              <w:left w:val="nil"/>
              <w:bottom w:val="nil"/>
              <w:right w:val="nil"/>
            </w:tcBorders>
            <w:shd w:val="clear" w:color="auto" w:fill="auto"/>
            <w:vAlign w:val="bottom"/>
          </w:tcPr>
          <w:p w14:paraId="00000B52" w14:textId="77777777" w:rsidR="005537F9" w:rsidRDefault="000D7614">
            <w:pPr>
              <w:spacing w:after="0"/>
              <w:jc w:val="center"/>
              <w:rPr>
                <w:color w:val="000000"/>
                <w:sz w:val="20"/>
                <w:szCs w:val="20"/>
              </w:rPr>
            </w:pPr>
            <w:r>
              <w:rPr>
                <w:color w:val="000000"/>
                <w:sz w:val="20"/>
                <w:szCs w:val="20"/>
              </w:rPr>
              <w:t>51,177</w:t>
            </w:r>
          </w:p>
        </w:tc>
        <w:tc>
          <w:tcPr>
            <w:tcW w:w="1111" w:type="dxa"/>
            <w:tcBorders>
              <w:top w:val="nil"/>
              <w:left w:val="nil"/>
              <w:bottom w:val="nil"/>
              <w:right w:val="nil"/>
            </w:tcBorders>
            <w:shd w:val="clear" w:color="auto" w:fill="auto"/>
            <w:vAlign w:val="bottom"/>
          </w:tcPr>
          <w:p w14:paraId="00000B53" w14:textId="77777777" w:rsidR="005537F9" w:rsidRDefault="000D7614">
            <w:pPr>
              <w:spacing w:after="0"/>
              <w:jc w:val="center"/>
              <w:rPr>
                <w:color w:val="000000"/>
                <w:sz w:val="20"/>
                <w:szCs w:val="20"/>
              </w:rPr>
            </w:pPr>
            <w:r>
              <w:rPr>
                <w:color w:val="000000"/>
                <w:sz w:val="20"/>
                <w:szCs w:val="20"/>
              </w:rPr>
              <w:t>52,016</w:t>
            </w:r>
          </w:p>
        </w:tc>
      </w:tr>
      <w:tr w:rsidR="005537F9" w14:paraId="75418250" w14:textId="77777777">
        <w:trPr>
          <w:trHeight w:val="225"/>
        </w:trPr>
        <w:tc>
          <w:tcPr>
            <w:tcW w:w="1111" w:type="dxa"/>
            <w:tcBorders>
              <w:top w:val="nil"/>
              <w:left w:val="nil"/>
              <w:bottom w:val="nil"/>
              <w:right w:val="nil"/>
            </w:tcBorders>
            <w:shd w:val="clear" w:color="auto" w:fill="auto"/>
            <w:vAlign w:val="bottom"/>
          </w:tcPr>
          <w:p w14:paraId="00000B54" w14:textId="77777777" w:rsidR="005537F9" w:rsidRDefault="000D7614">
            <w:pPr>
              <w:spacing w:after="0"/>
              <w:jc w:val="center"/>
              <w:rPr>
                <w:color w:val="000000"/>
                <w:sz w:val="20"/>
                <w:szCs w:val="20"/>
              </w:rPr>
            </w:pPr>
            <w:r>
              <w:rPr>
                <w:color w:val="000000"/>
                <w:sz w:val="20"/>
                <w:szCs w:val="20"/>
              </w:rPr>
              <w:t>2030</w:t>
            </w:r>
          </w:p>
        </w:tc>
        <w:tc>
          <w:tcPr>
            <w:tcW w:w="1111" w:type="dxa"/>
            <w:tcBorders>
              <w:top w:val="nil"/>
              <w:left w:val="nil"/>
              <w:bottom w:val="nil"/>
              <w:right w:val="nil"/>
            </w:tcBorders>
            <w:shd w:val="clear" w:color="auto" w:fill="auto"/>
            <w:vAlign w:val="bottom"/>
          </w:tcPr>
          <w:p w14:paraId="00000B55" w14:textId="77777777" w:rsidR="005537F9" w:rsidRDefault="000D7614">
            <w:pPr>
              <w:spacing w:after="0"/>
              <w:jc w:val="center"/>
              <w:rPr>
                <w:color w:val="000000"/>
                <w:sz w:val="20"/>
                <w:szCs w:val="20"/>
              </w:rPr>
            </w:pPr>
            <w:r>
              <w:rPr>
                <w:color w:val="000000"/>
                <w:sz w:val="20"/>
                <w:szCs w:val="20"/>
              </w:rPr>
              <w:t>67,138</w:t>
            </w:r>
          </w:p>
        </w:tc>
        <w:tc>
          <w:tcPr>
            <w:tcW w:w="1111" w:type="dxa"/>
            <w:tcBorders>
              <w:top w:val="nil"/>
              <w:left w:val="nil"/>
              <w:bottom w:val="nil"/>
              <w:right w:val="nil"/>
            </w:tcBorders>
            <w:shd w:val="clear" w:color="auto" w:fill="auto"/>
            <w:vAlign w:val="bottom"/>
          </w:tcPr>
          <w:p w14:paraId="00000B56" w14:textId="77777777" w:rsidR="005537F9" w:rsidRDefault="000D7614">
            <w:pPr>
              <w:spacing w:after="0"/>
              <w:jc w:val="center"/>
              <w:rPr>
                <w:color w:val="000000"/>
                <w:sz w:val="20"/>
                <w:szCs w:val="20"/>
              </w:rPr>
            </w:pPr>
            <w:r>
              <w:rPr>
                <w:color w:val="000000"/>
                <w:sz w:val="20"/>
                <w:szCs w:val="20"/>
              </w:rPr>
              <w:t>67,138</w:t>
            </w:r>
          </w:p>
        </w:tc>
        <w:tc>
          <w:tcPr>
            <w:tcW w:w="1111" w:type="dxa"/>
            <w:tcBorders>
              <w:top w:val="nil"/>
              <w:left w:val="nil"/>
              <w:bottom w:val="nil"/>
              <w:right w:val="nil"/>
            </w:tcBorders>
            <w:shd w:val="clear" w:color="auto" w:fill="auto"/>
            <w:vAlign w:val="bottom"/>
          </w:tcPr>
          <w:p w14:paraId="00000B57" w14:textId="77777777" w:rsidR="005537F9" w:rsidRDefault="000D7614">
            <w:pPr>
              <w:spacing w:after="0"/>
              <w:jc w:val="center"/>
              <w:rPr>
                <w:color w:val="000000"/>
                <w:sz w:val="20"/>
                <w:szCs w:val="20"/>
              </w:rPr>
            </w:pPr>
            <w:r>
              <w:rPr>
                <w:color w:val="000000"/>
                <w:sz w:val="20"/>
                <w:szCs w:val="20"/>
              </w:rPr>
              <w:t>83,250</w:t>
            </w:r>
          </w:p>
        </w:tc>
        <w:tc>
          <w:tcPr>
            <w:tcW w:w="1111" w:type="dxa"/>
            <w:tcBorders>
              <w:top w:val="nil"/>
              <w:left w:val="nil"/>
              <w:bottom w:val="nil"/>
              <w:right w:val="nil"/>
            </w:tcBorders>
            <w:shd w:val="clear" w:color="auto" w:fill="auto"/>
            <w:vAlign w:val="bottom"/>
          </w:tcPr>
          <w:p w14:paraId="00000B58" w14:textId="77777777" w:rsidR="005537F9" w:rsidRDefault="000D7614">
            <w:pPr>
              <w:spacing w:after="0"/>
              <w:jc w:val="center"/>
              <w:rPr>
                <w:color w:val="000000"/>
                <w:sz w:val="20"/>
                <w:szCs w:val="20"/>
              </w:rPr>
            </w:pPr>
            <w:r>
              <w:rPr>
                <w:color w:val="000000"/>
                <w:sz w:val="20"/>
                <w:szCs w:val="20"/>
              </w:rPr>
              <w:t>72,180</w:t>
            </w:r>
          </w:p>
        </w:tc>
        <w:tc>
          <w:tcPr>
            <w:tcW w:w="1111" w:type="dxa"/>
            <w:tcBorders>
              <w:top w:val="nil"/>
              <w:left w:val="nil"/>
              <w:bottom w:val="nil"/>
              <w:right w:val="nil"/>
            </w:tcBorders>
            <w:shd w:val="clear" w:color="auto" w:fill="auto"/>
            <w:vAlign w:val="bottom"/>
          </w:tcPr>
          <w:p w14:paraId="00000B59" w14:textId="77777777" w:rsidR="005537F9" w:rsidRDefault="000D7614">
            <w:pPr>
              <w:spacing w:after="0"/>
              <w:jc w:val="center"/>
              <w:rPr>
                <w:color w:val="000000"/>
                <w:sz w:val="20"/>
                <w:szCs w:val="20"/>
              </w:rPr>
            </w:pPr>
            <w:r>
              <w:rPr>
                <w:color w:val="000000"/>
                <w:sz w:val="20"/>
                <w:szCs w:val="20"/>
              </w:rPr>
              <w:t>107,920</w:t>
            </w:r>
          </w:p>
        </w:tc>
        <w:tc>
          <w:tcPr>
            <w:tcW w:w="1111" w:type="dxa"/>
            <w:tcBorders>
              <w:top w:val="nil"/>
              <w:left w:val="nil"/>
              <w:bottom w:val="nil"/>
              <w:right w:val="nil"/>
            </w:tcBorders>
            <w:shd w:val="clear" w:color="auto" w:fill="auto"/>
            <w:vAlign w:val="bottom"/>
          </w:tcPr>
          <w:p w14:paraId="00000B5A" w14:textId="77777777" w:rsidR="005537F9" w:rsidRDefault="000D7614">
            <w:pPr>
              <w:spacing w:after="0"/>
              <w:jc w:val="center"/>
              <w:rPr>
                <w:color w:val="000000"/>
                <w:sz w:val="20"/>
                <w:szCs w:val="20"/>
              </w:rPr>
            </w:pPr>
            <w:r>
              <w:rPr>
                <w:color w:val="000000"/>
                <w:sz w:val="20"/>
                <w:szCs w:val="20"/>
              </w:rPr>
              <w:t>63,374</w:t>
            </w:r>
          </w:p>
        </w:tc>
        <w:tc>
          <w:tcPr>
            <w:tcW w:w="1111" w:type="dxa"/>
            <w:tcBorders>
              <w:top w:val="nil"/>
              <w:left w:val="nil"/>
              <w:bottom w:val="nil"/>
              <w:right w:val="nil"/>
            </w:tcBorders>
            <w:shd w:val="clear" w:color="auto" w:fill="auto"/>
            <w:vAlign w:val="bottom"/>
          </w:tcPr>
          <w:p w14:paraId="00000B5B" w14:textId="77777777" w:rsidR="005537F9" w:rsidRDefault="000D7614">
            <w:pPr>
              <w:spacing w:after="0"/>
              <w:jc w:val="center"/>
              <w:rPr>
                <w:color w:val="000000"/>
                <w:sz w:val="20"/>
                <w:szCs w:val="20"/>
              </w:rPr>
            </w:pPr>
            <w:r>
              <w:rPr>
                <w:color w:val="000000"/>
                <w:sz w:val="20"/>
                <w:szCs w:val="20"/>
              </w:rPr>
              <w:t>63,394</w:t>
            </w:r>
          </w:p>
        </w:tc>
      </w:tr>
      <w:tr w:rsidR="005537F9" w14:paraId="6D313743" w14:textId="77777777">
        <w:trPr>
          <w:trHeight w:val="225"/>
        </w:trPr>
        <w:tc>
          <w:tcPr>
            <w:tcW w:w="1111" w:type="dxa"/>
            <w:tcBorders>
              <w:top w:val="nil"/>
              <w:left w:val="nil"/>
              <w:bottom w:val="nil"/>
              <w:right w:val="nil"/>
            </w:tcBorders>
            <w:shd w:val="clear" w:color="auto" w:fill="auto"/>
            <w:vAlign w:val="bottom"/>
          </w:tcPr>
          <w:p w14:paraId="00000B5C" w14:textId="77777777" w:rsidR="005537F9" w:rsidRDefault="000D7614">
            <w:pPr>
              <w:spacing w:after="0"/>
              <w:jc w:val="center"/>
              <w:rPr>
                <w:color w:val="000000"/>
                <w:sz w:val="20"/>
                <w:szCs w:val="20"/>
              </w:rPr>
            </w:pPr>
            <w:r>
              <w:rPr>
                <w:color w:val="000000"/>
                <w:sz w:val="20"/>
                <w:szCs w:val="20"/>
              </w:rPr>
              <w:t>2031</w:t>
            </w:r>
          </w:p>
        </w:tc>
        <w:tc>
          <w:tcPr>
            <w:tcW w:w="1111" w:type="dxa"/>
            <w:tcBorders>
              <w:top w:val="nil"/>
              <w:left w:val="nil"/>
              <w:bottom w:val="nil"/>
              <w:right w:val="nil"/>
            </w:tcBorders>
            <w:shd w:val="clear" w:color="auto" w:fill="auto"/>
            <w:vAlign w:val="bottom"/>
          </w:tcPr>
          <w:p w14:paraId="00000B5D" w14:textId="77777777" w:rsidR="005537F9" w:rsidRDefault="000D7614">
            <w:pPr>
              <w:spacing w:after="0"/>
              <w:jc w:val="center"/>
              <w:rPr>
                <w:color w:val="000000"/>
                <w:sz w:val="20"/>
                <w:szCs w:val="20"/>
              </w:rPr>
            </w:pPr>
            <w:r>
              <w:rPr>
                <w:color w:val="000000"/>
                <w:sz w:val="20"/>
                <w:szCs w:val="20"/>
              </w:rPr>
              <w:t>75,512</w:t>
            </w:r>
          </w:p>
        </w:tc>
        <w:tc>
          <w:tcPr>
            <w:tcW w:w="1111" w:type="dxa"/>
            <w:tcBorders>
              <w:top w:val="nil"/>
              <w:left w:val="nil"/>
              <w:bottom w:val="nil"/>
              <w:right w:val="nil"/>
            </w:tcBorders>
            <w:shd w:val="clear" w:color="auto" w:fill="auto"/>
            <w:vAlign w:val="bottom"/>
          </w:tcPr>
          <w:p w14:paraId="00000B5E" w14:textId="77777777" w:rsidR="005537F9" w:rsidRDefault="000D7614">
            <w:pPr>
              <w:spacing w:after="0"/>
              <w:jc w:val="center"/>
              <w:rPr>
                <w:color w:val="000000"/>
                <w:sz w:val="20"/>
                <w:szCs w:val="20"/>
              </w:rPr>
            </w:pPr>
            <w:r>
              <w:rPr>
                <w:color w:val="000000"/>
                <w:sz w:val="20"/>
                <w:szCs w:val="20"/>
              </w:rPr>
              <w:t>75,512</w:t>
            </w:r>
          </w:p>
        </w:tc>
        <w:tc>
          <w:tcPr>
            <w:tcW w:w="1111" w:type="dxa"/>
            <w:tcBorders>
              <w:top w:val="nil"/>
              <w:left w:val="nil"/>
              <w:bottom w:val="nil"/>
              <w:right w:val="nil"/>
            </w:tcBorders>
            <w:shd w:val="clear" w:color="auto" w:fill="auto"/>
            <w:vAlign w:val="bottom"/>
          </w:tcPr>
          <w:p w14:paraId="00000B5F" w14:textId="77777777" w:rsidR="005537F9" w:rsidRDefault="000D7614">
            <w:pPr>
              <w:spacing w:after="0"/>
              <w:jc w:val="center"/>
              <w:rPr>
                <w:color w:val="000000"/>
                <w:sz w:val="20"/>
                <w:szCs w:val="20"/>
              </w:rPr>
            </w:pPr>
            <w:r>
              <w:rPr>
                <w:color w:val="000000"/>
                <w:sz w:val="20"/>
                <w:szCs w:val="20"/>
              </w:rPr>
              <w:t>100,185</w:t>
            </w:r>
          </w:p>
        </w:tc>
        <w:tc>
          <w:tcPr>
            <w:tcW w:w="1111" w:type="dxa"/>
            <w:tcBorders>
              <w:top w:val="nil"/>
              <w:left w:val="nil"/>
              <w:bottom w:val="nil"/>
              <w:right w:val="nil"/>
            </w:tcBorders>
            <w:shd w:val="clear" w:color="auto" w:fill="auto"/>
            <w:vAlign w:val="bottom"/>
          </w:tcPr>
          <w:p w14:paraId="00000B60" w14:textId="77777777" w:rsidR="005537F9" w:rsidRDefault="000D7614">
            <w:pPr>
              <w:spacing w:after="0"/>
              <w:jc w:val="center"/>
              <w:rPr>
                <w:color w:val="000000"/>
                <w:sz w:val="20"/>
                <w:szCs w:val="20"/>
              </w:rPr>
            </w:pPr>
            <w:r>
              <w:rPr>
                <w:color w:val="000000"/>
                <w:sz w:val="20"/>
                <w:szCs w:val="20"/>
              </w:rPr>
              <w:t>83,416</w:t>
            </w:r>
          </w:p>
        </w:tc>
        <w:tc>
          <w:tcPr>
            <w:tcW w:w="1111" w:type="dxa"/>
            <w:tcBorders>
              <w:top w:val="nil"/>
              <w:left w:val="nil"/>
              <w:bottom w:val="nil"/>
              <w:right w:val="nil"/>
            </w:tcBorders>
            <w:shd w:val="clear" w:color="auto" w:fill="auto"/>
            <w:vAlign w:val="bottom"/>
          </w:tcPr>
          <w:p w14:paraId="00000B61" w14:textId="77777777" w:rsidR="005537F9" w:rsidRDefault="000D7614">
            <w:pPr>
              <w:spacing w:after="0"/>
              <w:jc w:val="center"/>
              <w:rPr>
                <w:color w:val="000000"/>
                <w:sz w:val="20"/>
                <w:szCs w:val="20"/>
              </w:rPr>
            </w:pPr>
            <w:r>
              <w:rPr>
                <w:color w:val="000000"/>
                <w:sz w:val="20"/>
                <w:szCs w:val="20"/>
              </w:rPr>
              <w:t>131,896</w:t>
            </w:r>
          </w:p>
        </w:tc>
        <w:tc>
          <w:tcPr>
            <w:tcW w:w="1111" w:type="dxa"/>
            <w:tcBorders>
              <w:top w:val="nil"/>
              <w:left w:val="nil"/>
              <w:bottom w:val="nil"/>
              <w:right w:val="nil"/>
            </w:tcBorders>
            <w:shd w:val="clear" w:color="auto" w:fill="auto"/>
            <w:vAlign w:val="bottom"/>
          </w:tcPr>
          <w:p w14:paraId="00000B62" w14:textId="77777777" w:rsidR="005537F9" w:rsidRDefault="000D7614">
            <w:pPr>
              <w:spacing w:after="0"/>
              <w:jc w:val="center"/>
              <w:rPr>
                <w:color w:val="000000"/>
                <w:sz w:val="20"/>
                <w:szCs w:val="20"/>
              </w:rPr>
            </w:pPr>
            <w:r>
              <w:rPr>
                <w:color w:val="000000"/>
                <w:sz w:val="20"/>
                <w:szCs w:val="20"/>
              </w:rPr>
              <w:t>69,498</w:t>
            </w:r>
          </w:p>
        </w:tc>
        <w:tc>
          <w:tcPr>
            <w:tcW w:w="1111" w:type="dxa"/>
            <w:tcBorders>
              <w:top w:val="nil"/>
              <w:left w:val="nil"/>
              <w:bottom w:val="nil"/>
              <w:right w:val="nil"/>
            </w:tcBorders>
            <w:shd w:val="clear" w:color="auto" w:fill="auto"/>
            <w:vAlign w:val="bottom"/>
          </w:tcPr>
          <w:p w14:paraId="00000B63" w14:textId="77777777" w:rsidR="005537F9" w:rsidRDefault="000D7614">
            <w:pPr>
              <w:spacing w:after="0"/>
              <w:jc w:val="center"/>
              <w:rPr>
                <w:color w:val="000000"/>
                <w:sz w:val="20"/>
                <w:szCs w:val="20"/>
              </w:rPr>
            </w:pPr>
            <w:r>
              <w:rPr>
                <w:color w:val="000000"/>
                <w:sz w:val="20"/>
                <w:szCs w:val="20"/>
              </w:rPr>
              <w:t>69,418</w:t>
            </w:r>
          </w:p>
        </w:tc>
      </w:tr>
      <w:tr w:rsidR="005537F9" w14:paraId="1421FD74" w14:textId="77777777">
        <w:trPr>
          <w:trHeight w:val="225"/>
        </w:trPr>
        <w:tc>
          <w:tcPr>
            <w:tcW w:w="1111" w:type="dxa"/>
            <w:tcBorders>
              <w:top w:val="nil"/>
              <w:left w:val="nil"/>
              <w:bottom w:val="nil"/>
              <w:right w:val="nil"/>
            </w:tcBorders>
            <w:shd w:val="clear" w:color="auto" w:fill="auto"/>
            <w:vAlign w:val="bottom"/>
          </w:tcPr>
          <w:p w14:paraId="00000B64" w14:textId="77777777" w:rsidR="005537F9" w:rsidRDefault="000D7614">
            <w:pPr>
              <w:spacing w:after="0"/>
              <w:jc w:val="center"/>
              <w:rPr>
                <w:color w:val="000000"/>
                <w:sz w:val="20"/>
                <w:szCs w:val="20"/>
              </w:rPr>
            </w:pPr>
            <w:r>
              <w:rPr>
                <w:color w:val="000000"/>
                <w:sz w:val="20"/>
                <w:szCs w:val="20"/>
              </w:rPr>
              <w:t>2032</w:t>
            </w:r>
          </w:p>
        </w:tc>
        <w:tc>
          <w:tcPr>
            <w:tcW w:w="1111" w:type="dxa"/>
            <w:tcBorders>
              <w:top w:val="nil"/>
              <w:left w:val="nil"/>
              <w:bottom w:val="nil"/>
              <w:right w:val="nil"/>
            </w:tcBorders>
            <w:shd w:val="clear" w:color="auto" w:fill="auto"/>
            <w:vAlign w:val="bottom"/>
          </w:tcPr>
          <w:p w14:paraId="00000B65" w14:textId="77777777" w:rsidR="005537F9" w:rsidRDefault="000D7614">
            <w:pPr>
              <w:spacing w:after="0"/>
              <w:jc w:val="center"/>
              <w:rPr>
                <w:color w:val="000000"/>
                <w:sz w:val="20"/>
                <w:szCs w:val="20"/>
              </w:rPr>
            </w:pPr>
            <w:r>
              <w:rPr>
                <w:color w:val="000000"/>
                <w:sz w:val="20"/>
                <w:szCs w:val="20"/>
              </w:rPr>
              <w:t>80,051</w:t>
            </w:r>
          </w:p>
        </w:tc>
        <w:tc>
          <w:tcPr>
            <w:tcW w:w="1111" w:type="dxa"/>
            <w:tcBorders>
              <w:top w:val="nil"/>
              <w:left w:val="nil"/>
              <w:bottom w:val="nil"/>
              <w:right w:val="nil"/>
            </w:tcBorders>
            <w:shd w:val="clear" w:color="auto" w:fill="auto"/>
            <w:vAlign w:val="bottom"/>
          </w:tcPr>
          <w:p w14:paraId="00000B66" w14:textId="77777777" w:rsidR="005537F9" w:rsidRDefault="000D7614">
            <w:pPr>
              <w:spacing w:after="0"/>
              <w:jc w:val="center"/>
              <w:rPr>
                <w:color w:val="000000"/>
                <w:sz w:val="20"/>
                <w:szCs w:val="20"/>
              </w:rPr>
            </w:pPr>
            <w:r>
              <w:rPr>
                <w:color w:val="000000"/>
                <w:sz w:val="20"/>
                <w:szCs w:val="20"/>
              </w:rPr>
              <w:t>80,051</w:t>
            </w:r>
          </w:p>
        </w:tc>
        <w:tc>
          <w:tcPr>
            <w:tcW w:w="1111" w:type="dxa"/>
            <w:tcBorders>
              <w:top w:val="nil"/>
              <w:left w:val="nil"/>
              <w:bottom w:val="nil"/>
              <w:right w:val="nil"/>
            </w:tcBorders>
            <w:shd w:val="clear" w:color="auto" w:fill="auto"/>
            <w:vAlign w:val="bottom"/>
          </w:tcPr>
          <w:p w14:paraId="00000B67" w14:textId="77777777" w:rsidR="005537F9" w:rsidRDefault="000D7614">
            <w:pPr>
              <w:spacing w:after="0"/>
              <w:jc w:val="center"/>
              <w:rPr>
                <w:color w:val="000000"/>
                <w:sz w:val="20"/>
                <w:szCs w:val="20"/>
              </w:rPr>
            </w:pPr>
            <w:r>
              <w:rPr>
                <w:color w:val="000000"/>
                <w:sz w:val="20"/>
                <w:szCs w:val="20"/>
              </w:rPr>
              <w:t>112,440</w:t>
            </w:r>
          </w:p>
        </w:tc>
        <w:tc>
          <w:tcPr>
            <w:tcW w:w="1111" w:type="dxa"/>
            <w:tcBorders>
              <w:top w:val="nil"/>
              <w:left w:val="nil"/>
              <w:bottom w:val="nil"/>
              <w:right w:val="nil"/>
            </w:tcBorders>
            <w:shd w:val="clear" w:color="auto" w:fill="auto"/>
            <w:vAlign w:val="bottom"/>
          </w:tcPr>
          <w:p w14:paraId="00000B68" w14:textId="77777777" w:rsidR="005537F9" w:rsidRDefault="000D7614">
            <w:pPr>
              <w:spacing w:after="0"/>
              <w:jc w:val="center"/>
              <w:rPr>
                <w:color w:val="000000"/>
                <w:sz w:val="20"/>
                <w:szCs w:val="20"/>
              </w:rPr>
            </w:pPr>
            <w:r>
              <w:rPr>
                <w:color w:val="000000"/>
                <w:sz w:val="20"/>
                <w:szCs w:val="20"/>
              </w:rPr>
              <w:t>90,336</w:t>
            </w:r>
          </w:p>
        </w:tc>
        <w:tc>
          <w:tcPr>
            <w:tcW w:w="1111" w:type="dxa"/>
            <w:tcBorders>
              <w:top w:val="nil"/>
              <w:left w:val="nil"/>
              <w:bottom w:val="nil"/>
              <w:right w:val="nil"/>
            </w:tcBorders>
            <w:shd w:val="clear" w:color="auto" w:fill="auto"/>
            <w:vAlign w:val="bottom"/>
          </w:tcPr>
          <w:p w14:paraId="00000B69" w14:textId="77777777" w:rsidR="005537F9" w:rsidRDefault="000D7614">
            <w:pPr>
              <w:spacing w:after="0"/>
              <w:jc w:val="center"/>
              <w:rPr>
                <w:color w:val="000000"/>
                <w:sz w:val="20"/>
                <w:szCs w:val="20"/>
              </w:rPr>
            </w:pPr>
            <w:r>
              <w:rPr>
                <w:color w:val="000000"/>
                <w:sz w:val="20"/>
                <w:szCs w:val="20"/>
              </w:rPr>
              <w:t>151,858</w:t>
            </w:r>
          </w:p>
        </w:tc>
        <w:tc>
          <w:tcPr>
            <w:tcW w:w="1111" w:type="dxa"/>
            <w:tcBorders>
              <w:top w:val="nil"/>
              <w:left w:val="nil"/>
              <w:bottom w:val="nil"/>
              <w:right w:val="nil"/>
            </w:tcBorders>
            <w:shd w:val="clear" w:color="auto" w:fill="auto"/>
            <w:vAlign w:val="bottom"/>
          </w:tcPr>
          <w:p w14:paraId="00000B6A" w14:textId="77777777" w:rsidR="005537F9" w:rsidRDefault="000D7614">
            <w:pPr>
              <w:spacing w:after="0"/>
              <w:jc w:val="center"/>
              <w:rPr>
                <w:color w:val="000000"/>
                <w:sz w:val="20"/>
                <w:szCs w:val="20"/>
              </w:rPr>
            </w:pPr>
            <w:r>
              <w:rPr>
                <w:color w:val="000000"/>
                <w:sz w:val="20"/>
                <w:szCs w:val="20"/>
              </w:rPr>
              <w:t>72,201</w:t>
            </w:r>
          </w:p>
        </w:tc>
        <w:tc>
          <w:tcPr>
            <w:tcW w:w="1111" w:type="dxa"/>
            <w:tcBorders>
              <w:top w:val="nil"/>
              <w:left w:val="nil"/>
              <w:bottom w:val="nil"/>
              <w:right w:val="nil"/>
            </w:tcBorders>
            <w:shd w:val="clear" w:color="auto" w:fill="auto"/>
            <w:vAlign w:val="bottom"/>
          </w:tcPr>
          <w:p w14:paraId="00000B6B" w14:textId="77777777" w:rsidR="005537F9" w:rsidRDefault="000D7614">
            <w:pPr>
              <w:spacing w:after="0"/>
              <w:jc w:val="center"/>
              <w:rPr>
                <w:color w:val="000000"/>
                <w:sz w:val="20"/>
                <w:szCs w:val="20"/>
              </w:rPr>
            </w:pPr>
            <w:r>
              <w:rPr>
                <w:color w:val="000000"/>
                <w:sz w:val="20"/>
                <w:szCs w:val="20"/>
              </w:rPr>
              <w:t>72,148</w:t>
            </w:r>
          </w:p>
        </w:tc>
      </w:tr>
      <w:tr w:rsidR="005537F9" w14:paraId="77050535" w14:textId="77777777">
        <w:trPr>
          <w:trHeight w:val="225"/>
        </w:trPr>
        <w:tc>
          <w:tcPr>
            <w:tcW w:w="1111" w:type="dxa"/>
            <w:tcBorders>
              <w:top w:val="nil"/>
              <w:left w:val="nil"/>
              <w:bottom w:val="nil"/>
              <w:right w:val="nil"/>
            </w:tcBorders>
            <w:shd w:val="clear" w:color="auto" w:fill="auto"/>
            <w:vAlign w:val="bottom"/>
          </w:tcPr>
          <w:p w14:paraId="00000B6C" w14:textId="77777777" w:rsidR="005537F9" w:rsidRDefault="000D7614">
            <w:pPr>
              <w:spacing w:after="0"/>
              <w:jc w:val="center"/>
              <w:rPr>
                <w:color w:val="000000"/>
                <w:sz w:val="20"/>
                <w:szCs w:val="20"/>
              </w:rPr>
            </w:pPr>
            <w:r>
              <w:rPr>
                <w:color w:val="000000"/>
                <w:sz w:val="20"/>
                <w:szCs w:val="20"/>
              </w:rPr>
              <w:t>2033</w:t>
            </w:r>
          </w:p>
        </w:tc>
        <w:tc>
          <w:tcPr>
            <w:tcW w:w="1111" w:type="dxa"/>
            <w:tcBorders>
              <w:top w:val="nil"/>
              <w:left w:val="nil"/>
              <w:bottom w:val="nil"/>
              <w:right w:val="nil"/>
            </w:tcBorders>
            <w:shd w:val="clear" w:color="auto" w:fill="auto"/>
            <w:vAlign w:val="bottom"/>
          </w:tcPr>
          <w:p w14:paraId="00000B6D" w14:textId="77777777" w:rsidR="005537F9" w:rsidRDefault="000D7614">
            <w:pPr>
              <w:spacing w:after="0"/>
              <w:jc w:val="center"/>
              <w:rPr>
                <w:color w:val="000000"/>
                <w:sz w:val="20"/>
                <w:szCs w:val="20"/>
              </w:rPr>
            </w:pPr>
            <w:r>
              <w:rPr>
                <w:color w:val="000000"/>
                <w:sz w:val="20"/>
                <w:szCs w:val="20"/>
              </w:rPr>
              <w:t>82,043</w:t>
            </w:r>
          </w:p>
        </w:tc>
        <w:tc>
          <w:tcPr>
            <w:tcW w:w="1111" w:type="dxa"/>
            <w:tcBorders>
              <w:top w:val="nil"/>
              <w:left w:val="nil"/>
              <w:bottom w:val="nil"/>
              <w:right w:val="nil"/>
            </w:tcBorders>
            <w:shd w:val="clear" w:color="auto" w:fill="auto"/>
            <w:vAlign w:val="bottom"/>
          </w:tcPr>
          <w:p w14:paraId="00000B6E" w14:textId="77777777" w:rsidR="005537F9" w:rsidRDefault="000D7614">
            <w:pPr>
              <w:spacing w:after="0"/>
              <w:jc w:val="center"/>
              <w:rPr>
                <w:color w:val="000000"/>
                <w:sz w:val="20"/>
                <w:szCs w:val="20"/>
              </w:rPr>
            </w:pPr>
            <w:r>
              <w:rPr>
                <w:color w:val="000000"/>
                <w:sz w:val="20"/>
                <w:szCs w:val="20"/>
              </w:rPr>
              <w:t>82,043</w:t>
            </w:r>
          </w:p>
        </w:tc>
        <w:tc>
          <w:tcPr>
            <w:tcW w:w="1111" w:type="dxa"/>
            <w:tcBorders>
              <w:top w:val="nil"/>
              <w:left w:val="nil"/>
              <w:bottom w:val="nil"/>
              <w:right w:val="nil"/>
            </w:tcBorders>
            <w:shd w:val="clear" w:color="auto" w:fill="auto"/>
            <w:vAlign w:val="bottom"/>
          </w:tcPr>
          <w:p w14:paraId="00000B6F" w14:textId="77777777" w:rsidR="005537F9" w:rsidRDefault="000D7614">
            <w:pPr>
              <w:spacing w:after="0"/>
              <w:jc w:val="center"/>
              <w:rPr>
                <w:color w:val="000000"/>
                <w:sz w:val="20"/>
                <w:szCs w:val="20"/>
              </w:rPr>
            </w:pPr>
            <w:r>
              <w:rPr>
                <w:color w:val="000000"/>
                <w:sz w:val="20"/>
                <w:szCs w:val="20"/>
              </w:rPr>
              <w:t>120,216</w:t>
            </w:r>
          </w:p>
        </w:tc>
        <w:tc>
          <w:tcPr>
            <w:tcW w:w="1111" w:type="dxa"/>
            <w:tcBorders>
              <w:top w:val="nil"/>
              <w:left w:val="nil"/>
              <w:bottom w:val="nil"/>
              <w:right w:val="nil"/>
            </w:tcBorders>
            <w:shd w:val="clear" w:color="auto" w:fill="auto"/>
            <w:vAlign w:val="bottom"/>
          </w:tcPr>
          <w:p w14:paraId="00000B70" w14:textId="77777777" w:rsidR="005537F9" w:rsidRDefault="000D7614">
            <w:pPr>
              <w:spacing w:after="0"/>
              <w:jc w:val="center"/>
              <w:rPr>
                <w:color w:val="000000"/>
                <w:sz w:val="20"/>
                <w:szCs w:val="20"/>
              </w:rPr>
            </w:pPr>
            <w:r>
              <w:rPr>
                <w:color w:val="000000"/>
                <w:sz w:val="20"/>
                <w:szCs w:val="20"/>
              </w:rPr>
              <w:t>93,903</w:t>
            </w:r>
          </w:p>
        </w:tc>
        <w:tc>
          <w:tcPr>
            <w:tcW w:w="1111" w:type="dxa"/>
            <w:tcBorders>
              <w:top w:val="nil"/>
              <w:left w:val="nil"/>
              <w:bottom w:val="nil"/>
              <w:right w:val="nil"/>
            </w:tcBorders>
            <w:shd w:val="clear" w:color="auto" w:fill="auto"/>
            <w:vAlign w:val="bottom"/>
          </w:tcPr>
          <w:p w14:paraId="00000B71" w14:textId="77777777" w:rsidR="005537F9" w:rsidRDefault="000D7614">
            <w:pPr>
              <w:spacing w:after="0"/>
              <w:jc w:val="center"/>
              <w:rPr>
                <w:color w:val="000000"/>
                <w:sz w:val="20"/>
                <w:szCs w:val="20"/>
              </w:rPr>
            </w:pPr>
            <w:r>
              <w:rPr>
                <w:color w:val="000000"/>
                <w:sz w:val="20"/>
                <w:szCs w:val="20"/>
              </w:rPr>
              <w:t>167,166</w:t>
            </w:r>
          </w:p>
        </w:tc>
        <w:tc>
          <w:tcPr>
            <w:tcW w:w="1111" w:type="dxa"/>
            <w:tcBorders>
              <w:top w:val="nil"/>
              <w:left w:val="nil"/>
              <w:bottom w:val="nil"/>
              <w:right w:val="nil"/>
            </w:tcBorders>
            <w:shd w:val="clear" w:color="auto" w:fill="auto"/>
            <w:vAlign w:val="bottom"/>
          </w:tcPr>
          <w:p w14:paraId="00000B72" w14:textId="77777777" w:rsidR="005537F9" w:rsidRDefault="000D7614">
            <w:pPr>
              <w:spacing w:after="0"/>
              <w:jc w:val="center"/>
              <w:rPr>
                <w:color w:val="000000"/>
                <w:sz w:val="20"/>
                <w:szCs w:val="20"/>
              </w:rPr>
            </w:pPr>
            <w:r>
              <w:rPr>
                <w:color w:val="000000"/>
                <w:sz w:val="20"/>
                <w:szCs w:val="20"/>
              </w:rPr>
              <w:t>73,152</w:t>
            </w:r>
          </w:p>
        </w:tc>
        <w:tc>
          <w:tcPr>
            <w:tcW w:w="1111" w:type="dxa"/>
            <w:tcBorders>
              <w:top w:val="nil"/>
              <w:left w:val="nil"/>
              <w:bottom w:val="nil"/>
              <w:right w:val="nil"/>
            </w:tcBorders>
            <w:shd w:val="clear" w:color="auto" w:fill="auto"/>
            <w:vAlign w:val="bottom"/>
          </w:tcPr>
          <w:p w14:paraId="00000B73" w14:textId="77777777" w:rsidR="005537F9" w:rsidRDefault="000D7614">
            <w:pPr>
              <w:spacing w:after="0"/>
              <w:jc w:val="center"/>
              <w:rPr>
                <w:color w:val="000000"/>
                <w:sz w:val="20"/>
                <w:szCs w:val="20"/>
              </w:rPr>
            </w:pPr>
            <w:r>
              <w:rPr>
                <w:color w:val="000000"/>
                <w:sz w:val="20"/>
                <w:szCs w:val="20"/>
              </w:rPr>
              <w:t>73,128</w:t>
            </w:r>
          </w:p>
        </w:tc>
      </w:tr>
      <w:tr w:rsidR="005537F9" w14:paraId="16A5B9B1" w14:textId="77777777">
        <w:trPr>
          <w:trHeight w:val="225"/>
        </w:trPr>
        <w:tc>
          <w:tcPr>
            <w:tcW w:w="1111" w:type="dxa"/>
            <w:tcBorders>
              <w:top w:val="nil"/>
              <w:left w:val="nil"/>
              <w:bottom w:val="nil"/>
              <w:right w:val="nil"/>
            </w:tcBorders>
            <w:shd w:val="clear" w:color="auto" w:fill="auto"/>
            <w:vAlign w:val="bottom"/>
          </w:tcPr>
          <w:p w14:paraId="00000B74" w14:textId="77777777" w:rsidR="005537F9" w:rsidRDefault="000D7614">
            <w:pPr>
              <w:spacing w:after="0"/>
              <w:jc w:val="center"/>
              <w:rPr>
                <w:color w:val="000000"/>
                <w:sz w:val="20"/>
                <w:szCs w:val="20"/>
              </w:rPr>
            </w:pPr>
            <w:r>
              <w:rPr>
                <w:color w:val="000000"/>
                <w:sz w:val="20"/>
                <w:szCs w:val="20"/>
              </w:rPr>
              <w:t>2034</w:t>
            </w:r>
          </w:p>
        </w:tc>
        <w:tc>
          <w:tcPr>
            <w:tcW w:w="1111" w:type="dxa"/>
            <w:tcBorders>
              <w:top w:val="nil"/>
              <w:left w:val="nil"/>
              <w:bottom w:val="nil"/>
              <w:right w:val="nil"/>
            </w:tcBorders>
            <w:shd w:val="clear" w:color="auto" w:fill="auto"/>
            <w:vAlign w:val="bottom"/>
          </w:tcPr>
          <w:p w14:paraId="00000B75" w14:textId="77777777" w:rsidR="005537F9" w:rsidRDefault="000D7614">
            <w:pPr>
              <w:spacing w:after="0"/>
              <w:jc w:val="center"/>
              <w:rPr>
                <w:color w:val="000000"/>
                <w:sz w:val="20"/>
                <w:szCs w:val="20"/>
              </w:rPr>
            </w:pPr>
            <w:r>
              <w:rPr>
                <w:color w:val="000000"/>
                <w:sz w:val="20"/>
                <w:szCs w:val="20"/>
              </w:rPr>
              <w:t>82,878</w:t>
            </w:r>
          </w:p>
        </w:tc>
        <w:tc>
          <w:tcPr>
            <w:tcW w:w="1111" w:type="dxa"/>
            <w:tcBorders>
              <w:top w:val="nil"/>
              <w:left w:val="nil"/>
              <w:bottom w:val="nil"/>
              <w:right w:val="nil"/>
            </w:tcBorders>
            <w:shd w:val="clear" w:color="auto" w:fill="auto"/>
            <w:vAlign w:val="bottom"/>
          </w:tcPr>
          <w:p w14:paraId="00000B76" w14:textId="77777777" w:rsidR="005537F9" w:rsidRDefault="000D7614">
            <w:pPr>
              <w:spacing w:after="0"/>
              <w:jc w:val="center"/>
              <w:rPr>
                <w:color w:val="000000"/>
                <w:sz w:val="20"/>
                <w:szCs w:val="20"/>
              </w:rPr>
            </w:pPr>
            <w:r>
              <w:rPr>
                <w:color w:val="000000"/>
                <w:sz w:val="20"/>
                <w:szCs w:val="20"/>
              </w:rPr>
              <w:t>82,878</w:t>
            </w:r>
          </w:p>
        </w:tc>
        <w:tc>
          <w:tcPr>
            <w:tcW w:w="1111" w:type="dxa"/>
            <w:tcBorders>
              <w:top w:val="nil"/>
              <w:left w:val="nil"/>
              <w:bottom w:val="nil"/>
              <w:right w:val="nil"/>
            </w:tcBorders>
            <w:shd w:val="clear" w:color="auto" w:fill="auto"/>
            <w:vAlign w:val="bottom"/>
          </w:tcPr>
          <w:p w14:paraId="00000B77" w14:textId="77777777" w:rsidR="005537F9" w:rsidRDefault="000D7614">
            <w:pPr>
              <w:spacing w:after="0"/>
              <w:jc w:val="center"/>
              <w:rPr>
                <w:color w:val="000000"/>
                <w:sz w:val="20"/>
                <w:szCs w:val="20"/>
              </w:rPr>
            </w:pPr>
            <w:r>
              <w:rPr>
                <w:color w:val="000000"/>
                <w:sz w:val="20"/>
                <w:szCs w:val="20"/>
              </w:rPr>
              <w:t>125,016</w:t>
            </w:r>
          </w:p>
        </w:tc>
        <w:tc>
          <w:tcPr>
            <w:tcW w:w="1111" w:type="dxa"/>
            <w:tcBorders>
              <w:top w:val="nil"/>
              <w:left w:val="nil"/>
              <w:bottom w:val="nil"/>
              <w:right w:val="nil"/>
            </w:tcBorders>
            <w:shd w:val="clear" w:color="auto" w:fill="auto"/>
            <w:vAlign w:val="bottom"/>
          </w:tcPr>
          <w:p w14:paraId="00000B78" w14:textId="77777777" w:rsidR="005537F9" w:rsidRDefault="000D7614">
            <w:pPr>
              <w:spacing w:after="0"/>
              <w:jc w:val="center"/>
              <w:rPr>
                <w:color w:val="000000"/>
                <w:sz w:val="20"/>
                <w:szCs w:val="20"/>
              </w:rPr>
            </w:pPr>
            <w:r>
              <w:rPr>
                <w:color w:val="000000"/>
                <w:sz w:val="20"/>
                <w:szCs w:val="20"/>
              </w:rPr>
              <w:t>95,662</w:t>
            </w:r>
          </w:p>
        </w:tc>
        <w:tc>
          <w:tcPr>
            <w:tcW w:w="1111" w:type="dxa"/>
            <w:tcBorders>
              <w:top w:val="nil"/>
              <w:left w:val="nil"/>
              <w:bottom w:val="nil"/>
              <w:right w:val="nil"/>
            </w:tcBorders>
            <w:shd w:val="clear" w:color="auto" w:fill="auto"/>
            <w:vAlign w:val="bottom"/>
          </w:tcPr>
          <w:p w14:paraId="00000B79" w14:textId="77777777" w:rsidR="005537F9" w:rsidRDefault="000D7614">
            <w:pPr>
              <w:spacing w:after="0"/>
              <w:jc w:val="center"/>
              <w:rPr>
                <w:color w:val="000000"/>
                <w:sz w:val="20"/>
                <w:szCs w:val="20"/>
              </w:rPr>
            </w:pPr>
            <w:r>
              <w:rPr>
                <w:color w:val="000000"/>
                <w:sz w:val="20"/>
                <w:szCs w:val="20"/>
              </w:rPr>
              <w:t>178,886</w:t>
            </w:r>
          </w:p>
        </w:tc>
        <w:tc>
          <w:tcPr>
            <w:tcW w:w="1111" w:type="dxa"/>
            <w:tcBorders>
              <w:top w:val="nil"/>
              <w:left w:val="nil"/>
              <w:bottom w:val="nil"/>
              <w:right w:val="nil"/>
            </w:tcBorders>
            <w:shd w:val="clear" w:color="auto" w:fill="auto"/>
            <w:vAlign w:val="bottom"/>
          </w:tcPr>
          <w:p w14:paraId="00000B7A" w14:textId="77777777" w:rsidR="005537F9" w:rsidRDefault="000D7614">
            <w:pPr>
              <w:spacing w:after="0"/>
              <w:jc w:val="center"/>
              <w:rPr>
                <w:color w:val="000000"/>
                <w:sz w:val="20"/>
                <w:szCs w:val="20"/>
              </w:rPr>
            </w:pPr>
            <w:r>
              <w:rPr>
                <w:color w:val="000000"/>
                <w:sz w:val="20"/>
                <w:szCs w:val="20"/>
              </w:rPr>
              <w:t>73,476</w:t>
            </w:r>
          </w:p>
        </w:tc>
        <w:tc>
          <w:tcPr>
            <w:tcW w:w="1111" w:type="dxa"/>
            <w:tcBorders>
              <w:top w:val="nil"/>
              <w:left w:val="nil"/>
              <w:bottom w:val="nil"/>
              <w:right w:val="nil"/>
            </w:tcBorders>
            <w:shd w:val="clear" w:color="auto" w:fill="auto"/>
            <w:vAlign w:val="bottom"/>
          </w:tcPr>
          <w:p w14:paraId="00000B7B" w14:textId="77777777" w:rsidR="005537F9" w:rsidRDefault="000D7614">
            <w:pPr>
              <w:spacing w:after="0"/>
              <w:jc w:val="center"/>
              <w:rPr>
                <w:color w:val="000000"/>
                <w:sz w:val="20"/>
                <w:szCs w:val="20"/>
              </w:rPr>
            </w:pPr>
            <w:r>
              <w:rPr>
                <w:color w:val="000000"/>
                <w:sz w:val="20"/>
                <w:szCs w:val="20"/>
              </w:rPr>
              <w:t>73,466</w:t>
            </w:r>
          </w:p>
        </w:tc>
      </w:tr>
      <w:tr w:rsidR="005537F9" w14:paraId="6ED18374" w14:textId="77777777">
        <w:trPr>
          <w:trHeight w:val="225"/>
        </w:trPr>
        <w:tc>
          <w:tcPr>
            <w:tcW w:w="1111" w:type="dxa"/>
            <w:tcBorders>
              <w:top w:val="nil"/>
              <w:left w:val="nil"/>
              <w:bottom w:val="nil"/>
              <w:right w:val="nil"/>
            </w:tcBorders>
            <w:shd w:val="clear" w:color="auto" w:fill="auto"/>
            <w:vAlign w:val="bottom"/>
          </w:tcPr>
          <w:p w14:paraId="00000B7C" w14:textId="77777777" w:rsidR="005537F9" w:rsidRDefault="000D7614">
            <w:pPr>
              <w:spacing w:after="0"/>
              <w:jc w:val="center"/>
              <w:rPr>
                <w:color w:val="000000"/>
                <w:sz w:val="20"/>
                <w:szCs w:val="20"/>
              </w:rPr>
            </w:pPr>
            <w:r>
              <w:rPr>
                <w:color w:val="000000"/>
                <w:sz w:val="20"/>
                <w:szCs w:val="20"/>
              </w:rPr>
              <w:t>2035</w:t>
            </w:r>
          </w:p>
        </w:tc>
        <w:tc>
          <w:tcPr>
            <w:tcW w:w="1111" w:type="dxa"/>
            <w:tcBorders>
              <w:top w:val="nil"/>
              <w:left w:val="nil"/>
              <w:bottom w:val="nil"/>
              <w:right w:val="nil"/>
            </w:tcBorders>
            <w:shd w:val="clear" w:color="auto" w:fill="auto"/>
            <w:vAlign w:val="bottom"/>
          </w:tcPr>
          <w:p w14:paraId="00000B7D" w14:textId="77777777" w:rsidR="005537F9" w:rsidRDefault="000D7614">
            <w:pPr>
              <w:spacing w:after="0"/>
              <w:jc w:val="center"/>
              <w:rPr>
                <w:color w:val="000000"/>
                <w:sz w:val="20"/>
                <w:szCs w:val="20"/>
              </w:rPr>
            </w:pPr>
            <w:r>
              <w:rPr>
                <w:color w:val="000000"/>
                <w:sz w:val="20"/>
                <w:szCs w:val="20"/>
              </w:rPr>
              <w:t>83,245</w:t>
            </w:r>
          </w:p>
        </w:tc>
        <w:tc>
          <w:tcPr>
            <w:tcW w:w="1111" w:type="dxa"/>
            <w:tcBorders>
              <w:top w:val="nil"/>
              <w:left w:val="nil"/>
              <w:bottom w:val="nil"/>
              <w:right w:val="nil"/>
            </w:tcBorders>
            <w:shd w:val="clear" w:color="auto" w:fill="auto"/>
            <w:vAlign w:val="bottom"/>
          </w:tcPr>
          <w:p w14:paraId="00000B7E" w14:textId="77777777" w:rsidR="005537F9" w:rsidRDefault="000D7614">
            <w:pPr>
              <w:spacing w:after="0"/>
              <w:jc w:val="center"/>
              <w:rPr>
                <w:color w:val="000000"/>
                <w:sz w:val="20"/>
                <w:szCs w:val="20"/>
              </w:rPr>
            </w:pPr>
            <w:r>
              <w:rPr>
                <w:color w:val="000000"/>
                <w:sz w:val="20"/>
                <w:szCs w:val="20"/>
              </w:rPr>
              <w:t>83,245</w:t>
            </w:r>
          </w:p>
        </w:tc>
        <w:tc>
          <w:tcPr>
            <w:tcW w:w="1111" w:type="dxa"/>
            <w:tcBorders>
              <w:top w:val="nil"/>
              <w:left w:val="nil"/>
              <w:bottom w:val="nil"/>
              <w:right w:val="nil"/>
            </w:tcBorders>
            <w:shd w:val="clear" w:color="auto" w:fill="auto"/>
            <w:vAlign w:val="bottom"/>
          </w:tcPr>
          <w:p w14:paraId="00000B7F" w14:textId="77777777" w:rsidR="005537F9" w:rsidRDefault="000D7614">
            <w:pPr>
              <w:spacing w:after="0"/>
              <w:jc w:val="center"/>
              <w:rPr>
                <w:color w:val="000000"/>
                <w:sz w:val="20"/>
                <w:szCs w:val="20"/>
              </w:rPr>
            </w:pPr>
            <w:r>
              <w:rPr>
                <w:color w:val="000000"/>
                <w:sz w:val="20"/>
                <w:szCs w:val="20"/>
              </w:rPr>
              <w:t>127,988</w:t>
            </w:r>
          </w:p>
        </w:tc>
        <w:tc>
          <w:tcPr>
            <w:tcW w:w="1111" w:type="dxa"/>
            <w:tcBorders>
              <w:top w:val="nil"/>
              <w:left w:val="nil"/>
              <w:bottom w:val="nil"/>
              <w:right w:val="nil"/>
            </w:tcBorders>
            <w:shd w:val="clear" w:color="auto" w:fill="auto"/>
            <w:vAlign w:val="bottom"/>
          </w:tcPr>
          <w:p w14:paraId="00000B80" w14:textId="77777777" w:rsidR="005537F9" w:rsidRDefault="000D7614">
            <w:pPr>
              <w:spacing w:after="0"/>
              <w:jc w:val="center"/>
              <w:rPr>
                <w:color w:val="000000"/>
                <w:sz w:val="20"/>
                <w:szCs w:val="20"/>
              </w:rPr>
            </w:pPr>
            <w:r>
              <w:rPr>
                <w:color w:val="000000"/>
                <w:sz w:val="20"/>
                <w:szCs w:val="20"/>
              </w:rPr>
              <w:t>96,548</w:t>
            </w:r>
          </w:p>
        </w:tc>
        <w:tc>
          <w:tcPr>
            <w:tcW w:w="1111" w:type="dxa"/>
            <w:tcBorders>
              <w:top w:val="nil"/>
              <w:left w:val="nil"/>
              <w:bottom w:val="nil"/>
              <w:right w:val="nil"/>
            </w:tcBorders>
            <w:shd w:val="clear" w:color="auto" w:fill="auto"/>
            <w:vAlign w:val="bottom"/>
          </w:tcPr>
          <w:p w14:paraId="00000B81" w14:textId="77777777" w:rsidR="005537F9" w:rsidRDefault="000D7614">
            <w:pPr>
              <w:spacing w:after="0"/>
              <w:jc w:val="center"/>
              <w:rPr>
                <w:color w:val="000000"/>
                <w:sz w:val="20"/>
                <w:szCs w:val="20"/>
              </w:rPr>
            </w:pPr>
            <w:r>
              <w:rPr>
                <w:color w:val="000000"/>
                <w:sz w:val="20"/>
                <w:szCs w:val="20"/>
              </w:rPr>
              <w:t>187,781</w:t>
            </w:r>
          </w:p>
        </w:tc>
        <w:tc>
          <w:tcPr>
            <w:tcW w:w="1111" w:type="dxa"/>
            <w:tcBorders>
              <w:top w:val="nil"/>
              <w:left w:val="nil"/>
              <w:bottom w:val="nil"/>
              <w:right w:val="nil"/>
            </w:tcBorders>
            <w:shd w:val="clear" w:color="auto" w:fill="auto"/>
            <w:vAlign w:val="bottom"/>
          </w:tcPr>
          <w:p w14:paraId="00000B82" w14:textId="77777777" w:rsidR="005537F9" w:rsidRDefault="000D7614">
            <w:pPr>
              <w:spacing w:after="0"/>
              <w:jc w:val="center"/>
              <w:rPr>
                <w:color w:val="000000"/>
                <w:sz w:val="20"/>
                <w:szCs w:val="20"/>
              </w:rPr>
            </w:pPr>
            <w:r>
              <w:rPr>
                <w:color w:val="000000"/>
                <w:sz w:val="20"/>
                <w:szCs w:val="20"/>
              </w:rPr>
              <w:t>73,600</w:t>
            </w:r>
          </w:p>
        </w:tc>
        <w:tc>
          <w:tcPr>
            <w:tcW w:w="1111" w:type="dxa"/>
            <w:tcBorders>
              <w:top w:val="nil"/>
              <w:left w:val="nil"/>
              <w:bottom w:val="nil"/>
              <w:right w:val="nil"/>
            </w:tcBorders>
            <w:shd w:val="clear" w:color="auto" w:fill="auto"/>
            <w:vAlign w:val="bottom"/>
          </w:tcPr>
          <w:p w14:paraId="00000B83" w14:textId="77777777" w:rsidR="005537F9" w:rsidRDefault="000D7614">
            <w:pPr>
              <w:spacing w:after="0"/>
              <w:jc w:val="center"/>
              <w:rPr>
                <w:color w:val="000000"/>
                <w:sz w:val="20"/>
                <w:szCs w:val="20"/>
              </w:rPr>
            </w:pPr>
            <w:r>
              <w:rPr>
                <w:color w:val="000000"/>
                <w:sz w:val="20"/>
                <w:szCs w:val="20"/>
              </w:rPr>
              <w:t>73,596</w:t>
            </w:r>
          </w:p>
        </w:tc>
      </w:tr>
      <w:tr w:rsidR="005537F9" w14:paraId="76ACF645" w14:textId="77777777">
        <w:trPr>
          <w:trHeight w:val="225"/>
        </w:trPr>
        <w:tc>
          <w:tcPr>
            <w:tcW w:w="1111" w:type="dxa"/>
            <w:tcBorders>
              <w:top w:val="nil"/>
              <w:left w:val="nil"/>
              <w:bottom w:val="nil"/>
              <w:right w:val="nil"/>
            </w:tcBorders>
            <w:shd w:val="clear" w:color="auto" w:fill="auto"/>
            <w:vAlign w:val="bottom"/>
          </w:tcPr>
          <w:p w14:paraId="00000B84" w14:textId="77777777" w:rsidR="005537F9" w:rsidRDefault="000D7614">
            <w:pPr>
              <w:spacing w:after="0"/>
              <w:jc w:val="center"/>
              <w:rPr>
                <w:color w:val="000000"/>
                <w:sz w:val="20"/>
                <w:szCs w:val="20"/>
              </w:rPr>
            </w:pPr>
            <w:r>
              <w:rPr>
                <w:color w:val="000000"/>
                <w:sz w:val="20"/>
                <w:szCs w:val="20"/>
              </w:rPr>
              <w:t>2036</w:t>
            </w:r>
          </w:p>
        </w:tc>
        <w:tc>
          <w:tcPr>
            <w:tcW w:w="1111" w:type="dxa"/>
            <w:tcBorders>
              <w:top w:val="nil"/>
              <w:left w:val="nil"/>
              <w:bottom w:val="nil"/>
              <w:right w:val="nil"/>
            </w:tcBorders>
            <w:shd w:val="clear" w:color="auto" w:fill="auto"/>
            <w:vAlign w:val="bottom"/>
          </w:tcPr>
          <w:p w14:paraId="00000B85" w14:textId="77777777" w:rsidR="005537F9" w:rsidRDefault="000D7614">
            <w:pPr>
              <w:spacing w:after="0"/>
              <w:jc w:val="center"/>
              <w:rPr>
                <w:color w:val="000000"/>
                <w:sz w:val="20"/>
                <w:szCs w:val="20"/>
              </w:rPr>
            </w:pPr>
            <w:r>
              <w:rPr>
                <w:color w:val="000000"/>
                <w:sz w:val="20"/>
                <w:szCs w:val="20"/>
              </w:rPr>
              <w:t>83,382</w:t>
            </w:r>
          </w:p>
        </w:tc>
        <w:tc>
          <w:tcPr>
            <w:tcW w:w="1111" w:type="dxa"/>
            <w:tcBorders>
              <w:top w:val="nil"/>
              <w:left w:val="nil"/>
              <w:bottom w:val="nil"/>
              <w:right w:val="nil"/>
            </w:tcBorders>
            <w:shd w:val="clear" w:color="auto" w:fill="auto"/>
            <w:vAlign w:val="bottom"/>
          </w:tcPr>
          <w:p w14:paraId="00000B86" w14:textId="77777777" w:rsidR="005537F9" w:rsidRDefault="000D7614">
            <w:pPr>
              <w:spacing w:after="0"/>
              <w:jc w:val="center"/>
              <w:rPr>
                <w:color w:val="000000"/>
                <w:sz w:val="20"/>
                <w:szCs w:val="20"/>
              </w:rPr>
            </w:pPr>
            <w:r>
              <w:rPr>
                <w:color w:val="000000"/>
                <w:sz w:val="20"/>
                <w:szCs w:val="20"/>
              </w:rPr>
              <w:t>83,382</w:t>
            </w:r>
          </w:p>
        </w:tc>
        <w:tc>
          <w:tcPr>
            <w:tcW w:w="1111" w:type="dxa"/>
            <w:tcBorders>
              <w:top w:val="nil"/>
              <w:left w:val="nil"/>
              <w:bottom w:val="nil"/>
              <w:right w:val="nil"/>
            </w:tcBorders>
            <w:shd w:val="clear" w:color="auto" w:fill="auto"/>
            <w:vAlign w:val="bottom"/>
          </w:tcPr>
          <w:p w14:paraId="00000B87" w14:textId="77777777" w:rsidR="005537F9" w:rsidRDefault="000D7614">
            <w:pPr>
              <w:spacing w:after="0"/>
              <w:jc w:val="center"/>
              <w:rPr>
                <w:color w:val="000000"/>
                <w:sz w:val="20"/>
                <w:szCs w:val="20"/>
              </w:rPr>
            </w:pPr>
            <w:r>
              <w:rPr>
                <w:color w:val="000000"/>
                <w:sz w:val="20"/>
                <w:szCs w:val="20"/>
              </w:rPr>
              <w:t>129,578</w:t>
            </w:r>
          </w:p>
        </w:tc>
        <w:tc>
          <w:tcPr>
            <w:tcW w:w="1111" w:type="dxa"/>
            <w:tcBorders>
              <w:top w:val="nil"/>
              <w:left w:val="nil"/>
              <w:bottom w:val="nil"/>
              <w:right w:val="nil"/>
            </w:tcBorders>
            <w:shd w:val="clear" w:color="auto" w:fill="auto"/>
            <w:vAlign w:val="bottom"/>
          </w:tcPr>
          <w:p w14:paraId="00000B88" w14:textId="77777777" w:rsidR="005537F9" w:rsidRDefault="000D7614">
            <w:pPr>
              <w:spacing w:after="0"/>
              <w:jc w:val="center"/>
              <w:rPr>
                <w:color w:val="000000"/>
                <w:sz w:val="20"/>
                <w:szCs w:val="20"/>
              </w:rPr>
            </w:pPr>
            <w:r>
              <w:rPr>
                <w:color w:val="000000"/>
                <w:sz w:val="20"/>
                <w:szCs w:val="20"/>
              </w:rPr>
              <w:t>96,932</w:t>
            </w:r>
          </w:p>
        </w:tc>
        <w:tc>
          <w:tcPr>
            <w:tcW w:w="1111" w:type="dxa"/>
            <w:tcBorders>
              <w:top w:val="nil"/>
              <w:left w:val="nil"/>
              <w:bottom w:val="nil"/>
              <w:right w:val="nil"/>
            </w:tcBorders>
            <w:shd w:val="clear" w:color="auto" w:fill="auto"/>
            <w:vAlign w:val="bottom"/>
          </w:tcPr>
          <w:p w14:paraId="00000B89" w14:textId="77777777" w:rsidR="005537F9" w:rsidRDefault="000D7614">
            <w:pPr>
              <w:spacing w:after="0"/>
              <w:jc w:val="center"/>
              <w:rPr>
                <w:color w:val="000000"/>
                <w:sz w:val="20"/>
                <w:szCs w:val="20"/>
              </w:rPr>
            </w:pPr>
            <w:r>
              <w:rPr>
                <w:color w:val="000000"/>
                <w:sz w:val="20"/>
                <w:szCs w:val="20"/>
              </w:rPr>
              <w:t>193,586</w:t>
            </w:r>
          </w:p>
        </w:tc>
        <w:tc>
          <w:tcPr>
            <w:tcW w:w="1111" w:type="dxa"/>
            <w:tcBorders>
              <w:top w:val="nil"/>
              <w:left w:val="nil"/>
              <w:bottom w:val="nil"/>
              <w:right w:val="nil"/>
            </w:tcBorders>
            <w:shd w:val="clear" w:color="auto" w:fill="auto"/>
            <w:vAlign w:val="bottom"/>
          </w:tcPr>
          <w:p w14:paraId="00000B8A" w14:textId="77777777" w:rsidR="005537F9" w:rsidRDefault="000D7614">
            <w:pPr>
              <w:spacing w:after="0"/>
              <w:jc w:val="center"/>
              <w:rPr>
                <w:color w:val="000000"/>
                <w:sz w:val="20"/>
                <w:szCs w:val="20"/>
              </w:rPr>
            </w:pPr>
            <w:r>
              <w:rPr>
                <w:color w:val="000000"/>
                <w:sz w:val="20"/>
                <w:szCs w:val="20"/>
              </w:rPr>
              <w:t>73,639</w:t>
            </w:r>
          </w:p>
        </w:tc>
        <w:tc>
          <w:tcPr>
            <w:tcW w:w="1111" w:type="dxa"/>
            <w:tcBorders>
              <w:top w:val="nil"/>
              <w:left w:val="nil"/>
              <w:bottom w:val="nil"/>
              <w:right w:val="nil"/>
            </w:tcBorders>
            <w:shd w:val="clear" w:color="auto" w:fill="auto"/>
            <w:vAlign w:val="bottom"/>
          </w:tcPr>
          <w:p w14:paraId="00000B8B" w14:textId="77777777" w:rsidR="005537F9" w:rsidRDefault="000D7614">
            <w:pPr>
              <w:spacing w:after="0"/>
              <w:jc w:val="center"/>
              <w:rPr>
                <w:color w:val="000000"/>
                <w:sz w:val="20"/>
                <w:szCs w:val="20"/>
              </w:rPr>
            </w:pPr>
            <w:r>
              <w:rPr>
                <w:color w:val="000000"/>
                <w:sz w:val="20"/>
                <w:szCs w:val="20"/>
              </w:rPr>
              <w:t>73,638</w:t>
            </w:r>
          </w:p>
        </w:tc>
      </w:tr>
      <w:tr w:rsidR="005537F9" w14:paraId="64709C17" w14:textId="77777777">
        <w:trPr>
          <w:trHeight w:val="225"/>
        </w:trPr>
        <w:tc>
          <w:tcPr>
            <w:tcW w:w="1111" w:type="dxa"/>
            <w:tcBorders>
              <w:top w:val="nil"/>
              <w:left w:val="nil"/>
              <w:right w:val="nil"/>
            </w:tcBorders>
            <w:shd w:val="clear" w:color="auto" w:fill="auto"/>
            <w:vAlign w:val="bottom"/>
          </w:tcPr>
          <w:p w14:paraId="00000B8C" w14:textId="77777777" w:rsidR="005537F9" w:rsidRDefault="000D7614">
            <w:pPr>
              <w:spacing w:after="0"/>
              <w:jc w:val="center"/>
              <w:rPr>
                <w:color w:val="000000"/>
                <w:sz w:val="20"/>
                <w:szCs w:val="20"/>
              </w:rPr>
            </w:pPr>
            <w:r>
              <w:rPr>
                <w:color w:val="000000"/>
                <w:sz w:val="20"/>
                <w:szCs w:val="20"/>
              </w:rPr>
              <w:t>2037</w:t>
            </w:r>
          </w:p>
        </w:tc>
        <w:tc>
          <w:tcPr>
            <w:tcW w:w="1111" w:type="dxa"/>
            <w:tcBorders>
              <w:top w:val="nil"/>
              <w:left w:val="nil"/>
              <w:right w:val="nil"/>
            </w:tcBorders>
            <w:shd w:val="clear" w:color="auto" w:fill="auto"/>
            <w:vAlign w:val="bottom"/>
          </w:tcPr>
          <w:p w14:paraId="00000B8D" w14:textId="77777777" w:rsidR="005537F9" w:rsidRDefault="000D7614">
            <w:pPr>
              <w:spacing w:after="0"/>
              <w:jc w:val="center"/>
              <w:rPr>
                <w:color w:val="000000"/>
                <w:sz w:val="20"/>
                <w:szCs w:val="20"/>
              </w:rPr>
            </w:pPr>
            <w:r>
              <w:rPr>
                <w:color w:val="000000"/>
                <w:sz w:val="20"/>
                <w:szCs w:val="20"/>
              </w:rPr>
              <w:t>83,426</w:t>
            </w:r>
          </w:p>
        </w:tc>
        <w:tc>
          <w:tcPr>
            <w:tcW w:w="1111" w:type="dxa"/>
            <w:tcBorders>
              <w:top w:val="nil"/>
              <w:left w:val="nil"/>
              <w:right w:val="nil"/>
            </w:tcBorders>
            <w:shd w:val="clear" w:color="auto" w:fill="auto"/>
            <w:vAlign w:val="bottom"/>
          </w:tcPr>
          <w:p w14:paraId="00000B8E" w14:textId="77777777" w:rsidR="005537F9" w:rsidRDefault="000D7614">
            <w:pPr>
              <w:spacing w:after="0"/>
              <w:jc w:val="center"/>
              <w:rPr>
                <w:color w:val="000000"/>
                <w:sz w:val="20"/>
                <w:szCs w:val="20"/>
              </w:rPr>
            </w:pPr>
            <w:r>
              <w:rPr>
                <w:color w:val="000000"/>
                <w:sz w:val="20"/>
                <w:szCs w:val="20"/>
              </w:rPr>
              <w:t>83,426</w:t>
            </w:r>
          </w:p>
        </w:tc>
        <w:tc>
          <w:tcPr>
            <w:tcW w:w="1111" w:type="dxa"/>
            <w:tcBorders>
              <w:top w:val="nil"/>
              <w:left w:val="nil"/>
              <w:right w:val="nil"/>
            </w:tcBorders>
            <w:shd w:val="clear" w:color="auto" w:fill="auto"/>
            <w:vAlign w:val="bottom"/>
          </w:tcPr>
          <w:p w14:paraId="00000B8F" w14:textId="77777777" w:rsidR="005537F9" w:rsidRDefault="000D7614">
            <w:pPr>
              <w:spacing w:after="0"/>
              <w:jc w:val="center"/>
              <w:rPr>
                <w:color w:val="000000"/>
                <w:sz w:val="20"/>
                <w:szCs w:val="20"/>
              </w:rPr>
            </w:pPr>
            <w:r>
              <w:rPr>
                <w:color w:val="000000"/>
                <w:sz w:val="20"/>
                <w:szCs w:val="20"/>
              </w:rPr>
              <w:t>130,359</w:t>
            </w:r>
          </w:p>
        </w:tc>
        <w:tc>
          <w:tcPr>
            <w:tcW w:w="1111" w:type="dxa"/>
            <w:tcBorders>
              <w:top w:val="nil"/>
              <w:left w:val="nil"/>
              <w:right w:val="nil"/>
            </w:tcBorders>
            <w:shd w:val="clear" w:color="auto" w:fill="auto"/>
            <w:vAlign w:val="bottom"/>
          </w:tcPr>
          <w:p w14:paraId="00000B90" w14:textId="77777777" w:rsidR="005537F9" w:rsidRDefault="000D7614">
            <w:pPr>
              <w:spacing w:after="0"/>
              <w:jc w:val="center"/>
              <w:rPr>
                <w:color w:val="000000"/>
                <w:sz w:val="20"/>
                <w:szCs w:val="20"/>
              </w:rPr>
            </w:pPr>
            <w:r>
              <w:rPr>
                <w:color w:val="000000"/>
                <w:sz w:val="20"/>
                <w:szCs w:val="20"/>
              </w:rPr>
              <w:t>97,082</w:t>
            </w:r>
          </w:p>
        </w:tc>
        <w:tc>
          <w:tcPr>
            <w:tcW w:w="1111" w:type="dxa"/>
            <w:tcBorders>
              <w:top w:val="nil"/>
              <w:left w:val="nil"/>
              <w:right w:val="nil"/>
            </w:tcBorders>
            <w:shd w:val="clear" w:color="auto" w:fill="auto"/>
            <w:vAlign w:val="bottom"/>
          </w:tcPr>
          <w:p w14:paraId="00000B91" w14:textId="77777777" w:rsidR="005537F9" w:rsidRDefault="000D7614">
            <w:pPr>
              <w:spacing w:after="0"/>
              <w:jc w:val="center"/>
              <w:rPr>
                <w:color w:val="000000"/>
                <w:sz w:val="20"/>
                <w:szCs w:val="20"/>
              </w:rPr>
            </w:pPr>
            <w:r>
              <w:rPr>
                <w:color w:val="000000"/>
                <w:sz w:val="20"/>
                <w:szCs w:val="20"/>
              </w:rPr>
              <w:t>197,123</w:t>
            </w:r>
          </w:p>
        </w:tc>
        <w:tc>
          <w:tcPr>
            <w:tcW w:w="1111" w:type="dxa"/>
            <w:tcBorders>
              <w:top w:val="nil"/>
              <w:left w:val="nil"/>
              <w:right w:val="nil"/>
            </w:tcBorders>
            <w:shd w:val="clear" w:color="auto" w:fill="auto"/>
            <w:vAlign w:val="bottom"/>
          </w:tcPr>
          <w:p w14:paraId="00000B92" w14:textId="77777777" w:rsidR="005537F9" w:rsidRDefault="000D7614">
            <w:pPr>
              <w:spacing w:after="0"/>
              <w:jc w:val="center"/>
              <w:rPr>
                <w:color w:val="000000"/>
                <w:sz w:val="20"/>
                <w:szCs w:val="20"/>
              </w:rPr>
            </w:pPr>
            <w:r>
              <w:rPr>
                <w:color w:val="000000"/>
                <w:sz w:val="20"/>
                <w:szCs w:val="20"/>
              </w:rPr>
              <w:t>73,649</w:t>
            </w:r>
          </w:p>
        </w:tc>
        <w:tc>
          <w:tcPr>
            <w:tcW w:w="1111" w:type="dxa"/>
            <w:tcBorders>
              <w:top w:val="nil"/>
              <w:left w:val="nil"/>
              <w:right w:val="nil"/>
            </w:tcBorders>
            <w:shd w:val="clear" w:color="auto" w:fill="auto"/>
            <w:vAlign w:val="bottom"/>
          </w:tcPr>
          <w:p w14:paraId="00000B93" w14:textId="77777777" w:rsidR="005537F9" w:rsidRDefault="000D7614">
            <w:pPr>
              <w:spacing w:after="0"/>
              <w:jc w:val="center"/>
              <w:rPr>
                <w:color w:val="000000"/>
                <w:sz w:val="20"/>
                <w:szCs w:val="20"/>
              </w:rPr>
            </w:pPr>
            <w:r>
              <w:rPr>
                <w:color w:val="000000"/>
                <w:sz w:val="20"/>
                <w:szCs w:val="20"/>
              </w:rPr>
              <w:t>73,648</w:t>
            </w:r>
          </w:p>
        </w:tc>
      </w:tr>
      <w:tr w:rsidR="005537F9" w14:paraId="4F211544" w14:textId="77777777">
        <w:trPr>
          <w:trHeight w:val="225"/>
        </w:trPr>
        <w:tc>
          <w:tcPr>
            <w:tcW w:w="1111" w:type="dxa"/>
            <w:tcBorders>
              <w:top w:val="nil"/>
              <w:left w:val="nil"/>
              <w:bottom w:val="single" w:sz="4" w:space="0" w:color="000000"/>
              <w:right w:val="nil"/>
            </w:tcBorders>
            <w:shd w:val="clear" w:color="auto" w:fill="auto"/>
            <w:vAlign w:val="bottom"/>
          </w:tcPr>
          <w:p w14:paraId="00000B94" w14:textId="77777777" w:rsidR="005537F9" w:rsidRDefault="000D7614">
            <w:pPr>
              <w:spacing w:after="0"/>
              <w:jc w:val="center"/>
              <w:rPr>
                <w:color w:val="000000"/>
                <w:sz w:val="20"/>
                <w:szCs w:val="20"/>
              </w:rPr>
            </w:pPr>
            <w:r>
              <w:rPr>
                <w:color w:val="000000"/>
                <w:sz w:val="20"/>
                <w:szCs w:val="20"/>
              </w:rPr>
              <w:t>2038</w:t>
            </w:r>
          </w:p>
        </w:tc>
        <w:tc>
          <w:tcPr>
            <w:tcW w:w="1111" w:type="dxa"/>
            <w:tcBorders>
              <w:top w:val="nil"/>
              <w:left w:val="nil"/>
              <w:bottom w:val="single" w:sz="4" w:space="0" w:color="000000"/>
              <w:right w:val="nil"/>
            </w:tcBorders>
            <w:shd w:val="clear" w:color="auto" w:fill="auto"/>
            <w:vAlign w:val="bottom"/>
          </w:tcPr>
          <w:p w14:paraId="00000B95" w14:textId="77777777" w:rsidR="005537F9" w:rsidRDefault="000D7614">
            <w:pPr>
              <w:spacing w:after="0"/>
              <w:jc w:val="center"/>
              <w:rPr>
                <w:color w:val="000000"/>
                <w:sz w:val="20"/>
                <w:szCs w:val="20"/>
              </w:rPr>
            </w:pPr>
            <w:r>
              <w:rPr>
                <w:color w:val="000000"/>
                <w:sz w:val="20"/>
                <w:szCs w:val="20"/>
              </w:rPr>
              <w:t>83,442</w:t>
            </w:r>
          </w:p>
        </w:tc>
        <w:tc>
          <w:tcPr>
            <w:tcW w:w="1111" w:type="dxa"/>
            <w:tcBorders>
              <w:top w:val="nil"/>
              <w:left w:val="nil"/>
              <w:bottom w:val="single" w:sz="4" w:space="0" w:color="000000"/>
              <w:right w:val="nil"/>
            </w:tcBorders>
            <w:shd w:val="clear" w:color="auto" w:fill="auto"/>
            <w:vAlign w:val="bottom"/>
          </w:tcPr>
          <w:p w14:paraId="00000B96" w14:textId="77777777" w:rsidR="005537F9" w:rsidRDefault="000D7614">
            <w:pPr>
              <w:spacing w:after="0"/>
              <w:jc w:val="center"/>
              <w:rPr>
                <w:color w:val="000000"/>
                <w:sz w:val="20"/>
                <w:szCs w:val="20"/>
              </w:rPr>
            </w:pPr>
            <w:r>
              <w:rPr>
                <w:color w:val="000000"/>
                <w:sz w:val="20"/>
                <w:szCs w:val="20"/>
              </w:rPr>
              <w:t>83,442</w:t>
            </w:r>
          </w:p>
        </w:tc>
        <w:tc>
          <w:tcPr>
            <w:tcW w:w="1111" w:type="dxa"/>
            <w:tcBorders>
              <w:top w:val="nil"/>
              <w:left w:val="nil"/>
              <w:bottom w:val="single" w:sz="4" w:space="0" w:color="000000"/>
              <w:right w:val="nil"/>
            </w:tcBorders>
            <w:shd w:val="clear" w:color="auto" w:fill="auto"/>
            <w:vAlign w:val="bottom"/>
          </w:tcPr>
          <w:p w14:paraId="00000B97" w14:textId="77777777" w:rsidR="005537F9" w:rsidRDefault="000D7614">
            <w:pPr>
              <w:spacing w:after="0"/>
              <w:jc w:val="center"/>
              <w:rPr>
                <w:color w:val="000000"/>
                <w:sz w:val="20"/>
                <w:szCs w:val="20"/>
              </w:rPr>
            </w:pPr>
            <w:r>
              <w:rPr>
                <w:color w:val="000000"/>
                <w:sz w:val="20"/>
                <w:szCs w:val="20"/>
              </w:rPr>
              <w:t>130,742</w:t>
            </w:r>
          </w:p>
        </w:tc>
        <w:tc>
          <w:tcPr>
            <w:tcW w:w="1111" w:type="dxa"/>
            <w:tcBorders>
              <w:top w:val="nil"/>
              <w:left w:val="nil"/>
              <w:bottom w:val="single" w:sz="4" w:space="0" w:color="000000"/>
              <w:right w:val="nil"/>
            </w:tcBorders>
            <w:shd w:val="clear" w:color="auto" w:fill="auto"/>
            <w:vAlign w:val="bottom"/>
          </w:tcPr>
          <w:p w14:paraId="00000B98" w14:textId="77777777" w:rsidR="005537F9" w:rsidRDefault="000D7614">
            <w:pPr>
              <w:spacing w:after="0"/>
              <w:jc w:val="center"/>
              <w:rPr>
                <w:color w:val="000000"/>
                <w:sz w:val="20"/>
                <w:szCs w:val="20"/>
              </w:rPr>
            </w:pPr>
            <w:r>
              <w:rPr>
                <w:color w:val="000000"/>
                <w:sz w:val="20"/>
                <w:szCs w:val="20"/>
              </w:rPr>
              <w:t>97,141</w:t>
            </w:r>
          </w:p>
        </w:tc>
        <w:tc>
          <w:tcPr>
            <w:tcW w:w="1111" w:type="dxa"/>
            <w:tcBorders>
              <w:top w:val="nil"/>
              <w:left w:val="nil"/>
              <w:bottom w:val="single" w:sz="4" w:space="0" w:color="000000"/>
              <w:right w:val="nil"/>
            </w:tcBorders>
            <w:shd w:val="clear" w:color="auto" w:fill="auto"/>
            <w:vAlign w:val="bottom"/>
          </w:tcPr>
          <w:p w14:paraId="00000B99" w14:textId="77777777" w:rsidR="005537F9" w:rsidRDefault="000D7614">
            <w:pPr>
              <w:spacing w:after="0"/>
              <w:jc w:val="center"/>
              <w:rPr>
                <w:color w:val="000000"/>
                <w:sz w:val="20"/>
                <w:szCs w:val="20"/>
              </w:rPr>
            </w:pPr>
            <w:r>
              <w:rPr>
                <w:color w:val="000000"/>
                <w:sz w:val="20"/>
                <w:szCs w:val="20"/>
              </w:rPr>
              <w:t>199,278</w:t>
            </w:r>
          </w:p>
        </w:tc>
        <w:tc>
          <w:tcPr>
            <w:tcW w:w="1111" w:type="dxa"/>
            <w:tcBorders>
              <w:top w:val="nil"/>
              <w:left w:val="nil"/>
              <w:bottom w:val="single" w:sz="4" w:space="0" w:color="000000"/>
              <w:right w:val="nil"/>
            </w:tcBorders>
            <w:shd w:val="clear" w:color="auto" w:fill="auto"/>
            <w:vAlign w:val="bottom"/>
          </w:tcPr>
          <w:p w14:paraId="00000B9A" w14:textId="77777777" w:rsidR="005537F9" w:rsidRDefault="000D7614">
            <w:pPr>
              <w:spacing w:after="0"/>
              <w:jc w:val="center"/>
              <w:rPr>
                <w:color w:val="000000"/>
                <w:sz w:val="20"/>
                <w:szCs w:val="20"/>
              </w:rPr>
            </w:pPr>
            <w:r>
              <w:rPr>
                <w:color w:val="000000"/>
                <w:sz w:val="20"/>
                <w:szCs w:val="20"/>
              </w:rPr>
              <w:t>73,652</w:t>
            </w:r>
          </w:p>
        </w:tc>
        <w:tc>
          <w:tcPr>
            <w:tcW w:w="1111" w:type="dxa"/>
            <w:tcBorders>
              <w:top w:val="nil"/>
              <w:left w:val="nil"/>
              <w:bottom w:val="single" w:sz="4" w:space="0" w:color="000000"/>
              <w:right w:val="nil"/>
            </w:tcBorders>
            <w:shd w:val="clear" w:color="auto" w:fill="auto"/>
            <w:vAlign w:val="bottom"/>
          </w:tcPr>
          <w:p w14:paraId="00000B9B" w14:textId="77777777" w:rsidR="005537F9" w:rsidRDefault="000D7614">
            <w:pPr>
              <w:spacing w:after="0"/>
              <w:jc w:val="center"/>
              <w:rPr>
                <w:color w:val="000000"/>
                <w:sz w:val="20"/>
                <w:szCs w:val="20"/>
              </w:rPr>
            </w:pPr>
            <w:r>
              <w:rPr>
                <w:color w:val="000000"/>
                <w:sz w:val="20"/>
                <w:szCs w:val="20"/>
              </w:rPr>
              <w:t>73,652</w:t>
            </w:r>
          </w:p>
        </w:tc>
      </w:tr>
    </w:tbl>
    <w:p w14:paraId="00000B9C" w14:textId="77777777" w:rsidR="005537F9" w:rsidRDefault="000D7614">
      <w:r>
        <w:br w:type="page"/>
      </w:r>
    </w:p>
    <w:p w14:paraId="00000B9D" w14:textId="77777777" w:rsidR="005537F9" w:rsidRDefault="000D7614">
      <w:pPr>
        <w:pStyle w:val="Heading1"/>
        <w:pBdr>
          <w:top w:val="nil"/>
          <w:left w:val="nil"/>
          <w:bottom w:val="nil"/>
          <w:right w:val="nil"/>
          <w:between w:val="nil"/>
        </w:pBdr>
      </w:pPr>
      <w:r>
        <w:lastRenderedPageBreak/>
        <w:t>Figures</w:t>
      </w:r>
    </w:p>
    <w:p w14:paraId="00000B9E" w14:textId="77777777" w:rsidR="005537F9" w:rsidRDefault="005537F9"/>
    <w:p w14:paraId="00000B9F" w14:textId="77777777" w:rsidR="005537F9" w:rsidRDefault="005537F9"/>
    <w:p w14:paraId="00000BA0" w14:textId="77777777" w:rsidR="005537F9" w:rsidRDefault="000D7614">
      <w:r>
        <w:rPr>
          <w:noProof/>
        </w:rPr>
        <w:drawing>
          <wp:inline distT="0" distB="0" distL="0" distR="0" wp14:anchorId="2927484E" wp14:editId="630DADFA">
            <wp:extent cx="5943600" cy="4572000"/>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4572000"/>
                    </a:xfrm>
                    <a:prstGeom prst="rect">
                      <a:avLst/>
                    </a:prstGeom>
                    <a:ln/>
                  </pic:spPr>
                </pic:pic>
              </a:graphicData>
            </a:graphic>
          </wp:inline>
        </w:drawing>
      </w:r>
    </w:p>
    <w:p w14:paraId="00000BA1" w14:textId="77777777" w:rsidR="005537F9" w:rsidRDefault="000D7614">
      <w:pPr>
        <w:pStyle w:val="Heading5"/>
      </w:pPr>
      <w:r>
        <w:t>Figure 2.1. Commercial catch (mt) of Pacific cod in the GOA in trawl (</w:t>
      </w:r>
      <w:proofErr w:type="spellStart"/>
      <w:r>
        <w:t>FshTrawl</w:t>
      </w:r>
      <w:proofErr w:type="spellEnd"/>
      <w:r>
        <w:t>), longline (</w:t>
      </w:r>
      <w:proofErr w:type="spellStart"/>
      <w:r>
        <w:t>FshLL</w:t>
      </w:r>
      <w:proofErr w:type="spellEnd"/>
      <w:r>
        <w:t>), and pot (</w:t>
      </w:r>
      <w:proofErr w:type="spellStart"/>
      <w:r>
        <w:t>FshPot</w:t>
      </w:r>
      <w:proofErr w:type="spellEnd"/>
      <w:r>
        <w:t>) gear from 1977-2025. Note that 2025 catch was through December 8.</w:t>
      </w:r>
    </w:p>
    <w:p w14:paraId="00000BA2" w14:textId="77777777" w:rsidR="005537F9" w:rsidRDefault="005537F9"/>
    <w:p w14:paraId="00000BA3" w14:textId="77777777" w:rsidR="005537F9" w:rsidRDefault="000D7614">
      <w:r>
        <w:rPr>
          <w:noProof/>
        </w:rPr>
        <w:lastRenderedPageBreak/>
        <w:drawing>
          <wp:inline distT="0" distB="0" distL="0" distR="0" wp14:anchorId="1ED84144" wp14:editId="694C8154">
            <wp:extent cx="5201291" cy="4819049"/>
            <wp:effectExtent l="0" t="0" r="0" b="0"/>
            <wp:docPr id="3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6"/>
                    <a:srcRect l="4308" r="15446" b="3786"/>
                    <a:stretch>
                      <a:fillRect/>
                    </a:stretch>
                  </pic:blipFill>
                  <pic:spPr>
                    <a:xfrm>
                      <a:off x="0" y="0"/>
                      <a:ext cx="5201291" cy="4819049"/>
                    </a:xfrm>
                    <a:prstGeom prst="rect">
                      <a:avLst/>
                    </a:prstGeom>
                    <a:ln/>
                  </pic:spPr>
                </pic:pic>
              </a:graphicData>
            </a:graphic>
          </wp:inline>
        </w:drawing>
      </w:r>
    </w:p>
    <w:p w14:paraId="00000BA4" w14:textId="77777777" w:rsidR="005537F9" w:rsidRDefault="000D7614">
      <w:pPr>
        <w:pStyle w:val="Heading5"/>
      </w:pPr>
      <w:r>
        <w:t>Figure 2.2. Observed (</w:t>
      </w:r>
      <w:proofErr w:type="spellStart"/>
      <w:r>
        <w:t>Obs</w:t>
      </w:r>
      <w:proofErr w:type="spellEnd"/>
      <w:r>
        <w:t>) and electronic monitored (EM) commercial cat</w:t>
      </w:r>
      <w:r>
        <w:t>ch of Pacific cod in the GOA by 20 km</w:t>
      </w:r>
      <w:r>
        <w:rPr>
          <w:vertAlign w:val="superscript"/>
        </w:rPr>
        <w:t>2</w:t>
      </w:r>
      <w:r>
        <w:t xml:space="preserve"> grid for 2025. These data include bycatch Pacific cod, but do not include trawl EM data as locations are not yet available.</w:t>
      </w:r>
    </w:p>
    <w:p w14:paraId="00000BA5" w14:textId="77777777" w:rsidR="005537F9" w:rsidRDefault="005537F9"/>
    <w:p w14:paraId="00000BA6" w14:textId="77777777" w:rsidR="005537F9" w:rsidRDefault="000D7614">
      <w:r>
        <w:rPr>
          <w:noProof/>
        </w:rPr>
        <w:lastRenderedPageBreak/>
        <w:drawing>
          <wp:inline distT="0" distB="0" distL="0" distR="0" wp14:anchorId="370A5320" wp14:editId="2223C3C6">
            <wp:extent cx="5943600" cy="6400800"/>
            <wp:effectExtent l="0" t="0" r="0" b="0"/>
            <wp:docPr id="3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6400800"/>
                    </a:xfrm>
                    <a:prstGeom prst="rect">
                      <a:avLst/>
                    </a:prstGeom>
                    <a:ln/>
                  </pic:spPr>
                </pic:pic>
              </a:graphicData>
            </a:graphic>
          </wp:inline>
        </w:drawing>
      </w:r>
    </w:p>
    <w:p w14:paraId="00000BA7" w14:textId="77777777" w:rsidR="005537F9" w:rsidRDefault="000D7614">
      <w:pPr>
        <w:pStyle w:val="Heading5"/>
      </w:pPr>
      <w:r>
        <w:t>Figure 2.3. Cumulative catch week of the year for 2021-2025 by GOA sub-area and fleet (202</w:t>
      </w:r>
      <w:r>
        <w:t>5 catch through December 8).</w:t>
      </w:r>
    </w:p>
    <w:p w14:paraId="00000BA8" w14:textId="77777777" w:rsidR="005537F9" w:rsidRDefault="005537F9"/>
    <w:p w14:paraId="00000BA9" w14:textId="77777777" w:rsidR="005537F9" w:rsidRDefault="000D7614">
      <w:r>
        <w:rPr>
          <w:noProof/>
        </w:rPr>
        <w:lastRenderedPageBreak/>
        <w:drawing>
          <wp:inline distT="0" distB="0" distL="0" distR="0" wp14:anchorId="511A51E7" wp14:editId="79C4F5FD">
            <wp:extent cx="5666812" cy="6099088"/>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666812" cy="6099088"/>
                    </a:xfrm>
                    <a:prstGeom prst="rect">
                      <a:avLst/>
                    </a:prstGeom>
                    <a:ln/>
                  </pic:spPr>
                </pic:pic>
              </a:graphicData>
            </a:graphic>
          </wp:inline>
        </w:drawing>
      </w:r>
    </w:p>
    <w:p w14:paraId="00000BAA" w14:textId="77777777" w:rsidR="005537F9" w:rsidRDefault="000D7614">
      <w:pPr>
        <w:pStyle w:val="Heading5"/>
      </w:pPr>
      <w:r>
        <w:t>Figure 2.4. Data fit in Model 24.0. Circles are proportional to total catch for catches, precision for indices and input sample size for compositions and length-at-age observations. Data source include fishery data from trawl (</w:t>
      </w:r>
      <w:proofErr w:type="spellStart"/>
      <w:r>
        <w:t>FshTrawl</w:t>
      </w:r>
      <w:proofErr w:type="spellEnd"/>
      <w:r>
        <w:t>), longline (</w:t>
      </w:r>
      <w:proofErr w:type="spellStart"/>
      <w:r>
        <w:t>FshLL</w:t>
      </w:r>
      <w:proofErr w:type="spellEnd"/>
      <w:r>
        <w:t xml:space="preserve">), </w:t>
      </w:r>
      <w:r>
        <w:t>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surveys. Note that since the circles are scaled relative to maximum within each type, the plots of scaling across dataset types should not be compared.</w:t>
      </w:r>
    </w:p>
    <w:p w14:paraId="00000BAB" w14:textId="77777777" w:rsidR="005537F9" w:rsidRDefault="005537F9"/>
    <w:p w14:paraId="00000BAC" w14:textId="77777777" w:rsidR="005537F9" w:rsidRDefault="000D7614">
      <w:r>
        <w:rPr>
          <w:noProof/>
        </w:rPr>
        <w:lastRenderedPageBreak/>
        <w:drawing>
          <wp:inline distT="0" distB="0" distL="0" distR="0" wp14:anchorId="141DDA68" wp14:editId="5850860C">
            <wp:extent cx="5478923" cy="5196433"/>
            <wp:effectExtent l="0" t="0" r="0" b="0"/>
            <wp:docPr id="3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l="3692" t="-3186" r="14831" b="3186"/>
                    <a:stretch>
                      <a:fillRect/>
                    </a:stretch>
                  </pic:blipFill>
                  <pic:spPr>
                    <a:xfrm>
                      <a:off x="0" y="0"/>
                      <a:ext cx="5478923" cy="5196433"/>
                    </a:xfrm>
                    <a:prstGeom prst="rect">
                      <a:avLst/>
                    </a:prstGeom>
                    <a:ln/>
                  </pic:spPr>
                </pic:pic>
              </a:graphicData>
            </a:graphic>
          </wp:inline>
        </w:drawing>
      </w:r>
    </w:p>
    <w:p w14:paraId="00000BAD" w14:textId="77777777" w:rsidR="005537F9" w:rsidRDefault="000D7614">
      <w:pPr>
        <w:pStyle w:val="Heading5"/>
      </w:pPr>
      <w:r>
        <w:t>Figu</w:t>
      </w:r>
      <w:r>
        <w:t>re 2.5. Distribution of AFSC bottom trawl survey catch (kg) of Pacific cod for 2021-2025.</w:t>
      </w:r>
    </w:p>
    <w:p w14:paraId="00000BAE" w14:textId="77777777" w:rsidR="005537F9" w:rsidRDefault="005537F9"/>
    <w:p w14:paraId="00000BAF" w14:textId="77777777" w:rsidR="005537F9" w:rsidRDefault="000D7614">
      <w:r>
        <w:rPr>
          <w:noProof/>
        </w:rPr>
        <w:lastRenderedPageBreak/>
        <w:drawing>
          <wp:inline distT="0" distB="0" distL="0" distR="0" wp14:anchorId="24335207" wp14:editId="5FDE9DF3">
            <wp:extent cx="5515999" cy="3877219"/>
            <wp:effectExtent l="0" t="0" r="0" b="0"/>
            <wp:docPr id="3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l="6892" t="3983" r="6583" b="17316"/>
                    <a:stretch>
                      <a:fillRect/>
                    </a:stretch>
                  </pic:blipFill>
                  <pic:spPr>
                    <a:xfrm>
                      <a:off x="0" y="0"/>
                      <a:ext cx="5515999" cy="3877219"/>
                    </a:xfrm>
                    <a:prstGeom prst="rect">
                      <a:avLst/>
                    </a:prstGeom>
                    <a:ln/>
                  </pic:spPr>
                </pic:pic>
              </a:graphicData>
            </a:graphic>
          </wp:inline>
        </w:drawing>
      </w:r>
    </w:p>
    <w:p w14:paraId="00000BB0" w14:textId="77777777" w:rsidR="005537F9" w:rsidRDefault="000D7614">
      <w:pPr>
        <w:pStyle w:val="Heading5"/>
      </w:pPr>
      <w:r>
        <w:t>Figure 2.6. Distribution of AFSC longline survey catch (numbers) of Pacific cod in 2023 and 2025.</w:t>
      </w:r>
    </w:p>
    <w:p w14:paraId="00000BB1" w14:textId="77777777" w:rsidR="005537F9" w:rsidRDefault="005537F9"/>
    <w:p w14:paraId="00000BB2" w14:textId="77777777" w:rsidR="005537F9" w:rsidRDefault="000D7614">
      <w:r>
        <w:rPr>
          <w:noProof/>
        </w:rPr>
        <w:lastRenderedPageBreak/>
        <w:drawing>
          <wp:inline distT="0" distB="0" distL="0" distR="0" wp14:anchorId="7A5E5116" wp14:editId="0F59A2B8">
            <wp:extent cx="5664243" cy="6099955"/>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664243" cy="6099955"/>
                    </a:xfrm>
                    <a:prstGeom prst="rect">
                      <a:avLst/>
                    </a:prstGeom>
                    <a:ln/>
                  </pic:spPr>
                </pic:pic>
              </a:graphicData>
            </a:graphic>
          </wp:inline>
        </w:drawing>
      </w:r>
    </w:p>
    <w:p w14:paraId="00000BB3" w14:textId="77777777" w:rsidR="005537F9" w:rsidRDefault="000D7614">
      <w:pPr>
        <w:pStyle w:val="Heading5"/>
      </w:pPr>
      <w:r>
        <w:t>Figure 2.7. Auxiliary indices for GOA Pacific cod adult and re</w:t>
      </w:r>
      <w:r>
        <w:t>cruitment abundance. ADFG bottom trawl survey delta-</w:t>
      </w:r>
      <w:proofErr w:type="spellStart"/>
      <w:r>
        <w:t>glm</w:t>
      </w:r>
      <w:proofErr w:type="spellEnd"/>
      <w:r>
        <w:t xml:space="preserve"> density (top left panel) and proportion of Pacific cod bycatch in the GOA shallow water flatfish fishery (bottom left panel) representing indices for adult abundance, and age-0 beach seine survey numb</w:t>
      </w:r>
      <w:r>
        <w:t>ers per haul (top right panel) and proportion of pelagic trawls in the Central GOA A Season (January-April) walleye pollock fishery with Pacific cod present (bottom right panel) representing indices for recruitment.</w:t>
      </w:r>
    </w:p>
    <w:p w14:paraId="00000BB4" w14:textId="77777777" w:rsidR="005537F9" w:rsidRDefault="005537F9"/>
    <w:p w14:paraId="00000BB5" w14:textId="77777777" w:rsidR="005537F9" w:rsidRDefault="000D7614">
      <w:r>
        <w:rPr>
          <w:noProof/>
        </w:rPr>
        <w:lastRenderedPageBreak/>
        <w:drawing>
          <wp:inline distT="0" distB="0" distL="0" distR="0" wp14:anchorId="7CC42BB5" wp14:editId="0CCDA7CF">
            <wp:extent cx="5943600" cy="64008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00000BB6" w14:textId="77777777" w:rsidR="005537F9" w:rsidRDefault="000D7614">
      <w:pPr>
        <w:pStyle w:val="Heading5"/>
      </w:pPr>
      <w:r>
        <w:t>Figure 2.8. Comparison of post-2000 r</w:t>
      </w:r>
      <w:r>
        <w:t>ecruitment and spawning biomass estimated from Model 24.0 as applied in 2024 and with updated data in 2025 (including 95% confidence intervals).</w:t>
      </w:r>
    </w:p>
    <w:p w14:paraId="00000BB7" w14:textId="77777777" w:rsidR="005537F9" w:rsidRDefault="005537F9"/>
    <w:p w14:paraId="00000BB8" w14:textId="77777777" w:rsidR="005537F9" w:rsidRDefault="000D7614">
      <w:r>
        <w:rPr>
          <w:noProof/>
        </w:rPr>
        <w:lastRenderedPageBreak/>
        <w:drawing>
          <wp:inline distT="0" distB="0" distL="0" distR="0" wp14:anchorId="48AB56C9" wp14:editId="702D4BC3">
            <wp:extent cx="5943600" cy="6400800"/>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943600" cy="6400800"/>
                    </a:xfrm>
                    <a:prstGeom prst="rect">
                      <a:avLst/>
                    </a:prstGeom>
                    <a:ln/>
                  </pic:spPr>
                </pic:pic>
              </a:graphicData>
            </a:graphic>
          </wp:inline>
        </w:drawing>
      </w:r>
    </w:p>
    <w:p w14:paraId="00000BB9" w14:textId="77777777" w:rsidR="005537F9" w:rsidRDefault="000D7614">
      <w:pPr>
        <w:pStyle w:val="Heading5"/>
      </w:pPr>
      <w:r>
        <w:t xml:space="preserve">Figure 2.9. Retrospective analysis of spawning biomass upon removing data from Model 24.0 (top panel) </w:t>
      </w:r>
      <w:proofErr w:type="gramStart"/>
      <w:r>
        <w:t>and in</w:t>
      </w:r>
      <w:r>
        <w:t xml:space="preserve"> comparison </w:t>
      </w:r>
      <w:proofErr w:type="gramEnd"/>
      <w:r>
        <w:t>to previously accepted models (bottom panel). The shaded region is the 95% confidence intervals from Model 24.0.</w:t>
      </w:r>
    </w:p>
    <w:p w14:paraId="00000BBA" w14:textId="77777777" w:rsidR="005537F9" w:rsidRDefault="005537F9"/>
    <w:p w14:paraId="00000BBB" w14:textId="77777777" w:rsidR="005537F9" w:rsidRDefault="000D7614">
      <w:pPr>
        <w:jc w:val="center"/>
      </w:pPr>
      <w:r>
        <w:rPr>
          <w:noProof/>
        </w:rPr>
        <w:lastRenderedPageBreak/>
        <w:drawing>
          <wp:inline distT="0" distB="0" distL="0" distR="0" wp14:anchorId="14C06384" wp14:editId="33B6732E">
            <wp:extent cx="5943600" cy="5029200"/>
            <wp:effectExtent l="0" t="0" r="0" b="0"/>
            <wp:docPr id="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943600" cy="5029200"/>
                    </a:xfrm>
                    <a:prstGeom prst="rect">
                      <a:avLst/>
                    </a:prstGeom>
                    <a:ln/>
                  </pic:spPr>
                </pic:pic>
              </a:graphicData>
            </a:graphic>
          </wp:inline>
        </w:drawing>
      </w:r>
    </w:p>
    <w:p w14:paraId="00000BBC" w14:textId="77777777" w:rsidR="005537F9" w:rsidRDefault="000D7614">
      <w:pPr>
        <w:pStyle w:val="Heading5"/>
      </w:pPr>
      <w:r>
        <w:t>Figure 2.10. Population indices fit by the assessment model, including AFSC longline survey relative population numbers (RPN – t</w:t>
      </w:r>
      <w:r>
        <w:t>op panel) and AFSC bottom trawl survey abundance (numbers – bottom panel). Model fit is shown as a solid line and observed data is shown as points (with error bars indicating the 95% confidence intervals).</w:t>
      </w:r>
    </w:p>
    <w:p w14:paraId="00000BBD" w14:textId="77777777" w:rsidR="005537F9" w:rsidRDefault="005537F9"/>
    <w:p w14:paraId="00000BBE" w14:textId="77777777" w:rsidR="005537F9" w:rsidRDefault="000D7614">
      <w:r>
        <w:rPr>
          <w:noProof/>
        </w:rPr>
        <w:lastRenderedPageBreak/>
        <w:drawing>
          <wp:inline distT="0" distB="0" distL="0" distR="0" wp14:anchorId="796D7656" wp14:editId="7761BE25">
            <wp:extent cx="5943600" cy="640080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00000BBF" w14:textId="77777777" w:rsidR="005537F9" w:rsidRDefault="000D7614">
      <w:pPr>
        <w:pStyle w:val="Heading5"/>
      </w:pPr>
      <w:r>
        <w:t>Figure 2.11. One-step ahead residuals (top pane</w:t>
      </w:r>
      <w:r>
        <w:t>ls), theoretical versus sample quantiles (middle panels), and aggregated model fit (bottom panels) for the fishery length composition data (fleets shown across the columns) fit in the author’s recommended model.</w:t>
      </w:r>
    </w:p>
    <w:p w14:paraId="00000BC0" w14:textId="77777777" w:rsidR="005537F9" w:rsidRDefault="005537F9"/>
    <w:p w14:paraId="00000BC1" w14:textId="77777777" w:rsidR="005537F9" w:rsidRDefault="000D7614">
      <w:r>
        <w:rPr>
          <w:noProof/>
        </w:rPr>
        <w:lastRenderedPageBreak/>
        <w:drawing>
          <wp:inline distT="0" distB="0" distL="0" distR="0" wp14:anchorId="7BC889D9" wp14:editId="575D4623">
            <wp:extent cx="5943600" cy="6400800"/>
            <wp:effectExtent l="0" t="0" r="0" b="0"/>
            <wp:docPr id="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943600" cy="6400800"/>
                    </a:xfrm>
                    <a:prstGeom prst="rect">
                      <a:avLst/>
                    </a:prstGeom>
                    <a:ln/>
                  </pic:spPr>
                </pic:pic>
              </a:graphicData>
            </a:graphic>
          </wp:inline>
        </w:drawing>
      </w:r>
    </w:p>
    <w:p w14:paraId="00000BC2" w14:textId="77777777" w:rsidR="005537F9" w:rsidRDefault="000D7614">
      <w:pPr>
        <w:pStyle w:val="Heading5"/>
      </w:pPr>
      <w:r>
        <w:t>Figure 2.12. One-step ahead residuals (to</w:t>
      </w:r>
      <w:r>
        <w:t>p panels), theoretical versus sample quantiles (middle panels), and aggregated model fit (bottom panels) for the survey length composition data (surveys shown across the columns) fit in the author’s recommended model.</w:t>
      </w:r>
    </w:p>
    <w:p w14:paraId="00000BC3" w14:textId="77777777" w:rsidR="005537F9" w:rsidRDefault="005537F9"/>
    <w:p w14:paraId="00000BC4" w14:textId="77777777" w:rsidR="005537F9" w:rsidRDefault="000D7614">
      <w:r>
        <w:rPr>
          <w:noProof/>
        </w:rPr>
        <w:lastRenderedPageBreak/>
        <w:drawing>
          <wp:inline distT="0" distB="0" distL="0" distR="0" wp14:anchorId="305893BE" wp14:editId="5128B07F">
            <wp:extent cx="5943600" cy="6400800"/>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6400800"/>
                    </a:xfrm>
                    <a:prstGeom prst="rect">
                      <a:avLst/>
                    </a:prstGeom>
                    <a:ln/>
                  </pic:spPr>
                </pic:pic>
              </a:graphicData>
            </a:graphic>
          </wp:inline>
        </w:drawing>
      </w:r>
    </w:p>
    <w:p w14:paraId="00000BC5" w14:textId="77777777" w:rsidR="005537F9" w:rsidRDefault="000D7614">
      <w:pPr>
        <w:pStyle w:val="Heading5"/>
      </w:pPr>
      <w:r>
        <w:t>Figure 2.13. Estimated total biomass (top panel) and spawning biomass (bottom panel) from the author’s recommended model with 95% confidence intervals. The five-year forecasted biomass values are denoted in green shading and with the vertical dashed line i</w:t>
      </w:r>
      <w:r>
        <w:t>n each plot.</w:t>
      </w:r>
    </w:p>
    <w:p w14:paraId="00000BC6" w14:textId="77777777" w:rsidR="005537F9" w:rsidRDefault="005537F9"/>
    <w:p w14:paraId="00000BC7" w14:textId="77777777" w:rsidR="005537F9" w:rsidRDefault="000D7614">
      <w:pPr>
        <w:rPr>
          <w:color w:val="000000"/>
          <w:sz w:val="2"/>
          <w:szCs w:val="2"/>
          <w:highlight w:val="black"/>
        </w:rPr>
      </w:pPr>
      <w:r>
        <w:t xml:space="preserve">   </w:t>
      </w:r>
      <w:r>
        <w:rPr>
          <w:color w:val="000000"/>
          <w:sz w:val="2"/>
          <w:szCs w:val="2"/>
          <w:highlight w:val="black"/>
        </w:rPr>
        <w:t xml:space="preserve"> </w:t>
      </w:r>
    </w:p>
    <w:p w14:paraId="00000BC8" w14:textId="77777777" w:rsidR="005537F9" w:rsidRDefault="000D7614">
      <w:pPr>
        <w:rPr>
          <w:b/>
          <w:bCs/>
        </w:rPr>
      </w:pPr>
      <w:r>
        <w:rPr>
          <w:noProof/>
        </w:rPr>
        <w:lastRenderedPageBreak/>
        <w:drawing>
          <wp:inline distT="0" distB="0" distL="0" distR="0" wp14:anchorId="2107D520" wp14:editId="4487F00F">
            <wp:extent cx="5943600" cy="6400800"/>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6400800"/>
                    </a:xfrm>
                    <a:prstGeom prst="rect">
                      <a:avLst/>
                    </a:prstGeom>
                    <a:ln/>
                  </pic:spPr>
                </pic:pic>
              </a:graphicData>
            </a:graphic>
          </wp:inline>
        </w:drawing>
      </w:r>
    </w:p>
    <w:p w14:paraId="00000BC9" w14:textId="77777777" w:rsidR="005537F9" w:rsidRDefault="000D7614">
      <w:pPr>
        <w:pStyle w:val="Heading5"/>
      </w:pPr>
      <w:r>
        <w:t>Figure 2.14. Age-0 recruitment (top panel) and log recruitment deviations (bottom panel) with 95% confidence intervals from the author’s recommended model.</w:t>
      </w:r>
    </w:p>
    <w:p w14:paraId="00000BCA" w14:textId="77777777" w:rsidR="005537F9" w:rsidRDefault="005537F9"/>
    <w:p w14:paraId="00000BCB" w14:textId="77777777" w:rsidR="005537F9" w:rsidRDefault="000D7614">
      <w:r>
        <w:rPr>
          <w:noProof/>
        </w:rPr>
        <w:lastRenderedPageBreak/>
        <w:drawing>
          <wp:inline distT="0" distB="0" distL="0" distR="0" wp14:anchorId="2E115B92" wp14:editId="6AF2CDFF">
            <wp:extent cx="5943600" cy="6400800"/>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43600" cy="6400800"/>
                    </a:xfrm>
                    <a:prstGeom prst="rect">
                      <a:avLst/>
                    </a:prstGeom>
                    <a:ln/>
                  </pic:spPr>
                </pic:pic>
              </a:graphicData>
            </a:graphic>
          </wp:inline>
        </w:drawing>
      </w:r>
    </w:p>
    <w:p w14:paraId="00000BCC" w14:textId="77777777" w:rsidR="005537F9" w:rsidRDefault="000D7614">
      <w:pPr>
        <w:pStyle w:val="Heading5"/>
      </w:pPr>
      <w:r>
        <w:t xml:space="preserve">Figure 2.15. Sum of apical fishing mortality (top) and </w:t>
      </w:r>
      <w:proofErr w:type="spellStart"/>
      <w:r>
        <w:t>continuos</w:t>
      </w:r>
      <w:proofErr w:type="spellEnd"/>
      <w:r>
        <w:t xml:space="preserve"> fishing mor</w:t>
      </w:r>
      <w:r>
        <w:t>tality by fisheries (bottom) from the author’s recommended model.</w:t>
      </w:r>
    </w:p>
    <w:p w14:paraId="00000BCD" w14:textId="77777777" w:rsidR="005537F9" w:rsidRDefault="005537F9"/>
    <w:p w14:paraId="00000BCE" w14:textId="77777777" w:rsidR="005537F9" w:rsidRDefault="000D7614">
      <w:r>
        <w:rPr>
          <w:noProof/>
        </w:rPr>
        <w:lastRenderedPageBreak/>
        <w:drawing>
          <wp:inline distT="0" distB="0" distL="0" distR="0" wp14:anchorId="7FD5A74B" wp14:editId="427FEB98">
            <wp:extent cx="5943600" cy="5943600"/>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943600" cy="5943600"/>
                    </a:xfrm>
                    <a:prstGeom prst="rect">
                      <a:avLst/>
                    </a:prstGeom>
                    <a:ln/>
                  </pic:spPr>
                </pic:pic>
              </a:graphicData>
            </a:graphic>
          </wp:inline>
        </w:drawing>
      </w:r>
    </w:p>
    <w:p w14:paraId="00000BCF" w14:textId="77777777" w:rsidR="005537F9" w:rsidRDefault="000D7614">
      <w:pPr>
        <w:pStyle w:val="Heading5"/>
      </w:pPr>
      <w:r>
        <w:t xml:space="preserve">Figure 2.16. Ratio of historical </w:t>
      </w:r>
      <w:r>
        <w:rPr>
          <w:i/>
          <w:iCs/>
        </w:rPr>
        <w:t>F</w:t>
      </w:r>
      <w:r>
        <w:t>/</w:t>
      </w:r>
      <w:r>
        <w:rPr>
          <w:i/>
          <w:iCs/>
        </w:rPr>
        <w:t>F</w:t>
      </w:r>
      <w:r>
        <w:rPr>
          <w:i/>
          <w:iCs/>
          <w:vertAlign w:val="subscript"/>
        </w:rPr>
        <w:t>35%</w:t>
      </w:r>
      <w:r>
        <w:rPr>
          <w:i/>
          <w:iCs/>
        </w:rPr>
        <w:t xml:space="preserve"> </w:t>
      </w:r>
      <w:r>
        <w:t xml:space="preserve">versus female spawning biomass relative to </w:t>
      </w:r>
      <w:r>
        <w:rPr>
          <w:i/>
          <w:iCs/>
        </w:rPr>
        <w:t>B</w:t>
      </w:r>
      <w:r>
        <w:rPr>
          <w:i/>
          <w:iCs/>
          <w:vertAlign w:val="subscript"/>
        </w:rPr>
        <w:t>35%</w:t>
      </w:r>
      <w:r>
        <w:rPr>
          <w:i/>
          <w:iCs/>
        </w:rPr>
        <w:t xml:space="preserve"> </w:t>
      </w:r>
      <w:r>
        <w:t>for GOA pacific cod, 1977-2027 from the author’s recommended model. The Fs presented are the sum of the full Fs across fleets. Dashed vertical red line is at B</w:t>
      </w:r>
      <w:r>
        <w:rPr>
          <w:i/>
          <w:iCs/>
          <w:vertAlign w:val="subscript"/>
        </w:rPr>
        <w:t>20%</w:t>
      </w:r>
      <w:r>
        <w:t>, Steller sea lion closure rule for GOA Pacific cod.</w:t>
      </w:r>
    </w:p>
    <w:p w14:paraId="00000BD0" w14:textId="77777777" w:rsidR="005537F9" w:rsidRDefault="005537F9"/>
    <w:p w14:paraId="00000BD1" w14:textId="77777777" w:rsidR="005537F9" w:rsidRDefault="000D7614">
      <w:r>
        <w:rPr>
          <w:noProof/>
        </w:rPr>
        <w:lastRenderedPageBreak/>
        <w:drawing>
          <wp:inline distT="0" distB="0" distL="0" distR="0" wp14:anchorId="407E1018" wp14:editId="3F3C3572">
            <wp:extent cx="5486400" cy="6400800"/>
            <wp:effectExtent l="0" t="0" r="0" b="0"/>
            <wp:docPr id="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486400" cy="6400800"/>
                    </a:xfrm>
                    <a:prstGeom prst="rect">
                      <a:avLst/>
                    </a:prstGeom>
                    <a:ln/>
                  </pic:spPr>
                </pic:pic>
              </a:graphicData>
            </a:graphic>
          </wp:inline>
        </w:drawing>
      </w:r>
    </w:p>
    <w:p w14:paraId="00000BD2" w14:textId="77777777" w:rsidR="005537F9" w:rsidRDefault="000D7614">
      <w:pPr>
        <w:pStyle w:val="Heading5"/>
      </w:pPr>
      <w:r>
        <w:t>Figure 2.17. Recommended and status qu</w:t>
      </w:r>
      <w:r>
        <w:t>o REMA results as fit to the AFSC bottom trawl survey by area.</w:t>
      </w:r>
    </w:p>
    <w:p w14:paraId="00000BD3" w14:textId="77777777" w:rsidR="005537F9" w:rsidRDefault="005537F9"/>
    <w:p w14:paraId="00000BD4" w14:textId="77777777" w:rsidR="005537F9" w:rsidRDefault="000D7614">
      <w:r>
        <w:rPr>
          <w:noProof/>
        </w:rPr>
        <w:lastRenderedPageBreak/>
        <w:drawing>
          <wp:inline distT="0" distB="0" distL="0" distR="0" wp14:anchorId="03DB3042" wp14:editId="0AD6FF4A">
            <wp:extent cx="5486400" cy="6400800"/>
            <wp:effectExtent l="0" t="0" r="0" b="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486400" cy="6400800"/>
                    </a:xfrm>
                    <a:prstGeom prst="rect">
                      <a:avLst/>
                    </a:prstGeom>
                    <a:ln/>
                  </pic:spPr>
                </pic:pic>
              </a:graphicData>
            </a:graphic>
          </wp:inline>
        </w:drawing>
      </w:r>
    </w:p>
    <w:p w14:paraId="00000BD5" w14:textId="77777777" w:rsidR="005537F9" w:rsidRDefault="000D7614">
      <w:pPr>
        <w:pStyle w:val="Heading5"/>
      </w:pPr>
      <w:r>
        <w:t>Figure 2.18. Recommended and status quo REMA apportionment results.</w:t>
      </w:r>
    </w:p>
    <w:p w14:paraId="00000BD6" w14:textId="77777777" w:rsidR="005537F9" w:rsidRDefault="000D7614">
      <w:r>
        <w:br w:type="page"/>
      </w:r>
    </w:p>
    <w:p w14:paraId="00000BD7" w14:textId="77777777" w:rsidR="005537F9" w:rsidRDefault="000D7614">
      <w:pPr>
        <w:pStyle w:val="Heading1"/>
      </w:pPr>
      <w:r>
        <w:lastRenderedPageBreak/>
        <w:t>Appendix 2.1 Ecosystem and Socioeconomic Profile of the Pacific cod stock in the Gulf of Alaska - Report Card</w:t>
      </w:r>
    </w:p>
    <w:p w14:paraId="00000BD8" w14:textId="77777777" w:rsidR="005537F9" w:rsidRDefault="000D7614">
      <w:r>
        <w:t>The ESP ca</w:t>
      </w:r>
      <w:r>
        <w:t xml:space="preserve">n be found at this </w:t>
      </w:r>
      <w:sdt>
        <w:sdtPr>
          <w:tag w:val="goog_rdk_48"/>
          <w:id w:val="-282109090"/>
        </w:sdtPr>
        <w:sdtEndPr/>
        <w:sdtContent>
          <w:commentRangeStart w:id="48"/>
        </w:sdtContent>
      </w:sdt>
      <w:hyperlink r:id="rId33">
        <w:r>
          <w:rPr>
            <w:color w:val="0000FF"/>
            <w:highlight w:val="yellow"/>
            <w:u w:val="single"/>
          </w:rPr>
          <w:t>link</w:t>
        </w:r>
      </w:hyperlink>
      <w:r>
        <w:t>.</w:t>
      </w:r>
      <w:commentRangeEnd w:id="48"/>
      <w:r>
        <w:commentReference w:id="48"/>
      </w:r>
      <w:r>
        <w:br w:type="page"/>
      </w:r>
    </w:p>
    <w:p w14:paraId="00000BD9" w14:textId="77777777" w:rsidR="005537F9" w:rsidRDefault="000D7614">
      <w:pPr>
        <w:pStyle w:val="Heading1"/>
      </w:pPr>
      <w:bookmarkStart w:id="49" w:name="_heading=h.70nkv3x38ioc" w:colFirst="0" w:colLast="0"/>
      <w:bookmarkEnd w:id="49"/>
      <w:r>
        <w:lastRenderedPageBreak/>
        <w:t xml:space="preserve">Appendix 2.2 Analysis of the Gulf of Alaska Bottom Trawl survey </w:t>
      </w:r>
      <w:proofErr w:type="spellStart"/>
      <w:r>
        <w:t>restratification</w:t>
      </w:r>
      <w:proofErr w:type="spellEnd"/>
      <w:r>
        <w:t xml:space="preserve"> for Pacific cod</w:t>
      </w:r>
    </w:p>
    <w:p w14:paraId="00000BDA" w14:textId="77777777" w:rsidR="005537F9" w:rsidRDefault="000D7614">
      <w:pPr>
        <w:jc w:val="center"/>
        <w:rPr>
          <w:sz w:val="24"/>
          <w:szCs w:val="24"/>
        </w:rPr>
      </w:pPr>
      <w:r>
        <w:rPr>
          <w:sz w:val="24"/>
          <w:szCs w:val="24"/>
        </w:rPr>
        <w:t xml:space="preserve">Pete </w:t>
      </w:r>
      <w:proofErr w:type="spellStart"/>
      <w:r>
        <w:rPr>
          <w:sz w:val="24"/>
          <w:szCs w:val="24"/>
        </w:rPr>
        <w:t>Hulson</w:t>
      </w:r>
      <w:proofErr w:type="spellEnd"/>
      <w:r>
        <w:rPr>
          <w:sz w:val="24"/>
          <w:szCs w:val="24"/>
        </w:rPr>
        <w:t xml:space="preserve">, Zack </w:t>
      </w:r>
      <w:proofErr w:type="spellStart"/>
      <w:r>
        <w:rPr>
          <w:sz w:val="24"/>
          <w:szCs w:val="24"/>
        </w:rPr>
        <w:t>Oyafuso</w:t>
      </w:r>
      <w:proofErr w:type="spellEnd"/>
      <w:r>
        <w:rPr>
          <w:sz w:val="24"/>
          <w:szCs w:val="24"/>
        </w:rPr>
        <w:t xml:space="preserve">, and Stan </w:t>
      </w:r>
      <w:proofErr w:type="spellStart"/>
      <w:r>
        <w:rPr>
          <w:sz w:val="24"/>
          <w:szCs w:val="24"/>
        </w:rPr>
        <w:t>Kotw</w:t>
      </w:r>
      <w:r>
        <w:rPr>
          <w:sz w:val="24"/>
          <w:szCs w:val="24"/>
        </w:rPr>
        <w:t>icki</w:t>
      </w:r>
      <w:proofErr w:type="spellEnd"/>
    </w:p>
    <w:p w14:paraId="00000BDB" w14:textId="77777777" w:rsidR="005537F9" w:rsidRDefault="005537F9">
      <w:pPr>
        <w:jc w:val="center"/>
        <w:rPr>
          <w:rFonts w:ascii="Cambria" w:eastAsia="Cambria" w:hAnsi="Cambria" w:cs="Cambria"/>
          <w:sz w:val="24"/>
          <w:szCs w:val="24"/>
        </w:rPr>
      </w:pPr>
    </w:p>
    <w:p w14:paraId="00000BDC" w14:textId="77777777" w:rsidR="005537F9" w:rsidRDefault="000D7614">
      <w:pPr>
        <w:pStyle w:val="Heading2"/>
      </w:pPr>
      <w:r>
        <w:t>Executive Summary</w:t>
      </w:r>
    </w:p>
    <w:p w14:paraId="00000BDD" w14:textId="77777777" w:rsidR="005537F9" w:rsidRDefault="000D7614">
      <w:r>
        <w:t>In 2025, the Alaska Fisheries Science Center’s (AFSC) Gulf of Alaska (GOA) bottom trawl survey transitioned to a new stratified random design. The survey design from 1990-2023 consisted of 59 strata defined by INPFC management area,</w:t>
      </w:r>
      <w:r>
        <w:t xml:space="preserve">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Groundfish Plan T</w:t>
      </w:r>
      <w:r>
        <w:t>eam and SSC) prior to implementation in 2025. This new survey design was implemented to increase sampling efficiency while maintaining unbiased estimates of population indices and composition data that are used within stock assessments conducted by the AFS</w:t>
      </w:r>
      <w:r>
        <w:t xml:space="preserve">C. The new survey design now consists of 28 strata defined by NMFS management area and depth. </w:t>
      </w:r>
    </w:p>
    <w:p w14:paraId="00000BDE" w14:textId="77777777" w:rsidR="005537F9" w:rsidRDefault="000D7614">
      <w:r>
        <w:t>In this appendix we compared the historical bottom trawl survey’s time-series of design-based estimates of biomass and abundance to what the estimates could have</w:t>
      </w:r>
      <w:r>
        <w:t xml:space="preserve"> been had historical stations been post-stratified under the new survey design. We use GOA Pacific cod as an example species because it is well sampled and consistently distributed across the continental shelf of the GOA. We find that the historical indice</w:t>
      </w:r>
      <w:r>
        <w:t xml:space="preserve">s of biomass and abundance are remarkably similar when post-stratified under the new survey design. We conclude that the new survey design of the GOA bottom trawl survey provides consistent estimates with the historical time-series of important indices in </w:t>
      </w:r>
      <w:r>
        <w:t>both magnitude and trend. Furthermore, the 2025 estimates of biomass and abundance for Pacific cod under the new survey design follow and continue the recent trends observed in the population. We emphasize that the new survey design maintains a robust time</w:t>
      </w:r>
      <w:r>
        <w:t>-series of indices provided by the GOA bottom trawl survey that are based upon unbiased sampling designs and provide our best information available to understand population trends for stocks assessed within the GOA.</w:t>
      </w:r>
    </w:p>
    <w:p w14:paraId="00000BDF" w14:textId="77777777" w:rsidR="005537F9" w:rsidRDefault="000D7614">
      <w:pPr>
        <w:pStyle w:val="Heading2"/>
      </w:pPr>
      <w:r>
        <w:t>Data</w:t>
      </w:r>
    </w:p>
    <w:p w14:paraId="00000BE0" w14:textId="77777777" w:rsidR="005537F9" w:rsidRDefault="000D7614">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w:t>
      </w:r>
      <w:r>
        <w:t>ally from 1990-1999, then biennially from 2001-2023.</w:t>
      </w:r>
    </w:p>
    <w:p w14:paraId="00000BE1" w14:textId="77777777" w:rsidR="005537F9" w:rsidRDefault="000D7614">
      <w:pPr>
        <w:pStyle w:val="Heading2"/>
      </w:pPr>
      <w:r>
        <w:t>Analytic Approach</w:t>
      </w:r>
    </w:p>
    <w:p w14:paraId="00000BE2" w14:textId="77777777" w:rsidR="005537F9" w:rsidRDefault="000D7614">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w:t>
      </w:r>
      <w:r>
        <w:t xml:space="preserve"> were spatially reassigned to the strata under the new survey design. Second, we utilized the “survey” R package (Lumley 2024) to re-calculate total survey biomass/abundance and associated variances using post-stratified weights to correctly account for di</w:t>
      </w:r>
      <w:r>
        <w:t xml:space="preserve">fferences in stratum inclusion probabilities of the post-stratified stations. We recalculated total survey biomass and abundance across the GOA-wide region as well as GOA management subregions (Western, Central, and Eastern GOA). </w:t>
      </w:r>
    </w:p>
    <w:p w14:paraId="00000BE3" w14:textId="77777777" w:rsidR="005537F9" w:rsidRDefault="000D7614">
      <w:pPr>
        <w:pStyle w:val="Heading2"/>
      </w:pPr>
      <w:r>
        <w:lastRenderedPageBreak/>
        <w:t>Results</w:t>
      </w:r>
    </w:p>
    <w:p w14:paraId="00000BE4" w14:textId="77777777" w:rsidR="005537F9" w:rsidRDefault="000D7614">
      <w:r>
        <w:t>Reanalysis of the</w:t>
      </w:r>
      <w:r>
        <w:t xml:space="preserve"> historical GOA bottom trawl survey time-series reveals high consistency between the original time-series and the original time-series post-stratified under the new design (Figures 2.2.1 and 2.2.2). GOA-wide biomass and abundance estimates (Figure 2.2.1) a</w:t>
      </w:r>
      <w:r>
        <w:t>lign most closely during periods of lower magnitude (e.g., 1990–2007 and 2015–2023), with minor divergence occurring during peak years (2009–2013), though given the high overlap in the 95% confidence intervals, these divergences do not appear to be statist</w:t>
      </w:r>
      <w:r>
        <w:t>ically meaningful. Since 2015, the two time-series have been nearly indistinguishable. The 2025 indices under the new design continue the established historical trends in both magnitude and direction.</w:t>
      </w:r>
    </w:p>
    <w:p w14:paraId="00000BE5" w14:textId="77777777" w:rsidR="005537F9" w:rsidRDefault="000D7614">
      <w:r>
        <w:t>The consistencies between the two time-series also pers</w:t>
      </w:r>
      <w:r>
        <w:t>ist at the subregional scale (Figure 2.2.2). With the exception of some slight divergences in the point estimates in the Western GOA (1996, 2009), Central GOA (2009) and the Eastern GOA (1990, 2015), the subregional indices were also very similar between t</w:t>
      </w:r>
      <w:r>
        <w:t xml:space="preserve">he original and post-stratified time series. Furthermore, in the cases of these years with slight divergences, the high overlap in their 95% confidence intervals suggest these differences are not statistically meaningful. The 2025 Eastern GOA index, while </w:t>
      </w:r>
      <w:r>
        <w:t>lower than recent years, remains within the historical range of biomass estimates in this subregion.</w:t>
      </w:r>
    </w:p>
    <w:p w14:paraId="00000BE6" w14:textId="77777777" w:rsidR="005537F9" w:rsidRDefault="000D7614">
      <w:r>
        <w:t>The remarkable consistency observed in well-sampled stocks like Pacific cod demonstrates that the new design continues an unbiased design for the GOA botto</w:t>
      </w:r>
      <w:r>
        <w:t>m trawl survey and is functioning as intended. Mismatches between the original and post-stratified estimators are to be expected given the random nature of the sampling process. For species with inherently patchy distributions (e.g., rockfish), no stratifi</w:t>
      </w:r>
      <w:r>
        <w:t>cation design can fully overcome inherent sampling variability that then translates through to survey indices. Furthermore, for such species, within a reanalysis of historical survey data like undertaken for Pacific cod it is statistically impossible to di</w:t>
      </w:r>
      <w:r>
        <w:t xml:space="preserve">sentangle the effects of the </w:t>
      </w:r>
      <w:proofErr w:type="spellStart"/>
      <w:r>
        <w:t>restratified</w:t>
      </w:r>
      <w:proofErr w:type="spellEnd"/>
      <w:r>
        <w:t xml:space="preserve"> survey design from the natural variability and "zero-heavy" skewed catch data associated with their distributions. </w:t>
      </w:r>
      <w:r>
        <w:br w:type="page"/>
      </w:r>
    </w:p>
    <w:p w14:paraId="00000BE7" w14:textId="77777777" w:rsidR="005537F9" w:rsidRDefault="000D7614">
      <w:pPr>
        <w:pStyle w:val="Heading2"/>
      </w:pPr>
      <w:r>
        <w:lastRenderedPageBreak/>
        <w:t>Literature Cited</w:t>
      </w:r>
    </w:p>
    <w:p w14:paraId="00000BE8" w14:textId="77777777" w:rsidR="005537F9" w:rsidRDefault="000D7614">
      <w:pPr>
        <w:ind w:left="720" w:hanging="720"/>
      </w:pPr>
      <w:bookmarkStart w:id="50" w:name="bookmark=id.52a2pi8g9r27" w:colFirst="0" w:colLast="0"/>
      <w:bookmarkEnd w:id="50"/>
      <w:r>
        <w:t xml:space="preserve">Lumley, </w:t>
      </w:r>
      <w:proofErr w:type="gramStart"/>
      <w:r>
        <w:t>T..</w:t>
      </w:r>
      <w:proofErr w:type="gramEnd"/>
      <w:r>
        <w:t xml:space="preserve"> 2024. “survey: analysis of complex survey samples.” R package version 4.4.</w:t>
      </w:r>
    </w:p>
    <w:p w14:paraId="00000BE9" w14:textId="77777777" w:rsidR="005537F9" w:rsidRDefault="000D7614">
      <w:pPr>
        <w:ind w:left="720" w:hanging="720"/>
      </w:pPr>
      <w:proofErr w:type="spellStart"/>
      <w:r>
        <w:t>Oyafuso</w:t>
      </w:r>
      <w:proofErr w:type="spellEnd"/>
      <w:r>
        <w:t xml:space="preserve">, Z. S., L. A. K. Barnett, and S. </w:t>
      </w:r>
      <w:proofErr w:type="spellStart"/>
      <w:r>
        <w:t>Kotwicki</w:t>
      </w:r>
      <w:proofErr w:type="spellEnd"/>
      <w:r>
        <w:t>. 2021. Incorporating spatiotemporal variability in multispecies survey design optimization addresses trade-offs in unce</w:t>
      </w:r>
      <w:r>
        <w:t>rtainty. ICES Journal of Marine Science 78, 1288–1300.</w:t>
      </w:r>
    </w:p>
    <w:p w14:paraId="00000BEA" w14:textId="77777777" w:rsidR="005537F9" w:rsidRDefault="000D7614">
      <w:pPr>
        <w:ind w:left="720" w:hanging="720"/>
      </w:pPr>
      <w:bookmarkStart w:id="51" w:name="bookmark=id.4oawpa9u52aq" w:colFirst="0" w:colLast="0"/>
      <w:bookmarkEnd w:id="51"/>
      <w:proofErr w:type="spellStart"/>
      <w:r>
        <w:t>Oyafuso</w:t>
      </w:r>
      <w:proofErr w:type="spellEnd"/>
      <w:r>
        <w:t xml:space="preserve">, Z., L. A. K.  Barnett, M. </w:t>
      </w:r>
      <w:proofErr w:type="spellStart"/>
      <w:r>
        <w:t>Siple</w:t>
      </w:r>
      <w:proofErr w:type="spellEnd"/>
      <w:r>
        <w:t xml:space="preserve">, and S. </w:t>
      </w:r>
      <w:proofErr w:type="spellStart"/>
      <w:r>
        <w:t>Kotwicki</w:t>
      </w:r>
      <w:proofErr w:type="spellEnd"/>
      <w:r>
        <w:t>. 2022. A flexible approach to optimizing the Gulf of Alaska groundfish bottom trawl survey design for abundance estimation. NOAA technical memo</w:t>
      </w:r>
      <w:r>
        <w:t>randum NMFS-</w:t>
      </w:r>
      <w:proofErr w:type="gramStart"/>
      <w:r>
        <w:t>AFSC ;</w:t>
      </w:r>
      <w:proofErr w:type="gramEnd"/>
      <w:r>
        <w:t xml:space="preserve"> 434.</w:t>
      </w:r>
    </w:p>
    <w:p w14:paraId="00000BEB" w14:textId="77777777" w:rsidR="005537F9" w:rsidRDefault="005537F9"/>
    <w:p w14:paraId="00000BEC" w14:textId="77777777" w:rsidR="005537F9" w:rsidRDefault="005537F9"/>
    <w:p w14:paraId="00000BED" w14:textId="77777777" w:rsidR="005537F9" w:rsidRDefault="005537F9"/>
    <w:p w14:paraId="00000BEE" w14:textId="77777777" w:rsidR="005537F9" w:rsidRDefault="000D7614">
      <w:r>
        <w:br w:type="page"/>
      </w:r>
    </w:p>
    <w:p w14:paraId="00000BEF" w14:textId="77777777" w:rsidR="005537F9" w:rsidRDefault="000D7614">
      <w:pPr>
        <w:pStyle w:val="Heading2"/>
      </w:pPr>
      <w:r>
        <w:lastRenderedPageBreak/>
        <w:t>Figures</w:t>
      </w:r>
    </w:p>
    <w:p w14:paraId="00000BF0" w14:textId="77777777" w:rsidR="005537F9" w:rsidRDefault="005537F9"/>
    <w:p w14:paraId="00000BF1" w14:textId="77777777" w:rsidR="005537F9" w:rsidRDefault="005537F9">
      <w:pPr>
        <w:rPr>
          <w:sz w:val="24"/>
          <w:szCs w:val="24"/>
        </w:rPr>
      </w:pPr>
    </w:p>
    <w:p w14:paraId="00000BF2" w14:textId="77777777" w:rsidR="005537F9" w:rsidRDefault="000D7614">
      <w:pPr>
        <w:rPr>
          <w:sz w:val="24"/>
          <w:szCs w:val="24"/>
        </w:rPr>
      </w:pPr>
      <w:r>
        <w:rPr>
          <w:noProof/>
          <w:sz w:val="24"/>
          <w:szCs w:val="24"/>
        </w:rPr>
        <w:drawing>
          <wp:inline distT="0" distB="0" distL="0" distR="0" wp14:anchorId="750C6CE8" wp14:editId="78BAF4DE">
            <wp:extent cx="5943600" cy="3782060"/>
            <wp:effectExtent l="0" t="0" r="0" b="0"/>
            <wp:docPr id="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782060"/>
                    </a:xfrm>
                    <a:prstGeom prst="rect">
                      <a:avLst/>
                    </a:prstGeom>
                    <a:ln/>
                  </pic:spPr>
                </pic:pic>
              </a:graphicData>
            </a:graphic>
          </wp:inline>
        </w:drawing>
      </w:r>
    </w:p>
    <w:p w14:paraId="00000BF3" w14:textId="77777777" w:rsidR="005537F9" w:rsidRDefault="000D7614">
      <w:pPr>
        <w:pStyle w:val="Heading5"/>
      </w:pPr>
      <w:r>
        <w:t>Figure 2.2.1. GOA bottom trawl survey population indices for Pacific cod from the original design-based estimates (ORIG) and the reanalyzed design-based estimates (PS) under the new survey design.</w:t>
      </w:r>
    </w:p>
    <w:p w14:paraId="00000BF4" w14:textId="77777777" w:rsidR="005537F9" w:rsidRDefault="005537F9"/>
    <w:p w14:paraId="00000BF5" w14:textId="77777777" w:rsidR="005537F9" w:rsidRDefault="005537F9"/>
    <w:p w14:paraId="00000BF6" w14:textId="77777777" w:rsidR="005537F9" w:rsidRDefault="000D7614">
      <w:r>
        <w:rPr>
          <w:noProof/>
        </w:rPr>
        <w:lastRenderedPageBreak/>
        <w:drawing>
          <wp:inline distT="0" distB="0" distL="0" distR="0" wp14:anchorId="3750DAC4" wp14:editId="33E55D42">
            <wp:extent cx="5943600" cy="378206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3782060"/>
                    </a:xfrm>
                    <a:prstGeom prst="rect">
                      <a:avLst/>
                    </a:prstGeom>
                    <a:ln/>
                  </pic:spPr>
                </pic:pic>
              </a:graphicData>
            </a:graphic>
          </wp:inline>
        </w:drawing>
      </w:r>
    </w:p>
    <w:p w14:paraId="00000BF7" w14:textId="77777777" w:rsidR="005537F9" w:rsidRDefault="000D7614">
      <w:pPr>
        <w:pStyle w:val="Heading5"/>
      </w:pPr>
      <w:r>
        <w:t xml:space="preserve">Figure 2.2.2. </w:t>
      </w:r>
      <w:r>
        <w:t>GOA subregion bottom trawl survey biomass indices for Pacific cod from the original design-based estimates (ORIG) and the reanalyzed design-based estimates (PS) under the new survey design.</w:t>
      </w:r>
    </w:p>
    <w:p w14:paraId="00000BF8" w14:textId="77777777" w:rsidR="005537F9" w:rsidRDefault="005537F9"/>
    <w:sectPr w:rsidR="005537F9">
      <w:footerReference w:type="default" r:id="rId3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Hulson" w:date="2026-01-07T09:20:00Z" w:initials="">
    <w:p w14:paraId="00000BFE" w14:textId="77777777" w:rsidR="005537F9" w:rsidRDefault="000D7614">
      <w:pPr>
        <w:widowControl w:val="0"/>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Not exactly sure what month-year to put here, I’m sure Sara/Council will provide guidance</w:t>
      </w:r>
    </w:p>
  </w:comment>
  <w:comment w:id="1" w:author="Ingrid Spies - NOAA Federal" w:date="2026-01-14T20:28:00Z" w:initials="">
    <w:p w14:paraId="00000C00" w14:textId="77777777" w:rsidR="005537F9" w:rsidRDefault="000D7614">
      <w:pPr>
        <w:widowControl w:val="0"/>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page break so table is on one page</w:t>
      </w:r>
    </w:p>
  </w:comment>
  <w:comment w:id="9" w:author="Ingrid Spies - NOAA Federal" w:date="2026-01-14T20:37:00Z" w:initials="">
    <w:p w14:paraId="00000BFD" w14:textId="77777777" w:rsidR="005537F9" w:rsidRDefault="000D7614">
      <w:pPr>
        <w:widowControl w:val="0"/>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Sometimes you use Figure and sometimes 'Fig.'</w:t>
      </w:r>
    </w:p>
  </w:comment>
  <w:comment w:id="12" w:author="Ingrid Spies - NOAA Federal" w:date="2026-01-14T20:39:00Z" w:initials="">
    <w:p w14:paraId="00000BFC" w14:textId="77777777" w:rsidR="005537F9" w:rsidRDefault="000D7614">
      <w:pPr>
        <w:widowControl w:val="0"/>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Fig. or Figure</w:t>
      </w:r>
    </w:p>
  </w:comment>
  <w:comment w:id="48" w:author="Pete.Hulson" w:date="2026-01-07T12:57:00Z" w:initials="">
    <w:p w14:paraId="00000BFF" w14:textId="77777777" w:rsidR="005537F9" w:rsidRDefault="000D7614">
      <w:pPr>
        <w:widowControl w:val="0"/>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Note that this link isn’t live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BFE" w15:done="0"/>
  <w15:commentEx w15:paraId="00000C00" w15:done="0"/>
  <w15:commentEx w15:paraId="00000BFD" w15:done="0"/>
  <w15:commentEx w15:paraId="00000BFC" w15:done="0"/>
  <w15:commentEx w15:paraId="00000B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BFE" w16cid:durableId="2D1228FC"/>
  <w16cid:commentId w16cid:paraId="00000C00" w16cid:durableId="2D1228FB"/>
  <w16cid:commentId w16cid:paraId="00000BFD" w16cid:durableId="2D1228FA"/>
  <w16cid:commentId w16cid:paraId="00000BFC" w16cid:durableId="2D1228F9"/>
  <w16cid:commentId w16cid:paraId="00000BFF" w16cid:durableId="2D122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7371C" w14:textId="77777777" w:rsidR="000D7614" w:rsidRDefault="000D7614">
      <w:pPr>
        <w:spacing w:after="0"/>
      </w:pPr>
      <w:r>
        <w:separator/>
      </w:r>
    </w:p>
  </w:endnote>
  <w:endnote w:type="continuationSeparator" w:id="0">
    <w:p w14:paraId="7BBAC686" w14:textId="77777777" w:rsidR="000D7614" w:rsidRDefault="000D76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97FF9EEE-7E00-4783-9BCC-5173D8CA7D08}"/>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2" w:fontKey="{41CB7FE6-C2D3-4C15-B58E-A8C883F87A0C}"/>
  </w:font>
  <w:font w:name="Arial Unicode MS">
    <w:panose1 w:val="020B0604020202020204"/>
    <w:charset w:val="00"/>
    <w:family w:val="roman"/>
    <w:pitch w:val="variable"/>
    <w:sig w:usb0="00000003" w:usb1="00000000" w:usb2="00000000" w:usb3="00000000" w:csb0="00000001" w:csb1="00000000"/>
  </w:font>
  <w:font w:name="Euclid">
    <w:panose1 w:val="00000000000000000000"/>
    <w:charset w:val="00"/>
    <w:family w:val="roman"/>
    <w:notTrueType/>
    <w:pitch w:val="default"/>
  </w:font>
  <w:font w:name="Tahoma">
    <w:panose1 w:val="020B0604030504040204"/>
    <w:charset w:val="00"/>
    <w:family w:val="roman"/>
    <w:notTrueType/>
    <w:pitch w:val="default"/>
    <w:embedRegular r:id="rId3" w:fontKey="{E45B1009-B1EF-4238-BC10-15168841B5EF}"/>
  </w:font>
  <w:font w:name="Times">
    <w:panose1 w:val="02020603050405020304"/>
    <w:charset w:val="00"/>
    <w:family w:val="roman"/>
    <w:pitch w:val="variable"/>
    <w:sig w:usb0="E0002EFF" w:usb1="C000785B" w:usb2="00000009" w:usb3="00000000" w:csb0="000001FF" w:csb1="00000000"/>
    <w:embedRegular r:id="rId4" w:fontKey="{FEB9AD27-3280-4AE4-9D04-C065ECF96F67}"/>
  </w:font>
  <w:font w:name="times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5" w:fontKey="{D8C5267D-2025-42CD-9D1B-722C92A37A0D}"/>
  </w:font>
  <w:font w:name="Calibri">
    <w:panose1 w:val="020F0502020204030204"/>
    <w:charset w:val="00"/>
    <w:family w:val="swiss"/>
    <w:pitch w:val="variable"/>
    <w:sig w:usb0="E4002EFF" w:usb1="C200247B" w:usb2="00000009" w:usb3="00000000" w:csb0="000001FF" w:csb1="00000000"/>
    <w:embedRegular r:id="rId6" w:fontKey="{27F3361D-FBFD-421B-951E-C577A7F760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BF9" w14:textId="77777777" w:rsidR="005537F9" w:rsidRDefault="005537F9">
    <w:pPr>
      <w:pBdr>
        <w:top w:val="nil"/>
        <w:left w:val="nil"/>
        <w:bottom w:val="nil"/>
        <w:right w:val="nil"/>
        <w:between w:val="nil"/>
      </w:pBdr>
      <w:tabs>
        <w:tab w:val="center" w:pos="4320"/>
        <w:tab w:val="left" w:pos="5957"/>
      </w:tabs>
      <w:jc w:val="right"/>
      <w:rPr>
        <w:i/>
        <w:iCs/>
        <w:sz w:val="24"/>
        <w:szCs w:val="24"/>
      </w:rPr>
    </w:pPr>
  </w:p>
  <w:p w14:paraId="00000BFA" w14:textId="77777777" w:rsidR="005537F9" w:rsidRDefault="005537F9">
    <w:pPr>
      <w:pBdr>
        <w:top w:val="nil"/>
        <w:left w:val="nil"/>
        <w:bottom w:val="nil"/>
        <w:right w:val="nil"/>
        <w:between w:val="nil"/>
      </w:pBdr>
      <w:tabs>
        <w:tab w:val="center" w:pos="4320"/>
        <w:tab w:val="left" w:pos="5957"/>
      </w:tabs>
      <w:spacing w:after="720"/>
      <w:ind w:right="360"/>
    </w:pPr>
  </w:p>
  <w:p w14:paraId="00000BFB" w14:textId="77777777" w:rsidR="005537F9" w:rsidRDefault="005537F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4DF5A" w14:textId="77777777" w:rsidR="000D7614" w:rsidRDefault="000D7614">
      <w:pPr>
        <w:spacing w:after="0"/>
      </w:pPr>
      <w:r>
        <w:separator/>
      </w:r>
    </w:p>
  </w:footnote>
  <w:footnote w:type="continuationSeparator" w:id="0">
    <w:p w14:paraId="13E03634" w14:textId="77777777" w:rsidR="000D7614" w:rsidRDefault="000D761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33D57"/>
    <w:multiLevelType w:val="multilevel"/>
    <w:tmpl w:val="D7B85928"/>
    <w:lvl w:ilvl="0">
      <w:start w:val="1"/>
      <w:numFmt w:val="bullet"/>
      <w:pStyle w:val="numbull"/>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C55AC7"/>
    <w:multiLevelType w:val="multilevel"/>
    <w:tmpl w:val="B1F80EB8"/>
    <w:lvl w:ilvl="0">
      <w:start w:val="1"/>
      <w:numFmt w:val="bullet"/>
      <w:pStyle w:val="bull"/>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DE6075"/>
    <w:multiLevelType w:val="multilevel"/>
    <w:tmpl w:val="53F2FF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5E4B3850"/>
    <w:multiLevelType w:val="multilevel"/>
    <w:tmpl w:val="1A36FF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682453F"/>
    <w:multiLevelType w:val="multilevel"/>
    <w:tmpl w:val="8312D1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30C5B7E"/>
    <w:multiLevelType w:val="multilevel"/>
    <w:tmpl w:val="9886C60A"/>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7F9"/>
    <w:rsid w:val="000D7614"/>
    <w:rsid w:val="0031500C"/>
    <w:rsid w:val="005537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DC29CD-C0C7-4F90-A27D-6C26D7A458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bCs/>
      <w:sz w:val="28"/>
      <w:szCs w:val="28"/>
    </w:rPr>
  </w:style>
  <w:style w:type="paragraph" w:styleId="Heading2">
    <w:name w:val="heading 2"/>
    <w:basedOn w:val="Normal"/>
    <w:next w:val="Normal"/>
    <w:link w:val="Heading2Char"/>
    <w:uiPriority w:val="9"/>
    <w:unhideWhenUsed/>
    <w:qFormat/>
    <w:pPr>
      <w:keepNext/>
      <w:keepLines/>
      <w:spacing w:before="240" w:after="60"/>
      <w:outlineLvl w:val="1"/>
    </w:pPr>
    <w:rPr>
      <w:rFonts w:ascii="Arial" w:eastAsia="Arial" w:hAnsi="Arial" w:cs="Arial"/>
      <w:b/>
      <w:bCs/>
      <w:sz w:val="24"/>
      <w:szCs w:val="24"/>
    </w:rPr>
  </w:style>
  <w:style w:type="paragraph" w:styleId="Heading3">
    <w:name w:val="heading 3"/>
    <w:basedOn w:val="Normal"/>
    <w:next w:val="Normal"/>
    <w:link w:val="Heading3Char"/>
    <w:uiPriority w:val="9"/>
    <w:unhideWhenUsed/>
    <w:qFormat/>
    <w:pPr>
      <w:keepNext/>
      <w:keepLines/>
      <w:spacing w:before="160" w:after="60"/>
      <w:outlineLvl w:val="2"/>
    </w:pPr>
    <w:rPr>
      <w:i/>
      <w:iCs/>
      <w:sz w:val="24"/>
      <w:szCs w:val="24"/>
    </w:rPr>
  </w:style>
  <w:style w:type="paragraph" w:styleId="Heading4">
    <w:name w:val="heading 4"/>
    <w:basedOn w:val="Normal"/>
    <w:next w:val="Normal"/>
    <w:link w:val="Heading4Char"/>
    <w:uiPriority w:val="9"/>
    <w:unhideWhenUsed/>
    <w:qFormat/>
    <w:pPr>
      <w:keepNext/>
      <w:keepLines/>
      <w:spacing w:before="240" w:after="60"/>
      <w:outlineLvl w:val="3"/>
    </w:pPr>
    <w:rPr>
      <w:u w:val="single"/>
    </w:rPr>
  </w:style>
  <w:style w:type="paragraph" w:styleId="Heading5">
    <w:name w:val="heading 5"/>
    <w:basedOn w:val="Normal"/>
    <w:next w:val="Normal"/>
    <w:link w:val="Heading5Char"/>
    <w:uiPriority w:val="9"/>
    <w:unhideWhenUsed/>
    <w:qFormat/>
    <w:pPr>
      <w:keepNext/>
      <w:keepLines/>
      <w:tabs>
        <w:tab w:val="left" w:pos="1260"/>
      </w:tabs>
      <w:outlineLvl w:val="4"/>
    </w:pPr>
  </w:style>
  <w:style w:type="paragraph" w:styleId="Heading6">
    <w:name w:val="heading 6"/>
    <w:basedOn w:val="Normal"/>
    <w:next w:val="Normal"/>
    <w:link w:val="Heading6Char"/>
    <w:uiPriority w:val="9"/>
    <w:semiHidden/>
    <w:unhideWhenUsed/>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keepNext/>
      <w:keepLines/>
      <w:spacing w:before="240" w:after="60"/>
      <w:jc w:val="center"/>
    </w:pPr>
    <w:rPr>
      <w:b/>
      <w:bCs/>
      <w:sz w:val="32"/>
      <w:szCs w:val="32"/>
    </w:rPr>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character" w:customStyle="1" w:styleId="TitleChar">
    <w:name w:val="Title Char"/>
    <w:basedOn w:val="DefaultParagraphFont"/>
    <w:link w:val="Title"/>
    <w:uiPriority w:val="10"/>
    <w:rsid w:val="00A26229"/>
    <w:rPr>
      <w:b/>
      <w:sz w:val="32"/>
      <w:szCs w:val="32"/>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 w:type="paragraph" w:styleId="Subtitle">
    <w:name w:val="Subtitle"/>
    <w:basedOn w:val="Normal"/>
    <w:next w:val="Normal"/>
    <w:link w:val="SubtitleChar"/>
    <w:uiPriority w:val="11"/>
    <w:qFormat/>
    <w:pPr>
      <w:keepNext/>
      <w:keepLines/>
      <w:spacing w:after="60"/>
      <w:jc w:val="center"/>
    </w:pPr>
    <w:rPr>
      <w:i/>
      <w:iCs/>
      <w:color w:val="666666"/>
      <w:sz w:val="24"/>
      <w:szCs w:val="24"/>
    </w:r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afsc-assessments.github.io/goapcod/2025_Assessment/January_Model/"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apps-afsc.fisheries.noaa.gov/Plan_Team/2024/goapcod_app1.pdf"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pfmc.org/library/safe-report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files.npfmc.org/SAFE/2024/GOApcod.pdf"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PgkPmp/YFfKaYHCW2o8dFL2lug==">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11699</Words>
  <Characters>66689</Characters>
  <Application>Microsoft Office Word</Application>
  <DocSecurity>0</DocSecurity>
  <Lines>555</Lines>
  <Paragraphs>156</Paragraphs>
  <ScaleCrop>false</ScaleCrop>
  <Company/>
  <LinksUpToDate>false</LinksUpToDate>
  <CharactersWithSpaces>78232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2</cp:revision>
  <dcterms:created xsi:type="dcterms:W3CDTF">2026-01-14T23:39:00Z</dcterms:created>
  <dcterms:modified xsi:type="dcterms:W3CDTF">2026-01-14T23:39:00Z</dcterms:modified>
</cp:coreProperties>
</file>