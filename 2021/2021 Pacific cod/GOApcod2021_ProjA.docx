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Pacific cod stock </w:t>
      </w:r>
      <w:r w:rsidR="00003C98">
        <w:br/>
      </w:r>
      <w:r>
        <w:t>in the Gulf of Alaska</w:t>
      </w:r>
    </w:p>
    <w:p w14:paraId="4EEAEE6B" w14:textId="0BE6F1BD" w:rsidR="00003C98" w:rsidRDefault="00241F7B" w:rsidP="00EA56F6">
      <w:pPr>
        <w:jc w:val="center"/>
      </w:pPr>
      <w:r>
        <w:t xml:space="preserve">Steven Barbeaux, </w:t>
      </w:r>
      <w:r w:rsidR="00953138">
        <w:t xml:space="preserve">Bridget Ferriss, </w:t>
      </w:r>
      <w:r w:rsidR="00EA56F6">
        <w:t>Wayne Palsson</w:t>
      </w:r>
      <w:r w:rsidR="00B02847">
        <w:t>,</w:t>
      </w:r>
      <w:r w:rsidR="00C10412">
        <w:t xml:space="preserve"> </w:t>
      </w:r>
      <w:r w:rsidR="00FD3616">
        <w:t>K</w:t>
      </w:r>
      <w:r w:rsidR="009F33FD">
        <w:t>a</w:t>
      </w:r>
      <w:r w:rsidR="00FD3616">
        <w:t xml:space="preserve">lei </w:t>
      </w:r>
    </w:p>
    <w:p w14:paraId="1924BFD3" w14:textId="5F2FFC32" w:rsidR="00EA56F6" w:rsidRDefault="00FD3616" w:rsidP="00EA56F6">
      <w:pPr>
        <w:jc w:val="center"/>
      </w:pPr>
      <w:r>
        <w:t xml:space="preserve">Shotwell, </w:t>
      </w:r>
      <w:r w:rsidR="00953138">
        <w:t xml:space="preserve">Ingrid Spies, </w:t>
      </w:r>
      <w:r w:rsidR="00027559">
        <w:t>Muyin Wang,</w:t>
      </w:r>
      <w:r w:rsidR="00B02847">
        <w:t xml:space="preserve"> and </w:t>
      </w:r>
      <w:r w:rsidR="00C10412">
        <w:t>Stephani Zador</w:t>
      </w:r>
      <w:r w:rsidR="00C10412" w:rsidRPr="00B02847" w:rsidDel="00C10412">
        <w:t xml:space="preserve"> </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1E2547">
      <w:pPr>
        <w:numPr>
          <w:ilvl w:val="0"/>
          <w:numId w:val="7"/>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1E2547">
      <w:pPr>
        <w:numPr>
          <w:ilvl w:val="0"/>
          <w:numId w:val="7"/>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1E2547">
      <w:pPr>
        <w:numPr>
          <w:ilvl w:val="0"/>
          <w:numId w:val="7"/>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1E2547">
      <w:pPr>
        <w:numPr>
          <w:ilvl w:val="0"/>
          <w:numId w:val="7"/>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pPr>
        <w:numPr>
          <w:ilvl w:val="0"/>
          <w:numId w:val="7"/>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30F54299" w:rsidR="00184437" w:rsidRDefault="00184437">
      <w:pPr>
        <w:numPr>
          <w:ilvl w:val="0"/>
          <w:numId w:val="7"/>
        </w:numPr>
        <w:spacing w:after="0"/>
        <w:jc w:val="both"/>
      </w:pPr>
      <w:r>
        <w:t>Age-0 beach seine survey index is included in two alternative models.</w:t>
      </w:r>
    </w:p>
    <w:p w14:paraId="71B25E00" w14:textId="77777777" w:rsidR="00CA3A2F" w:rsidRDefault="00CA3A2F" w:rsidP="004529FA"/>
    <w:p w14:paraId="2DCBBEB5" w14:textId="77777777" w:rsidR="00EA56F6" w:rsidRPr="00B704A3" w:rsidRDefault="00EA56F6" w:rsidP="004529FA">
      <w:pPr>
        <w:rPr>
          <w:rFonts w:ascii="Arial" w:hAnsi="Arial" w:cs="Arial"/>
          <w:i/>
        </w:rPr>
      </w:pPr>
      <w:r>
        <w:rPr>
          <w:rFonts w:ascii="Arial" w:hAnsi="Arial" w:cs="Arial"/>
          <w:i/>
        </w:rPr>
        <w:t>Changes in the</w:t>
      </w:r>
      <w:r w:rsidRPr="00B704A3">
        <w:rPr>
          <w:rFonts w:ascii="Arial" w:hAnsi="Arial" w:cs="Arial"/>
          <w:i/>
        </w:rPr>
        <w:t xml:space="preserve"> </w:t>
      </w:r>
      <w:r>
        <w:rPr>
          <w:rFonts w:ascii="Arial" w:hAnsi="Arial" w:cs="Arial"/>
          <w:i/>
        </w:rPr>
        <w:t>methodology</w:t>
      </w:r>
    </w:p>
    <w:p w14:paraId="0FE992A9" w14:textId="2FBA6E80"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 xml:space="preserve">.1, which </w:t>
      </w:r>
      <w:r w:rsidR="00BF3AD8">
        <w:t xml:space="preserve">is Model 19.1 but with a new mortality block for 2015-2017, </w:t>
      </w:r>
      <w:r w:rsidR="002817F1">
        <w:t xml:space="preserve">and Model 21.2 which has temperature dependent growth, heatwave dependent mortality, and </w:t>
      </w:r>
      <w:r w:rsidR="00BF3AD8">
        <w:t>heatwave dependent natural mortality</w:t>
      </w:r>
      <w:r w:rsidR="002817F1">
        <w:t xml:space="preserve"> instead of the 2014-2016 block used in Model 19.1.</w:t>
      </w:r>
      <w:r w:rsidR="00BF3AD8">
        <w:t xml:space="preserve"> In addition </w:t>
      </w:r>
      <w:r w:rsidR="00184437">
        <w:t>21.2 include</w:t>
      </w:r>
      <w:r w:rsidR="00BF3AD8">
        <w:t>s</w:t>
      </w:r>
      <w:r w:rsidR="00184437">
        <w:t xml:space="preserve"> an age-0 index from beach seine surveys (Litzow </w:t>
      </w:r>
      <w:r w:rsidR="00184437" w:rsidRPr="00184437">
        <w:rPr>
          <w:i/>
        </w:rPr>
        <w:t>et al.</w:t>
      </w:r>
      <w:r w:rsidR="00184437">
        <w:t xml:space="preserve"> In review).</w:t>
      </w:r>
    </w:p>
    <w:p w14:paraId="6F6A16E9" w14:textId="78D56C20"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Bert</w:t>
      </w:r>
      <w:r w:rsidR="00BF3AD8">
        <w:t xml:space="preserve">alanffy growth curve. In Model </w:t>
      </w:r>
      <w:r w:rsidR="00184437">
        <w:t>21.2</w:t>
      </w:r>
      <w:r w:rsidR="005948CB">
        <w:t xml:space="preserve"> the von Bertalanffy growth curv</w:t>
      </w:r>
      <w:r w:rsidR="00184437">
        <w:t>e has additional parameters on L</w:t>
      </w:r>
      <w:r w:rsidR="00184437" w:rsidRPr="00184437">
        <w:rPr>
          <w:vertAlign w:val="subscript"/>
        </w:rPr>
        <w:t>2</w:t>
      </w:r>
      <w:r w:rsidR="00184437">
        <w:t xml:space="preserve"> </w:t>
      </w:r>
      <w:r w:rsidR="005948CB">
        <w:t>and K which scale growth to the CFSR temperature at depth for 0-20cm fish and a parameter on L</w:t>
      </w:r>
      <w:r w:rsidR="00184437" w:rsidRPr="00184437">
        <w:rPr>
          <w:vertAlign w:val="subscript"/>
        </w:rPr>
        <w:t>1</w:t>
      </w:r>
      <w:r w:rsidR="005948CB">
        <w:t xml:space="preserve"> which scales this size to an index of growth for larval Pacific cod based on the relationship of larval growth to temperatures published by Laurel et al. (2016). </w:t>
      </w:r>
      <w:r w:rsidR="00184437">
        <w:t xml:space="preserve">In Model 19.1 </w:t>
      </w:r>
      <w:r w:rsidR="00BF3AD8">
        <w:t xml:space="preserve">and 21.1 </w:t>
      </w:r>
      <w:r w:rsidR="00184437">
        <w:t>r</w:t>
      </w:r>
      <w:r w:rsidR="005948CB">
        <w:t>ecruitment is parameterized as a standard Beverton-Holt with S</w:t>
      </w:r>
      <w:r w:rsidR="00184437">
        <w:t>igma R is fixed at 0.44 and steepness is fixed at 1.0 for all three</w:t>
      </w:r>
      <w:r w:rsidR="005948CB">
        <w:t xml:space="preserve"> models</w:t>
      </w:r>
      <w:r w:rsidR="00BF3AD8">
        <w:t xml:space="preserve">. For model </w:t>
      </w:r>
      <w:r w:rsidR="00184437">
        <w:t>21.2 there is a parameter on R</w:t>
      </w:r>
      <w:r w:rsidR="00184437" w:rsidRPr="00184437">
        <w:rPr>
          <w:vertAlign w:val="subscript"/>
        </w:rPr>
        <w:t>0</w:t>
      </w:r>
      <w:r w:rsidR="00184437">
        <w:t xml:space="preserve"> which scales it based on the spawning heatwave index</w:t>
      </w:r>
      <w:r w:rsidR="005948CB">
        <w:t>.</w:t>
      </w:r>
      <w:r w:rsidR="00184437">
        <w:t xml:space="preserve"> All scaling parameters are fit with non-informative priors. </w:t>
      </w:r>
      <w:r w:rsidR="005948CB">
        <w:t>All selectivity estimates are fit using six parameter d</w:t>
      </w:r>
      <w:r w:rsidR="00BF3AD8">
        <w:t>ouble-normal selectivity curves</w:t>
      </w:r>
      <w:r w:rsidR="006F7694">
        <w:t>.</w:t>
      </w:r>
      <w:r w:rsidR="00BF3AD8">
        <w:t xml:space="preserve"> For Model 21.</w:t>
      </w:r>
      <w:r w:rsidR="00386B69">
        <w:t>2</w:t>
      </w:r>
      <w:r w:rsidR="00BF3AD8">
        <w:t xml:space="preserve"> </w:t>
      </w:r>
      <w:r w:rsidR="00BF3AD8">
        <w:lastRenderedPageBreak/>
        <w:t xml:space="preserve">the Beach Seine age-0 index is fit with an additional parameter which estimates variance of the index internally. </w:t>
      </w:r>
      <w:r w:rsidR="00184437">
        <w:t xml:space="preserve"> </w:t>
      </w:r>
      <w:r w:rsidR="005948CB">
        <w:t xml:space="preserve"> </w:t>
      </w:r>
    </w:p>
    <w:p w14:paraId="6D2955CA" w14:textId="0B98DE1E" w:rsidR="006375BE" w:rsidRDefault="006F7694" w:rsidP="005948CB">
      <w:pPr>
        <w:jc w:val="both"/>
        <w:rPr>
          <w:b/>
          <w:sz w:val="20"/>
        </w:rPr>
      </w:pPr>
      <w:r>
        <w:t>All three models</w:t>
      </w:r>
      <w:r w:rsidR="005948CB">
        <w:t xml:space="preserve"> performed well, however with the added parameters </w:t>
      </w:r>
      <w:r>
        <w:t xml:space="preserve">Model 21.2 </w:t>
      </w:r>
      <w:r w:rsidR="0000612B">
        <w:t xml:space="preserve">provides the best fit to </w:t>
      </w:r>
      <w:r w:rsidR="00BF3AD8">
        <w:t xml:space="preserve">the </w:t>
      </w:r>
      <w:r w:rsidR="0000612B">
        <w:t xml:space="preserve">available </w:t>
      </w:r>
      <w:r w:rsidR="00BF3AD8">
        <w:t xml:space="preserve">data. All three models produce similar results. While all three models perform well in the retrospective analyses, </w:t>
      </w:r>
      <w:r w:rsidR="005948CB">
        <w:t>Mod</w:t>
      </w:r>
      <w:r w:rsidR="00BF3AD8">
        <w:t xml:space="preserve">el 19.1 performs </w:t>
      </w:r>
      <w:r w:rsidR="005948CB">
        <w:t xml:space="preserve">marginally better in the </w:t>
      </w:r>
      <w:r w:rsidR="00BF3AD8">
        <w:t xml:space="preserve">spawning stock biomass </w:t>
      </w:r>
      <w:r w:rsidR="005948CB">
        <w:t>retrospective analysis</w:t>
      </w:r>
      <w:r w:rsidR="00BF3AD8">
        <w:t xml:space="preserve"> and Model 21.2 performs marginally better in the recruitment retrospective analysis</w:t>
      </w:r>
      <w:r w:rsidR="005948CB">
        <w:t>.</w:t>
      </w:r>
      <w:r w:rsidR="00BF3AD8">
        <w:t xml:space="preserve"> A leave-one-out analysis </w:t>
      </w:r>
      <w:r w:rsidR="00386B69">
        <w:t xml:space="preserve">was performed </w:t>
      </w:r>
      <w:r w:rsidR="00BF3AD8">
        <w:t>where</w:t>
      </w:r>
      <w:r w:rsidR="00386B69">
        <w:t xml:space="preserve"> </w:t>
      </w:r>
      <w:r w:rsidR="0000612B">
        <w:t xml:space="preserve">all the data for a </w:t>
      </w:r>
      <w:r w:rsidR="00386B69">
        <w:t>single year</w:t>
      </w:r>
      <w:r w:rsidR="00BF3AD8">
        <w:t xml:space="preserve"> </w:t>
      </w:r>
      <w:r w:rsidR="00386B69">
        <w:t>were</w:t>
      </w:r>
      <w:r w:rsidR="00BF3AD8">
        <w:t xml:space="preserve"> removed </w:t>
      </w:r>
      <w:r w:rsidR="00386B69">
        <w:t xml:space="preserve">back to 11 years </w:t>
      </w:r>
      <w:r w:rsidR="00BF3AD8">
        <w:t xml:space="preserve">and </w:t>
      </w:r>
      <w:r w:rsidR="00386B69">
        <w:t xml:space="preserve">changes in </w:t>
      </w:r>
      <w:r w:rsidR="00BF3AD8">
        <w:t>the variance of parameters and derived quantities</w:t>
      </w:r>
      <w:r w:rsidR="00386B69">
        <w:t xml:space="preserve"> evaluated</w:t>
      </w:r>
      <w:r w:rsidR="00BF3AD8">
        <w:t>. In this analysis all three models performed similarly with rather low bias</w:t>
      </w:r>
      <w:r w:rsidR="00386B69">
        <w:t>. However Model 21.2 showed the lea</w:t>
      </w:r>
      <w:r w:rsidR="0000612B">
        <w:t xml:space="preserve">st bias in the unfished spawning bimoass, </w:t>
      </w:r>
      <w:r w:rsidR="00386B69">
        <w:t>2022 spawning stock biomass</w:t>
      </w:r>
      <w:r w:rsidR="0000612B">
        <w:t>,</w:t>
      </w:r>
      <w:r w:rsidR="00386B69">
        <w:t xml:space="preserve"> and ABC</w:t>
      </w:r>
      <w:r w:rsidR="00BF3AD8">
        <w:t xml:space="preserve">. The largest differences </w:t>
      </w:r>
      <w:r w:rsidR="00386B69">
        <w:t xml:space="preserve">among models </w:t>
      </w:r>
      <w:r w:rsidR="00BF3AD8">
        <w:t xml:space="preserve">were </w:t>
      </w:r>
      <w:r w:rsidR="00386B69">
        <w:t xml:space="preserve">in the projections. </w:t>
      </w:r>
      <w:r w:rsidR="00BF3AD8">
        <w:t xml:space="preserve">Model 19.1 and 21.1 assume average conditions </w:t>
      </w:r>
      <w:r w:rsidR="0000612B">
        <w:t>after 2021</w:t>
      </w:r>
      <w:r w:rsidR="00386B69">
        <w:t>. F</w:t>
      </w:r>
      <w:r w:rsidR="00BF3AD8">
        <w:t xml:space="preserve">or Model 21.2  the authors </w:t>
      </w:r>
      <w:r w:rsidR="00386B69">
        <w:t xml:space="preserve">present </w:t>
      </w:r>
      <w:r w:rsidR="00BF3AD8">
        <w:t xml:space="preserve">two different </w:t>
      </w:r>
      <w:r w:rsidR="00386B69">
        <w:t>assumptions</w:t>
      </w:r>
      <w:r w:rsidR="00BF3AD8">
        <w:t xml:space="preserve">; Projection A assumes environmental conditions </w:t>
      </w:r>
      <w:r w:rsidR="0000612B">
        <w:t>after 2021</w:t>
      </w:r>
      <w:r w:rsidR="00BF3AD8">
        <w:t xml:space="preserve"> </w:t>
      </w:r>
      <w:r w:rsidR="0000612B">
        <w:t>will be</w:t>
      </w:r>
      <w:r w:rsidR="00BF3AD8">
        <w:t xml:space="preserve"> the 1977-2021 average, Projection B assumes that the environmental conditions </w:t>
      </w:r>
      <w:r w:rsidR="0000612B">
        <w:t>after 2021 will</w:t>
      </w:r>
      <w:r w:rsidR="00BF3AD8">
        <w:t xml:space="preserve"> match the 2012-2021 average. Projection B </w:t>
      </w:r>
      <w:r w:rsidR="00386B69">
        <w:t>was provided because</w:t>
      </w:r>
      <w:r w:rsidR="00BF3AD8">
        <w:t xml:space="preserve"> </w:t>
      </w:r>
      <w:r w:rsidR="00386B69">
        <w:t>conditions for 201</w:t>
      </w:r>
      <w:r w:rsidR="0000612B">
        <w:t>2</w:t>
      </w:r>
      <w:r w:rsidR="00386B69">
        <w:t xml:space="preserve">-2021 </w:t>
      </w:r>
      <w:r w:rsidR="00BF3AD8">
        <w:t>in the GOA ha</w:t>
      </w:r>
      <w:r w:rsidR="00386B69">
        <w:t>ve</w:t>
      </w:r>
      <w:r w:rsidR="00BF3AD8">
        <w:t xml:space="preserve"> been decidedly warmer than previous decades in the time series and projections by the IPCC suggests the warming trend </w:t>
      </w:r>
      <w:r w:rsidR="00386B69">
        <w:t>will</w:t>
      </w:r>
      <w:r w:rsidR="00BF3AD8">
        <w:t xml:space="preserve"> continue</w:t>
      </w:r>
      <w:r w:rsidR="00386B69">
        <w:t xml:space="preserve"> and worsen in the coming decades</w:t>
      </w:r>
      <w:r w:rsidR="00BF3AD8">
        <w:t xml:space="preserve">.   </w:t>
      </w:r>
      <w:r w:rsidR="00E66E97">
        <w:t xml:space="preserve"> </w:t>
      </w:r>
    </w:p>
    <w:p w14:paraId="699DB0F5" w14:textId="77777777" w:rsidR="009A37DF" w:rsidRDefault="009A37DF" w:rsidP="007402F0">
      <w:pPr>
        <w:pStyle w:val="Heading3"/>
        <w:rPr>
          <w:rFonts w:eastAsia="Calibri"/>
        </w:rPr>
      </w:pPr>
      <w:r w:rsidRPr="00DA105D">
        <w:rPr>
          <w:rFonts w:eastAsia="Calibri"/>
        </w:rPr>
        <w:t>Summary of results</w:t>
      </w:r>
    </w:p>
    <w:p w14:paraId="619A8EB4" w14:textId="0B37B2F7" w:rsidR="009A37DF" w:rsidRPr="00DA105D" w:rsidRDefault="005948CB" w:rsidP="009A37DF">
      <w:pPr>
        <w:rPr>
          <w:rFonts w:eastAsia="Calibri"/>
        </w:rPr>
      </w:pPr>
      <w:r>
        <w:rPr>
          <w:rFonts w:eastAsia="Calibri"/>
        </w:rPr>
        <w:t xml:space="preserve">The data as interpreted through Model </w:t>
      </w:r>
      <w:r w:rsidR="0000612B">
        <w:rPr>
          <w:rFonts w:eastAsia="Calibri"/>
        </w:rPr>
        <w:t xml:space="preserve">21.2 </w:t>
      </w:r>
      <w:r>
        <w:rPr>
          <w:rFonts w:eastAsia="Calibri"/>
        </w:rPr>
        <w:t xml:space="preserve">indicates that </w:t>
      </w:r>
      <w:r w:rsidR="0000612B">
        <w:rPr>
          <w:rFonts w:eastAsia="Calibri"/>
        </w:rPr>
        <w:t>the stock remains at low levels with poor recruitment since 2014</w:t>
      </w:r>
      <w:r>
        <w:rPr>
          <w:rFonts w:eastAsia="Calibri"/>
        </w:rPr>
        <w:t>.</w:t>
      </w:r>
      <w:r w:rsidR="0000612B">
        <w:rPr>
          <w:rFonts w:eastAsia="Calibri"/>
        </w:rPr>
        <w:t xml:space="preserve"> Although the 2017 and 2018 beach seine surveys indicated higher densities of age-0 cod in those years, these fish failed to materialize in the 2019 and 2021 surveys or fisheries. Given selectivity in the fisheries and surveys the high density of age-0 cod in the 2020 beach seine survey would not yet be collaborated by other data. Despite the low recruitment the stock is projected to either increase slowly (21.2A) or remain relatively stable due (21.2B) to low fishing levels in 2020 and 2021. Both projections have the stock at B</w:t>
      </w:r>
      <w:r w:rsidR="0000612B" w:rsidRPr="0000612B">
        <w:rPr>
          <w:rFonts w:eastAsia="Calibri"/>
          <w:vertAlign w:val="subscript"/>
        </w:rPr>
        <w:t>24.5%</w:t>
      </w:r>
      <w:r w:rsidR="0000612B">
        <w:rPr>
          <w:rFonts w:eastAsia="Calibri"/>
        </w:rPr>
        <w:t xml:space="preserve"> in 2022, however they differ in 2023 with Projections A at B</w:t>
      </w:r>
      <w:r w:rsidR="0000612B" w:rsidRPr="0000612B">
        <w:rPr>
          <w:rFonts w:eastAsia="Calibri"/>
          <w:vertAlign w:val="subscript"/>
        </w:rPr>
        <w:t>23.8%</w:t>
      </w:r>
      <w:r w:rsidR="0000612B">
        <w:rPr>
          <w:rFonts w:eastAsia="Calibri"/>
        </w:rPr>
        <w:t xml:space="preserve"> and Projection B at B</w:t>
      </w:r>
      <w:r w:rsidR="0000612B" w:rsidRPr="0000612B">
        <w:rPr>
          <w:rFonts w:eastAsia="Calibri"/>
          <w:vertAlign w:val="subscript"/>
        </w:rPr>
        <w:t>21.6%</w:t>
      </w:r>
      <w:r w:rsidR="0000612B">
        <w:rPr>
          <w:rFonts w:eastAsia="Calibri"/>
        </w:rPr>
        <w:t xml:space="preserve">. For management in 2022 and 2023 the authors recommend a conservative approach and using Projection B as the base projection. </w:t>
      </w:r>
      <w:r w:rsidR="00CD62AF">
        <w:rPr>
          <w:rFonts w:eastAsia="Calibri"/>
        </w:rPr>
        <w:t xml:space="preserve"> </w:t>
      </w:r>
    </w:p>
    <w:p w14:paraId="65CD071E" w14:textId="59FAA0A8" w:rsidR="006375BE" w:rsidRPr="003B1F67" w:rsidRDefault="009A37DF" w:rsidP="006375BE">
      <w:r>
        <w:t>Key r</w:t>
      </w:r>
      <w:r w:rsidR="006375BE">
        <w:t xml:space="preserve">esults are </w:t>
      </w:r>
      <w:r>
        <w:t>tabulat</w:t>
      </w:r>
      <w:bookmarkStart w:id="0" w:name="_GoBack"/>
      <w:bookmarkEnd w:id="0"/>
      <w:r>
        <w:t xml:space="preserve">ed </w:t>
      </w:r>
      <w:r w:rsidR="006375BE">
        <w:t>below</w:t>
      </w:r>
      <w:r w:rsidR="00D03F0C">
        <w:t xml:space="preserve"> for Projection A and B</w:t>
      </w:r>
      <w:r w:rsidR="006375BE">
        <w:t>:</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6234DC">
        <w:trPr>
          <w:trHeight w:val="288"/>
        </w:trPr>
        <w:tc>
          <w:tcPr>
            <w:tcW w:w="3596" w:type="dxa"/>
            <w:vMerge w:val="restart"/>
            <w:tcBorders>
              <w:top w:val="single" w:sz="4" w:space="0" w:color="auto"/>
              <w:bottom w:val="nil"/>
              <w:right w:val="single" w:sz="4" w:space="0" w:color="auto"/>
            </w:tcBorders>
            <w:vAlign w:val="bottom"/>
          </w:tcPr>
          <w:p w14:paraId="47B84FD2" w14:textId="77777777" w:rsidR="00EA56F6" w:rsidRPr="001E2547" w:rsidRDefault="00EA56F6" w:rsidP="00F66791">
            <w:pPr>
              <w:keepNext/>
              <w:rPr>
                <w:b/>
                <w:sz w:val="20"/>
              </w:rPr>
            </w:pPr>
            <w:r w:rsidRPr="001E2547">
              <w:rPr>
                <w:b/>
                <w:sz w:val="20"/>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F66791">
            <w:pPr>
              <w:keepNext/>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F66791">
            <w:pPr>
              <w:keepNext/>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6234DC">
        <w:trPr>
          <w:trHeight w:hRule="exact" w:val="288"/>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43A6354B" w:rsidR="006234DC" w:rsidRPr="001E2547" w:rsidRDefault="00D0103F" w:rsidP="00D34C00">
            <w:pPr>
              <w:keepNext/>
              <w:jc w:val="right"/>
              <w:rPr>
                <w:sz w:val="20"/>
              </w:rPr>
            </w:pPr>
            <w:r>
              <w:t>202</w:t>
            </w:r>
            <w:r w:rsidR="00D34C00">
              <w:t>1</w:t>
            </w:r>
          </w:p>
        </w:tc>
        <w:tc>
          <w:tcPr>
            <w:tcW w:w="1439" w:type="dxa"/>
            <w:tcBorders>
              <w:top w:val="nil"/>
              <w:bottom w:val="single" w:sz="4" w:space="0" w:color="auto"/>
              <w:right w:val="single" w:sz="4" w:space="0" w:color="auto"/>
            </w:tcBorders>
            <w:shd w:val="clear" w:color="auto" w:fill="F2F2F2"/>
          </w:tcPr>
          <w:p w14:paraId="067858DC" w14:textId="63DB15AA" w:rsidR="006234DC" w:rsidRPr="001E2547" w:rsidRDefault="006234DC" w:rsidP="00D34C00">
            <w:pPr>
              <w:keepNext/>
              <w:jc w:val="right"/>
              <w:rPr>
                <w:sz w:val="20"/>
              </w:rPr>
            </w:pPr>
            <w:r>
              <w:t>20</w:t>
            </w:r>
            <w:r w:rsidR="00AF7BE5">
              <w:t>2</w:t>
            </w:r>
            <w:r w:rsidR="00D34C00">
              <w:t>2</w:t>
            </w:r>
          </w:p>
        </w:tc>
        <w:tc>
          <w:tcPr>
            <w:tcW w:w="1438" w:type="dxa"/>
            <w:tcBorders>
              <w:top w:val="nil"/>
              <w:left w:val="single" w:sz="4" w:space="0" w:color="auto"/>
              <w:bottom w:val="single" w:sz="4" w:space="0" w:color="auto"/>
            </w:tcBorders>
          </w:tcPr>
          <w:p w14:paraId="51F593D0" w14:textId="09C33CBF" w:rsidR="006234DC" w:rsidRPr="001E2547" w:rsidRDefault="006234DC" w:rsidP="00D34C00">
            <w:pPr>
              <w:keepNext/>
              <w:jc w:val="right"/>
              <w:rPr>
                <w:sz w:val="20"/>
              </w:rPr>
            </w:pPr>
            <w:r>
              <w:t>20</w:t>
            </w:r>
            <w:r w:rsidR="00D0103F">
              <w:t>2</w:t>
            </w:r>
            <w:r w:rsidR="00D34C00">
              <w:t>2</w:t>
            </w:r>
          </w:p>
        </w:tc>
        <w:tc>
          <w:tcPr>
            <w:tcW w:w="1438" w:type="dxa"/>
            <w:tcBorders>
              <w:top w:val="nil"/>
              <w:bottom w:val="single" w:sz="4" w:space="0" w:color="auto"/>
            </w:tcBorders>
          </w:tcPr>
          <w:p w14:paraId="55346CA0" w14:textId="2D577CEF" w:rsidR="006234DC" w:rsidRPr="001E2547" w:rsidRDefault="006234DC" w:rsidP="00D34C00">
            <w:pPr>
              <w:keepNext/>
              <w:jc w:val="right"/>
              <w:rPr>
                <w:sz w:val="20"/>
              </w:rPr>
            </w:pPr>
            <w:r>
              <w:t>20</w:t>
            </w:r>
            <w:r w:rsidR="000D7C2F">
              <w:t>2</w:t>
            </w:r>
            <w:r w:rsidR="00D34C00">
              <w:t>3</w:t>
            </w:r>
          </w:p>
        </w:tc>
      </w:tr>
      <w:tr w:rsidR="00D34C00"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34C00" w:rsidRPr="001E2547" w:rsidRDefault="00D34C00" w:rsidP="00D34C00">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3EE8CEAD" w:rsidR="00D34C00" w:rsidRPr="001E2547" w:rsidRDefault="00D34C00" w:rsidP="00D34C00">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F2F2F2"/>
            <w:vAlign w:val="center"/>
          </w:tcPr>
          <w:p w14:paraId="4400C5E5" w14:textId="2E6FF568" w:rsidR="00D34C00" w:rsidRPr="001E2547" w:rsidRDefault="00D34C00" w:rsidP="00D34C00">
            <w:pPr>
              <w:keepNext/>
              <w:jc w:val="right"/>
              <w:rPr>
                <w:sz w:val="20"/>
              </w:rPr>
            </w:pPr>
            <w:r w:rsidRPr="001E2547">
              <w:rPr>
                <w:sz w:val="20"/>
              </w:rPr>
              <w:t>0.</w:t>
            </w:r>
            <w:r>
              <w:t>47</w:t>
            </w:r>
          </w:p>
        </w:tc>
        <w:tc>
          <w:tcPr>
            <w:tcW w:w="1438" w:type="dxa"/>
            <w:tcBorders>
              <w:top w:val="single" w:sz="4" w:space="0" w:color="auto"/>
              <w:left w:val="single" w:sz="4" w:space="0" w:color="auto"/>
            </w:tcBorders>
            <w:vAlign w:val="center"/>
          </w:tcPr>
          <w:p w14:paraId="6CB4BD14" w14:textId="5DB4CDDD" w:rsidR="00D34C00" w:rsidRPr="0000612B" w:rsidRDefault="0000612B" w:rsidP="0000612B">
            <w:pPr>
              <w:keepNext/>
              <w:jc w:val="right"/>
              <w:rPr>
                <w:szCs w:val="22"/>
              </w:rPr>
            </w:pPr>
            <w:r w:rsidRPr="0000612B">
              <w:rPr>
                <w:szCs w:val="22"/>
              </w:rPr>
              <w:t>0.48*</w:t>
            </w:r>
          </w:p>
        </w:tc>
        <w:tc>
          <w:tcPr>
            <w:tcW w:w="1438" w:type="dxa"/>
            <w:tcBorders>
              <w:top w:val="single" w:sz="4" w:space="0" w:color="auto"/>
            </w:tcBorders>
            <w:vAlign w:val="center"/>
          </w:tcPr>
          <w:p w14:paraId="6CC68EC4" w14:textId="7C4A87C0" w:rsidR="00D34C00" w:rsidRPr="0000612B" w:rsidRDefault="0000612B" w:rsidP="00D34C00">
            <w:pPr>
              <w:keepNext/>
              <w:jc w:val="right"/>
              <w:rPr>
                <w:szCs w:val="22"/>
              </w:rPr>
            </w:pPr>
            <w:r w:rsidRPr="0000612B">
              <w:rPr>
                <w:szCs w:val="22"/>
              </w:rPr>
              <w:t>0.48*</w:t>
            </w:r>
          </w:p>
        </w:tc>
      </w:tr>
      <w:tr w:rsidR="00D34C00" w14:paraId="3E9E999B" w14:textId="77777777" w:rsidTr="005C32A2">
        <w:trPr>
          <w:trHeight w:hRule="exact" w:val="288"/>
        </w:trPr>
        <w:tc>
          <w:tcPr>
            <w:tcW w:w="3596" w:type="dxa"/>
            <w:tcBorders>
              <w:right w:val="single" w:sz="4" w:space="0" w:color="auto"/>
            </w:tcBorders>
            <w:vAlign w:val="center"/>
          </w:tcPr>
          <w:p w14:paraId="315F8AAC" w14:textId="77777777" w:rsidR="00D34C00" w:rsidRPr="001E2547" w:rsidRDefault="00D34C00" w:rsidP="00D34C00">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34C00" w:rsidRPr="001E2547" w:rsidRDefault="00D34C00" w:rsidP="00D34C00">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34C00" w:rsidRPr="001E2547" w:rsidRDefault="00D34C00" w:rsidP="00D34C00">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34C00" w:rsidRPr="0000612B" w:rsidRDefault="00D34C00" w:rsidP="00D34C00">
            <w:pPr>
              <w:keepNext/>
              <w:jc w:val="right"/>
              <w:rPr>
                <w:szCs w:val="22"/>
              </w:rPr>
            </w:pPr>
            <w:r w:rsidRPr="0000612B">
              <w:rPr>
                <w:szCs w:val="22"/>
              </w:rPr>
              <w:t>3b</w:t>
            </w:r>
          </w:p>
        </w:tc>
        <w:tc>
          <w:tcPr>
            <w:tcW w:w="1438" w:type="dxa"/>
            <w:vAlign w:val="center"/>
          </w:tcPr>
          <w:p w14:paraId="78465E5A" w14:textId="51592A0B" w:rsidR="00D34C00" w:rsidRPr="0000612B" w:rsidRDefault="00D34C00" w:rsidP="00D34C00">
            <w:pPr>
              <w:keepNext/>
              <w:jc w:val="right"/>
              <w:rPr>
                <w:szCs w:val="22"/>
              </w:rPr>
            </w:pPr>
            <w:r w:rsidRPr="0000612B">
              <w:rPr>
                <w:szCs w:val="22"/>
              </w:rPr>
              <w:t>3b</w:t>
            </w:r>
          </w:p>
        </w:tc>
      </w:tr>
      <w:tr w:rsidR="00D34C00" w14:paraId="2347A511" w14:textId="77777777" w:rsidTr="005C32A2">
        <w:trPr>
          <w:trHeight w:hRule="exact" w:val="288"/>
        </w:trPr>
        <w:tc>
          <w:tcPr>
            <w:tcW w:w="3596" w:type="dxa"/>
            <w:tcBorders>
              <w:right w:val="single" w:sz="4" w:space="0" w:color="auto"/>
            </w:tcBorders>
            <w:vAlign w:val="center"/>
          </w:tcPr>
          <w:p w14:paraId="6577B356" w14:textId="77777777" w:rsidR="00D34C00" w:rsidRPr="001E2547" w:rsidRDefault="00D34C00" w:rsidP="00D34C00">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3A362388" w:rsidR="00D34C00" w:rsidRPr="001E2547" w:rsidRDefault="00D34C00" w:rsidP="00D34C00">
            <w:pPr>
              <w:jc w:val="right"/>
              <w:rPr>
                <w:color w:val="000000"/>
                <w:sz w:val="20"/>
              </w:rPr>
            </w:pPr>
            <w:r>
              <w:rPr>
                <w:szCs w:val="22"/>
              </w:rPr>
              <w:t>265,661</w:t>
            </w:r>
          </w:p>
        </w:tc>
        <w:tc>
          <w:tcPr>
            <w:tcW w:w="1439" w:type="dxa"/>
            <w:tcBorders>
              <w:right w:val="single" w:sz="4" w:space="0" w:color="auto"/>
            </w:tcBorders>
            <w:shd w:val="clear" w:color="auto" w:fill="F2F2F2"/>
            <w:vAlign w:val="bottom"/>
          </w:tcPr>
          <w:p w14:paraId="69461AE7" w14:textId="2B970B57" w:rsidR="00D34C00" w:rsidRPr="001E2547" w:rsidRDefault="00D34C00" w:rsidP="00D34C00">
            <w:pPr>
              <w:jc w:val="right"/>
              <w:rPr>
                <w:color w:val="000000"/>
                <w:sz w:val="20"/>
              </w:rPr>
            </w:pPr>
            <w:r>
              <w:rPr>
                <w:szCs w:val="22"/>
              </w:rPr>
              <w:t>312,783</w:t>
            </w:r>
          </w:p>
        </w:tc>
        <w:tc>
          <w:tcPr>
            <w:tcW w:w="1438" w:type="dxa"/>
            <w:tcBorders>
              <w:left w:val="single" w:sz="4" w:space="0" w:color="auto"/>
            </w:tcBorders>
            <w:vAlign w:val="bottom"/>
          </w:tcPr>
          <w:p w14:paraId="41830076" w14:textId="1124BB4C" w:rsidR="00D34C00" w:rsidRPr="0000612B" w:rsidRDefault="00E2362A" w:rsidP="00D34C00">
            <w:pPr>
              <w:jc w:val="right"/>
              <w:rPr>
                <w:color w:val="000000"/>
                <w:szCs w:val="22"/>
              </w:rPr>
            </w:pPr>
            <w:r>
              <w:rPr>
                <w:color w:val="000000"/>
                <w:szCs w:val="22"/>
              </w:rPr>
              <w:t>160,755</w:t>
            </w:r>
          </w:p>
        </w:tc>
        <w:tc>
          <w:tcPr>
            <w:tcW w:w="1438" w:type="dxa"/>
            <w:vAlign w:val="bottom"/>
          </w:tcPr>
          <w:p w14:paraId="59B581F6" w14:textId="1A71631C" w:rsidR="00D34C00" w:rsidRPr="0000612B" w:rsidRDefault="00E2362A" w:rsidP="00D34C00">
            <w:pPr>
              <w:jc w:val="right"/>
              <w:rPr>
                <w:color w:val="000000"/>
                <w:szCs w:val="22"/>
              </w:rPr>
            </w:pPr>
            <w:r>
              <w:rPr>
                <w:color w:val="000000"/>
                <w:szCs w:val="22"/>
              </w:rPr>
              <w:t>169,832</w:t>
            </w:r>
          </w:p>
        </w:tc>
      </w:tr>
      <w:tr w:rsidR="00D34C00" w14:paraId="2F01742D" w14:textId="77777777" w:rsidTr="005C32A2">
        <w:trPr>
          <w:trHeight w:hRule="exact" w:val="288"/>
        </w:trPr>
        <w:tc>
          <w:tcPr>
            <w:tcW w:w="3596" w:type="dxa"/>
            <w:tcBorders>
              <w:right w:val="single" w:sz="4" w:space="0" w:color="auto"/>
            </w:tcBorders>
            <w:vAlign w:val="center"/>
          </w:tcPr>
          <w:p w14:paraId="0E9449D5" w14:textId="77777777" w:rsidR="00D34C00" w:rsidRPr="001E2547" w:rsidRDefault="00D34C00" w:rsidP="00D34C00">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34C00" w:rsidRPr="001E2547" w:rsidRDefault="00D34C00" w:rsidP="00D34C00">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34C00" w:rsidRPr="001E2547" w:rsidRDefault="00D34C00" w:rsidP="00D34C00">
            <w:pPr>
              <w:keepNext/>
              <w:jc w:val="right"/>
              <w:rPr>
                <w:color w:val="000000"/>
                <w:sz w:val="20"/>
              </w:rPr>
            </w:pPr>
          </w:p>
        </w:tc>
        <w:tc>
          <w:tcPr>
            <w:tcW w:w="1438" w:type="dxa"/>
            <w:tcBorders>
              <w:left w:val="single" w:sz="4" w:space="0" w:color="auto"/>
            </w:tcBorders>
            <w:vAlign w:val="bottom"/>
          </w:tcPr>
          <w:p w14:paraId="26E2EAFE" w14:textId="77777777" w:rsidR="00D34C00" w:rsidRPr="0000612B" w:rsidRDefault="00D34C00" w:rsidP="00D34C00">
            <w:pPr>
              <w:keepNext/>
              <w:jc w:val="right"/>
              <w:rPr>
                <w:color w:val="000000"/>
                <w:szCs w:val="22"/>
              </w:rPr>
            </w:pPr>
          </w:p>
        </w:tc>
        <w:tc>
          <w:tcPr>
            <w:tcW w:w="1438" w:type="dxa"/>
            <w:vAlign w:val="bottom"/>
          </w:tcPr>
          <w:p w14:paraId="6A5DE405" w14:textId="77777777" w:rsidR="00D34C00" w:rsidRPr="0000612B" w:rsidRDefault="00D34C00" w:rsidP="00D34C00">
            <w:pPr>
              <w:keepNext/>
              <w:jc w:val="right"/>
              <w:rPr>
                <w:color w:val="000000"/>
                <w:szCs w:val="22"/>
              </w:rPr>
            </w:pPr>
          </w:p>
        </w:tc>
      </w:tr>
      <w:tr w:rsidR="00D34C00" w14:paraId="7170937D" w14:textId="77777777" w:rsidTr="005C32A2">
        <w:trPr>
          <w:trHeight w:hRule="exact" w:val="288"/>
        </w:trPr>
        <w:tc>
          <w:tcPr>
            <w:tcW w:w="3596" w:type="dxa"/>
            <w:tcBorders>
              <w:right w:val="single" w:sz="4" w:space="0" w:color="auto"/>
            </w:tcBorders>
            <w:vAlign w:val="center"/>
          </w:tcPr>
          <w:p w14:paraId="65D2AC73" w14:textId="2ED2D69C" w:rsidR="00D34C00" w:rsidRPr="001E2547" w:rsidRDefault="00D34C00" w:rsidP="00D34C00">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3A5E9E93" w:rsidR="00D34C00" w:rsidRPr="001E2547" w:rsidRDefault="00D34C00" w:rsidP="00D34C00">
            <w:pPr>
              <w:jc w:val="right"/>
              <w:rPr>
                <w:color w:val="000000"/>
                <w:sz w:val="20"/>
              </w:rPr>
            </w:pPr>
            <w:r>
              <w:rPr>
                <w:szCs w:val="22"/>
              </w:rPr>
              <w:t>39,977</w:t>
            </w:r>
          </w:p>
        </w:tc>
        <w:tc>
          <w:tcPr>
            <w:tcW w:w="1439" w:type="dxa"/>
            <w:tcBorders>
              <w:right w:val="single" w:sz="4" w:space="0" w:color="auto"/>
            </w:tcBorders>
            <w:shd w:val="clear" w:color="auto" w:fill="F2F2F2"/>
            <w:vAlign w:val="bottom"/>
          </w:tcPr>
          <w:p w14:paraId="39269666" w14:textId="321B4999" w:rsidR="00D34C00" w:rsidRPr="001E2547" w:rsidRDefault="00D34C00" w:rsidP="00D34C00">
            <w:pPr>
              <w:jc w:val="right"/>
              <w:rPr>
                <w:color w:val="000000"/>
                <w:sz w:val="20"/>
              </w:rPr>
            </w:pPr>
            <w:r>
              <w:rPr>
                <w:szCs w:val="22"/>
              </w:rPr>
              <w:t>50,813</w:t>
            </w:r>
          </w:p>
        </w:tc>
        <w:tc>
          <w:tcPr>
            <w:tcW w:w="1438" w:type="dxa"/>
            <w:tcBorders>
              <w:left w:val="single" w:sz="4" w:space="0" w:color="auto"/>
            </w:tcBorders>
            <w:vAlign w:val="bottom"/>
          </w:tcPr>
          <w:p w14:paraId="18648B18" w14:textId="6EC08E13" w:rsidR="00D34C00" w:rsidRPr="0000612B" w:rsidRDefault="0000612B" w:rsidP="0000612B">
            <w:pPr>
              <w:jc w:val="right"/>
              <w:rPr>
                <w:color w:val="000000"/>
                <w:szCs w:val="22"/>
              </w:rPr>
            </w:pPr>
            <w:r w:rsidRPr="0000612B">
              <w:rPr>
                <w:color w:val="000000"/>
                <w:szCs w:val="22"/>
              </w:rPr>
              <w:t>39,873</w:t>
            </w:r>
          </w:p>
        </w:tc>
        <w:tc>
          <w:tcPr>
            <w:tcW w:w="1438" w:type="dxa"/>
            <w:vAlign w:val="bottom"/>
          </w:tcPr>
          <w:p w14:paraId="6438C87F" w14:textId="4FC9E4E1" w:rsidR="00D34C00" w:rsidRPr="0000612B" w:rsidRDefault="0000612B" w:rsidP="0000612B">
            <w:pPr>
              <w:jc w:val="right"/>
              <w:rPr>
                <w:color w:val="000000"/>
                <w:szCs w:val="22"/>
              </w:rPr>
            </w:pPr>
            <w:r w:rsidRPr="0000612B">
              <w:rPr>
                <w:color w:val="000000"/>
                <w:szCs w:val="22"/>
              </w:rPr>
              <w:t>35,050</w:t>
            </w:r>
          </w:p>
        </w:tc>
      </w:tr>
      <w:tr w:rsidR="00D34C00" w14:paraId="2CB9CCA5" w14:textId="77777777" w:rsidTr="005C32A2">
        <w:trPr>
          <w:trHeight w:hRule="exact" w:val="288"/>
        </w:trPr>
        <w:tc>
          <w:tcPr>
            <w:tcW w:w="3596" w:type="dxa"/>
            <w:tcBorders>
              <w:right w:val="single" w:sz="4" w:space="0" w:color="auto"/>
            </w:tcBorders>
            <w:vAlign w:val="center"/>
          </w:tcPr>
          <w:p w14:paraId="06D71D12" w14:textId="77777777" w:rsidR="00D34C00" w:rsidRPr="001E2547" w:rsidRDefault="00D34C00" w:rsidP="00D34C00">
            <w:pPr>
              <w:keepNext/>
              <w:rPr>
                <w:i/>
                <w:color w:val="000000"/>
                <w:sz w:val="20"/>
              </w:rPr>
            </w:pPr>
          </w:p>
        </w:tc>
        <w:tc>
          <w:tcPr>
            <w:tcW w:w="1439" w:type="dxa"/>
            <w:tcBorders>
              <w:left w:val="single" w:sz="4" w:space="0" w:color="auto"/>
            </w:tcBorders>
            <w:shd w:val="clear" w:color="auto" w:fill="F2F2F2"/>
            <w:vAlign w:val="bottom"/>
          </w:tcPr>
          <w:p w14:paraId="0582FC5B" w14:textId="77777777" w:rsidR="00D34C00" w:rsidRPr="001E2547" w:rsidRDefault="00D34C00" w:rsidP="00D34C00">
            <w:pPr>
              <w:jc w:val="right"/>
              <w:rPr>
                <w:color w:val="000000"/>
                <w:sz w:val="20"/>
              </w:rPr>
            </w:pPr>
          </w:p>
        </w:tc>
        <w:tc>
          <w:tcPr>
            <w:tcW w:w="1439" w:type="dxa"/>
            <w:tcBorders>
              <w:right w:val="single" w:sz="4" w:space="0" w:color="auto"/>
            </w:tcBorders>
            <w:shd w:val="clear" w:color="auto" w:fill="F2F2F2"/>
            <w:vAlign w:val="bottom"/>
          </w:tcPr>
          <w:p w14:paraId="0D17E71C" w14:textId="77777777" w:rsidR="00D34C00" w:rsidRPr="001E2547" w:rsidRDefault="00D34C00" w:rsidP="00D34C00">
            <w:pPr>
              <w:jc w:val="right"/>
              <w:rPr>
                <w:color w:val="000000"/>
                <w:sz w:val="20"/>
              </w:rPr>
            </w:pPr>
          </w:p>
        </w:tc>
        <w:tc>
          <w:tcPr>
            <w:tcW w:w="1438" w:type="dxa"/>
            <w:tcBorders>
              <w:left w:val="single" w:sz="4" w:space="0" w:color="auto"/>
            </w:tcBorders>
            <w:vAlign w:val="bottom"/>
          </w:tcPr>
          <w:p w14:paraId="6909CB8D" w14:textId="77777777" w:rsidR="00D34C00" w:rsidRPr="0000612B" w:rsidRDefault="00D34C00" w:rsidP="00D34C00">
            <w:pPr>
              <w:jc w:val="right"/>
              <w:rPr>
                <w:color w:val="000000"/>
                <w:szCs w:val="22"/>
              </w:rPr>
            </w:pPr>
          </w:p>
        </w:tc>
        <w:tc>
          <w:tcPr>
            <w:tcW w:w="1438" w:type="dxa"/>
            <w:vAlign w:val="bottom"/>
          </w:tcPr>
          <w:p w14:paraId="37D2CAC6" w14:textId="77777777" w:rsidR="00D34C00" w:rsidRPr="0000612B" w:rsidRDefault="00D34C00" w:rsidP="00D34C00">
            <w:pPr>
              <w:jc w:val="right"/>
              <w:rPr>
                <w:color w:val="000000"/>
                <w:szCs w:val="22"/>
              </w:rPr>
            </w:pPr>
          </w:p>
        </w:tc>
      </w:tr>
      <w:tr w:rsidR="00D34C00" w14:paraId="2E0A0F7D" w14:textId="77777777" w:rsidTr="005C32A2">
        <w:trPr>
          <w:trHeight w:hRule="exact" w:val="288"/>
        </w:trPr>
        <w:tc>
          <w:tcPr>
            <w:tcW w:w="3596" w:type="dxa"/>
            <w:tcBorders>
              <w:right w:val="single" w:sz="4" w:space="0" w:color="auto"/>
            </w:tcBorders>
            <w:vAlign w:val="center"/>
          </w:tcPr>
          <w:p w14:paraId="6EECB10D" w14:textId="3855FD86"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3773B9E0" w:rsidR="00D34C00" w:rsidRPr="001E2547" w:rsidRDefault="00D34C00" w:rsidP="00D34C00">
            <w:pPr>
              <w:jc w:val="right"/>
              <w:rPr>
                <w:color w:val="000000"/>
                <w:sz w:val="20"/>
              </w:rPr>
            </w:pPr>
            <w:r>
              <w:rPr>
                <w:szCs w:val="22"/>
              </w:rPr>
              <w:t>180,111</w:t>
            </w:r>
          </w:p>
        </w:tc>
        <w:tc>
          <w:tcPr>
            <w:tcW w:w="1439" w:type="dxa"/>
            <w:tcBorders>
              <w:right w:val="single" w:sz="4" w:space="0" w:color="auto"/>
            </w:tcBorders>
            <w:shd w:val="clear" w:color="auto" w:fill="F2F2F2"/>
            <w:vAlign w:val="bottom"/>
          </w:tcPr>
          <w:p w14:paraId="663E0024" w14:textId="5F8FEC4A" w:rsidR="00D34C00" w:rsidRPr="001E2547" w:rsidRDefault="00D34C00" w:rsidP="00D34C00">
            <w:pPr>
              <w:jc w:val="right"/>
              <w:rPr>
                <w:color w:val="000000"/>
                <w:sz w:val="20"/>
              </w:rPr>
            </w:pPr>
            <w:r>
              <w:rPr>
                <w:szCs w:val="22"/>
              </w:rPr>
              <w:t>180,111</w:t>
            </w:r>
          </w:p>
        </w:tc>
        <w:tc>
          <w:tcPr>
            <w:tcW w:w="1438" w:type="dxa"/>
            <w:tcBorders>
              <w:left w:val="single" w:sz="4" w:space="0" w:color="auto"/>
            </w:tcBorders>
            <w:vAlign w:val="bottom"/>
          </w:tcPr>
          <w:p w14:paraId="739852C5" w14:textId="76C12436" w:rsidR="00D34C00" w:rsidRPr="0000612B" w:rsidRDefault="0000612B" w:rsidP="0000612B">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vAlign w:val="bottom"/>
          </w:tcPr>
          <w:p w14:paraId="35AC4CC6" w14:textId="09687A98" w:rsidR="00D34C00" w:rsidRPr="0000612B" w:rsidRDefault="0000612B" w:rsidP="00D34C00">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D34C00" w14:paraId="1DD23ECC" w14:textId="77777777" w:rsidTr="005C32A2">
        <w:trPr>
          <w:trHeight w:hRule="exact" w:val="288"/>
        </w:trPr>
        <w:tc>
          <w:tcPr>
            <w:tcW w:w="3596" w:type="dxa"/>
            <w:tcBorders>
              <w:right w:val="single" w:sz="4" w:space="0" w:color="auto"/>
            </w:tcBorders>
            <w:vAlign w:val="center"/>
          </w:tcPr>
          <w:p w14:paraId="5300F3CB"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5ED679F2" w:rsidR="00D34C00" w:rsidRPr="001E2547" w:rsidRDefault="00D34C00" w:rsidP="00D34C00">
            <w:pPr>
              <w:jc w:val="right"/>
              <w:rPr>
                <w:color w:val="000000"/>
                <w:sz w:val="20"/>
              </w:rPr>
            </w:pPr>
            <w:r>
              <w:rPr>
                <w:szCs w:val="22"/>
              </w:rPr>
              <w:t>72,045</w:t>
            </w:r>
          </w:p>
        </w:tc>
        <w:tc>
          <w:tcPr>
            <w:tcW w:w="1439" w:type="dxa"/>
            <w:tcBorders>
              <w:right w:val="single" w:sz="4" w:space="0" w:color="auto"/>
            </w:tcBorders>
            <w:shd w:val="clear" w:color="auto" w:fill="F2F2F2"/>
            <w:vAlign w:val="bottom"/>
          </w:tcPr>
          <w:p w14:paraId="13645AFA" w14:textId="5C73777D" w:rsidR="00D34C00" w:rsidRPr="001E2547" w:rsidRDefault="00D34C00" w:rsidP="00D34C00">
            <w:pPr>
              <w:jc w:val="right"/>
              <w:rPr>
                <w:color w:val="000000"/>
                <w:sz w:val="20"/>
              </w:rPr>
            </w:pPr>
            <w:r>
              <w:rPr>
                <w:szCs w:val="22"/>
              </w:rPr>
              <w:t>72,045</w:t>
            </w:r>
          </w:p>
        </w:tc>
        <w:tc>
          <w:tcPr>
            <w:tcW w:w="1438" w:type="dxa"/>
            <w:tcBorders>
              <w:left w:val="single" w:sz="4" w:space="0" w:color="auto"/>
            </w:tcBorders>
            <w:vAlign w:val="bottom"/>
          </w:tcPr>
          <w:p w14:paraId="0C02DD80" w14:textId="227BB2C1" w:rsidR="00D34C00" w:rsidRPr="0000612B" w:rsidRDefault="0000612B" w:rsidP="00D34C00">
            <w:pPr>
              <w:jc w:val="right"/>
              <w:rPr>
                <w:szCs w:val="22"/>
              </w:rPr>
            </w:pPr>
            <w:r w:rsidRPr="0000612B">
              <w:rPr>
                <w:szCs w:val="22"/>
              </w:rPr>
              <w:t>64</w:t>
            </w:r>
            <w:r>
              <w:rPr>
                <w:szCs w:val="22"/>
              </w:rPr>
              <w:t>,</w:t>
            </w:r>
            <w:r w:rsidRPr="0000612B">
              <w:rPr>
                <w:szCs w:val="22"/>
              </w:rPr>
              <w:t>970</w:t>
            </w:r>
          </w:p>
        </w:tc>
        <w:tc>
          <w:tcPr>
            <w:tcW w:w="1438" w:type="dxa"/>
            <w:vAlign w:val="bottom"/>
          </w:tcPr>
          <w:p w14:paraId="64F81F36" w14:textId="7E856349" w:rsidR="00D34C00" w:rsidRPr="0000612B" w:rsidRDefault="0000612B" w:rsidP="00D34C00">
            <w:pPr>
              <w:jc w:val="right"/>
              <w:rPr>
                <w:szCs w:val="22"/>
              </w:rPr>
            </w:pPr>
            <w:r w:rsidRPr="0000612B">
              <w:rPr>
                <w:szCs w:val="22"/>
              </w:rPr>
              <w:t>64</w:t>
            </w:r>
            <w:r>
              <w:rPr>
                <w:szCs w:val="22"/>
              </w:rPr>
              <w:t>,</w:t>
            </w:r>
            <w:r w:rsidRPr="0000612B">
              <w:rPr>
                <w:szCs w:val="22"/>
              </w:rPr>
              <w:t>970</w:t>
            </w:r>
          </w:p>
        </w:tc>
      </w:tr>
      <w:tr w:rsidR="00D34C00" w14:paraId="35F1CCFD" w14:textId="77777777" w:rsidTr="005C32A2">
        <w:trPr>
          <w:trHeight w:hRule="exact" w:val="288"/>
        </w:trPr>
        <w:tc>
          <w:tcPr>
            <w:tcW w:w="3596" w:type="dxa"/>
            <w:tcBorders>
              <w:right w:val="single" w:sz="4" w:space="0" w:color="auto"/>
            </w:tcBorders>
            <w:vAlign w:val="center"/>
          </w:tcPr>
          <w:p w14:paraId="25BFEC55"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46CBDAEB" w:rsidR="00D34C00" w:rsidRPr="001E2547" w:rsidRDefault="00D34C00" w:rsidP="00D34C00">
            <w:pPr>
              <w:jc w:val="right"/>
              <w:rPr>
                <w:color w:val="000000"/>
                <w:sz w:val="20"/>
              </w:rPr>
            </w:pPr>
            <w:r>
              <w:rPr>
                <w:szCs w:val="22"/>
              </w:rPr>
              <w:t>63,039</w:t>
            </w:r>
          </w:p>
        </w:tc>
        <w:tc>
          <w:tcPr>
            <w:tcW w:w="1439" w:type="dxa"/>
            <w:tcBorders>
              <w:right w:val="single" w:sz="4" w:space="0" w:color="auto"/>
            </w:tcBorders>
            <w:shd w:val="clear" w:color="auto" w:fill="F2F2F2"/>
            <w:vAlign w:val="bottom"/>
          </w:tcPr>
          <w:p w14:paraId="23D5E5DE" w14:textId="5A72FBE4" w:rsidR="00D34C00" w:rsidRPr="001E2547" w:rsidRDefault="00D34C00" w:rsidP="00D34C00">
            <w:pPr>
              <w:jc w:val="right"/>
              <w:rPr>
                <w:color w:val="000000"/>
                <w:sz w:val="20"/>
              </w:rPr>
            </w:pPr>
            <w:r w:rsidRPr="006F0059">
              <w:rPr>
                <w:szCs w:val="22"/>
              </w:rPr>
              <w:t>6</w:t>
            </w:r>
            <w:r>
              <w:rPr>
                <w:szCs w:val="22"/>
              </w:rPr>
              <w:t>3,039</w:t>
            </w:r>
          </w:p>
        </w:tc>
        <w:tc>
          <w:tcPr>
            <w:tcW w:w="1438" w:type="dxa"/>
            <w:tcBorders>
              <w:left w:val="single" w:sz="4" w:space="0" w:color="auto"/>
            </w:tcBorders>
            <w:vAlign w:val="bottom"/>
          </w:tcPr>
          <w:p w14:paraId="5FE04E23" w14:textId="317BDA54" w:rsidR="00D34C00" w:rsidRPr="0000612B" w:rsidRDefault="0000612B" w:rsidP="0000612B">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vAlign w:val="bottom"/>
          </w:tcPr>
          <w:p w14:paraId="3B228269" w14:textId="7B7E23FF" w:rsidR="00D34C00" w:rsidRPr="0000612B" w:rsidRDefault="0000612B" w:rsidP="00D34C00">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D34C00" w14:paraId="0C1B11AE" w14:textId="77777777" w:rsidTr="005C32A2">
        <w:trPr>
          <w:trHeight w:hRule="exact" w:val="288"/>
        </w:trPr>
        <w:tc>
          <w:tcPr>
            <w:tcW w:w="3596" w:type="dxa"/>
            <w:tcBorders>
              <w:right w:val="single" w:sz="4" w:space="0" w:color="auto"/>
            </w:tcBorders>
            <w:vAlign w:val="center"/>
          </w:tcPr>
          <w:p w14:paraId="1851CD65"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2457628D" w:rsidR="00D34C00" w:rsidRPr="001E2547" w:rsidRDefault="00D34C00" w:rsidP="00D34C00">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F2F2F2"/>
            <w:vAlign w:val="bottom"/>
          </w:tcPr>
          <w:p w14:paraId="072AA36A" w14:textId="28D0B8D1" w:rsidR="00D34C00" w:rsidRPr="001E2547" w:rsidRDefault="00D34C00" w:rsidP="00D34C00">
            <w:pPr>
              <w:keepNext/>
              <w:jc w:val="right"/>
              <w:rPr>
                <w:color w:val="000000"/>
                <w:sz w:val="20"/>
              </w:rPr>
            </w:pPr>
            <w:r w:rsidRPr="001E2547">
              <w:rPr>
                <w:sz w:val="20"/>
              </w:rPr>
              <w:t>0.</w:t>
            </w:r>
            <w:r>
              <w:rPr>
                <w:szCs w:val="22"/>
              </w:rPr>
              <w:t>54</w:t>
            </w:r>
          </w:p>
        </w:tc>
        <w:tc>
          <w:tcPr>
            <w:tcW w:w="1438" w:type="dxa"/>
            <w:tcBorders>
              <w:left w:val="single" w:sz="4" w:space="0" w:color="auto"/>
            </w:tcBorders>
            <w:vAlign w:val="bottom"/>
          </w:tcPr>
          <w:p w14:paraId="09CBD8AD" w14:textId="00B2C7C1" w:rsidR="00D34C00" w:rsidRPr="0000612B" w:rsidRDefault="0000612B" w:rsidP="00D34C00">
            <w:pPr>
              <w:jc w:val="right"/>
              <w:rPr>
                <w:szCs w:val="22"/>
              </w:rPr>
            </w:pPr>
            <w:r>
              <w:rPr>
                <w:szCs w:val="22"/>
              </w:rPr>
              <w:t>0.54</w:t>
            </w:r>
          </w:p>
        </w:tc>
        <w:tc>
          <w:tcPr>
            <w:tcW w:w="1438" w:type="dxa"/>
            <w:vAlign w:val="bottom"/>
          </w:tcPr>
          <w:p w14:paraId="6C441D0B" w14:textId="7BDBCE57" w:rsidR="00D34C00" w:rsidRPr="0000612B" w:rsidRDefault="0000612B" w:rsidP="00E2362A">
            <w:pPr>
              <w:jc w:val="right"/>
              <w:rPr>
                <w:szCs w:val="22"/>
              </w:rPr>
            </w:pPr>
            <w:r>
              <w:rPr>
                <w:szCs w:val="22"/>
              </w:rPr>
              <w:t>0.</w:t>
            </w:r>
            <w:r w:rsidR="00E2362A">
              <w:rPr>
                <w:szCs w:val="22"/>
              </w:rPr>
              <w:t>52</w:t>
            </w:r>
          </w:p>
        </w:tc>
      </w:tr>
      <w:tr w:rsidR="00D34C00" w14:paraId="74CF5A04" w14:textId="77777777" w:rsidTr="005C32A2">
        <w:trPr>
          <w:trHeight w:hRule="exact" w:val="288"/>
        </w:trPr>
        <w:tc>
          <w:tcPr>
            <w:tcW w:w="3596" w:type="dxa"/>
            <w:tcBorders>
              <w:right w:val="single" w:sz="4" w:space="0" w:color="auto"/>
            </w:tcBorders>
            <w:vAlign w:val="center"/>
          </w:tcPr>
          <w:p w14:paraId="0581FC3B" w14:textId="77777777" w:rsidR="00D34C00" w:rsidRPr="001E2547" w:rsidRDefault="00D34C00" w:rsidP="00D34C00">
            <w:pPr>
              <w:keepNext/>
              <w:rPr>
                <w:i/>
                <w:color w:val="000000"/>
                <w:sz w:val="20"/>
              </w:rPr>
            </w:pPr>
            <w:r w:rsidRPr="001E2547">
              <w:rPr>
                <w:i/>
                <w:color w:val="000000"/>
                <w:sz w:val="20"/>
              </w:rPr>
              <w:t>maxF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6B629DD" w14:textId="736A5238"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570F998" w14:textId="675C5E48" w:rsidR="00D34C00" w:rsidRPr="001E2547" w:rsidRDefault="00D34C00" w:rsidP="00D34C00">
            <w:pPr>
              <w:keepNext/>
              <w:jc w:val="right"/>
              <w:rPr>
                <w:color w:val="000000"/>
                <w:sz w:val="20"/>
              </w:rPr>
            </w:pPr>
            <w:r w:rsidRPr="001E2547">
              <w:rPr>
                <w:sz w:val="20"/>
              </w:rPr>
              <w:t>0.</w:t>
            </w:r>
            <w:r>
              <w:rPr>
                <w:szCs w:val="22"/>
              </w:rPr>
              <w:t>43</w:t>
            </w:r>
          </w:p>
        </w:tc>
        <w:tc>
          <w:tcPr>
            <w:tcW w:w="1438" w:type="dxa"/>
            <w:tcBorders>
              <w:left w:val="single" w:sz="4" w:space="0" w:color="auto"/>
            </w:tcBorders>
            <w:vAlign w:val="bottom"/>
          </w:tcPr>
          <w:p w14:paraId="0A243528" w14:textId="4FBD223E" w:rsidR="00D34C00" w:rsidRPr="0000612B" w:rsidRDefault="0000612B" w:rsidP="0000612B">
            <w:pPr>
              <w:keepNext/>
              <w:jc w:val="right"/>
              <w:rPr>
                <w:color w:val="000000"/>
                <w:szCs w:val="22"/>
              </w:rPr>
            </w:pPr>
            <w:r>
              <w:rPr>
                <w:color w:val="000000"/>
                <w:szCs w:val="22"/>
              </w:rPr>
              <w:t>0.44</w:t>
            </w:r>
          </w:p>
        </w:tc>
        <w:tc>
          <w:tcPr>
            <w:tcW w:w="1438" w:type="dxa"/>
            <w:vAlign w:val="bottom"/>
          </w:tcPr>
          <w:p w14:paraId="2A17F99A" w14:textId="51DC7D62" w:rsidR="00D34C00" w:rsidRPr="0000612B" w:rsidRDefault="0000612B" w:rsidP="00E2362A">
            <w:pPr>
              <w:keepNext/>
              <w:jc w:val="right"/>
              <w:rPr>
                <w:color w:val="000000"/>
                <w:szCs w:val="22"/>
              </w:rPr>
            </w:pPr>
            <w:r>
              <w:rPr>
                <w:color w:val="000000"/>
                <w:szCs w:val="22"/>
              </w:rPr>
              <w:t>0.</w:t>
            </w:r>
            <w:r w:rsidR="00E2362A">
              <w:rPr>
                <w:color w:val="000000"/>
                <w:szCs w:val="22"/>
              </w:rPr>
              <w:t>42</w:t>
            </w:r>
          </w:p>
        </w:tc>
      </w:tr>
      <w:tr w:rsidR="00D34C00" w14:paraId="58EBE31E" w14:textId="77777777" w:rsidTr="005C32A2">
        <w:trPr>
          <w:trHeight w:hRule="exact" w:val="288"/>
        </w:trPr>
        <w:tc>
          <w:tcPr>
            <w:tcW w:w="3596" w:type="dxa"/>
            <w:tcBorders>
              <w:right w:val="single" w:sz="4" w:space="0" w:color="auto"/>
            </w:tcBorders>
            <w:vAlign w:val="center"/>
          </w:tcPr>
          <w:p w14:paraId="51BD39D2"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70CFE2D5"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93469AB" w14:textId="4C4FC627" w:rsidR="00D34C00" w:rsidRPr="001E2547" w:rsidRDefault="00D34C00" w:rsidP="00D34C00">
            <w:pPr>
              <w:keepNext/>
              <w:jc w:val="right"/>
              <w:rPr>
                <w:color w:val="000000"/>
                <w:sz w:val="20"/>
              </w:rPr>
            </w:pPr>
            <w:r w:rsidRPr="001E2547">
              <w:rPr>
                <w:sz w:val="20"/>
              </w:rPr>
              <w:t>0.</w:t>
            </w:r>
            <w:r>
              <w:rPr>
                <w:sz w:val="20"/>
              </w:rPr>
              <w:t>43</w:t>
            </w:r>
          </w:p>
        </w:tc>
        <w:tc>
          <w:tcPr>
            <w:tcW w:w="1438" w:type="dxa"/>
            <w:tcBorders>
              <w:left w:val="single" w:sz="4" w:space="0" w:color="auto"/>
            </w:tcBorders>
            <w:vAlign w:val="bottom"/>
          </w:tcPr>
          <w:p w14:paraId="6AC6CF83" w14:textId="27BA3A34" w:rsidR="00D34C00" w:rsidRPr="0000612B" w:rsidRDefault="0000612B" w:rsidP="0000612B">
            <w:pPr>
              <w:keepNext/>
              <w:jc w:val="right"/>
              <w:rPr>
                <w:color w:val="000000"/>
                <w:szCs w:val="22"/>
              </w:rPr>
            </w:pPr>
            <w:r>
              <w:rPr>
                <w:color w:val="000000"/>
                <w:szCs w:val="22"/>
              </w:rPr>
              <w:t>0.44</w:t>
            </w:r>
          </w:p>
        </w:tc>
        <w:tc>
          <w:tcPr>
            <w:tcW w:w="1438" w:type="dxa"/>
            <w:vAlign w:val="bottom"/>
          </w:tcPr>
          <w:p w14:paraId="6813C14F" w14:textId="1EA69816" w:rsidR="00D34C00" w:rsidRPr="0000612B" w:rsidRDefault="0000612B" w:rsidP="00E2362A">
            <w:pPr>
              <w:keepNext/>
              <w:jc w:val="right"/>
              <w:rPr>
                <w:color w:val="000000"/>
                <w:szCs w:val="22"/>
              </w:rPr>
            </w:pPr>
            <w:r>
              <w:rPr>
                <w:color w:val="000000"/>
                <w:szCs w:val="22"/>
              </w:rPr>
              <w:t>0.</w:t>
            </w:r>
            <w:r w:rsidR="00E2362A">
              <w:rPr>
                <w:color w:val="000000"/>
                <w:szCs w:val="22"/>
              </w:rPr>
              <w:t>42</w:t>
            </w:r>
          </w:p>
        </w:tc>
      </w:tr>
      <w:tr w:rsidR="00D34C00" w14:paraId="2D30B77C" w14:textId="77777777" w:rsidTr="005C32A2">
        <w:trPr>
          <w:trHeight w:hRule="exact" w:val="288"/>
        </w:trPr>
        <w:tc>
          <w:tcPr>
            <w:tcW w:w="3596" w:type="dxa"/>
            <w:tcBorders>
              <w:bottom w:val="nil"/>
              <w:right w:val="single" w:sz="4" w:space="0" w:color="auto"/>
            </w:tcBorders>
            <w:vAlign w:val="center"/>
          </w:tcPr>
          <w:p w14:paraId="6C74D38E" w14:textId="77777777" w:rsidR="00D34C00" w:rsidRPr="001E2547" w:rsidRDefault="00D34C00" w:rsidP="00D34C00">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44501927" w:rsidR="00D34C00" w:rsidRPr="001E2547" w:rsidRDefault="00D34C00" w:rsidP="00D34C00">
            <w:pPr>
              <w:jc w:val="right"/>
              <w:rPr>
                <w:color w:val="000000"/>
                <w:sz w:val="20"/>
              </w:rPr>
            </w:pPr>
            <w:r>
              <w:rPr>
                <w:color w:val="000000"/>
                <w:szCs w:val="22"/>
              </w:rPr>
              <w:t>28,977</w:t>
            </w:r>
          </w:p>
        </w:tc>
        <w:tc>
          <w:tcPr>
            <w:tcW w:w="1439" w:type="dxa"/>
            <w:tcBorders>
              <w:bottom w:val="nil"/>
              <w:right w:val="single" w:sz="4" w:space="0" w:color="auto"/>
            </w:tcBorders>
            <w:shd w:val="clear" w:color="auto" w:fill="F2F2F2"/>
            <w:vAlign w:val="bottom"/>
          </w:tcPr>
          <w:p w14:paraId="61F449C4" w14:textId="23E7260A" w:rsidR="00D34C00" w:rsidRPr="001E2547" w:rsidRDefault="00D34C00" w:rsidP="00D34C00">
            <w:pPr>
              <w:jc w:val="right"/>
              <w:rPr>
                <w:color w:val="000000"/>
                <w:sz w:val="20"/>
              </w:rPr>
            </w:pPr>
            <w:r>
              <w:rPr>
                <w:color w:val="000000"/>
                <w:szCs w:val="22"/>
              </w:rPr>
              <w:t>46,587</w:t>
            </w:r>
          </w:p>
        </w:tc>
        <w:tc>
          <w:tcPr>
            <w:tcW w:w="1438" w:type="dxa"/>
            <w:tcBorders>
              <w:left w:val="single" w:sz="4" w:space="0" w:color="auto"/>
              <w:bottom w:val="nil"/>
            </w:tcBorders>
            <w:vAlign w:val="bottom"/>
          </w:tcPr>
          <w:p w14:paraId="73BECC80" w14:textId="380D4638" w:rsidR="00D34C00" w:rsidRPr="0000612B" w:rsidRDefault="0000612B" w:rsidP="00E2362A">
            <w:pPr>
              <w:jc w:val="right"/>
              <w:rPr>
                <w:color w:val="000000"/>
                <w:szCs w:val="22"/>
              </w:rPr>
            </w:pPr>
            <w:r>
              <w:rPr>
                <w:color w:val="000000"/>
                <w:szCs w:val="22"/>
              </w:rPr>
              <w:t>2</w:t>
            </w:r>
            <w:r w:rsidR="00E2362A">
              <w:rPr>
                <w:color w:val="000000"/>
                <w:szCs w:val="22"/>
              </w:rPr>
              <w:t>9,131</w:t>
            </w:r>
          </w:p>
        </w:tc>
        <w:tc>
          <w:tcPr>
            <w:tcW w:w="1438" w:type="dxa"/>
            <w:tcBorders>
              <w:bottom w:val="nil"/>
            </w:tcBorders>
            <w:vAlign w:val="bottom"/>
          </w:tcPr>
          <w:p w14:paraId="79B844B4" w14:textId="644570C8" w:rsidR="00D34C00" w:rsidRPr="0000612B" w:rsidRDefault="00E2362A" w:rsidP="00D34C00">
            <w:pPr>
              <w:jc w:val="right"/>
              <w:rPr>
                <w:color w:val="000000"/>
                <w:szCs w:val="22"/>
              </w:rPr>
            </w:pPr>
            <w:r>
              <w:rPr>
                <w:color w:val="000000"/>
                <w:szCs w:val="22"/>
              </w:rPr>
              <w:t>27,066</w:t>
            </w:r>
          </w:p>
        </w:tc>
      </w:tr>
      <w:tr w:rsidR="00D34C00" w14:paraId="08EE5B42" w14:textId="77777777" w:rsidTr="005C32A2">
        <w:trPr>
          <w:trHeight w:hRule="exact" w:val="288"/>
        </w:trPr>
        <w:tc>
          <w:tcPr>
            <w:tcW w:w="3596" w:type="dxa"/>
            <w:tcBorders>
              <w:bottom w:val="nil"/>
              <w:right w:val="single" w:sz="4" w:space="0" w:color="auto"/>
            </w:tcBorders>
            <w:vAlign w:val="center"/>
          </w:tcPr>
          <w:p w14:paraId="40FBE0E5" w14:textId="77777777" w:rsidR="00D34C00" w:rsidRPr="001E2547" w:rsidRDefault="00D34C00" w:rsidP="00D34C00">
            <w:pPr>
              <w:keepNext/>
              <w:rPr>
                <w:color w:val="000000"/>
                <w:sz w:val="20"/>
              </w:rPr>
            </w:pPr>
            <w:r w:rsidRPr="001E2547">
              <w:rPr>
                <w:color w:val="000000"/>
                <w:sz w:val="20"/>
              </w:rPr>
              <w:t>maxABC (t)</w:t>
            </w:r>
          </w:p>
        </w:tc>
        <w:tc>
          <w:tcPr>
            <w:tcW w:w="1439" w:type="dxa"/>
            <w:tcBorders>
              <w:left w:val="single" w:sz="4" w:space="0" w:color="auto"/>
              <w:bottom w:val="nil"/>
            </w:tcBorders>
            <w:shd w:val="clear" w:color="auto" w:fill="F2F2F2"/>
            <w:vAlign w:val="bottom"/>
          </w:tcPr>
          <w:p w14:paraId="15A7243A" w14:textId="3D75D3E9" w:rsidR="00D34C00" w:rsidRPr="001E2547" w:rsidRDefault="00D34C00" w:rsidP="00D34C00">
            <w:pPr>
              <w:jc w:val="right"/>
              <w:rPr>
                <w:color w:val="000000"/>
                <w:sz w:val="20"/>
              </w:rPr>
            </w:pPr>
            <w:r>
              <w:rPr>
                <w:color w:val="000000"/>
                <w:szCs w:val="22"/>
              </w:rPr>
              <w:t>23,627</w:t>
            </w:r>
          </w:p>
        </w:tc>
        <w:tc>
          <w:tcPr>
            <w:tcW w:w="1439" w:type="dxa"/>
            <w:tcBorders>
              <w:bottom w:val="nil"/>
              <w:right w:val="single" w:sz="4" w:space="0" w:color="auto"/>
            </w:tcBorders>
            <w:shd w:val="clear" w:color="auto" w:fill="F2F2F2"/>
            <w:vAlign w:val="bottom"/>
          </w:tcPr>
          <w:p w14:paraId="6393A1BE" w14:textId="3F4B352A" w:rsidR="00D34C00" w:rsidRPr="00665B12" w:rsidRDefault="00D34C00" w:rsidP="00D34C00">
            <w:pPr>
              <w:jc w:val="right"/>
              <w:rPr>
                <w:color w:val="000000"/>
                <w:sz w:val="20"/>
              </w:rPr>
            </w:pPr>
            <w:r>
              <w:rPr>
                <w:color w:val="000000"/>
                <w:szCs w:val="22"/>
              </w:rPr>
              <w:t>38,141</w:t>
            </w:r>
          </w:p>
        </w:tc>
        <w:tc>
          <w:tcPr>
            <w:tcW w:w="1438" w:type="dxa"/>
            <w:tcBorders>
              <w:left w:val="single" w:sz="4" w:space="0" w:color="auto"/>
              <w:bottom w:val="nil"/>
            </w:tcBorders>
            <w:vAlign w:val="bottom"/>
          </w:tcPr>
          <w:p w14:paraId="31B0D363" w14:textId="0304092B" w:rsidR="00D34C00" w:rsidRPr="0000612B" w:rsidRDefault="0000612B" w:rsidP="00E2362A">
            <w:pPr>
              <w:jc w:val="right"/>
              <w:rPr>
                <w:color w:val="000000"/>
                <w:szCs w:val="22"/>
              </w:rPr>
            </w:pPr>
            <w:r>
              <w:rPr>
                <w:color w:val="000000"/>
                <w:szCs w:val="22"/>
              </w:rPr>
              <w:t>2</w:t>
            </w:r>
            <w:r w:rsidR="00E2362A">
              <w:rPr>
                <w:color w:val="000000"/>
                <w:szCs w:val="22"/>
              </w:rPr>
              <w:t>4</w:t>
            </w:r>
            <w:r>
              <w:rPr>
                <w:color w:val="000000"/>
                <w:szCs w:val="22"/>
              </w:rPr>
              <w:t>,</w:t>
            </w:r>
            <w:r w:rsidR="00E2362A">
              <w:rPr>
                <w:color w:val="000000"/>
                <w:szCs w:val="22"/>
              </w:rPr>
              <w:t>043</w:t>
            </w:r>
          </w:p>
        </w:tc>
        <w:tc>
          <w:tcPr>
            <w:tcW w:w="1438" w:type="dxa"/>
            <w:tcBorders>
              <w:bottom w:val="nil"/>
            </w:tcBorders>
            <w:vAlign w:val="bottom"/>
          </w:tcPr>
          <w:p w14:paraId="67AA3CE0" w14:textId="6F3324A5" w:rsidR="00D34C00" w:rsidRPr="0000612B" w:rsidRDefault="00E2362A" w:rsidP="00E2362A">
            <w:pPr>
              <w:jc w:val="right"/>
              <w:rPr>
                <w:color w:val="000000"/>
                <w:szCs w:val="22"/>
              </w:rPr>
            </w:pPr>
            <w:r>
              <w:rPr>
                <w:color w:val="000000"/>
                <w:szCs w:val="22"/>
              </w:rPr>
              <w:t>22,882</w:t>
            </w:r>
          </w:p>
        </w:tc>
      </w:tr>
      <w:tr w:rsidR="00D34C00"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34C00" w:rsidRPr="00665B12" w:rsidRDefault="00D34C00" w:rsidP="00D34C00">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0D150EB9" w:rsidR="00D34C00" w:rsidRPr="00665B12" w:rsidRDefault="00D34C00" w:rsidP="00D34C00">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F2F2F2"/>
            <w:vAlign w:val="bottom"/>
          </w:tcPr>
          <w:p w14:paraId="18F72CEC" w14:textId="39D39B3B" w:rsidR="00D34C00" w:rsidRPr="00665B12" w:rsidRDefault="00D34C00" w:rsidP="00D34C00">
            <w:pPr>
              <w:jc w:val="right"/>
              <w:rPr>
                <w:color w:val="000000"/>
                <w:sz w:val="20"/>
              </w:rPr>
            </w:pPr>
            <w:r>
              <w:rPr>
                <w:color w:val="000000"/>
                <w:szCs w:val="22"/>
              </w:rPr>
              <w:t>38,141</w:t>
            </w:r>
          </w:p>
        </w:tc>
        <w:tc>
          <w:tcPr>
            <w:tcW w:w="1438" w:type="dxa"/>
            <w:tcBorders>
              <w:top w:val="nil"/>
              <w:left w:val="single" w:sz="4" w:space="0" w:color="auto"/>
              <w:bottom w:val="single" w:sz="4" w:space="0" w:color="auto"/>
            </w:tcBorders>
            <w:vAlign w:val="bottom"/>
          </w:tcPr>
          <w:p w14:paraId="5D8326E9" w14:textId="21E28A7E" w:rsidR="00D34C00" w:rsidRPr="0000612B" w:rsidRDefault="00E2362A" w:rsidP="00D34C00">
            <w:pPr>
              <w:jc w:val="right"/>
              <w:rPr>
                <w:color w:val="000000"/>
                <w:szCs w:val="22"/>
              </w:rPr>
            </w:pPr>
            <w:r>
              <w:rPr>
                <w:color w:val="000000"/>
                <w:szCs w:val="22"/>
              </w:rPr>
              <w:t>24,043</w:t>
            </w:r>
          </w:p>
        </w:tc>
        <w:tc>
          <w:tcPr>
            <w:tcW w:w="1438" w:type="dxa"/>
            <w:tcBorders>
              <w:top w:val="nil"/>
              <w:bottom w:val="single" w:sz="4" w:space="0" w:color="auto"/>
            </w:tcBorders>
            <w:vAlign w:val="bottom"/>
          </w:tcPr>
          <w:p w14:paraId="0B7895EF" w14:textId="141A65B9" w:rsidR="00D34C00" w:rsidRPr="0000612B" w:rsidRDefault="00E2362A" w:rsidP="00D34C00">
            <w:pPr>
              <w:jc w:val="right"/>
              <w:rPr>
                <w:color w:val="000000"/>
                <w:szCs w:val="22"/>
              </w:rPr>
            </w:pPr>
            <w:r>
              <w:rPr>
                <w:color w:val="000000"/>
                <w:szCs w:val="22"/>
              </w:rPr>
              <w:t>22,882</w:t>
            </w:r>
          </w:p>
        </w:tc>
      </w:tr>
      <w:tr w:rsidR="00D34C00"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D34C00" w:rsidRPr="00665B12" w:rsidRDefault="00D34C00" w:rsidP="00D34C00">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D34C00" w:rsidRPr="00665B12" w:rsidRDefault="00D34C00" w:rsidP="00D34C00">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D34C00" w:rsidRPr="00665B12" w:rsidRDefault="00D34C00" w:rsidP="00D34C00">
            <w:pPr>
              <w:keepNext/>
              <w:jc w:val="right"/>
              <w:rPr>
                <w:sz w:val="20"/>
              </w:rPr>
            </w:pPr>
          </w:p>
        </w:tc>
      </w:tr>
      <w:tr w:rsidR="00D34C00"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D34C00" w:rsidRPr="00665B12" w:rsidRDefault="00D34C00" w:rsidP="00D34C00">
            <w:pPr>
              <w:keepNext/>
              <w:rPr>
                <w:sz w:val="20"/>
              </w:rPr>
            </w:pPr>
          </w:p>
        </w:tc>
        <w:tc>
          <w:tcPr>
            <w:tcW w:w="1439" w:type="dxa"/>
            <w:tcBorders>
              <w:top w:val="nil"/>
              <w:left w:val="single" w:sz="4" w:space="0" w:color="auto"/>
              <w:bottom w:val="single" w:sz="4" w:space="0" w:color="auto"/>
            </w:tcBorders>
            <w:shd w:val="clear" w:color="auto" w:fill="F2F2F2"/>
          </w:tcPr>
          <w:p w14:paraId="16D9880B" w14:textId="145125BB" w:rsidR="00D34C00" w:rsidRPr="00665B12" w:rsidRDefault="00D34C00" w:rsidP="00D34C00">
            <w:pPr>
              <w:keepNext/>
              <w:jc w:val="right"/>
              <w:rPr>
                <w:sz w:val="20"/>
              </w:rPr>
            </w:pPr>
            <w:r>
              <w:t>2019</w:t>
            </w:r>
          </w:p>
        </w:tc>
        <w:tc>
          <w:tcPr>
            <w:tcW w:w="1439" w:type="dxa"/>
            <w:tcBorders>
              <w:top w:val="nil"/>
              <w:bottom w:val="single" w:sz="4" w:space="0" w:color="auto"/>
              <w:right w:val="single" w:sz="4" w:space="0" w:color="auto"/>
            </w:tcBorders>
            <w:shd w:val="clear" w:color="auto" w:fill="F2F2F2"/>
          </w:tcPr>
          <w:p w14:paraId="3244CF1C" w14:textId="3C640E11" w:rsidR="00D34C00" w:rsidRPr="00665B12" w:rsidRDefault="00D34C00" w:rsidP="00D34C00">
            <w:pPr>
              <w:keepNext/>
              <w:jc w:val="right"/>
              <w:rPr>
                <w:sz w:val="20"/>
              </w:rPr>
            </w:pPr>
            <w:r>
              <w:t>2020</w:t>
            </w:r>
          </w:p>
        </w:tc>
        <w:tc>
          <w:tcPr>
            <w:tcW w:w="1438" w:type="dxa"/>
            <w:tcBorders>
              <w:top w:val="nil"/>
              <w:left w:val="single" w:sz="4" w:space="0" w:color="auto"/>
              <w:bottom w:val="single" w:sz="4" w:space="0" w:color="auto"/>
            </w:tcBorders>
          </w:tcPr>
          <w:p w14:paraId="14CA3918" w14:textId="6148EDEE" w:rsidR="00D34C00" w:rsidRPr="00665B12" w:rsidRDefault="00D34C00" w:rsidP="00D34C00">
            <w:pPr>
              <w:keepNext/>
              <w:jc w:val="right"/>
              <w:rPr>
                <w:sz w:val="20"/>
              </w:rPr>
            </w:pPr>
            <w:r>
              <w:t>2020</w:t>
            </w:r>
          </w:p>
        </w:tc>
        <w:tc>
          <w:tcPr>
            <w:tcW w:w="1438" w:type="dxa"/>
            <w:tcBorders>
              <w:top w:val="nil"/>
              <w:bottom w:val="single" w:sz="4" w:space="0" w:color="auto"/>
            </w:tcBorders>
          </w:tcPr>
          <w:p w14:paraId="2CFD11FB" w14:textId="3B7FE52A" w:rsidR="00D34C00" w:rsidRPr="00A6570D" w:rsidRDefault="00D34C00" w:rsidP="00D34C00">
            <w:pPr>
              <w:keepNext/>
              <w:jc w:val="right"/>
              <w:rPr>
                <w:szCs w:val="22"/>
              </w:rPr>
            </w:pPr>
            <w:r w:rsidRPr="00A6570D">
              <w:rPr>
                <w:szCs w:val="22"/>
              </w:rPr>
              <w:t>202</w:t>
            </w:r>
            <w:r>
              <w:rPr>
                <w:szCs w:val="22"/>
              </w:rPr>
              <w:t>1</w:t>
            </w:r>
          </w:p>
        </w:tc>
      </w:tr>
      <w:tr w:rsidR="00D34C00"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D34C00" w:rsidRPr="00665B12" w:rsidRDefault="00D34C00" w:rsidP="00D34C00">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D34C00" w:rsidRPr="00665B12" w:rsidRDefault="00D34C00" w:rsidP="00D34C00">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D34C00" w:rsidRPr="00665B12" w:rsidRDefault="00D34C00" w:rsidP="00D34C00">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D34C00" w:rsidRPr="00665B12" w:rsidRDefault="00D34C00" w:rsidP="00D34C00">
            <w:pPr>
              <w:keepNext/>
              <w:jc w:val="right"/>
              <w:rPr>
                <w:sz w:val="20"/>
              </w:rPr>
            </w:pPr>
            <w:r w:rsidRPr="00665B12">
              <w:rPr>
                <w:sz w:val="20"/>
              </w:rPr>
              <w:t>No</w:t>
            </w:r>
          </w:p>
        </w:tc>
        <w:tc>
          <w:tcPr>
            <w:tcW w:w="1438" w:type="dxa"/>
            <w:tcBorders>
              <w:top w:val="single" w:sz="4" w:space="0" w:color="auto"/>
            </w:tcBorders>
            <w:vAlign w:val="center"/>
          </w:tcPr>
          <w:p w14:paraId="4AA2E8BA" w14:textId="6061B331" w:rsidR="00D34C00" w:rsidRPr="00665B12" w:rsidRDefault="00D34C00" w:rsidP="00D34C00">
            <w:pPr>
              <w:keepNext/>
              <w:jc w:val="right"/>
              <w:rPr>
                <w:sz w:val="20"/>
              </w:rPr>
            </w:pPr>
            <w:r w:rsidRPr="00665B12">
              <w:rPr>
                <w:sz w:val="20"/>
              </w:rPr>
              <w:t>n/a</w:t>
            </w:r>
          </w:p>
        </w:tc>
      </w:tr>
      <w:tr w:rsidR="00D34C00" w14:paraId="5993DFD7" w14:textId="77777777" w:rsidTr="006234DC">
        <w:trPr>
          <w:trHeight w:hRule="exact" w:val="288"/>
        </w:trPr>
        <w:tc>
          <w:tcPr>
            <w:tcW w:w="3596" w:type="dxa"/>
            <w:tcBorders>
              <w:right w:val="single" w:sz="4" w:space="0" w:color="auto"/>
            </w:tcBorders>
            <w:vAlign w:val="center"/>
          </w:tcPr>
          <w:p w14:paraId="7BD5C794" w14:textId="77777777" w:rsidR="00D34C00" w:rsidRPr="00665B12" w:rsidRDefault="00D34C00" w:rsidP="00D34C00">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D34C00" w:rsidRPr="00665B12" w:rsidRDefault="00D34C00" w:rsidP="00D34C00">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D34C00" w:rsidRPr="00665B12" w:rsidRDefault="00D34C00" w:rsidP="00D34C00">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D34C00" w:rsidRPr="00665B12" w:rsidRDefault="00D34C00" w:rsidP="00D34C00">
            <w:pPr>
              <w:keepNext/>
              <w:jc w:val="right"/>
              <w:rPr>
                <w:sz w:val="20"/>
              </w:rPr>
            </w:pPr>
            <w:r w:rsidRPr="00665B12">
              <w:rPr>
                <w:sz w:val="20"/>
              </w:rPr>
              <w:t>n/a</w:t>
            </w:r>
          </w:p>
        </w:tc>
        <w:tc>
          <w:tcPr>
            <w:tcW w:w="1438" w:type="dxa"/>
            <w:vAlign w:val="center"/>
          </w:tcPr>
          <w:p w14:paraId="3588BBA8" w14:textId="6889738F" w:rsidR="00D34C00" w:rsidRPr="00665B12" w:rsidRDefault="00D34C00" w:rsidP="00D34C00">
            <w:pPr>
              <w:keepNext/>
              <w:jc w:val="right"/>
              <w:rPr>
                <w:sz w:val="20"/>
              </w:rPr>
            </w:pPr>
            <w:r w:rsidRPr="00665B12">
              <w:rPr>
                <w:sz w:val="20"/>
              </w:rPr>
              <w:t>No</w:t>
            </w:r>
          </w:p>
        </w:tc>
      </w:tr>
      <w:tr w:rsidR="00D34C00"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D34C00" w:rsidRPr="00665B12" w:rsidRDefault="00D34C00" w:rsidP="00D34C00">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D34C00" w:rsidRPr="00665B12" w:rsidRDefault="00D34C00" w:rsidP="00D34C00">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D34C00" w:rsidRPr="00665B12" w:rsidRDefault="00D34C00" w:rsidP="00D34C00">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D34C00" w:rsidRPr="00665B12" w:rsidRDefault="00D34C00" w:rsidP="00D34C00">
            <w:pPr>
              <w:keepNext/>
              <w:jc w:val="right"/>
              <w:rPr>
                <w:sz w:val="20"/>
              </w:rPr>
            </w:pPr>
            <w:r w:rsidRPr="00665B12">
              <w:rPr>
                <w:sz w:val="20"/>
              </w:rPr>
              <w:t>n/a</w:t>
            </w:r>
          </w:p>
        </w:tc>
        <w:tc>
          <w:tcPr>
            <w:tcW w:w="1438" w:type="dxa"/>
            <w:tcBorders>
              <w:bottom w:val="single" w:sz="4" w:space="0" w:color="auto"/>
            </w:tcBorders>
            <w:vAlign w:val="center"/>
          </w:tcPr>
          <w:p w14:paraId="0B07820A" w14:textId="7A6E5FD4" w:rsidR="00D34C00" w:rsidRPr="00665B12" w:rsidRDefault="00D34C00" w:rsidP="00D34C00">
            <w:pPr>
              <w:keepNext/>
              <w:jc w:val="right"/>
              <w:rPr>
                <w:sz w:val="20"/>
              </w:rPr>
            </w:pPr>
            <w:r w:rsidRPr="00665B12">
              <w:rPr>
                <w:sz w:val="20"/>
              </w:rPr>
              <w:t>No</w:t>
            </w:r>
          </w:p>
        </w:tc>
      </w:tr>
    </w:tbl>
    <w:p w14:paraId="4C10B430" w14:textId="66E4AFB9" w:rsidR="0000612B" w:rsidRDefault="0000612B" w:rsidP="0000612B">
      <w:pPr>
        <w:spacing w:after="0"/>
        <w:jc w:val="both"/>
        <w:rPr>
          <w:rFonts w:eastAsia="Calibri"/>
          <w:i/>
          <w:sz w:val="16"/>
          <w:szCs w:val="16"/>
        </w:rPr>
      </w:pPr>
      <w:r>
        <w:rPr>
          <w:rFonts w:eastAsia="Calibri"/>
          <w:i/>
          <w:sz w:val="16"/>
          <w:szCs w:val="16"/>
        </w:rPr>
        <w:t>*Base natural mortality M varies between 0.48 and 1.07</w:t>
      </w:r>
    </w:p>
    <w:p w14:paraId="3CB8FC33" w14:textId="009415B0" w:rsidR="00EA56F6" w:rsidRPr="0000612B" w:rsidRDefault="0000612B" w:rsidP="0000612B">
      <w:pPr>
        <w:spacing w:after="0"/>
        <w:jc w:val="both"/>
        <w:rPr>
          <w:rFonts w:eastAsia="Calibri"/>
          <w:i/>
          <w:sz w:val="16"/>
          <w:szCs w:val="16"/>
        </w:rPr>
      </w:pPr>
      <w:r w:rsidRPr="0000612B">
        <w:rPr>
          <w:rFonts w:eastAsia="Calibri"/>
          <w:i/>
          <w:sz w:val="16"/>
          <w:szCs w:val="16"/>
        </w:rPr>
        <w:t>*</w:t>
      </w:r>
      <w:r w:rsidR="007D7520" w:rsidRPr="0000612B">
        <w:rPr>
          <w:rFonts w:eastAsia="Calibri"/>
          <w:i/>
          <w:sz w:val="16"/>
          <w:szCs w:val="16"/>
        </w:rPr>
        <w:t xml:space="preserve">* </w:t>
      </w:r>
      <w:r w:rsidR="008B1EA4" w:rsidRPr="0000612B">
        <w:rPr>
          <w:rFonts w:eastAsia="Calibri"/>
          <w:i/>
          <w:sz w:val="16"/>
          <w:szCs w:val="16"/>
        </w:rPr>
        <w:t>Assume</w:t>
      </w:r>
      <w:r w:rsidR="007721BC" w:rsidRPr="0000612B">
        <w:rPr>
          <w:rFonts w:eastAsia="Calibri"/>
          <w:i/>
          <w:sz w:val="16"/>
          <w:szCs w:val="16"/>
        </w:rPr>
        <w:t>d</w:t>
      </w:r>
      <w:r w:rsidR="008B1EA4" w:rsidRPr="0000612B">
        <w:rPr>
          <w:rFonts w:eastAsia="Calibri"/>
          <w:i/>
          <w:sz w:val="16"/>
          <w:szCs w:val="16"/>
        </w:rPr>
        <w:t xml:space="preserve"> </w:t>
      </w:r>
      <w:r w:rsidR="00007B5B" w:rsidRPr="0000612B">
        <w:rPr>
          <w:rFonts w:eastAsia="Calibri"/>
          <w:i/>
          <w:sz w:val="16"/>
          <w:szCs w:val="16"/>
        </w:rPr>
        <w:t>2021 catch at the ABC</w:t>
      </w:r>
      <w:r w:rsidR="00D513C3" w:rsidRPr="0000612B">
        <w:rPr>
          <w:rFonts w:eastAsia="Calibri"/>
          <w:i/>
          <w:sz w:val="16"/>
          <w:szCs w:val="16"/>
        </w:rPr>
        <w:t xml:space="preserve">, 23,627t </w:t>
      </w:r>
      <w:r w:rsidR="00007B5B" w:rsidRPr="0000612B">
        <w:rPr>
          <w:rFonts w:eastAsia="Calibri"/>
          <w:i/>
          <w:sz w:val="16"/>
          <w:szCs w:val="16"/>
        </w:rPr>
        <w:t xml:space="preserve">. </w:t>
      </w:r>
      <w:r w:rsidR="00D513C3" w:rsidRPr="0000612B">
        <w:rPr>
          <w:rFonts w:eastAsia="Calibri"/>
          <w:i/>
          <w:sz w:val="16"/>
          <w:szCs w:val="16"/>
        </w:rPr>
        <w:t xml:space="preserve"> </w:t>
      </w:r>
      <w:r w:rsidR="00FC7707" w:rsidRPr="0000612B">
        <w:rPr>
          <w:rFonts w:eastAsia="Calibri"/>
          <w:i/>
          <w:sz w:val="16"/>
          <w:szCs w:val="16"/>
        </w:rPr>
        <w:t xml:space="preserve">For </w:t>
      </w:r>
      <w:r w:rsidR="008B1EA4" w:rsidRPr="0000612B">
        <w:rPr>
          <w:rFonts w:eastAsia="Calibri"/>
          <w:i/>
          <w:sz w:val="16"/>
          <w:szCs w:val="16"/>
        </w:rPr>
        <w:t>202</w:t>
      </w:r>
      <w:r w:rsidR="00D513C3" w:rsidRPr="0000612B">
        <w:rPr>
          <w:rFonts w:eastAsia="Calibri"/>
          <w:i/>
          <w:sz w:val="16"/>
          <w:szCs w:val="16"/>
        </w:rPr>
        <w:t>3</w:t>
      </w:r>
      <w:r w:rsidR="008B1EA4" w:rsidRPr="0000612B">
        <w:rPr>
          <w:rFonts w:eastAsia="Calibri"/>
          <w:i/>
          <w:sz w:val="16"/>
          <w:szCs w:val="16"/>
        </w:rPr>
        <w:t xml:space="preserve"> </w:t>
      </w:r>
      <w:r w:rsidR="00FC7707" w:rsidRPr="0000612B">
        <w:rPr>
          <w:rFonts w:eastAsia="Calibri"/>
          <w:i/>
          <w:sz w:val="16"/>
          <w:szCs w:val="16"/>
        </w:rPr>
        <w:t xml:space="preserve">projections </w:t>
      </w:r>
      <w:r w:rsidR="008B1EA4" w:rsidRPr="0000612B">
        <w:rPr>
          <w:rFonts w:eastAsia="Calibri"/>
          <w:i/>
          <w:sz w:val="16"/>
          <w:szCs w:val="16"/>
        </w:rPr>
        <w:t xml:space="preserve">the </w:t>
      </w:r>
      <w:r w:rsidR="00D513C3" w:rsidRPr="0000612B">
        <w:rPr>
          <w:rFonts w:eastAsia="Calibri"/>
          <w:i/>
          <w:sz w:val="16"/>
          <w:szCs w:val="16"/>
        </w:rPr>
        <w:t xml:space="preserve">2022 </w:t>
      </w:r>
      <w:r w:rsidR="008B1EA4" w:rsidRPr="0000612B">
        <w:rPr>
          <w:rFonts w:eastAsia="Calibri"/>
          <w:i/>
          <w:sz w:val="16"/>
          <w:szCs w:val="16"/>
        </w:rPr>
        <w:t>catch was assumed to be</w:t>
      </w:r>
      <w:r w:rsidR="00007B5B" w:rsidRPr="0000612B">
        <w:rPr>
          <w:rFonts w:eastAsia="Calibri"/>
          <w:i/>
          <w:sz w:val="16"/>
          <w:szCs w:val="16"/>
        </w:rPr>
        <w:t xml:space="preserve"> at the </w:t>
      </w:r>
      <w:r w:rsidR="00D513C3" w:rsidRPr="0000612B">
        <w:rPr>
          <w:rFonts w:eastAsia="Calibri"/>
          <w:i/>
          <w:sz w:val="16"/>
          <w:szCs w:val="16"/>
        </w:rPr>
        <w:t xml:space="preserve">projected </w:t>
      </w:r>
      <w:r w:rsidR="00007B5B" w:rsidRPr="0000612B">
        <w:rPr>
          <w:rFonts w:eastAsia="Calibri"/>
          <w:i/>
          <w:sz w:val="16"/>
          <w:szCs w:val="16"/>
        </w:rPr>
        <w:t>ABC</w:t>
      </w:r>
      <w:r w:rsidR="007D7520" w:rsidRPr="0000612B">
        <w:rPr>
          <w:rFonts w:eastAsia="Calibri"/>
          <w:i/>
          <w:sz w:val="16"/>
          <w:szCs w:val="16"/>
        </w:rPr>
        <w:t>.</w:t>
      </w:r>
      <w:r w:rsidR="00930366" w:rsidRPr="0000612B">
        <w:rPr>
          <w:rFonts w:eastAsia="Calibri"/>
          <w:i/>
          <w:sz w:val="16"/>
          <w:szCs w:val="16"/>
        </w:rPr>
        <w:t xml:space="preserve"> </w:t>
      </w:r>
    </w:p>
    <w:p w14:paraId="1FAFF550" w14:textId="77777777" w:rsidR="00EA56F6" w:rsidRPr="00D82FD3" w:rsidRDefault="00EA56F6" w:rsidP="00A6570D">
      <w:pPr>
        <w:pStyle w:val="Heading2"/>
        <w:rPr>
          <w:rFonts w:eastAsia="Calibri"/>
        </w:rPr>
      </w:pPr>
      <w:r>
        <w:rPr>
          <w:rFonts w:eastAsia="Calibri"/>
        </w:rPr>
        <w:t>Area apportionment</w:t>
      </w:r>
    </w:p>
    <w:p w14:paraId="3C62CE29" w14:textId="156637A4" w:rsidR="00EA56F6" w:rsidRDefault="00EA56F6" w:rsidP="00560E94">
      <w:pPr>
        <w:keepNext/>
        <w:jc w:val="both"/>
      </w:pPr>
      <w:r>
        <w:t>In 2012 the ABC for GOA Pacific cod was apportioned among regulatory areas using a Kalman filter approach based on trawl survey biomass estimates.</w:t>
      </w:r>
      <w:r w:rsidR="00241F7B">
        <w:t xml:space="preserve"> </w:t>
      </w:r>
      <w:r>
        <w:t>In the 2013 assessment, the random effects model (which is similar to the Kalman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w:t>
      </w:r>
      <w:r w:rsidR="00D34C00">
        <w:t>21</w:t>
      </w:r>
      <w:r>
        <w:t xml:space="preserve">, the area-apportioned ABCs </w:t>
      </w:r>
      <w:r w:rsidR="00D154F8">
        <w:t>would be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405723FE" w:rsidR="00EA56F6" w:rsidRPr="002478FA" w:rsidRDefault="00D34C00" w:rsidP="00560E94">
            <w:pPr>
              <w:spacing w:after="0"/>
              <w:jc w:val="right"/>
              <w:rPr>
                <w:szCs w:val="22"/>
              </w:rPr>
            </w:pPr>
            <w:r>
              <w:rPr>
                <w:szCs w:val="22"/>
              </w:rPr>
              <w:t>30.3</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1128BD6D" w:rsidR="00EA56F6" w:rsidRPr="002478FA" w:rsidRDefault="00D34C00" w:rsidP="00560E94">
            <w:pPr>
              <w:spacing w:after="0"/>
              <w:jc w:val="right"/>
              <w:rPr>
                <w:szCs w:val="22"/>
              </w:rPr>
            </w:pPr>
            <w:r>
              <w:rPr>
                <w:szCs w:val="22"/>
              </w:rPr>
              <w:t>60.2</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0A40C318" w:rsidR="00EA56F6" w:rsidRPr="002478FA" w:rsidRDefault="00D34C00" w:rsidP="00D34C00">
            <w:pPr>
              <w:spacing w:after="0"/>
              <w:jc w:val="right"/>
              <w:rPr>
                <w:szCs w:val="22"/>
              </w:rPr>
            </w:pPr>
            <w:r>
              <w:rPr>
                <w:szCs w:val="22"/>
              </w:rPr>
              <w:t>9.5</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5A9213B8" w:rsidR="00F4181B" w:rsidRPr="002478FA" w:rsidRDefault="00E2362A" w:rsidP="00F4181B">
            <w:pPr>
              <w:spacing w:after="0"/>
              <w:jc w:val="right"/>
              <w:rPr>
                <w:szCs w:val="22"/>
              </w:rPr>
            </w:pPr>
            <w:r>
              <w:rPr>
                <w:szCs w:val="22"/>
              </w:rPr>
              <w:t>6,999</w:t>
            </w:r>
          </w:p>
        </w:tc>
        <w:tc>
          <w:tcPr>
            <w:tcW w:w="1316" w:type="dxa"/>
            <w:tcBorders>
              <w:top w:val="nil"/>
              <w:left w:val="nil"/>
              <w:bottom w:val="nil"/>
              <w:right w:val="nil"/>
            </w:tcBorders>
            <w:shd w:val="clear" w:color="auto" w:fill="auto"/>
          </w:tcPr>
          <w:p w14:paraId="7C8B83DE" w14:textId="342122E7" w:rsidR="00F4181B" w:rsidRPr="002478FA" w:rsidRDefault="00E2362A" w:rsidP="00F4181B">
            <w:pPr>
              <w:spacing w:after="0"/>
              <w:jc w:val="right"/>
              <w:rPr>
                <w:szCs w:val="22"/>
              </w:rPr>
            </w:pPr>
            <w:r>
              <w:rPr>
                <w:szCs w:val="22"/>
              </w:rPr>
              <w:t>13,905</w:t>
            </w:r>
          </w:p>
        </w:tc>
        <w:tc>
          <w:tcPr>
            <w:tcW w:w="1206" w:type="dxa"/>
            <w:tcBorders>
              <w:top w:val="nil"/>
              <w:left w:val="nil"/>
              <w:bottom w:val="nil"/>
              <w:right w:val="nil"/>
            </w:tcBorders>
            <w:shd w:val="clear" w:color="auto" w:fill="auto"/>
          </w:tcPr>
          <w:p w14:paraId="0F4EE43F" w14:textId="75F019ED" w:rsidR="00F4181B" w:rsidRPr="002478FA" w:rsidRDefault="00E2362A" w:rsidP="00F4181B">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6096FD75" w14:textId="65352D61" w:rsidR="00F4181B" w:rsidRPr="002478FA" w:rsidRDefault="00E2362A" w:rsidP="00F4181B">
            <w:pPr>
              <w:spacing w:after="0"/>
              <w:jc w:val="right"/>
              <w:rPr>
                <w:szCs w:val="22"/>
              </w:rPr>
            </w:pPr>
            <w:r>
              <w:rPr>
                <w:szCs w:val="22"/>
              </w:rPr>
              <w:t>24,043</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204D8FCB" w:rsidR="00F4181B" w:rsidRPr="002478FA" w:rsidRDefault="00E2362A" w:rsidP="00F4181B">
            <w:pPr>
              <w:spacing w:after="0"/>
              <w:jc w:val="right"/>
              <w:rPr>
                <w:szCs w:val="22"/>
              </w:rPr>
            </w:pPr>
            <w:r>
              <w:rPr>
                <w:szCs w:val="22"/>
              </w:rPr>
              <w:t>5,505</w:t>
            </w:r>
          </w:p>
        </w:tc>
        <w:tc>
          <w:tcPr>
            <w:tcW w:w="1316" w:type="dxa"/>
            <w:tcBorders>
              <w:top w:val="nil"/>
              <w:left w:val="nil"/>
              <w:bottom w:val="single" w:sz="4" w:space="0" w:color="auto"/>
              <w:right w:val="nil"/>
            </w:tcBorders>
            <w:shd w:val="clear" w:color="auto" w:fill="auto"/>
          </w:tcPr>
          <w:p w14:paraId="6E5BB2B6" w14:textId="68425DC3" w:rsidR="00F4181B" w:rsidRPr="002478FA" w:rsidRDefault="00E2362A" w:rsidP="00F4181B">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4EE3F4BD" w14:textId="775FE5E9" w:rsidR="00F4181B" w:rsidRPr="002478FA" w:rsidRDefault="00E2362A" w:rsidP="00F4181B">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A30E3FC" w14:textId="73465FE2" w:rsidR="00F4181B" w:rsidRPr="002478FA" w:rsidRDefault="00E2362A" w:rsidP="00F4181B">
            <w:pPr>
              <w:spacing w:after="0"/>
              <w:jc w:val="right"/>
              <w:rPr>
                <w:szCs w:val="22"/>
              </w:rPr>
            </w:pPr>
            <w:r>
              <w:rPr>
                <w:szCs w:val="22"/>
              </w:rPr>
              <w:t>22,882</w:t>
            </w:r>
          </w:p>
        </w:tc>
      </w:tr>
    </w:tbl>
    <w:p w14:paraId="40F59496" w14:textId="77777777" w:rsidR="00D154F8" w:rsidRDefault="00D154F8" w:rsidP="00D154F8">
      <w:pPr>
        <w:keepNext/>
        <w:jc w:val="both"/>
      </w:pPr>
    </w:p>
    <w:p w14:paraId="7516885D" w14:textId="77777777" w:rsidR="00D154F8" w:rsidRDefault="00D154F8" w:rsidP="00D154F8">
      <w:pPr>
        <w:keepNext/>
        <w:jc w:val="both"/>
      </w:pPr>
    </w:p>
    <w:p w14:paraId="7B36D4BF" w14:textId="77777777" w:rsidR="00D34C00" w:rsidRDefault="00D34C00" w:rsidP="00A6570D">
      <w:pPr>
        <w:pStyle w:val="Heading2"/>
      </w:pPr>
      <w:r>
        <w:br w:type="page"/>
      </w:r>
    </w:p>
    <w:p w14:paraId="7F1A4CF1" w14:textId="7C2D9194" w:rsidR="00EA56F6" w:rsidRDefault="00EA56F6" w:rsidP="00A6570D">
      <w:pPr>
        <w:pStyle w:val="Heading2"/>
      </w:pPr>
      <w:r w:rsidRPr="0043315F">
        <w:lastRenderedPageBreak/>
        <w:t xml:space="preserve">Responses to SSC </w:t>
      </w:r>
      <w:r>
        <w:t xml:space="preserve">and Plan Team </w:t>
      </w:r>
      <w:r w:rsidRPr="0043315F">
        <w:t>Comments</w:t>
      </w:r>
      <w:r>
        <w:t xml:space="preserve"> Specific to this Assessment</w:t>
      </w:r>
    </w:p>
    <w:p w14:paraId="19E911E6" w14:textId="0DAC2F38" w:rsidR="00AB2A52" w:rsidRPr="00665B12" w:rsidRDefault="00AB2A52" w:rsidP="001E2547">
      <w:pPr>
        <w:rPr>
          <w:b/>
        </w:rPr>
      </w:pPr>
      <w:r w:rsidRPr="001E2547">
        <w:rPr>
          <w:b/>
        </w:rPr>
        <w:t>Plan Team Comments</w:t>
      </w:r>
      <w:r w:rsidR="00FC3F12" w:rsidRPr="001E2547">
        <w:rPr>
          <w:b/>
        </w:rPr>
        <w:t xml:space="preserve"> - </w:t>
      </w:r>
      <w:r w:rsidRPr="001E2547">
        <w:rPr>
          <w:b/>
        </w:rPr>
        <w:t>November 20</w:t>
      </w:r>
      <w:r w:rsidR="00103302">
        <w:rPr>
          <w:b/>
        </w:rPr>
        <w:t>20</w:t>
      </w:r>
      <w:r w:rsidRPr="001E2547">
        <w:rPr>
          <w:b/>
        </w:rPr>
        <w:t xml:space="preserve"> </w:t>
      </w:r>
    </w:p>
    <w:p w14:paraId="4269FDE5" w14:textId="584636DF" w:rsidR="00FC3F12" w:rsidRPr="00953138" w:rsidRDefault="00FC3F12" w:rsidP="001E2547">
      <w:r w:rsidRPr="001E2547">
        <w:rPr>
          <w:b/>
        </w:rPr>
        <w:t>Science and Statistical Committee comments – December 20</w:t>
      </w:r>
      <w:r w:rsidR="00103302">
        <w:rPr>
          <w:b/>
        </w:rPr>
        <w:t>20</w:t>
      </w:r>
    </w:p>
    <w:p w14:paraId="3A130147" w14:textId="77777777" w:rsidR="009A37DF" w:rsidRDefault="009A37DF" w:rsidP="009B1217">
      <w:pPr>
        <w:pStyle w:val="Heading1"/>
      </w:pPr>
      <w:r>
        <w:br w:type="page"/>
      </w:r>
    </w:p>
    <w:p w14:paraId="23BF5223" w14:textId="4351F439" w:rsidR="00EA56F6" w:rsidRPr="0043315F" w:rsidRDefault="00EA56F6" w:rsidP="009B1217">
      <w:pPr>
        <w:pStyle w:val="Heading1"/>
      </w:pPr>
      <w:r w:rsidRPr="0043315F">
        <w:lastRenderedPageBreak/>
        <w:t>Introduction</w:t>
      </w:r>
    </w:p>
    <w:p w14:paraId="73195B69" w14:textId="6F51DFDF"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r w:rsidR="00E02CF0" w:rsidRPr="004529FA">
        <w:rPr>
          <w:rFonts w:eastAsia="Calibri"/>
          <w:i/>
          <w:szCs w:val="22"/>
        </w:rPr>
        <w:t>Gadus macrocephalus</w:t>
      </w:r>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r w:rsidR="0069155A" w:rsidRPr="00D73882">
        <w:rPr>
          <w:rFonts w:eastAsia="Calibri"/>
          <w:i/>
          <w:szCs w:val="22"/>
        </w:rPr>
        <w:t>atxidax</w:t>
      </w:r>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middens on Sanak Island in the Western GOA show a long history (at least </w:t>
      </w:r>
      <w:r w:rsidR="00274AE7">
        <w:rPr>
          <w:rFonts w:eastAsia="Calibri"/>
          <w:szCs w:val="22"/>
        </w:rPr>
        <w:t>6000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midden</w:t>
      </w:r>
      <w:r w:rsidR="0098259D">
        <w:rPr>
          <w:rFonts w:eastAsia="Calibri"/>
          <w:szCs w:val="22"/>
        </w:rPr>
        <w:t>s</w:t>
      </w:r>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 xml:space="preserve">over 6000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14471F8"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 </w:t>
      </w:r>
      <w:r w:rsidR="00483196" w:rsidRPr="00483196">
        <w:rPr>
          <w:shd w:val="clear" w:color="auto" w:fill="FFFFFF"/>
        </w:rPr>
        <w:t>In March 2021, a cooperative tagging study between the Alaska Fisheries Science Center (AFSC) and the Aleutian East Borough was initiated to examine the seasonal movements of Pacific cod captur</w:t>
      </w:r>
      <w:r w:rsidR="00483196">
        <w:rPr>
          <w:shd w:val="clear" w:color="auto" w:fill="FFFFFF"/>
        </w:rPr>
        <w:t>ed in the western GOA</w:t>
      </w:r>
      <w:r w:rsidR="00483196" w:rsidRPr="00483196">
        <w:rPr>
          <w:shd w:val="clear" w:color="auto" w:fill="FFFFFF"/>
        </w:rPr>
        <w:t xml:space="preserve"> (WGOA) during the spawning season (P.I.s McDermott, Palsson, and Barbeaux, AFSC, and Levy, AEB). The goal of this study </w:t>
      </w:r>
      <w:r w:rsidR="00103302">
        <w:rPr>
          <w:shd w:val="clear" w:color="auto" w:fill="FFFFFF"/>
        </w:rPr>
        <w:t>wa</w:t>
      </w:r>
      <w:r w:rsidR="00483196" w:rsidRPr="00483196">
        <w:rPr>
          <w:shd w:val="clear" w:color="auto" w:fill="FFFFFF"/>
        </w:rPr>
        <w:t>s to better understand the relationship of these fish to Pacific c</w:t>
      </w:r>
      <w:r w:rsidR="00483196">
        <w:rPr>
          <w:shd w:val="clear" w:color="auto" w:fill="FFFFFF"/>
        </w:rPr>
        <w:t xml:space="preserve">od in the wider </w:t>
      </w:r>
      <w:r w:rsidR="00483196" w:rsidRPr="00483196">
        <w:rPr>
          <w:shd w:val="clear" w:color="auto" w:fill="FFFFFF"/>
        </w:rPr>
        <w:t>GOA and eastern Bering Sea (EBS) during the summer when the AFSC bottom trawl surveys are conducted. Twenty-five satellite-tagged and 957 conventionally-tagged Pacific cod were released in 8 subareas of the WGOA near the Shumagin and Sanak Islands (</w:t>
      </w:r>
      <w:r w:rsidR="00483196" w:rsidRPr="0069155A">
        <w:rPr>
          <w:rFonts w:eastAsia="Calibri"/>
          <w:szCs w:val="22"/>
        </w:rPr>
        <w:t>Fig. 2.</w:t>
      </w:r>
      <w:r w:rsidR="00483196">
        <w:rPr>
          <w:rFonts w:eastAsia="Calibri"/>
          <w:szCs w:val="22"/>
        </w:rPr>
        <w:t>4</w:t>
      </w:r>
      <w:r w:rsidR="00483196" w:rsidRPr="00483196">
        <w:rPr>
          <w:shd w:val="clear" w:color="auto" w:fill="FFFFFF"/>
        </w:rPr>
        <w:t>). Satellite tags were programmed to pop-up and transmit data after 90, 180, or 365 days. Early pop-ups were likely due to predation instead of tagging mortality. Locations of tags recovered in March, April, and May were largely in the vicinity of release area but fish with tags recovered in June, July, and August had moved west toward the Aleutian Islands region and north into the EBS, N</w:t>
      </w:r>
      <w:r w:rsidR="00483196">
        <w:rPr>
          <w:shd w:val="clear" w:color="auto" w:fill="FFFFFF"/>
        </w:rPr>
        <w:t xml:space="preserve">orthern </w:t>
      </w:r>
      <w:r w:rsidR="00483196" w:rsidRPr="00483196">
        <w:rPr>
          <w:shd w:val="clear" w:color="auto" w:fill="FFFFFF"/>
        </w:rPr>
        <w:t>B</w:t>
      </w:r>
      <w:r w:rsidR="00483196">
        <w:rPr>
          <w:shd w:val="clear" w:color="auto" w:fill="FFFFFF"/>
        </w:rPr>
        <w:t xml:space="preserve">ering </w:t>
      </w:r>
      <w:r w:rsidR="00483196" w:rsidRPr="00483196">
        <w:rPr>
          <w:shd w:val="clear" w:color="auto" w:fill="FFFFFF"/>
        </w:rPr>
        <w:t>S</w:t>
      </w:r>
      <w:r w:rsidR="00483196">
        <w:rPr>
          <w:shd w:val="clear" w:color="auto" w:fill="FFFFFF"/>
        </w:rPr>
        <w:t>ea</w:t>
      </w:r>
      <w:r w:rsidR="00483196" w:rsidRPr="00483196">
        <w:rPr>
          <w:shd w:val="clear" w:color="auto" w:fill="FFFFFF"/>
        </w:rPr>
        <w:t xml:space="preserve">, and Russia. More than half of the tag recoveries (9 of 16) between the beginning of June and the end of August were located in the Bering Sea, indicating substantial seasonal connectivity between the </w:t>
      </w:r>
      <w:r w:rsidR="00483196">
        <w:rPr>
          <w:shd w:val="clear" w:color="auto" w:fill="FFFFFF"/>
        </w:rPr>
        <w:t>GOA</w:t>
      </w:r>
      <w:r w:rsidR="00483196" w:rsidRPr="00483196">
        <w:rPr>
          <w:shd w:val="clear" w:color="auto" w:fill="FFFFFF"/>
        </w:rPr>
        <w:t xml:space="preserve"> and </w:t>
      </w:r>
      <w:r w:rsidR="00483196">
        <w:rPr>
          <w:shd w:val="clear" w:color="auto" w:fill="FFFFFF"/>
        </w:rPr>
        <w:t>EBS</w:t>
      </w:r>
      <w:r w:rsidR="00483196" w:rsidRPr="00483196">
        <w:rPr>
          <w:shd w:val="clear" w:color="auto" w:fill="FFFFFF"/>
        </w:rPr>
        <w:t xml:space="preserve"> management regions. Work is in progress to reconstruct movement paths of fish tagged with satellite tags which will provide valuable information on migration timing and pathways. Additional satellite and conventional tag releases are planned for March 2022.</w:t>
      </w:r>
    </w:p>
    <w:p w14:paraId="04D5E064" w14:textId="18C177DF" w:rsidR="00A538C5" w:rsidRPr="00665B12" w:rsidRDefault="00A538C5" w:rsidP="00665B12">
      <w:pPr>
        <w:rPr>
          <w:color w:val="000000"/>
          <w:sz w:val="24"/>
        </w:rPr>
      </w:pPr>
      <w:r w:rsidRPr="005B0AFA">
        <w:rPr>
          <w:color w:val="000000"/>
        </w:rPr>
        <w:t xml:space="preserve">Two recent genetics studies using Restriction-site Associated DNA sequencing have indicated significant genetic differentiation among spawning stocks of Pacific cod in the Gulf of Alaska and the Bering Sea (Drinan </w:t>
      </w:r>
      <w:r w:rsidRPr="00665B12">
        <w:rPr>
          <w:i/>
          <w:color w:val="000000"/>
        </w:rPr>
        <w:t>et al.</w:t>
      </w:r>
      <w:r w:rsidRPr="005B0AFA">
        <w:rPr>
          <w:color w:val="000000"/>
        </w:rPr>
        <w:t xml:space="preserve"> 2018; Spies </w:t>
      </w:r>
      <w:r w:rsidRPr="00665B12">
        <w:rPr>
          <w:i/>
          <w:color w:val="000000"/>
        </w:rPr>
        <w:t>et al.</w:t>
      </w:r>
      <w:r w:rsidRPr="005B0AFA">
        <w:rPr>
          <w:color w:val="000000"/>
        </w:rPr>
        <w:t xml:space="preserve"> 2019). The first study (Drinan et al. 2018) used 6,425 </w:t>
      </w:r>
      <w:r w:rsidR="00AE7368">
        <w:rPr>
          <w:color w:val="000000"/>
        </w:rPr>
        <w:t>s</w:t>
      </w:r>
      <w:r w:rsidR="00AE7368" w:rsidRPr="00AE7368">
        <w:rPr>
          <w:color w:val="000000"/>
        </w:rPr>
        <w:t>ingle-nucleotide polymorphism</w:t>
      </w:r>
      <w:r w:rsidR="00AE7368">
        <w:rPr>
          <w:color w:val="000000"/>
        </w:rPr>
        <w:t xml:space="preserve"> (</w:t>
      </w:r>
      <w:r w:rsidRPr="005B0AFA">
        <w:rPr>
          <w:color w:val="000000"/>
        </w:rPr>
        <w:t>SNP</w:t>
      </w:r>
      <w:r w:rsidR="00AE7368">
        <w:rPr>
          <w:color w:val="000000"/>
        </w:rPr>
        <w:t>)</w:t>
      </w:r>
      <w:r w:rsidRPr="005B0AFA">
        <w:rPr>
          <w:color w:val="000000"/>
        </w:rPr>
        <w:t xml:space="preserve"> loci to show high assignment success &gt;80% of five spawning populations of Pacific cod throughout their range off Alaska. Further work using 3,599 SNP loci and spawning samples throughout the range of Pacific cod off Alaska, as well as a summer sample from the Northern Bering Sea in August 2017 showed significant differentiation among all spawning groups (Spies </w:t>
      </w:r>
      <w:r w:rsidRPr="00665B12">
        <w:rPr>
          <w:i/>
          <w:color w:val="000000"/>
        </w:rPr>
        <w:t>et al</w:t>
      </w:r>
      <w:r w:rsidRPr="005B0AFA">
        <w:rPr>
          <w:color w:val="000000"/>
        </w:rPr>
        <w:t>. 2019). The three spawning groups examined in the Gulf of Alaska, Hecate Strait, Kodiak Island, and Prince William Sound, were all genetically distinct and could be assigned to their population of origin with 80-90% accuracy (Fig. 2.</w:t>
      </w:r>
      <w:r w:rsidR="00D207CC">
        <w:rPr>
          <w:color w:val="000000"/>
        </w:rPr>
        <w:t>4</w:t>
      </w:r>
      <w:r w:rsidRPr="005B0AFA">
        <w:rPr>
          <w:color w:val="000000"/>
        </w:rPr>
        <w:t xml:space="preserve">; Drinan </w:t>
      </w:r>
      <w:r w:rsidRPr="005C32A2">
        <w:rPr>
          <w:i/>
          <w:color w:val="000000"/>
        </w:rPr>
        <w:t>et al.</w:t>
      </w:r>
      <w:r w:rsidRPr="005B0AFA">
        <w:rPr>
          <w:color w:val="000000"/>
        </w:rPr>
        <w:t xml:space="preserve"> 2018). Cod that spawned at Unimak Pass in 2003 and 2018 were genetically distinct from the Kodiak Sample (spawning year 2003), </w:t>
      </w:r>
      <w:r w:rsidRPr="005B0AFA">
        <w:rPr>
          <w:i/>
          <w:color w:val="000000"/>
        </w:rPr>
        <w:t>F</w:t>
      </w:r>
      <w:r w:rsidRPr="005B0AFA">
        <w:rPr>
          <w:i/>
          <w:color w:val="000000"/>
          <w:vertAlign w:val="subscript"/>
        </w:rPr>
        <w:t>ST</w:t>
      </w:r>
      <w:r w:rsidRPr="005B0AFA">
        <w:rPr>
          <w:color w:val="000000"/>
        </w:rPr>
        <w:t xml:space="preserve">=0.004 and </w:t>
      </w:r>
      <w:r w:rsidRPr="005B0AFA">
        <w:rPr>
          <w:i/>
          <w:color w:val="000000"/>
        </w:rPr>
        <w:t>F</w:t>
      </w:r>
      <w:r w:rsidRPr="005B0AFA">
        <w:rPr>
          <w:i/>
          <w:color w:val="000000"/>
          <w:vertAlign w:val="subscript"/>
        </w:rPr>
        <w:t>ST</w:t>
      </w:r>
      <w:r w:rsidRPr="005B0AFA">
        <w:rPr>
          <w:color w:val="000000"/>
        </w:rPr>
        <w:t>=0.001. There was strong evidence for selective differentiation of some loci, including one that aligned to the zona pellucida glycoprotein 3 (ZP3) in the Atlantic cod genome. This locus had the level of differentiation of any locus examined (</w:t>
      </w:r>
      <w:r w:rsidRPr="005B0AFA">
        <w:rPr>
          <w:i/>
          <w:color w:val="000000"/>
        </w:rPr>
        <w:t>F</w:t>
      </w:r>
      <w:r w:rsidRPr="005B0AFA">
        <w:rPr>
          <w:i/>
          <w:color w:val="000000"/>
          <w:vertAlign w:val="subscript"/>
        </w:rPr>
        <w:t>ST</w:t>
      </w:r>
      <w:r w:rsidRPr="005B0AFA">
        <w:rPr>
          <w:color w:val="000000"/>
        </w:rPr>
        <w:t xml:space="preserve">=0.071). ZP3 is known to undergo rapid selection (Drinan </w:t>
      </w:r>
      <w:r w:rsidRPr="005C32A2">
        <w:rPr>
          <w:i/>
          <w:color w:val="000000"/>
        </w:rPr>
        <w:t>et al.</w:t>
      </w:r>
      <w:r w:rsidRPr="005B0AFA">
        <w:rPr>
          <w:color w:val="000000"/>
        </w:rPr>
        <w:t xml:space="preserve"> 2018), and completely distinct haplotypes have been observed in spawning cod from Kodiak Island westward vs. Prince William </w:t>
      </w:r>
      <w:r w:rsidRPr="005B0AFA">
        <w:rPr>
          <w:color w:val="000000"/>
        </w:rPr>
        <w:lastRenderedPageBreak/>
        <w:t>Sound and samples to the east.</w:t>
      </w:r>
      <w:r w:rsidR="0008714C" w:rsidRPr="0008714C">
        <w:t xml:space="preserve"> </w:t>
      </w:r>
      <w:r w:rsidR="0008714C" w:rsidRPr="0008714C">
        <w:rPr>
          <w:color w:val="000000"/>
        </w:rPr>
        <w:t>Pooled whole genome sequence data is currently being analyzed, and individual whole genome sequencing is planned. This work is designed to enhance our understanding of mechanisms causing observed levels of differentiation among cod stocks.</w:t>
      </w:r>
    </w:p>
    <w:p w14:paraId="488A5874" w14:textId="400A055B"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Pr="000E014D">
        <w:rPr>
          <w:color w:val="222222"/>
          <w:szCs w:val="22"/>
        </w:rPr>
        <w:t>Bering Sea 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1B050FF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D207CC">
        <w:rPr>
          <w:szCs w:val="22"/>
        </w:rPr>
        <w:t xml:space="preserve">5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w:t>
      </w:r>
      <w:r w:rsidRPr="009911DD">
        <w:lastRenderedPageBreak/>
        <w:t xml:space="preserve">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is derived from the random effects model (which is similar to the Kalman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NMFS has also published the following rule to implement Amendment 83 to the GOA Groundfish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t xml:space="preserve">“NMFS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w:t>
      </w:r>
      <w:r>
        <w:lastRenderedPageBreak/>
        <w:t>the A (60 percent) and B (40 percent) seasons as required by § 679.20(a)(12)(i).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groundfish fisheries are collected in </w:t>
      </w:r>
      <w:r w:rsidR="004773EE">
        <w:t>multiple</w:t>
      </w:r>
      <w:r>
        <w:t xml:space="preserve"> ways. The primary source of catch composition data in the federally managed fisheries for Pacific cod are collected by on-board observers (Faunce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(Cahalan</w:t>
      </w:r>
      <w:r w:rsidRPr="00D01312">
        <w:rPr>
          <w:i/>
        </w:rPr>
        <w:t xml:space="preserve"> et al.</w:t>
      </w:r>
      <w:r>
        <w:t xml:space="preserve"> 2014)</w:t>
      </w:r>
      <w:r w:rsidR="005B70F6">
        <w:t xml:space="preserve">. </w:t>
      </w:r>
    </w:p>
    <w:p w14:paraId="25054275" w14:textId="5122EBFE" w:rsidR="0017498E" w:rsidRDefault="000A481B" w:rsidP="00FD4CE5">
      <w:r>
        <w:t>The distribution of directed cod fishing is distinct to gear type</w:t>
      </w:r>
      <w:r w:rsidR="00152019">
        <w:t>,</w:t>
      </w:r>
      <w:r>
        <w:t xml:space="preserve"> Figure 2.</w:t>
      </w:r>
      <w:r w:rsidR="00D207CC">
        <w:t xml:space="preserve">6 </w:t>
      </w:r>
      <w:r>
        <w:t>shows the distribution of catch from 1990-201</w:t>
      </w:r>
      <w:r w:rsidR="00572C23">
        <w:t>5</w:t>
      </w:r>
      <w:r w:rsidR="00065FB7">
        <w:t xml:space="preserve"> </w:t>
      </w:r>
      <w:r w:rsidR="00E8201D">
        <w:t xml:space="preserve">for the three major gear types. </w:t>
      </w:r>
      <w:r w:rsidR="00065FB7">
        <w:t>Figure 2.</w:t>
      </w:r>
      <w:r w:rsidR="00D207CC">
        <w:t xml:space="preserve">7 </w:t>
      </w:r>
      <w:r w:rsidR="00065FB7">
        <w:t xml:space="preserve">and </w:t>
      </w:r>
      <w:r w:rsidR="00E8201D">
        <w:t xml:space="preserve">Figure </w:t>
      </w:r>
      <w:r w:rsidR="00065FB7">
        <w:t>2.</w:t>
      </w:r>
      <w:r w:rsidR="00D207CC">
        <w:t xml:space="preserve">8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In the 1970’s and early to mid</w:t>
      </w:r>
      <w:r w:rsidR="001F385A">
        <w:t>-</w:t>
      </w:r>
      <w:r w:rsidR="000A4D07">
        <w:t>1980’s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0A4D07">
        <w:t>by 201</w:t>
      </w:r>
      <w:r w:rsidR="000073F3">
        <w:t>1 through 201</w:t>
      </w:r>
      <w:r w:rsidR="0071074F">
        <w:t>9</w:t>
      </w:r>
      <w:r w:rsidR="000073F3">
        <w:t xml:space="preserve"> the pot sector caught </w:t>
      </w:r>
      <w:r w:rsidR="001C7B27">
        <w:t xml:space="preserve">approximately </w:t>
      </w:r>
      <w:r w:rsidR="000A4D07">
        <w:t>half the total catch of Pacific cod in the Gulf of Alaska.</w:t>
      </w:r>
      <w:r w:rsidR="000073F3">
        <w:t xml:space="preserve"> </w:t>
      </w:r>
    </w:p>
    <w:p w14:paraId="06D57056" w14:textId="78533220" w:rsidR="00EB0707" w:rsidRDefault="0006257D" w:rsidP="00FD4CE5">
      <w:r>
        <w:t xml:space="preserve">In 2015 combined state and federal catch was </w:t>
      </w:r>
      <w:r w:rsidR="00094677">
        <w:t>7</w:t>
      </w:r>
      <w:r w:rsidR="00D207CC">
        <w:t>9,489</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xml:space="preserve">. For 2019 the ABC was set below the maximum ABC at 17,000t and </w:t>
      </w:r>
      <w:r>
        <w:t xml:space="preserve">combined fishery caught </w:t>
      </w:r>
      <w:r w:rsidR="004C2E8D">
        <w:t>1</w:t>
      </w:r>
      <w:r w:rsidR="00CF7D88">
        <w:t>5,411</w:t>
      </w:r>
      <w:r w:rsidR="004C2E8D">
        <w:t xml:space="preserve"> </w:t>
      </w:r>
      <w:r w:rsidR="0023139A">
        <w:t xml:space="preserve">t which </w:t>
      </w:r>
      <w:r w:rsidR="00CF7D88">
        <w:t>was 91</w:t>
      </w:r>
      <w:r>
        <w:t>% of the ABC.</w:t>
      </w:r>
      <w:r w:rsidR="005B70F6">
        <w:t xml:space="preserve"> </w:t>
      </w:r>
    </w:p>
    <w:p w14:paraId="55D34BA2" w14:textId="7A83ED5F"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bycatch in other federally managed groundfish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r w:rsidR="00EB0707">
        <w:t>g</w:t>
      </w:r>
      <w:r w:rsidR="00437B22">
        <w:t>roundfish</w:t>
      </w:r>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reduced by 40% from the maximum of 10,719</w:t>
      </w:r>
      <w:r w:rsidR="00190250">
        <w:t xml:space="preserve"> </w:t>
      </w:r>
      <w:r w:rsidR="00EB0707">
        <w:t xml:space="preserve">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r w:rsidR="00437B22">
        <w:t xml:space="preserve"> 2020 a total combined catch of </w:t>
      </w:r>
      <w:r w:rsidR="00190250">
        <w:t>6,233</w:t>
      </w:r>
      <w:r w:rsidR="00437B22">
        <w:t xml:space="preserve"> t </w:t>
      </w:r>
      <w:r w:rsidR="00190250">
        <w:t xml:space="preserve">was </w:t>
      </w:r>
      <w:r w:rsidR="00EB0707">
        <w:t>harvested (Table 2.2), the state having taken 2,</w:t>
      </w:r>
      <w:r w:rsidR="00190250">
        <w:t>318</w:t>
      </w:r>
      <w:r w:rsidR="00EB0707">
        <w:t xml:space="preserve"> t (</w:t>
      </w:r>
      <w:r w:rsidR="00190250">
        <w:t>91</w:t>
      </w:r>
      <w:r w:rsidR="00EB0707">
        <w:t>% of the GHL) and fe</w:t>
      </w:r>
      <w:r w:rsidR="00190250">
        <w:t>deral fisheries have taken 3,916</w:t>
      </w:r>
      <w:r w:rsidR="00EB0707">
        <w:t xml:space="preserve"> t (</w:t>
      </w:r>
      <w:r w:rsidR="00190250">
        <w:t>61</w:t>
      </w:r>
      <w:r w:rsidR="00EB0707">
        <w:t>% of the federal TAC).</w:t>
      </w:r>
    </w:p>
    <w:p w14:paraId="323660BB" w14:textId="058D8D8C" w:rsidR="00190250" w:rsidRPr="00190250" w:rsidRDefault="00190250" w:rsidP="00FD4CE5">
      <w:r>
        <w:lastRenderedPageBreak/>
        <w:t>In 2021 the stock was projected to be above B</w:t>
      </w:r>
      <w:r w:rsidRPr="00190250">
        <w:rPr>
          <w:vertAlign w:val="subscript"/>
        </w:rPr>
        <w:t>20%</w:t>
      </w:r>
      <w:r>
        <w:rPr>
          <w:vertAlign w:val="subscript"/>
        </w:rPr>
        <w:t xml:space="preserve"> </w:t>
      </w:r>
      <w:r>
        <w:t xml:space="preserve">and the federal fishery was once again allowed to open. </w:t>
      </w:r>
    </w:p>
    <w:p w14:paraId="260975FC" w14:textId="344BDA12" w:rsidR="00AB6173" w:rsidRDefault="00AB6173" w:rsidP="00FD4CE5">
      <w:r>
        <w:t xml:space="preserve">The largest component of </w:t>
      </w:r>
      <w:r w:rsidR="00B64B1D">
        <w:t xml:space="preserve">incidental catch of </w:t>
      </w:r>
      <w:r>
        <w:t xml:space="preserve">other </w:t>
      </w:r>
      <w:r w:rsidR="00B64B1D">
        <w:t xml:space="preserve">targeted </w:t>
      </w:r>
      <w:r>
        <w:t>groundfish species</w:t>
      </w:r>
      <w:r w:rsidR="00B64B1D">
        <w:t xml:space="preserve"> in</w:t>
      </w:r>
      <w:r>
        <w:t xml:space="preserve"> the Pacific cod fisheries by weight are skate species in combination followed by </w:t>
      </w:r>
      <w:r w:rsidR="001C7B27">
        <w:t xml:space="preserve">shark species, </w:t>
      </w:r>
      <w:r>
        <w:t>arrowtooth flounder</w:t>
      </w:r>
      <w:r w:rsidR="001C7B27">
        <w:t xml:space="preserve">, octopus, </w:t>
      </w:r>
      <w:r>
        <w:t xml:space="preserve">and walleye pollock (Table 2.6). Rockfish, rock sole,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648FF8BC"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in Barnabus t</w:t>
      </w:r>
      <w:r w:rsidR="000A481B">
        <w:t>rough and a small concentration of sets along the Seward Peninsula</w:t>
      </w:r>
      <w:r w:rsidR="0017498E">
        <w:t xml:space="preserve"> (Fig. 2.</w:t>
      </w:r>
      <w:r w:rsidR="00500CA7">
        <w:t>6</w:t>
      </w:r>
      <w:r w:rsidR="0017498E">
        <w:t>)</w:t>
      </w:r>
      <w:r w:rsidR="000A481B">
        <w:t xml:space="preserve">. </w:t>
      </w:r>
      <w:r w:rsidR="00E8201D">
        <w:t xml:space="preserve">The </w:t>
      </w:r>
      <w:r w:rsidR="00490BA5">
        <w:t xml:space="preserve">2017 longline fishery was predominantly conducted on the border of are 620 and 610 in deeper waters south of the Shumagin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 xml:space="preserve">very little effort the majority of catch being south of the Shumagin Islands straddling the 610 and 620 management area edges </w:t>
      </w:r>
      <w:r w:rsidR="0017498E">
        <w:t>(</w:t>
      </w:r>
      <w:r w:rsidR="00572C23">
        <w:t>Fig. 2.</w:t>
      </w:r>
      <w:r w:rsidR="00500CA7">
        <w:t>7</w:t>
      </w:r>
      <w:r w:rsidR="0017498E">
        <w:t>)</w:t>
      </w:r>
      <w:r w:rsidR="00E8201D">
        <w:t>.</w:t>
      </w:r>
      <w:r w:rsidR="00B35B54">
        <w:t xml:space="preserve"> </w:t>
      </w:r>
      <w:r w:rsidR="00500CA7">
        <w:t>In 2020 there was no directed Pacific cod longline fishery in federal waters</w:t>
      </w:r>
      <w:r w:rsidR="0067068A">
        <w:t xml:space="preserve"> (Fig. 2.8)</w:t>
      </w:r>
      <w:r w:rsidR="00500CA7">
        <w:t>. In years with a fishery t</w:t>
      </w:r>
      <w:r w:rsidR="00B35B54">
        <w:t>he longline fishery tends to catch larger fish on average than the other fisheries</w:t>
      </w:r>
      <w:r w:rsidR="008C44DB">
        <w:t xml:space="preserve"> </w:t>
      </w:r>
      <w:r w:rsidR="00B35B54">
        <w:t>(Fig. 2.</w:t>
      </w:r>
      <w:r w:rsidR="00500CA7">
        <w:t>9</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10</w:t>
      </w:r>
      <w:r w:rsidR="008C44DB">
        <w:t>)</w:t>
      </w:r>
      <w:r w:rsidR="00B35B54">
        <w:t xml:space="preserve">. </w:t>
      </w:r>
      <w:r w:rsidR="001F0E1D">
        <w:t xml:space="preserve">In the Central GOA the Longline fishery </w:t>
      </w:r>
      <w:r w:rsidR="001B0F22">
        <w:t>the</w:t>
      </w:r>
      <w:r w:rsidR="00490BA5">
        <w:t xml:space="preserve"> 2017</w:t>
      </w:r>
      <w:r w:rsidR="001B0F22">
        <w:t xml:space="preserve"> A season </w:t>
      </w:r>
      <w:r w:rsidR="001F0E1D">
        <w:t>had a slower start than previous years, but eventually caught the A-season TAC by mid-A</w:t>
      </w:r>
      <w:r w:rsidR="0017498E">
        <w:t>pril</w:t>
      </w:r>
      <w:r w:rsidR="001B0F22">
        <w:t>;</w:t>
      </w:r>
      <w:r w:rsidR="0017498E">
        <w:t xml:space="preserve"> a point reached in 2016 </w:t>
      </w:r>
      <w:r w:rsidR="001F0E1D">
        <w:t>three weeks earlier</w:t>
      </w:r>
      <w:r w:rsidR="008C44DB">
        <w:t xml:space="preserve"> (Fig. 2.</w:t>
      </w:r>
      <w:r w:rsidR="00500CA7">
        <w:t>15</w:t>
      </w:r>
      <w:r w:rsidR="00FD73D2">
        <w:t>)</w:t>
      </w:r>
      <w:r w:rsidR="001F0E1D">
        <w:t>.</w:t>
      </w:r>
      <w:r w:rsidR="00FD73D2">
        <w:t xml:space="preserve"> </w:t>
      </w:r>
      <w:r w:rsidR="00BF42D4">
        <w:t xml:space="preserve">In 2018 </w:t>
      </w:r>
      <w:r w:rsidR="001C7B27">
        <w:t xml:space="preserve">and 2019 </w:t>
      </w:r>
      <w:r w:rsidR="00BF42D4">
        <w:t>fewer boats participated in the fishery and catch was substantially slower and lower than previous years</w:t>
      </w:r>
      <w:r w:rsidR="00500CA7">
        <w:t xml:space="preserve"> and in 2020 as stated earlier there was no directed federal fishery. </w:t>
      </w:r>
      <w:r w:rsidR="00FD73D2">
        <w:t xml:space="preserve">The </w:t>
      </w:r>
      <w:r w:rsidR="001B0F22">
        <w:t xml:space="preserve">A season </w:t>
      </w:r>
      <w:r w:rsidR="00FD73D2">
        <w:t xml:space="preserve">CPUE in the </w:t>
      </w:r>
      <w:r w:rsidR="00BF42D4">
        <w:t xml:space="preserve">Central </w:t>
      </w:r>
      <w:r w:rsidR="00FD73D2">
        <w:t xml:space="preserve">GOA longline fishery </w:t>
      </w:r>
      <w:r w:rsidR="00BF42D4">
        <w:t xml:space="preserve">in 2018 </w:t>
      </w:r>
      <w:r w:rsidR="00FD73D2">
        <w:t>was substantially lower than the previous years (Fig. 2.</w:t>
      </w:r>
      <w:r w:rsidR="00500CA7">
        <w:t>17</w:t>
      </w:r>
      <w:r w:rsidR="00FD73D2">
        <w:t xml:space="preserve">) </w:t>
      </w:r>
      <w:r w:rsidR="00BF42D4">
        <w:t xml:space="preserve">below 2008 catch rates </w:t>
      </w:r>
      <w:r w:rsidR="00FD73D2">
        <w:t>when stock abundance had been at it</w:t>
      </w:r>
      <w:r w:rsidR="0089192F">
        <w:t xml:space="preserve">s </w:t>
      </w:r>
      <w:r w:rsidR="00FD73D2">
        <w:t>previous</w:t>
      </w:r>
      <w:r w:rsidR="00B12AF0">
        <w:t>ly</w:t>
      </w:r>
      <w:r w:rsidR="00FD73D2">
        <w:t xml:space="preserve"> lowest level.</w:t>
      </w:r>
      <w:r w:rsidR="001F0E1D">
        <w:t xml:space="preserve"> </w:t>
      </w:r>
      <w:r w:rsidR="001C7B27">
        <w:t>For both 2018 and 2019 t</w:t>
      </w:r>
      <w:r w:rsidR="0017498E">
        <w:t xml:space="preserve">he </w:t>
      </w:r>
      <w:r w:rsidR="001B0F22">
        <w:t xml:space="preserve">A- season </w:t>
      </w:r>
      <w:r w:rsidR="0017498E">
        <w:t xml:space="preserve">longline fishery in the Western GOA appears to have started </w:t>
      </w:r>
      <w:r w:rsidR="00B12AF0">
        <w:t xml:space="preserve">later than the previous </w:t>
      </w:r>
      <w:r w:rsidR="001C7B27">
        <w:t>4</w:t>
      </w:r>
      <w:r w:rsidR="00BF42D4">
        <w:t xml:space="preserve"> </w:t>
      </w:r>
      <w:r w:rsidR="00FD73D2">
        <w:t xml:space="preserve">years, effort </w:t>
      </w:r>
      <w:r w:rsidR="00BF42D4">
        <w:t>was</w:t>
      </w:r>
      <w:r w:rsidR="00FD73D2">
        <w:t xml:space="preserve"> lower </w:t>
      </w:r>
      <w:r w:rsidR="00BF42D4">
        <w:t>and</w:t>
      </w:r>
      <w:r w:rsidR="00FD73D2">
        <w:t xml:space="preserve"> CPUE </w:t>
      </w:r>
      <w:r w:rsidR="00D750F8">
        <w:t>in January through March of 2019</w:t>
      </w:r>
      <w:r w:rsidR="00BF42D4">
        <w:t xml:space="preserve"> declined</w:t>
      </w:r>
      <w:r w:rsidR="00D750F8">
        <w:t xml:space="preserve"> in the Western GOA but was up in the Central GOA</w:t>
      </w:r>
      <w:r w:rsidR="00BF42D4">
        <w:t xml:space="preserve"> </w:t>
      </w:r>
      <w:r w:rsidR="00FD73D2">
        <w:t>(Fig. 2.</w:t>
      </w:r>
      <w:r w:rsidR="00500CA7">
        <w:t>15</w:t>
      </w:r>
      <w:r w:rsidR="00FD73D2">
        <w:t>, Fig. 2.</w:t>
      </w:r>
      <w:r w:rsidR="00500CA7">
        <w:t>16</w:t>
      </w:r>
      <w:r w:rsidR="00FD73D2">
        <w:t>, and Fig. 2.</w:t>
      </w:r>
      <w:r w:rsidR="00500CA7">
        <w:t>17</w:t>
      </w:r>
      <w:r w:rsidR="00FD73D2">
        <w:t>).</w:t>
      </w:r>
      <w:r w:rsidR="00A748A5">
        <w:t xml:space="preserve"> It should be noted that CPUE is not available from the EM monitored vessels as number of hooks retrieved and soak time are not recorded</w:t>
      </w:r>
    </w:p>
    <w:p w14:paraId="5E53CB53" w14:textId="77777777" w:rsidR="00E8201D" w:rsidRDefault="00E8201D" w:rsidP="007402F0">
      <w:pPr>
        <w:pStyle w:val="Heading3"/>
      </w:pPr>
      <w:r>
        <w:t>Pot</w:t>
      </w:r>
    </w:p>
    <w:p w14:paraId="4FAC1594" w14:textId="164309B7"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tate managed fishery an average of 84% of the state catch comes from pot 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500CA7">
        <w:t>6</w:t>
      </w:r>
      <w:r w:rsidR="00B12AF0">
        <w:t>)</w:t>
      </w:r>
      <w:r w:rsidR="00065FB7">
        <w:t>. In 201</w:t>
      </w:r>
      <w:r w:rsidR="00BF42D4">
        <w:t>7</w:t>
      </w:r>
      <w:r w:rsidR="00AF6DD3">
        <w:t>,</w:t>
      </w:r>
      <w:r w:rsidR="00BF42D4">
        <w:t xml:space="preserve"> the observer coverage rate of pot fishing vessels was greatly reduced from 14% to ~4% this impacts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however this may be due to low observer coverage.</w:t>
      </w:r>
      <w:r>
        <w:t xml:space="preserve"> </w:t>
      </w:r>
      <w:r w:rsidR="00BF42D4">
        <w:t xml:space="preserve">In 2018 </w:t>
      </w:r>
      <w:r w:rsidR="00D750F8">
        <w:t>and 2019</w:t>
      </w:r>
      <w:r w:rsidR="00AF6DD3">
        <w:t>,</w:t>
      </w:r>
      <w:r w:rsidR="00D750F8">
        <w:t xml:space="preserve"> </w:t>
      </w:r>
      <w:r w:rsidR="00BF42D4">
        <w:t>there w</w:t>
      </w:r>
      <w:r w:rsidR="00C923D7">
        <w:t>ere</w:t>
      </w:r>
      <w:r w:rsidR="00BF42D4">
        <w:t xml:space="preserve"> few observed hauls throughout the GOA</w:t>
      </w:r>
      <w:r w:rsidR="0067068A">
        <w:t xml:space="preserve"> due to the lower TAC and low fishing levels, </w:t>
      </w:r>
      <w:r w:rsidR="00500CA7">
        <w:t>and in 2020 th</w:t>
      </w:r>
      <w:r w:rsidR="0067068A">
        <w:t>e directed federal fishery was closed</w:t>
      </w:r>
      <w:r w:rsidR="0089192F">
        <w:t xml:space="preserve"> (Fig. 2.</w:t>
      </w:r>
      <w:r w:rsidR="00500CA7">
        <w:t>7</w:t>
      </w:r>
      <w:r w:rsidR="0089192F">
        <w:t xml:space="preserve"> and Fig. 2.</w:t>
      </w:r>
      <w:r w:rsidR="00500CA7">
        <w:t>8</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A45A02">
        <w:t>. The 2017 pot fishery in both the Central and Western GOA showed a mark decrease in CPUE (Fig. 2.</w:t>
      </w:r>
      <w:r w:rsidR="00414546">
        <w:t>17</w:t>
      </w:r>
      <w:r w:rsidR="00A45A02">
        <w:t>) from 2016 and 2018 declined even further</w:t>
      </w:r>
      <w:r w:rsidR="00D750F8">
        <w:t>, however 2019 show</w:t>
      </w:r>
      <w:r w:rsidR="00414546">
        <w:t>ed</w:t>
      </w:r>
      <w:r w:rsidR="00D750F8">
        <w:t xml:space="preserve"> a marked increase in CPUE in both the Central and Western GOA</w:t>
      </w:r>
      <w:r w:rsidR="00A45A02">
        <w:t xml:space="preserve"> (Fig. 2.</w:t>
      </w:r>
      <w:r w:rsidR="00414546">
        <w:t>17</w:t>
      </w:r>
      <w:r w:rsidR="00A45A02">
        <w:t>)</w:t>
      </w:r>
      <w:r w:rsidR="00BF7F41">
        <w:t xml:space="preserve">. </w:t>
      </w:r>
    </w:p>
    <w:p w14:paraId="17C4B439" w14:textId="018F4F2D" w:rsidR="00046F2A" w:rsidRDefault="008C44DB" w:rsidP="00FD4CE5">
      <w:r>
        <w:t>The pot fishery generally catches fish greater than 40 cm</w:t>
      </w:r>
      <w:r w:rsidR="00046F2A">
        <w:t xml:space="preserve"> (Fig. 2.</w:t>
      </w:r>
      <w:r w:rsidR="005828EF">
        <w:t>1</w:t>
      </w:r>
      <w:r w:rsidR="0067068A">
        <w:t>1</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67068A">
        <w:t>2</w:t>
      </w:r>
      <w:r w:rsidR="00046F2A">
        <w:t xml:space="preserve">). The 2017 </w:t>
      </w:r>
      <w:r w:rsidR="00FF7C02">
        <w:t>through 2019</w:t>
      </w:r>
      <w:r w:rsidR="00A45A02">
        <w:t xml:space="preserve"> </w:t>
      </w:r>
      <w:r w:rsidR="00046F2A">
        <w:lastRenderedPageBreak/>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24D87BF6" w:rsidR="001F0E1D" w:rsidRDefault="00A45A02" w:rsidP="00FD4CE5">
      <w:r>
        <w:t>In 2017</w:t>
      </w:r>
      <w:r w:rsidR="00DF20A9">
        <w:t>,</w:t>
      </w:r>
      <w:r>
        <w:t xml:space="preserve"> t</w:t>
      </w:r>
      <w:r w:rsidR="00BF7F41">
        <w:t xml:space="preserve">he pot fishery in the Central GOA was slower </w:t>
      </w:r>
      <w:r>
        <w:t xml:space="preserve">than previous years </w:t>
      </w:r>
      <w:r w:rsidR="00BF7F41">
        <w:t xml:space="preserve">and did not take the full TAC for the A season. The </w:t>
      </w:r>
      <w:r>
        <w:t xml:space="preserve">2017 </w:t>
      </w:r>
      <w:r w:rsidR="00BF7F41">
        <w:t>pot fishery in the Western</w:t>
      </w:r>
      <w:r w:rsidR="001B0F22">
        <w:t xml:space="preserve"> GOA appears to </w:t>
      </w:r>
      <w:r w:rsidR="0089192F">
        <w:t xml:space="preserve">have been </w:t>
      </w:r>
      <w:r w:rsidR="001B0F22">
        <w:t>similar to 2016 (Fig.</w:t>
      </w:r>
      <w:r w:rsidR="000E5B52">
        <w:t xml:space="preserve"> 2.</w:t>
      </w:r>
      <w:r w:rsidR="0067068A">
        <w:t>16</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 approximately half the catch was caught in a single week in March. </w:t>
      </w:r>
      <w:r w:rsidR="00FF7C02">
        <w:t>In 2018</w:t>
      </w:r>
      <w:r w:rsidR="00DF20A9">
        <w:t>,</w:t>
      </w:r>
      <w:r w:rsidR="00FF7C02">
        <w:t xml:space="preserve"> </w:t>
      </w:r>
      <w:r w:rsidR="001B0F22">
        <w:t>CPUE during the A season (January-April) in both the Central and Western GOA was lower than the previous t</w:t>
      </w:r>
      <w:r>
        <w:t>hree</w:t>
      </w:r>
      <w:r w:rsidR="001B0F22">
        <w:t xml:space="preserve"> years</w:t>
      </w:r>
      <w:r w:rsidR="00046F2A">
        <w:t xml:space="preserve"> (Fig. 2.</w:t>
      </w:r>
      <w:r w:rsidR="0067068A">
        <w:t>17</w:t>
      </w:r>
      <w:r w:rsidR="001B0F22">
        <w:t>), on par with CPUE during 2013 and 2008-2010 (Fig.</w:t>
      </w:r>
      <w:r w:rsidR="00046F2A">
        <w:t xml:space="preserve"> 2.</w:t>
      </w:r>
      <w:r w:rsidR="0067068A">
        <w:t>17</w:t>
      </w:r>
      <w:r w:rsidR="001B0F22">
        <w:t>).</w:t>
      </w:r>
      <w:r w:rsidR="00FF7C02">
        <w:t xml:space="preserve"> In January – March 2019 there was an increase in the pot fishery CPUE in both regions. </w:t>
      </w:r>
      <w:r w:rsidR="0069155A">
        <w:t xml:space="preserve"> </w:t>
      </w:r>
    </w:p>
    <w:p w14:paraId="46FE7AA0" w14:textId="77777777" w:rsidR="001B0F22" w:rsidRDefault="001B0F22" w:rsidP="007402F0">
      <w:pPr>
        <w:pStyle w:val="Heading3"/>
      </w:pPr>
      <w:r>
        <w:t>Trawl</w:t>
      </w:r>
    </w:p>
    <w:p w14:paraId="2BB32E0F" w14:textId="6080AEAB" w:rsidR="002F0881" w:rsidRDefault="001B0F22" w:rsidP="00FD4CE5">
      <w:r>
        <w:t xml:space="preserve">The Gulf of Alaska </w:t>
      </w:r>
      <w:r w:rsidR="0076439F">
        <w:t>Pacific cod trawl fishery rapidly d</w:t>
      </w:r>
      <w:r>
        <w:t xml:space="preserve">eveloped </w:t>
      </w:r>
      <w:r w:rsidR="0076439F">
        <w:t xml:space="preserve">starting in 1987, quickly </w:t>
      </w:r>
      <w:r>
        <w:t>surpassing the catch from the foreign longline fishery pursued in the 1970’s to mid-1980s</w:t>
      </w:r>
      <w:r w:rsidR="0076439F">
        <w:t xml:space="preserve"> in 1987. The trawl fishery dominated the catch into the mi</w:t>
      </w:r>
      <w:r w:rsidR="00AF5B92">
        <w:t>d</w:t>
      </w:r>
      <w:r w:rsidR="0076439F">
        <w:t>-2000s, but was</w:t>
      </w:r>
      <w:r>
        <w:t xml:space="preserve"> then replaced </w:t>
      </w:r>
      <w:r w:rsidR="00AF5B92">
        <w:t xml:space="preserve">by </w:t>
      </w:r>
      <w:r w:rsidR="0076439F">
        <w:t xml:space="preserve">increases in </w:t>
      </w:r>
      <w:r>
        <w:t>pot fishing in the mid-2000’s</w:t>
      </w:r>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414546">
        <w:t>6</w:t>
      </w:r>
      <w:r>
        <w:t xml:space="preserve">) with the highest concentration of catch coming from southeast of Kodiak Island in the Central GOA and around the Shumigan Islands in the Western GOA. </w:t>
      </w:r>
      <w:r w:rsidR="002F0881">
        <w:t>In 2016 t</w:t>
      </w:r>
      <w:r w:rsidR="0076439F">
        <w:t>rawl fishing in the Western GOA shows a shift away from the Shumigan Islands fu</w:t>
      </w:r>
      <w:r w:rsidR="00B6266D">
        <w:t>r</w:t>
      </w:r>
      <w:r w:rsidR="0076439F">
        <w:t>ther to the west around Sanak Island and near the Alaska Peninsula</w:t>
      </w:r>
      <w:r w:rsidR="00AF5B92">
        <w:t>, this continued through 2017</w:t>
      </w:r>
      <w:r w:rsidR="0076439F">
        <w:t>. Trawl fishing in 201</w:t>
      </w:r>
      <w:r w:rsidR="00AF5B92">
        <w:t>8</w:t>
      </w:r>
      <w:r w:rsidR="0076439F">
        <w:t xml:space="preserve"> for the A</w:t>
      </w:r>
      <w:r w:rsidR="00DF20A9">
        <w:t>-</w:t>
      </w:r>
      <w:r w:rsidR="0076439F">
        <w:t xml:space="preserve">season shows </w:t>
      </w:r>
      <w:r w:rsidR="00AF5B92">
        <w:t xml:space="preserve">a similar pattern as 2017 with large catches from around Sanak Island, but some increased effort on Portlock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A748A5">
        <w:t xml:space="preserve"> (Fig. 2.8</w:t>
      </w:r>
      <w:r w:rsidR="00414546">
        <w:t xml:space="preserve">), these observations are primarily surrounding Kodiak </w:t>
      </w:r>
      <w:r w:rsidR="0067068A">
        <w:t xml:space="preserve">from </w:t>
      </w:r>
      <w:r w:rsidR="00414546">
        <w:t xml:space="preserve">the pollock and shallow water flatfish fisheries.  </w:t>
      </w:r>
      <w:r w:rsidR="0089192F">
        <w:t xml:space="preserve"> </w:t>
      </w:r>
      <w:r w:rsidR="0076439F">
        <w:t xml:space="preserve"> </w:t>
      </w:r>
    </w:p>
    <w:p w14:paraId="13FAB870" w14:textId="396097EC" w:rsidR="002F0881" w:rsidRDefault="002F0881" w:rsidP="00FD4CE5">
      <w:r>
        <w:t>The trawl fishery catches smaller fish than the other two gear types with fish as small as 10 cm appearing in the observed length composition samples</w:t>
      </w:r>
      <w:r w:rsidR="00284E70">
        <w:t xml:space="preserve"> (Fig. 2.</w:t>
      </w:r>
      <w:r w:rsidR="002C38D6">
        <w:t>1</w:t>
      </w:r>
      <w:r w:rsidR="0067068A">
        <w:t>3</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67068A">
        <w:t>4</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5E5EEB81"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15</w:t>
      </w:r>
      <w:r>
        <w:t xml:space="preserve">). </w:t>
      </w:r>
      <w:r w:rsidR="00FF7C02">
        <w:t>Prior to 2018</w:t>
      </w:r>
      <w:r w:rsidR="00DF20A9">
        <w:t>,</w:t>
      </w:r>
      <w:r w:rsidR="00FF7C02">
        <w:t xml:space="preserve"> t</w:t>
      </w:r>
      <w:r w:rsidR="00AF5B92">
        <w:t>he mean CPUE for Pacific cod in both the Central and Western GOA ha</w:t>
      </w:r>
      <w:r w:rsidR="00FF7C02">
        <w:t xml:space="preserve">d </w:t>
      </w:r>
      <w:r w:rsidR="00AF5B92">
        <w:t>been stable to increasing over the p</w:t>
      </w:r>
      <w:r w:rsidR="00FF7C02">
        <w:t>revious</w:t>
      </w:r>
      <w:r w:rsidR="00AF5B92">
        <w:t xml:space="preserve"> 10 years</w:t>
      </w:r>
      <w:r w:rsidR="00B048EE">
        <w:t xml:space="preserve"> (Fig. 2.</w:t>
      </w:r>
      <w:r w:rsidR="0067068A">
        <w:t>17</w:t>
      </w:r>
      <w:r w:rsidR="00B048EE">
        <w:t>)</w:t>
      </w:r>
      <w:r w:rsidR="00AF5B92">
        <w:t xml:space="preserve">. </w:t>
      </w:r>
      <w:r w:rsidR="00B048EE">
        <w:t>In 2018</w:t>
      </w:r>
      <w:r w:rsidR="00DF20A9">
        <w:t>,</w:t>
      </w:r>
      <w:r w:rsidR="00B048EE">
        <w:t xml:space="preserve"> there was no observed effort in the Central GOA. In the western GOA there was very little observed effort, however where observed</w:t>
      </w:r>
      <w:r w:rsidR="00DF20A9">
        <w:t>,</w:t>
      </w:r>
      <w:r w:rsidR="00B048EE">
        <w:t xml:space="preserve"> CPUE remained near 2017 levels. In </w:t>
      </w:r>
      <w:r w:rsidR="00FF7C02">
        <w:t>2019</w:t>
      </w:r>
      <w:r w:rsidR="00DF20A9">
        <w:t>,</w:t>
      </w:r>
      <w:r w:rsidR="00FF7C02">
        <w:t xml:space="preserve"> there was little observed effort</w:t>
      </w:r>
      <w:r w:rsidR="00B048EE">
        <w:t>,</w:t>
      </w:r>
      <w:r w:rsidR="00FF7C02">
        <w:t xml:space="preserve"> however </w:t>
      </w:r>
      <w:r w:rsidR="00B048EE">
        <w:t xml:space="preserve">the effort observed showed </w:t>
      </w:r>
      <w:r w:rsidR="00FF7C02">
        <w:t>a decrease in CPUE in both regions</w:t>
      </w:r>
      <w:r w:rsidR="00B048EE">
        <w:t xml:space="preserve"> from 2018</w:t>
      </w:r>
      <w:r w:rsidR="00FF7C02">
        <w:t>.</w:t>
      </w:r>
    </w:p>
    <w:p w14:paraId="691CC752" w14:textId="77777777" w:rsidR="00BD252B" w:rsidRDefault="00BD252B" w:rsidP="007402F0">
      <w:pPr>
        <w:pStyle w:val="Heading3"/>
      </w:pPr>
      <w:r>
        <w:lastRenderedPageBreak/>
        <w:t>Other gear types</w:t>
      </w:r>
      <w:r w:rsidR="000E5B52">
        <w:t>, non-directed, and non-commercial catch</w:t>
      </w:r>
    </w:p>
    <w:p w14:paraId="10178A34" w14:textId="43B9CAA2"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2019</w:t>
      </w:r>
      <w:r w:rsidR="00DF20A9">
        <w:t>,</w:t>
      </w:r>
      <w:r w:rsidR="00D530E0">
        <w:t xml:space="preserve">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t xml:space="preserve">. </w:t>
      </w:r>
    </w:p>
    <w:p w14:paraId="721DB891" w14:textId="09FD941A" w:rsidR="00B843F0" w:rsidRDefault="000E5B52" w:rsidP="00FD4CE5">
      <w:r>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Arrowtooth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B843F0">
        <w:t>arget fisheries was 3,239</w:t>
      </w:r>
      <w:r w:rsidR="00B6266D">
        <w:t xml:space="preserve"> </w:t>
      </w:r>
      <w:r w:rsidR="00B843F0">
        <w:t xml:space="preserve">t in 2016, </w:t>
      </w:r>
      <w:r w:rsidR="004F5707">
        <w:t xml:space="preserve">2,726 in </w:t>
      </w:r>
      <w:r w:rsidR="00B843F0">
        <w:t>2017</w:t>
      </w:r>
      <w:r w:rsidR="004F5707">
        <w:t xml:space="preserve">, 2,786 in 2018, </w:t>
      </w:r>
      <w:r w:rsidR="00A748A5">
        <w:t>3,434</w:t>
      </w:r>
      <w:r w:rsidR="004F5707">
        <w:t xml:space="preserve"> t in 2019</w:t>
      </w:r>
      <w:r w:rsidR="00A748A5">
        <w:t>, and as of October 14</w:t>
      </w:r>
      <w:r w:rsidR="00A748A5" w:rsidRPr="001E2547">
        <w:rPr>
          <w:vertAlign w:val="superscript"/>
        </w:rPr>
        <w:t>th</w:t>
      </w:r>
      <w:r w:rsidR="00A748A5">
        <w:t xml:space="preserve"> 3,535 t in 2020</w:t>
      </w:r>
      <w:r w:rsidR="004F5707">
        <w:t xml:space="preserve">. </w:t>
      </w:r>
      <w:r w:rsidR="00B843F0">
        <w:t xml:space="preserve"> This following an all-time high of 10,780 t in 2015 with 1/3 of this from the Arrowtooth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0E00D90"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 fishery A season (January-April) data for 1992-</w:t>
      </w:r>
      <w:r w:rsidR="004903A8">
        <w:t>2019</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67068A">
        <w:t xml:space="preserve">18 - </w:t>
      </w:r>
      <w:r w:rsidR="008A31D0">
        <w:t>2.</w:t>
      </w:r>
      <w:r w:rsidR="0067068A">
        <w:t>21</w:t>
      </w:r>
      <w:r w:rsidR="00BA18B0">
        <w:t>)</w:t>
      </w:r>
      <w:r w:rsidR="00A0343C">
        <w:t>.</w:t>
      </w:r>
      <w:r w:rsidR="0045795A">
        <w:t xml:space="preserve"> In 2018</w:t>
      </w:r>
      <w:r w:rsidR="004F5707">
        <w:t xml:space="preserve"> and 2019</w:t>
      </w:r>
      <w:r w:rsidR="000F3F50">
        <w:t>,</w:t>
      </w:r>
      <w:r w:rsidR="0045795A">
        <w:t xml:space="preserve"> the condition of fish in both the Central and Western GOA</w:t>
      </w:r>
      <w:r w:rsidR="00317FA3">
        <w:t xml:space="preserve"> are mixed with differences in condition by gear and season. The Central GOA longline fishery shows improving condition in January through April (Fig. 2.2</w:t>
      </w:r>
      <w:r w:rsidR="0067068A">
        <w:t>0</w:t>
      </w:r>
      <w:r w:rsidR="00317FA3">
        <w:t>), however in 2019</w:t>
      </w:r>
      <w:r w:rsidR="000F3F50">
        <w:t>,</w:t>
      </w:r>
      <w:r w:rsidR="00317FA3">
        <w:t xml:space="preserve"> the condition of Pacific cod returned to a poor condition. The Central GOA pot fishery shows improvement in 2018 in January th</w:t>
      </w:r>
      <w:r w:rsidR="00AE7368">
        <w:t>r</w:t>
      </w:r>
      <w:r w:rsidR="00317FA3">
        <w:t>ough April as well (Fig 2.</w:t>
      </w:r>
      <w:r w:rsidR="0067068A">
        <w:t>19</w:t>
      </w:r>
      <w:r w:rsidR="00317FA3">
        <w:t>), but lack of data availability in May through September limit ou</w:t>
      </w:r>
      <w:r w:rsidR="00AE7368">
        <w:t>r</w:t>
      </w:r>
      <w:r w:rsidR="00317FA3">
        <w:t xml:space="preserve"> ability to evaluate condition. In the Western GOA</w:t>
      </w:r>
      <w:r w:rsidR="000F3F50">
        <w:t>,</w:t>
      </w:r>
      <w:r w:rsidR="00317FA3">
        <w:t xml:space="preserve"> longline fishery cod condition in 2019 returned to average in January through April (Fig. 2.2</w:t>
      </w:r>
      <w:r w:rsidR="0067068A">
        <w:t>0</w:t>
      </w:r>
      <w:r w:rsidR="00317FA3">
        <w:t>), but again like in the Central GOA we see worse than average condition in the summer fishery. The Western GOA pot fishery shows improved cod condition in 2017 and 2018 following the heatwave (Fig. 2.2</w:t>
      </w:r>
      <w:r w:rsidR="0067068A">
        <w:t>1</w:t>
      </w:r>
      <w:r w:rsidR="00317FA3">
        <w:t>), but then again in the winter of 2019</w:t>
      </w:r>
      <w:r w:rsidR="000F3F50">
        <w:t>,</w:t>
      </w:r>
      <w:r w:rsidR="00317FA3">
        <w:t xml:space="preserve"> cod condition once again drops to below average. There were not enough data in the summer of 2019 to evaluate condition in the Western GOA pot fishery.  </w:t>
      </w:r>
      <w:r w:rsidR="00FA08E2" w:rsidRPr="00FA08E2">
        <w:t xml:space="preserve"> </w:t>
      </w:r>
    </w:p>
    <w:p w14:paraId="0C031377" w14:textId="77777777" w:rsidR="00BD252B" w:rsidRDefault="00FA08E2" w:rsidP="004529FA">
      <w:r>
        <w:t>Incidental catch of Pacific cod in other targeted groundfish fisheries is provided in Table 2.8 and noncommercial catch of Pacific cod are listed in Table 2.9.</w:t>
      </w:r>
    </w:p>
    <w:p w14:paraId="6D0E78D8" w14:textId="60276397"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r w:rsidR="00BA18B0" w:rsidRPr="00DC7B9B">
        <w:rPr>
          <w:i/>
        </w:rPr>
        <w:t>Gadus morhua</w:t>
      </w:r>
      <w:r w:rsidR="00BA18B0">
        <w:t xml:space="preserve">) on the eastern coast of Canada (Rose and Kulka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67068A">
        <w:t>22</w:t>
      </w:r>
      <w:r w:rsidR="00AD7A27">
        <w:t>). 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23</w:t>
      </w:r>
      <w:r w:rsidR="00AD7A27">
        <w:t>).</w:t>
      </w:r>
      <w:r w:rsidR="005E1798">
        <w:t xml:space="preserve"> For </w:t>
      </w:r>
      <w:r w:rsidR="00613E89">
        <w:t xml:space="preserve">the pollock fishery </w:t>
      </w:r>
      <w:r w:rsidR="00135E46">
        <w:t>the</w:t>
      </w:r>
      <w:r w:rsidR="005E1798">
        <w:t xml:space="preserve"> 2017 value </w:t>
      </w:r>
      <w:r w:rsidR="000F3F50">
        <w:t>wa</w:t>
      </w:r>
      <w:r w:rsidR="005E1798">
        <w:t xml:space="preserve">s the lowest </w:t>
      </w:r>
      <w:r w:rsidR="00135E46">
        <w:t>in</w:t>
      </w:r>
      <w:r w:rsidR="005E1798">
        <w:t xml:space="preserve"> the series (200</w:t>
      </w:r>
      <w:r w:rsidR="00EE4875">
        <w:t>8</w:t>
      </w:r>
      <w:r w:rsidR="005E1798">
        <w:t>-</w:t>
      </w:r>
      <w:r w:rsidR="004903A8">
        <w:t>2020</w:t>
      </w:r>
      <w:r w:rsidR="005E1798">
        <w:t>)</w:t>
      </w:r>
      <w:r w:rsidR="00613E89">
        <w:t xml:space="preserve"> with a slight </w:t>
      </w:r>
      <w:r w:rsidR="00613E89">
        <w:lastRenderedPageBreak/>
        <w:t>increase in 2018</w:t>
      </w:r>
      <w:r w:rsidR="00EE4875">
        <w:t xml:space="preserve"> and continued increase </w:t>
      </w:r>
      <w:r w:rsidR="004903A8">
        <w:t>through 2020</w:t>
      </w:r>
      <w:r w:rsidR="00613E89">
        <w:t xml:space="preserve"> in areas 610</w:t>
      </w:r>
      <w:r w:rsidR="005E1798">
        <w:t>. For the shallow water flatfish fishery</w:t>
      </w:r>
      <w:r w:rsidR="004773EE">
        <w:t>,</w:t>
      </w:r>
      <w:r w:rsidR="005E1798">
        <w:t xml:space="preserve"> </w:t>
      </w:r>
      <w:r w:rsidR="00EE4875">
        <w:t xml:space="preserve">2017 </w:t>
      </w:r>
      <w:r w:rsidR="005E1798">
        <w:t>was the lowest value</w:t>
      </w:r>
      <w:r w:rsidR="00613E89">
        <w:t xml:space="preserve"> with a</w:t>
      </w:r>
      <w:r w:rsidR="004903A8">
        <w:t>n increasing trend through 2020</w:t>
      </w:r>
      <w:r w:rsidR="005E1798">
        <w:t>. 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t>Surveys</w:t>
      </w:r>
    </w:p>
    <w:p w14:paraId="0D3C59A7" w14:textId="77777777" w:rsidR="005E1798" w:rsidRDefault="005E1798" w:rsidP="007402F0">
      <w:pPr>
        <w:pStyle w:val="Heading3"/>
      </w:pPr>
      <w:r>
        <w:t>Bottom trawl survey</w:t>
      </w:r>
    </w:p>
    <w:p w14:paraId="5F480ADF" w14:textId="1787D674" w:rsidR="00326BFB" w:rsidRDefault="00B7110E" w:rsidP="005E1798">
      <w:r>
        <w:t xml:space="preserve">The AFSC has been conducting standardized bottom trawl surveys for groundfish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4A1DA8">
        <w:t>, and 2019</w:t>
      </w:r>
      <w:r w:rsidR="00863898">
        <w:t xml:space="preserve"> deeper strata had fewer stations sampled than in other years due to budget and/or vessel con</w:t>
      </w:r>
      <w:r w:rsidR="00CD70B4">
        <w:t>s</w:t>
      </w:r>
      <w:r w:rsidR="00863898">
        <w:t>traints.</w:t>
      </w:r>
      <w:r w:rsidR="0069155A">
        <w:t xml:space="preserve"> </w:t>
      </w:r>
    </w:p>
    <w:p w14:paraId="2A6547FE" w14:textId="77777777" w:rsidR="00C72989" w:rsidRDefault="00C72989" w:rsidP="005E1798">
      <w:r w:rsidRPr="00C72989">
        <w:t>The 2019 survey was conducted with two chartered vessels that accomplished 541 stations following the protocols of Stauffer (2004) and von Szalay and Raring (2018). While the GOA Bottom Trawl Survey optimally employs three chartered vessels and targets 825 stations, the reduced 2019 survey likely captured the trend and magnitude of the cod abundance in the GOA. The 2019 survey covered all strata; regions; and shelf, gully, and upper slope habitats to 700 m. The percent standard error of the biomass estimate was 21.8% and was higher than the historic average of 17.7%. The 2019 survey design was comparable to the 2013 and 2017 surveys that were also conducted with two vessels and achieved 548 and 536 stations, respectively. The 2013 Pacific cod survey biomass estimate was 3.5 times higher than the 2019 estimate, and the 2019 biomass estimate was 69% greater than the 2017 estimate.</w:t>
      </w:r>
    </w:p>
    <w:p w14:paraId="50842E28" w14:textId="5EC849A5" w:rsidR="0069646C"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4700CE">
        <w:t>24</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 but subsequent estimates were similar</w:t>
      </w:r>
      <w:r>
        <w:t xml:space="preserve"> through 2005. The 2009 survey </w:t>
      </w:r>
      <w:r w:rsidR="00F91622">
        <w:t>estimate spiked at 2 times the</w:t>
      </w:r>
      <w:r>
        <w:t xml:space="preserve"> 2006 </w:t>
      </w:r>
      <w:r w:rsidR="00F91622">
        <w:t xml:space="preserve">estimate. Subsequent </w:t>
      </w:r>
      <w:r>
        <w:t>survey</w:t>
      </w:r>
      <w:r w:rsidR="00F91622">
        <w:t>s</w:t>
      </w:r>
      <w:r>
        <w:t xml:space="preserve"> show</w:t>
      </w:r>
      <w:r w:rsidR="00F91622">
        <w:t>ed</w:t>
      </w:r>
      <w:r>
        <w:t xml:space="preserve"> a decline through 2017</w:t>
      </w:r>
      <w:r w:rsidR="00847EBD">
        <w:t xml:space="preserve"> with a slight uptick in 2019</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in abundance over 2017, the estimate remains the second lowest in the time series</w:t>
      </w:r>
      <w:r w:rsidR="00E53A52">
        <w:t xml:space="preserve"> at 127 million fish</w:t>
      </w:r>
      <w:r w:rsidR="00847EBD">
        <w:t xml:space="preserve">. </w:t>
      </w:r>
      <w:r w:rsidR="00F16E01">
        <w:t>The survey encounter</w:t>
      </w:r>
      <w:r w:rsidR="00F91622">
        <w:t>s</w:t>
      </w:r>
      <w:r w:rsidR="00F16E01">
        <w:t xml:space="preserve"> fish as small as 5 cm and generally tracks large year</w:t>
      </w:r>
      <w:r w:rsidR="000F3F50">
        <w:t>-</w:t>
      </w:r>
      <w:r w:rsidR="00F16E01">
        <w:t>classes as they grow</w:t>
      </w:r>
      <w:r w:rsidR="0069155A">
        <w:t xml:space="preserve"> </w:t>
      </w:r>
      <w:r w:rsidR="00F91622">
        <w:t>(e.g.,</w:t>
      </w:r>
      <w:r w:rsidR="00F16E01">
        <w:t xml:space="preserve"> the 1996, 2005-2008, and 2012 year</w:t>
      </w:r>
      <w:r w:rsidR="000F3F50">
        <w:t>-</w:t>
      </w:r>
      <w:r w:rsidR="00F16E01">
        <w:t>classes</w:t>
      </w:r>
      <w:r w:rsidR="00F91622">
        <w:t>;</w:t>
      </w:r>
      <w:r w:rsidR="00F16E01">
        <w:t xml:space="preserve"> Fig. 2.</w:t>
      </w:r>
      <w:r w:rsidR="004700CE">
        <w:t>25</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4700CE">
        <w:t>26</w:t>
      </w:r>
      <w:r w:rsidR="00CF19BD">
        <w:t>)</w:t>
      </w:r>
      <w:r w:rsidR="00F16E01">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-2017</w:t>
      </w:r>
      <w:r w:rsidR="00CF19BD">
        <w:t xml:space="preserve"> survey </w:t>
      </w:r>
      <w:r w:rsidR="00E53A52">
        <w:t>then dropped again in 2019. The</w:t>
      </w:r>
      <w:r w:rsidR="00782264">
        <w:t xml:space="preserve"> </w:t>
      </w:r>
      <w:r w:rsidR="00E53A52">
        <w:t xml:space="preserve">average length of fish for 2007-2019 </w:t>
      </w:r>
      <w:r w:rsidR="00CF19BD">
        <w:t>remain</w:t>
      </w:r>
      <w:r w:rsidR="00782264">
        <w:t>s</w:t>
      </w:r>
      <w:r w:rsidR="00CF19BD">
        <w:t xml:space="preserve"> below the 1984-2005 overall average.</w:t>
      </w:r>
    </w:p>
    <w:p w14:paraId="79EB93C3" w14:textId="216C0BB9" w:rsidR="00E5704F" w:rsidRDefault="00E5704F" w:rsidP="005E1798">
      <w:r>
        <w:t xml:space="preserve">The distribution of </w:t>
      </w:r>
      <w:r w:rsidR="0013080F">
        <w:t>Pacific cod</w:t>
      </w:r>
      <w:r>
        <w:t xml:space="preserve"> in the survey has been highly variable (Fig. 2.</w:t>
      </w:r>
      <w:r w:rsidR="004700CE">
        <w:t>27</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53A52">
        <w:t xml:space="preserve">The 2019 survey showed in increase in cod in </w:t>
      </w:r>
      <w:r w:rsidR="00E53A52">
        <w:lastRenderedPageBreak/>
        <w:t xml:space="preserve">the area of </w:t>
      </w:r>
      <w:r w:rsidR="00C72989">
        <w:t>the Central GOA east of Kodiak I</w:t>
      </w:r>
      <w:r w:rsidR="00E53A52">
        <w:t xml:space="preserve">sland on Portlock Bank </w:t>
      </w:r>
      <w:r w:rsidR="00C72989">
        <w:t xml:space="preserve">and South of Marmot Island, </w:t>
      </w:r>
      <w:r w:rsidR="00E53A52">
        <w:t xml:space="preserve">but fewer cod in the Eastern and Western GOA. </w:t>
      </w:r>
    </w:p>
    <w:p w14:paraId="5D909ADF" w14:textId="77777777" w:rsidR="005E1798" w:rsidRDefault="00D66F4E" w:rsidP="007402F0">
      <w:pPr>
        <w:pStyle w:val="Heading3"/>
      </w:pPr>
      <w:r>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(Rutecki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DE30A25"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69155A">
        <w:t xml:space="preserve"> </w:t>
      </w:r>
      <w:r w:rsidR="00604D36">
        <w:t>(</w:t>
      </w:r>
      <w:r w:rsidR="00497CC3">
        <w:t>Table 2.</w:t>
      </w:r>
      <w:r w:rsidR="003D7779">
        <w:t xml:space="preserve">11 </w:t>
      </w:r>
      <w:r w:rsidR="00497CC3">
        <w:t xml:space="preserve">and </w:t>
      </w:r>
      <w:r w:rsidR="00604D36">
        <w:t>Fig 2.</w:t>
      </w:r>
      <w:r w:rsidR="004700CE">
        <w:t>28</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Hanselman </w:t>
      </w:r>
      <w:r w:rsidR="00352773" w:rsidRPr="005C32A2">
        <w:rPr>
          <w:i/>
        </w:rPr>
        <w:t>et al.</w:t>
      </w:r>
      <w:r w:rsidR="00352773" w:rsidRPr="004E4979">
        <w:t xml:space="preserve"> (201</w:t>
      </w:r>
      <w:r w:rsidR="00F31372">
        <w:t>6)</w:t>
      </w:r>
      <w:r w:rsidR="00352773" w:rsidRPr="004E4979">
        <w:t xml:space="preserve"> and </w:t>
      </w:r>
      <w:r w:rsidR="00352773" w:rsidRPr="004E4979">
        <w:rPr>
          <w:rFonts w:cs="Tahoma"/>
          <w:color w:val="222222"/>
          <w:shd w:val="clear" w:color="auto" w:fill="FFFFFF"/>
        </w:rPr>
        <w:t xml:space="preserve">Echave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shows</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shows a 30% increase from 2019, but the 2020 RPN remains the second lowest estimate of the time series.</w:t>
      </w:r>
    </w:p>
    <w:p w14:paraId="4DF6B941" w14:textId="69679427" w:rsidR="00520A01" w:rsidRDefault="00352773" w:rsidP="00352773">
      <w:pPr>
        <w:jc w:val="both"/>
        <w:rPr>
          <w:color w:val="222222"/>
          <w:szCs w:val="22"/>
        </w:rPr>
      </w:pPr>
      <w:r>
        <w:t>Unlike the bottom trawl survey, the longline survey encounters few small fish (Fig. 2.</w:t>
      </w:r>
      <w:r w:rsidR="004700CE">
        <w:t>29</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4700CE">
        <w:t>0</w:t>
      </w:r>
      <w:r w:rsidR="00FC2B1C">
        <w:t>)</w:t>
      </w:r>
      <w:r w:rsidR="00EF3D8E">
        <w:t xml:space="preserve"> and then increasing mean size from 2015-2018</w:t>
      </w:r>
      <w:r w:rsidR="00780DE7">
        <w:t xml:space="preserve"> and a leveling off in 2019</w:t>
      </w:r>
      <w:r w:rsidR="00D22D7F">
        <w:t xml:space="preserve"> and 2020</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t>Laurel and Litzow age-0 index</w:t>
      </w:r>
    </w:p>
    <w:p w14:paraId="22DBA3E9" w14:textId="77777777" w:rsidR="007F4095" w:rsidRPr="00811978" w:rsidRDefault="007F4095" w:rsidP="007F4095">
      <w:r w:rsidRPr="00811978">
        <w:t>Beach seine sampling of age-0 cod was conducted at two Kodiak Island bays during 2006-2021 and an expanded survey was conducted during 2018-21 at 13 additional bays on Kodiak Island, the Alaska Peninsula, and the Shumagin Islands (n = 3 - 9 fixed stations per bay, 95 total stations). Sampling occur</w:t>
      </w:r>
      <w:r>
        <w:t>ed</w:t>
      </w:r>
      <w:r w:rsidRPr="00811978">
        <w:t xml:space="preserve"> during July and August (days of year 184-240), within two hours of a minus tide at the long-term Kodiak sites, and within three hours of a low tide at the expanded survey sites. At all sites, a 36 m long, </w:t>
      </w:r>
      <w:r w:rsidRPr="00811978">
        <w:lastRenderedPageBreak/>
        <w:t xml:space="preserve">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4F5FE370"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056BD4">
        <w:rPr>
          <w:i/>
        </w:rPr>
        <w:t>brms</w:t>
      </w:r>
      <w:r w:rsidRPr="00811978">
        <w:t xml:space="preserve"> package (Carpenter et al. 2017, Buerkner 2017, R Core Team 2021).</w:t>
      </w:r>
      <w:r>
        <w:t xml:space="preserve"> The beach seine age-0 CPUE index showed the large 2012 year class and subsequent drop in CPUE for 2013-2016, larger recruitment in 2017 and 2018, a drop again in 2019, and then large 2020 year class (Table 2). The most recent bottom trawl survey included in Model 19.1 was 2019, however Pacific cod don’t fully recruit into this survey until approximately age-3. Therefore Model 19.1 would not have much information informing year classes after 2016. The 2006 through 2016 recruitment deviations from Model 19.1 correlate positively with the log CPUE of the beach seine index with an R</w:t>
      </w:r>
      <w:r w:rsidRPr="002B2A78">
        <w:rPr>
          <w:vertAlign w:val="superscript"/>
        </w:rPr>
        <w:t>2</w:t>
      </w:r>
      <w:r>
        <w:t xml:space="preserve"> of 0.67. </w:t>
      </w:r>
    </w:p>
    <w:p w14:paraId="0D2DBE5F" w14:textId="26FA3C67" w:rsidR="00352773" w:rsidRDefault="00352773" w:rsidP="007402F0">
      <w:pPr>
        <w:pStyle w:val="Heading3"/>
      </w:pPr>
      <w:r>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Soderlund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08EF3A25" w:rsidR="00D22D7F" w:rsidRDefault="003E02D0" w:rsidP="004529FA">
      <w:r>
        <w:t>The IPHC survey estimates of Pacific cod tracks well with both the AFSC longline and AFSC bottom trawl surveys</w:t>
      </w:r>
      <w:r w:rsidR="00AD6E49">
        <w:t xml:space="preserve"> (Table 2.</w:t>
      </w:r>
      <w:r w:rsidR="00D42994">
        <w:t>1</w:t>
      </w:r>
      <w:r w:rsidR="003D7779">
        <w:t>2</w:t>
      </w:r>
      <w:r w:rsidR="00D42994">
        <w:t xml:space="preserve"> </w:t>
      </w:r>
      <w:r w:rsidR="00AD6E49">
        <w:t>and Fig. 2.</w:t>
      </w:r>
      <w:r w:rsidR="00780DE7">
        <w:t>3</w:t>
      </w:r>
      <w:r w:rsidR="004700CE">
        <w:t>1</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EFCE06E" w:rsidR="00352773" w:rsidRPr="007C29A5"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75DF3BE" w14:textId="77777777" w:rsidR="00D10921" w:rsidRDefault="00D82313" w:rsidP="007402F0">
      <w:pPr>
        <w:pStyle w:val="Heading3"/>
      </w:pPr>
      <w:r>
        <w:lastRenderedPageBreak/>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are in Spalinger (20</w:t>
      </w:r>
      <w:r w:rsidR="00E42BC3">
        <w:t>06</w:t>
      </w:r>
      <w:r w:rsidRPr="00D82313">
        <w:t>).</w:t>
      </w:r>
    </w:p>
    <w:p w14:paraId="72A649FB" w14:textId="6954AF7D"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20</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r w:rsidR="00D82313" w:rsidRPr="00D82313">
        <w:t>Chignik, South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C768A3">
        <w:t>2097.37).</w:t>
      </w:r>
      <w:r w:rsidR="00D82313" w:rsidRPr="00D82313">
        <w:t xml:space="preserve"> Comparison of delta</w:t>
      </w:r>
      <w:r w:rsidR="00ED0458">
        <w:t xml:space="preserve"> </w:t>
      </w:r>
      <w:r w:rsidR="00D82313" w:rsidRPr="00D82313">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1351CD6A"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 xml:space="preserve">13 </w:t>
      </w:r>
      <w:r w:rsidR="00AD6E49">
        <w:t xml:space="preserve">and </w:t>
      </w:r>
      <w:r w:rsidR="00CC79BC">
        <w:t>Fig. 2.</w:t>
      </w:r>
      <w:r w:rsidR="00D16F5F">
        <w:t>3</w:t>
      </w:r>
      <w:r w:rsidR="004700CE">
        <w:t>3</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5% higher than the 2016 survey </w:t>
      </w:r>
      <w:r w:rsidR="00622034">
        <w:t>index</w:t>
      </w:r>
      <w:r>
        <w:t>.</w:t>
      </w:r>
      <w:r w:rsidR="00772AF4">
        <w:t xml:space="preserve"> 2018 increased by 30% f</w:t>
      </w:r>
      <w:r w:rsidR="00D5448E">
        <w:t>ro</w:t>
      </w:r>
      <w:r w:rsidR="00772AF4">
        <w:t>m 2017.</w:t>
      </w:r>
      <w:r w:rsidR="006521CA">
        <w:t xml:space="preserve"> The 2019 survey showed a slight decline (15.7%) from 2018</w:t>
      </w:r>
      <w:r w:rsidR="00610545">
        <w:t>, but 2020 showed a sharp increase of 41% from 2019 and a 64% increase from the 2016 record low, but still below the time series average</w:t>
      </w:r>
      <w:r w:rsidR="006521CA">
        <w:t>.</w:t>
      </w:r>
      <w:r w:rsidR="00772AF4">
        <w:t xml:space="preserve"> </w:t>
      </w:r>
      <w:r w:rsidR="006521CA">
        <w:t>L</w:t>
      </w:r>
      <w:r w:rsidR="00772AF4">
        <w:t>ength composition data</w:t>
      </w:r>
      <w:r w:rsidR="005B70F6">
        <w:t xml:space="preserve"> </w:t>
      </w:r>
      <w:r w:rsidR="00772AF4">
        <w:t>(Fig. 2.</w:t>
      </w:r>
      <w:r w:rsidR="004700CE">
        <w:t>34</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610545">
        <w:t xml:space="preserve">and 2020 </w:t>
      </w:r>
      <w:r w:rsidR="006521CA">
        <w:t>survey</w:t>
      </w:r>
      <w:r w:rsidR="00610545">
        <w:t>s</w:t>
      </w:r>
      <w:r w:rsidR="006521CA">
        <w:t xml:space="preserve"> ha</w:t>
      </w:r>
      <w:r w:rsidR="00610545">
        <w:t>ve</w:t>
      </w:r>
      <w:r w:rsidR="006521CA">
        <w:t xml:space="preserve"> no fish smaller than 22cm. The 2018 year class is apparent as a mode at between </w:t>
      </w:r>
      <w:r w:rsidR="00943143">
        <w:t xml:space="preserve">40 </w:t>
      </w:r>
      <w:r w:rsidR="006521CA">
        <w:t xml:space="preserve">cm and </w:t>
      </w:r>
      <w:r w:rsidR="00943143">
        <w:t>55</w:t>
      </w:r>
      <w:r w:rsidR="006521CA">
        <w:t xml:space="preserve"> cm and the 2017 year class at between </w:t>
      </w:r>
      <w:r w:rsidR="00943143">
        <w:t>55 and 65cm</w:t>
      </w:r>
      <w:r w:rsidR="006521CA">
        <w:t xml:space="preserve">.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 xml:space="preserve">Geophysical Fluid Dynamics Laboratory Modular Ocean Model version 4 (MOM4) with iterative sea-ice (Saha </w:t>
      </w:r>
      <w:r w:rsidRPr="005C32A2">
        <w:rPr>
          <w:rFonts w:ascii="Times" w:hAnsi="Times"/>
          <w:i/>
        </w:rPr>
        <w:t>et al.</w:t>
      </w:r>
      <w:r>
        <w:rPr>
          <w:rFonts w:ascii="Times" w:hAnsi="Times"/>
        </w:rPr>
        <w:t xml:space="preserve"> 2010). It uses 40 levels in the vertical with a 10-meter resolution from surface down to about 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381A0AA1"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4700CE">
        <w:rPr>
          <w:rFonts w:ascii="Times" w:hAnsi="Times" w:cs="Lucida Grande"/>
          <w:color w:val="000000"/>
        </w:rPr>
        <w:t>35</w:t>
      </w:r>
      <w:r w:rsidR="005828EF">
        <w:rPr>
          <w:rFonts w:ascii="Times" w:hAnsi="Times" w:cs="Lucida Grande"/>
          <w:color w:val="000000"/>
        </w:rPr>
        <w:t xml:space="preserve"> </w:t>
      </w:r>
      <w:r w:rsidR="00D42994">
        <w:rPr>
          <w:rFonts w:ascii="Times" w:hAnsi="Times" w:cs="Lucida Grande"/>
          <w:color w:val="000000"/>
        </w:rPr>
        <w:t>and Table 2.</w:t>
      </w:r>
      <w:r w:rsidR="003D7779">
        <w:rPr>
          <w:rFonts w:ascii="Times" w:hAnsi="Times" w:cs="Lucida Grande"/>
          <w:color w:val="000000"/>
        </w:rPr>
        <w:t>14</w:t>
      </w:r>
      <w:r>
        <w:rPr>
          <w:rFonts w:ascii="Times" w:hAnsi="Times" w:cs="Lucida Grande"/>
          <w:color w:val="000000"/>
        </w:rPr>
        <w:t>).</w:t>
      </w:r>
    </w:p>
    <w:p w14:paraId="285D2C0B" w14:textId="721DEF6B" w:rsidR="00902BCD" w:rsidRDefault="00902BCD" w:rsidP="004529FA">
      <w:pPr>
        <w:rPr>
          <w:rFonts w:ascii="Times" w:hAnsi="Times" w:cs="Lucida Grande"/>
          <w:color w:val="000000"/>
        </w:rPr>
      </w:pPr>
      <w:r>
        <w:rPr>
          <w:rFonts w:ascii="Times" w:hAnsi="Times" w:cs="Lucida Grande"/>
          <w:color w:val="000000"/>
        </w:rPr>
        <w:lastRenderedPageBreak/>
        <w:t>The mean depth of Pacific cod at 0</w:t>
      </w:r>
      <w:r w:rsidR="0066620A">
        <w:rPr>
          <w:rFonts w:ascii="Times" w:hAnsi="Times" w:cs="Lucida Grande"/>
          <w:color w:val="000000"/>
        </w:rPr>
        <w:t>-20</w:t>
      </w:r>
      <w:r>
        <w:rPr>
          <w:rFonts w:ascii="Times" w:hAnsi="Times" w:cs="Lucida Grande"/>
          <w:color w:val="000000"/>
        </w:rPr>
        <w:t xml:space="preserve"> cm and </w:t>
      </w:r>
      <w:r w:rsidR="0066620A">
        <w:rPr>
          <w:rFonts w:ascii="Times" w:hAnsi="Times" w:cs="Lucida Grande"/>
          <w:color w:val="000000"/>
        </w:rPr>
        <w:t>20-</w:t>
      </w:r>
      <w:r>
        <w:rPr>
          <w:rFonts w:ascii="Times" w:hAnsi="Times" w:cs="Lucida Grande"/>
          <w:color w:val="000000"/>
        </w:rPr>
        <w:t xml:space="preserve">40cm was found to be 47.9 m and 103.4 m in the Central GOA and 41.9 m and 64.07 m in the Western GOA. The temperatures of the 10 cm and 40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 with the larger fish in deeper and slightly</w:t>
      </w:r>
      <w:r w:rsidR="00F860C5">
        <w:rPr>
          <w:rFonts w:ascii="Times" w:hAnsi="Times" w:cs="Lucida Grande"/>
          <w:color w:val="000000"/>
        </w:rPr>
        <w:t xml:space="preserve"> colder waters 7.49 </w:t>
      </w:r>
      <w:r w:rsidR="00F860C5">
        <w:rPr>
          <w:rFonts w:ascii="Times" w:hAnsi="Times" w:cs="Times"/>
          <w:color w:val="000000"/>
        </w:rPr>
        <w:t>°</w:t>
      </w:r>
      <w:r w:rsidR="00F860C5">
        <w:rPr>
          <w:rFonts w:ascii="Times" w:hAnsi="Times" w:cs="Lucida Grande"/>
          <w:color w:val="000000"/>
        </w:rPr>
        <w:t xml:space="preserve">C vs. 6.00 </w:t>
      </w:r>
      <w:r w:rsidR="00F860C5">
        <w:rPr>
          <w:rFonts w:ascii="Times" w:hAnsi="Times" w:cs="Times"/>
          <w:color w:val="000000"/>
        </w:rPr>
        <w:t>°</w:t>
      </w:r>
      <w:r w:rsidR="00F860C5">
        <w:rPr>
          <w:rFonts w:ascii="Times" w:hAnsi="Times" w:cs="Lucida Grande"/>
          <w:color w:val="000000"/>
        </w:rPr>
        <w:t xml:space="preserve">C in the Central GOA and 4.78 </w:t>
      </w:r>
      <w:r w:rsidR="00F860C5">
        <w:rPr>
          <w:rFonts w:ascii="Times" w:hAnsi="Times" w:cs="Times"/>
          <w:color w:val="000000"/>
        </w:rPr>
        <w:t>°</w:t>
      </w:r>
      <w:r w:rsidR="00F860C5">
        <w:rPr>
          <w:rFonts w:ascii="Times" w:hAnsi="Times" w:cs="Lucida Grande"/>
          <w:color w:val="000000"/>
        </w:rPr>
        <w:t>C vs. 4.75</w:t>
      </w:r>
      <w:r>
        <w:rPr>
          <w:rFonts w:ascii="Times" w:hAnsi="Times" w:cs="Lucida Grande"/>
          <w:color w:val="000000"/>
        </w:rPr>
        <w:t xml:space="preserve"> </w:t>
      </w:r>
      <w:r w:rsidR="00F860C5">
        <w:rPr>
          <w:rFonts w:ascii="Times" w:hAnsi="Times" w:cs="Times"/>
          <w:color w:val="000000"/>
        </w:rPr>
        <w:t>°</w:t>
      </w:r>
      <w:r w:rsidR="00F860C5">
        <w:rPr>
          <w:rFonts w:ascii="Times" w:hAnsi="Times" w:cs="Lucida Grande"/>
          <w:color w:val="000000"/>
        </w:rPr>
        <w:t xml:space="preserve">C in the Western GOA.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20-4</w:t>
      </w:r>
      <w:r w:rsidR="00F860C5" w:rsidRPr="004529FA">
        <w:rPr>
          <w:rFonts w:ascii="Times" w:hAnsi="Times" w:cs="Lucida Grande"/>
          <w:color w:val="000000"/>
          <w:vertAlign w:val="subscript"/>
        </w:rPr>
        <w:t>0cm</w:t>
      </w:r>
      <w:r w:rsidR="00F860C5">
        <w:rPr>
          <w:rFonts w:ascii="Times" w:hAnsi="Times" w:cs="Lucida Grande"/>
          <w:color w:val="000000"/>
        </w:rPr>
        <w:t xml:space="preserve">=0.07).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being the highest in both the 10 cm and 40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 xml:space="preserve">cm index was in 2009 and in the </w:t>
      </w:r>
      <w:r w:rsidR="0066620A">
        <w:rPr>
          <w:rFonts w:ascii="Times" w:hAnsi="Times" w:cs="Lucida Grande"/>
          <w:color w:val="000000"/>
        </w:rPr>
        <w:t>20-</w:t>
      </w:r>
      <w:r w:rsidR="00F860C5">
        <w:rPr>
          <w:rFonts w:ascii="Times" w:hAnsi="Times" w:cs="Lucida Grande"/>
          <w:color w:val="000000"/>
        </w:rPr>
        <w:t>40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F4343A">
        <w:rPr>
          <w:rFonts w:ascii="Times" w:hAnsi="Times" w:cs="Lucida Grande"/>
          <w:color w:val="000000"/>
        </w:rPr>
        <w:t xml:space="preserve"> </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119A8F88"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2020</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heatwaveR (Schlegel and Smit 2018) to obtain the marine heatwave cumulative intensity (MHCI; </w:t>
      </w:r>
      <w:r w:rsidRPr="00600104">
        <w:rPr>
          <w:rFonts w:ascii="Times" w:hAnsi="Times" w:cs="Lucida Grande"/>
          <w:color w:val="000000"/>
        </w:rPr>
        <w:t xml:space="preserve">Hobday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r w:rsidRPr="00600104">
        <w:rPr>
          <w:rFonts w:ascii="Times" w:hAnsi="Times" w:cs="Lucida Grande"/>
          <w:color w:val="000000"/>
        </w:rPr>
        <w:t>Hobday et al. (2018)</w:t>
      </w:r>
      <w:r w:rsidRPr="006C3BCA">
        <w:rPr>
          <w:rFonts w:ascii="Times" w:hAnsi="Times" w:cs="Lucida Grande"/>
          <w:color w:val="000000"/>
        </w:rPr>
        <w:t xml:space="preserve"> for marine heatwave classification the event in the Central GOA reached a Category III (Severe) on 16 May 2016 with a peak intensity (I</w:t>
      </w:r>
      <w:r w:rsidRPr="00A6570D">
        <w:rPr>
          <w:rFonts w:ascii="Times" w:hAnsi="Times" w:cs="Lucida Grande"/>
          <w:color w:val="000000"/>
          <w:vertAlign w:val="subscript"/>
        </w:rPr>
        <w:t>max</w:t>
      </w:r>
      <w:r w:rsidRPr="006C3BCA">
        <w:rPr>
          <w:rFonts w:ascii="Times" w:hAnsi="Times" w:cs="Lucida Grande"/>
          <w:color w:val="000000"/>
        </w:rPr>
        <w:t>) of 3.02°C. The heatwave had a summed cumulative intensity (I</w:t>
      </w:r>
      <w:r w:rsidRPr="00A6570D">
        <w:rPr>
          <w:rFonts w:ascii="Times" w:hAnsi="Times" w:cs="Lucida Grande"/>
          <w:color w:val="000000"/>
          <w:vertAlign w:val="subscript"/>
        </w:rPr>
        <w:t>cum</w:t>
      </w:r>
      <w:r w:rsidRPr="006C3BCA">
        <w:rPr>
          <w:rFonts w:ascii="Times" w:hAnsi="Times" w:cs="Lucida Grande"/>
          <w:color w:val="000000"/>
        </w:rPr>
        <w:t>) for 2016 of 635.26°C days, more than 25% of the sum of the I</w:t>
      </w:r>
      <w:r w:rsidRPr="00A6570D">
        <w:rPr>
          <w:rFonts w:ascii="Times" w:hAnsi="Times" w:cs="Lucida Grande"/>
          <w:color w:val="000000"/>
          <w:vertAlign w:val="subscript"/>
        </w:rPr>
        <w:t>cum</w:t>
      </w:r>
      <w:r w:rsidRPr="006C3BCA">
        <w:rPr>
          <w:rFonts w:ascii="Times" w:hAnsi="Times" w:cs="Lucida Grande"/>
          <w:color w:val="000000"/>
        </w:rPr>
        <w:t xml:space="preserve"> for the entire time series (1981-2018). The 14 events of this prolonged heatwave period summed to 1291.91°C days or 52% of the summed I</w:t>
      </w:r>
      <w:r w:rsidRPr="00A6570D">
        <w:rPr>
          <w:rFonts w:ascii="Times" w:hAnsi="Times" w:cs="Lucida Grande"/>
          <w:color w:val="000000"/>
          <w:vertAlign w:val="subscript"/>
        </w:rPr>
        <w:t>cum</w:t>
      </w:r>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136F2472"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Short winter marine heatwaves (Category I to II) occurred every winter between 1983 and 1986, however none of these exceeded 17 days and the total winter I</w:t>
      </w:r>
      <w:r w:rsidRPr="00A6570D">
        <w:rPr>
          <w:rFonts w:ascii="Times" w:hAnsi="Times" w:cs="Lucida Grande"/>
          <w:color w:val="000000"/>
          <w:vertAlign w:val="subscript"/>
        </w:rPr>
        <w:t>cum</w:t>
      </w:r>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I</w:t>
      </w:r>
      <w:r w:rsidRPr="00A6570D">
        <w:rPr>
          <w:rFonts w:ascii="Times" w:hAnsi="Times" w:cs="Lucida Grande"/>
          <w:color w:val="000000"/>
          <w:vertAlign w:val="subscript"/>
        </w:rPr>
        <w:t>max</w:t>
      </w:r>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From 2001 through 2006 there were 6 winter heatwave events, most were minor and less than two weeks in length, however between 6 November 2002 and 4 March 2003 there were two that lasted in sum 141 days with a cumulative intensity of 165.94°C days and an I</w:t>
      </w:r>
      <w:r w:rsidRPr="00A6570D">
        <w:rPr>
          <w:rFonts w:ascii="Times" w:hAnsi="Times" w:cs="Lucida Grande"/>
          <w:color w:val="000000"/>
          <w:vertAlign w:val="subscript"/>
        </w:rPr>
        <w:t>max</w:t>
      </w:r>
      <w:r w:rsidRPr="006C3BCA">
        <w:rPr>
          <w:rFonts w:ascii="Times" w:hAnsi="Times" w:cs="Lucida Grande"/>
          <w:color w:val="000000"/>
        </w:rPr>
        <w:t xml:space="preserve"> of 2.04°C. The 2014-2016 series of marine heatwave as described above 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4700CE">
        <w:rPr>
          <w:rFonts w:ascii="Times" w:hAnsi="Times" w:cs="Lucida Grande"/>
          <w:color w:val="000000"/>
        </w:rPr>
        <w:t xml:space="preserve"> (Fig. 2.36)</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w:t>
      </w:r>
      <w:r w:rsidR="00EF67F8">
        <w:rPr>
          <w:rFonts w:ascii="Times" w:hAnsi="Times" w:cs="Lucida Grande"/>
          <w:color w:val="000000"/>
        </w:rPr>
        <w:lastRenderedPageBreak/>
        <w:t xml:space="preserve">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33 days </w:t>
      </w:r>
      <w:r w:rsidR="00D0016E">
        <w:rPr>
          <w:rFonts w:ascii="Times" w:hAnsi="Times" w:cs="Lucida Grande"/>
          <w:color w:val="000000"/>
        </w:rPr>
        <w:t xml:space="preserve">starting 13 September </w:t>
      </w:r>
      <w:r w:rsidR="009134A9">
        <w:rPr>
          <w:rFonts w:ascii="Times" w:hAnsi="Times" w:cs="Lucida Grande"/>
          <w:color w:val="000000"/>
        </w:rPr>
        <w:t>and continuing to at least 16 October</w:t>
      </w:r>
      <w:r w:rsidR="00EF67F8">
        <w:rPr>
          <w:rFonts w:ascii="Times" w:hAnsi="Times" w:cs="Lucida Grande"/>
          <w:color w:val="000000"/>
        </w:rPr>
        <w:t xml:space="preserve">. </w:t>
      </w:r>
      <w:r w:rsidR="009134A9">
        <w:rPr>
          <w:rFonts w:ascii="Times" w:hAnsi="Times" w:cs="Lucida Grande"/>
          <w:color w:val="000000"/>
        </w:rPr>
        <w:t>This heatwave was ongoing as of th</w:t>
      </w:r>
      <w:r w:rsidR="00EF67F8">
        <w:rPr>
          <w:rFonts w:ascii="Times" w:hAnsi="Times" w:cs="Lucida Grande"/>
          <w:color w:val="000000"/>
        </w:rPr>
        <w:t>e writing of this section</w:t>
      </w:r>
      <w:r w:rsidR="009134A9">
        <w:rPr>
          <w:rFonts w:ascii="Times" w:hAnsi="Times" w:cs="Lucida Grande"/>
          <w:color w:val="000000"/>
        </w:rPr>
        <w:t>.</w:t>
      </w:r>
      <w:r w:rsidR="00D0016E">
        <w:rPr>
          <w:rFonts w:ascii="Times" w:hAnsi="Times" w:cs="Lucida Grande"/>
          <w:color w:val="000000"/>
        </w:rPr>
        <w:t xml:space="preserve"> </w:t>
      </w:r>
    </w:p>
    <w:p w14:paraId="196F6E80" w14:textId="77777777" w:rsidR="00EA56F6" w:rsidRPr="00520566" w:rsidRDefault="00EA56F6" w:rsidP="009B1217">
      <w:pPr>
        <w:pStyle w:val="Heading1"/>
      </w:pPr>
      <w:r w:rsidRPr="00520566">
        <w:t xml:space="preserve">Data </w:t>
      </w:r>
    </w:p>
    <w:p w14:paraId="62EEE96F" w14:textId="602FB889" w:rsidR="00EA56F6" w:rsidRDefault="00EA56F6" w:rsidP="00EA56F6">
      <w:pPr>
        <w:keepNext/>
        <w:jc w:val="both"/>
      </w:pPr>
      <w:r w:rsidRPr="0064269B">
        <w:t>This section describes data used in the current assessment</w:t>
      </w:r>
      <w:r w:rsidR="006341A3">
        <w:t xml:space="preserve"> (Fig. 2.</w:t>
      </w:r>
      <w:r w:rsidR="004700CE">
        <w:t>37</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 xml:space="preserve">All data used are provided </w:t>
      </w:r>
      <w:r w:rsidR="004700CE">
        <w:t>in Appendix 2.</w:t>
      </w:r>
      <w:r w:rsidR="00C0189D">
        <w:t>2</w:t>
      </w:r>
      <w:r w:rsidR="004276DC">
        <w:t xml:space="preserve"> in the Stock Synthesis data file</w:t>
      </w:r>
      <w:r w:rsidR="004700CE">
        <w:t xml:space="preserve"> </w:t>
      </w:r>
      <w:r w:rsidR="003D7779">
        <w:t>(</w:t>
      </w:r>
      <w:hyperlink r:id="rId8" w:history="1">
        <w:r w:rsidR="00C73132" w:rsidRPr="00C73132">
          <w:rPr>
            <w:rStyle w:val="Hyperlink"/>
          </w:rPr>
          <w:t>https://archive.fisheries.noaa.gov/afsc/refm/stocks/plan_team/2020/GOA_PCOD_2020_Appendix_2.2_</w:t>
        </w:r>
        <w:r w:rsidR="00C0189D" w:rsidRPr="00003C98">
          <w:rPr>
            <w:rStyle w:val="Hyperlink"/>
          </w:rPr>
          <w:t>Model</w:t>
        </w:r>
        <w:r w:rsidR="00C73132" w:rsidRPr="00C73132">
          <w:rPr>
            <w:rStyle w:val="Hyperlink"/>
          </w:rPr>
          <w:t>_</w:t>
        </w:r>
        <w:r w:rsidR="00C0189D" w:rsidRPr="00003C98">
          <w:rPr>
            <w:rStyle w:val="Hyperlink"/>
          </w:rPr>
          <w:t>19.1.zip</w:t>
        </w:r>
      </w:hyperlink>
      <w:r w:rsidR="003D7779">
        <w:t>)</w:t>
      </w:r>
      <w:r w:rsidR="00062EE7">
        <w:t xml:space="preserve">. </w:t>
      </w:r>
      <w:r w:rsidR="00DA1D0C">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405980C8" w14:textId="77777777" w:rsidR="007113E9" w:rsidRPr="0043315F" w:rsidRDefault="007113E9" w:rsidP="009B1217">
      <w:pPr>
        <w:pStyle w:val="Heading1"/>
      </w:pPr>
      <w:r>
        <w:t>Fishery</w:t>
      </w:r>
    </w:p>
    <w:p w14:paraId="44AE5EEF" w14:textId="77777777" w:rsidR="007113E9" w:rsidRPr="001E2547" w:rsidRDefault="007113E9" w:rsidP="00AF1AB1">
      <w:pPr>
        <w:pStyle w:val="Heading2"/>
      </w:pPr>
      <w:r w:rsidRPr="001E2547">
        <w:t>Catch Biomass</w:t>
      </w:r>
    </w:p>
    <w:p w14:paraId="707CD9CD" w14:textId="4DE9C24B"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D34CB">
        <w:t>1</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on-commercial 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5C465B03" w14:textId="1B9EF1B5" w:rsidR="00863AA6" w:rsidRPr="00655F16"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w:t>
      </w:r>
      <w:r>
        <w:lastRenderedPageBreak/>
        <w:t>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8534FB">
        <w:rPr>
          <w:szCs w:val="22"/>
        </w:rPr>
        <w:t>9</w:t>
      </w:r>
      <w:r w:rsidR="00C8654D">
        <w:rPr>
          <w:szCs w:val="22"/>
        </w:rPr>
        <w:t xml:space="preserve"> – 2.</w:t>
      </w:r>
      <w:r w:rsidR="008534FB">
        <w:rPr>
          <w:szCs w:val="22"/>
        </w:rPr>
        <w:t>14</w:t>
      </w:r>
      <w:r w:rsidR="00863AA6" w:rsidRPr="00655F16">
        <w:rPr>
          <w:szCs w:val="22"/>
        </w:rPr>
        <w:t xml:space="preserve"> </w:t>
      </w:r>
      <w:r w:rsidR="00C8654D">
        <w:rPr>
          <w:szCs w:val="22"/>
        </w:rPr>
        <w:t xml:space="preserve">and </w:t>
      </w:r>
      <w:r w:rsidR="00863AA6" w:rsidRPr="00655F16">
        <w:rPr>
          <w:szCs w:val="22"/>
        </w:rPr>
        <w:t>provided in Appendix 2.</w:t>
      </w:r>
      <w:r w:rsidR="00C0189D">
        <w:rPr>
          <w:szCs w:val="22"/>
        </w:rPr>
        <w:t>3</w:t>
      </w:r>
      <w:r w:rsidR="00C0189D" w:rsidRPr="00655F16">
        <w:rPr>
          <w:szCs w:val="22"/>
        </w:rPr>
        <w:t xml:space="preserve"> </w:t>
      </w:r>
      <w:r w:rsidR="00863AA6" w:rsidRPr="00655F16">
        <w:rPr>
          <w:szCs w:val="22"/>
        </w:rPr>
        <w:t xml:space="preserve">in an Excel spreadsheet. </w:t>
      </w:r>
    </w:p>
    <w:p w14:paraId="121E57AA" w14:textId="798AF2F2" w:rsidR="00863AA6" w:rsidRPr="00FB0A1A" w:rsidRDefault="00863AA6" w:rsidP="00863AA6">
      <w:pPr>
        <w:jc w:val="both"/>
        <w:rPr>
          <w:szCs w:val="22"/>
        </w:rPr>
      </w:pPr>
      <w:r w:rsidRPr="007D15B3">
        <w:rPr>
          <w:szCs w:val="22"/>
        </w:rPr>
        <w:t>(</w:t>
      </w:r>
      <w:hyperlink r:id="rId9" w:history="1">
        <w:r w:rsidR="00C73132" w:rsidRPr="00C73132">
          <w:rPr>
            <w:rStyle w:val="Hyperlink"/>
            <w:szCs w:val="22"/>
          </w:rPr>
          <w:t>https://archive.fisheries.noaa.gov/afsc/refm/stocks/plan_team/2020/GOA_PCOD_2020_</w:t>
        </w:r>
        <w:r w:rsidR="008534FB" w:rsidRPr="00C73132">
          <w:rPr>
            <w:rStyle w:val="Hyperlink"/>
            <w:szCs w:val="22"/>
          </w:rPr>
          <w:t>Appendix</w:t>
        </w:r>
        <w:r w:rsidR="00C73132" w:rsidRPr="00C73132">
          <w:rPr>
            <w:rStyle w:val="Hyperlink"/>
            <w:szCs w:val="22"/>
          </w:rPr>
          <w:t>_</w:t>
        </w:r>
        <w:r w:rsidR="008534FB" w:rsidRPr="00C73132">
          <w:rPr>
            <w:rStyle w:val="Hyperlink"/>
            <w:szCs w:val="22"/>
          </w:rPr>
          <w:t>2.</w:t>
        </w:r>
        <w:r w:rsidR="00C0189D" w:rsidRPr="00C73132">
          <w:rPr>
            <w:rStyle w:val="Hyperlink"/>
            <w:szCs w:val="22"/>
          </w:rPr>
          <w:t>3</w:t>
        </w:r>
        <w:r w:rsidR="00C73132" w:rsidRPr="00C73132">
          <w:rPr>
            <w:rStyle w:val="Hyperlink"/>
            <w:szCs w:val="22"/>
          </w:rPr>
          <w:t>_</w:t>
        </w:r>
        <w:r w:rsidR="00C0189D" w:rsidRPr="00C73132">
          <w:rPr>
            <w:rStyle w:val="Hyperlink"/>
            <w:szCs w:val="22"/>
          </w:rPr>
          <w:t>Model 19.1.</w:t>
        </w:r>
        <w:r w:rsidR="00C73132" w:rsidRPr="00C73132">
          <w:rPr>
            <w:rStyle w:val="Hyperlink"/>
            <w:szCs w:val="22"/>
          </w:rPr>
          <w:t>x</w:t>
        </w:r>
        <w:r w:rsidR="00C0189D" w:rsidRPr="00C73132">
          <w:rPr>
            <w:rStyle w:val="Hyperlink"/>
            <w:szCs w:val="22"/>
          </w:rPr>
          <w:t>lsx</w:t>
        </w:r>
      </w:hyperlink>
      <w:r w:rsidRPr="00FB0A1A">
        <w:rPr>
          <w:szCs w:val="22"/>
        </w:rPr>
        <w:t xml:space="preserve">) </w:t>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r w:rsidRPr="00E52127">
        <w:rPr>
          <w:i/>
        </w:rPr>
        <w:t>a</w:t>
      </w:r>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0547B42F"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 xml:space="preserve">These data have been processed in two </w:t>
      </w:r>
      <w:r w:rsidR="00876015">
        <w:lastRenderedPageBreak/>
        <w:t>ways, the first was to develop an age and gear specific age-length key which was then used in conjunction with the length composition data described above to create age composition distributions (Fig. 2.</w:t>
      </w:r>
      <w:r w:rsidR="008534FB">
        <w:t>38</w:t>
      </w:r>
      <w:r w:rsidR="00876015">
        <w:t>). The age data was also used to develop a</w:t>
      </w:r>
      <w:r w:rsidR="00C8654D">
        <w:t>n</w:t>
      </w:r>
      <w:r w:rsidR="00876015">
        <w:t xml:space="preserve"> annual conditional length-at-age matrix for each fishery (Fig. 2.</w:t>
      </w:r>
      <w:r w:rsidR="008534FB">
        <w:t>39</w:t>
      </w:r>
      <w:r w:rsidR="00876015">
        <w:t>-</w:t>
      </w:r>
      <w:r w:rsidR="008534FB">
        <w:t>2.41</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2AD82F5D"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8534FB">
        <w:rPr>
          <w:szCs w:val="22"/>
        </w:rPr>
        <w:t>24</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21D67764" w14:textId="3EA93AC7" w:rsidR="007113E9" w:rsidRDefault="007113E9" w:rsidP="00FD4CE5">
      <w:pPr>
        <w:rPr>
          <w:rFonts w:ascii="Arial" w:hAnsi="Arial" w:cs="Arial"/>
          <w:color w:val="222222"/>
          <w:sz w:val="19"/>
          <w:szCs w:val="19"/>
        </w:rPr>
      </w:pPr>
      <w:r>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8534FB">
        <w:t>2</w:t>
      </w:r>
      <w:r w:rsidR="00385075">
        <w:t xml:space="preserve"> </w:t>
      </w:r>
      <w:r w:rsidR="00C7119A">
        <w:t xml:space="preserve">and </w:t>
      </w:r>
      <w:r w:rsidR="00632CB0">
        <w:t>provided</w:t>
      </w:r>
      <w:r w:rsidR="007C020E">
        <w:rPr>
          <w:szCs w:val="22"/>
        </w:rPr>
        <w:t xml:space="preserve"> </w:t>
      </w:r>
      <w:r w:rsidR="00632CB0" w:rsidRPr="00655F16">
        <w:rPr>
          <w:szCs w:val="22"/>
        </w:rPr>
        <w:t>in Appendix 2.</w:t>
      </w:r>
      <w:r w:rsidR="00C0189D">
        <w:rPr>
          <w:szCs w:val="22"/>
        </w:rPr>
        <w:t>3</w:t>
      </w:r>
      <w:r w:rsidR="00632CB0" w:rsidRPr="00655F16">
        <w:rPr>
          <w:szCs w:val="22"/>
        </w:rPr>
        <w:t xml:space="preserve"> in an Excel spreadsheet </w:t>
      </w:r>
      <w:r w:rsidR="008C3A50" w:rsidRPr="007D15B3">
        <w:rPr>
          <w:szCs w:val="22"/>
        </w:rPr>
        <w:t>(</w:t>
      </w:r>
      <w:hyperlink r:id="rId10" w:history="1">
        <w:r w:rsidR="00B05AC1" w:rsidRPr="00C73132">
          <w:rPr>
            <w:rStyle w:val="Hyperlink"/>
            <w:szCs w:val="22"/>
          </w:rPr>
          <w:t>https://archive.fisheries.noaa.gov/afsc/refm/stocks/plan_team/2020/GOA_PCOD_2020_Appendix_2.3_Model 19.1.xlsx</w:t>
        </w:r>
      </w:hyperlink>
      <w:r w:rsidR="008C3A50" w:rsidRPr="00655F16">
        <w:rPr>
          <w:szCs w:val="22"/>
        </w:rPr>
        <w:t>)</w:t>
      </w:r>
      <w:r w:rsidR="00632CB0">
        <w:t>.</w:t>
      </w:r>
    </w:p>
    <w:p w14:paraId="3BAEF8D1" w14:textId="77777777" w:rsidR="007113E9" w:rsidRPr="00A53F32" w:rsidRDefault="007113E9" w:rsidP="007113E9">
      <w:pPr>
        <w:pStyle w:val="Heading4"/>
      </w:pPr>
      <w:r w:rsidRPr="00A53F32">
        <w:t>Age Composition</w:t>
      </w:r>
    </w:p>
    <w:p w14:paraId="428C3A53" w14:textId="7B819FDB" w:rsidR="00907960" w:rsidRDefault="007113E9" w:rsidP="00FD4CE5">
      <w:r>
        <w:t xml:space="preserve">Age compositions </w:t>
      </w:r>
      <w:r w:rsidR="00907960">
        <w:t>(Fig. 2.</w:t>
      </w:r>
      <w:r w:rsidR="00385075">
        <w:t>4</w:t>
      </w:r>
      <w:r w:rsidR="008534FB">
        <w:t>2</w:t>
      </w:r>
      <w:r w:rsidR="00907960">
        <w:t>) and conditional length at age (Fig. 2.</w:t>
      </w:r>
      <w:r w:rsidR="00385075">
        <w:t>4</w:t>
      </w:r>
      <w:r w:rsidR="008534FB">
        <w:t>3</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632CB0">
        <w:t>in Appendix 2.</w:t>
      </w:r>
      <w:r w:rsidR="00C0189D">
        <w:t xml:space="preserve">3 </w:t>
      </w:r>
      <w:r w:rsidR="00632CB0">
        <w:t>in an Excel spreadsheet</w:t>
      </w:r>
      <w:r>
        <w:t>.</w:t>
      </w:r>
      <w:r w:rsidR="0069155A">
        <w:t xml:space="preserve"> </w:t>
      </w:r>
      <w:r w:rsidR="00907960" w:rsidRPr="007D15B3">
        <w:rPr>
          <w:szCs w:val="22"/>
        </w:rPr>
        <w:t>(</w:t>
      </w:r>
      <w:hyperlink r:id="rId11" w:history="1">
        <w:r w:rsidR="00B05AC1" w:rsidRPr="00C73132">
          <w:rPr>
            <w:rStyle w:val="Hyperlink"/>
            <w:szCs w:val="22"/>
          </w:rPr>
          <w:t>https://archive.fisheries.noaa.gov/afsc/refm/stocks/plan_team/2020/GOA_PCOD_2020_Appendix_2.3_Model 19.1.xlsx</w:t>
        </w:r>
      </w:hyperlink>
      <w:r w:rsidR="00907960" w:rsidRPr="00655F16">
        <w:rPr>
          <w:szCs w:val="22"/>
        </w:rPr>
        <w:t>)</w:t>
      </w:r>
    </w:p>
    <w:p w14:paraId="1B685E5D" w14:textId="4CB1E066" w:rsidR="003D7779" w:rsidRDefault="007113E9" w:rsidP="00FD4CE5">
      <w:r w:rsidRPr="00366532">
        <w:rPr>
          <w:szCs w:val="22"/>
        </w:rPr>
        <w:t xml:space="preserve">Kastelle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(Kastelle </w:t>
      </w:r>
      <w:r w:rsidRPr="00366532">
        <w:rPr>
          <w:i/>
          <w:szCs w:val="22"/>
        </w:rPr>
        <w:t>et al.</w:t>
      </w:r>
      <w:r w:rsidRPr="00366532">
        <w:rPr>
          <w:szCs w:val="22"/>
        </w:rPr>
        <w:t xml:space="preserve"> 2017);</w:t>
      </w:r>
      <w:r>
        <w:rPr>
          <w:szCs w:val="22"/>
        </w:rPr>
        <w:t xml:space="preserve"> </w:t>
      </w:r>
      <w:r w:rsidRPr="00366532">
        <w:rPr>
          <w:szCs w:val="22"/>
        </w:rPr>
        <w:t xml:space="preserve">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31F69B" w:rsidR="007113E9" w:rsidRDefault="003D7779" w:rsidP="00FD4CE5">
      <w:r>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(Fig. 2.</w:t>
      </w:r>
      <w:r w:rsidR="00455693">
        <w:t>4</w:t>
      </w:r>
      <w:r w:rsidR="008534FB">
        <w:t>4</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 xml:space="preserve">predominant </w:t>
      </w:r>
      <w:r w:rsidR="00546EBB">
        <w:lastRenderedPageBreak/>
        <w:t>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explored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04602B9D"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FA3486">
        <w:t>12</w:t>
      </w:r>
      <w:r w:rsidR="00FA3486" w:rsidRPr="00E559CE">
        <w:t xml:space="preserve"> </w:t>
      </w:r>
      <w:r w:rsidR="00E559CE" w:rsidRPr="00E559CE">
        <w:t>and Fig. 2.</w:t>
      </w:r>
      <w:r w:rsidR="008534FB">
        <w:t>28</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733252EC" w14:textId="5C402719" w:rsidR="008C3A50" w:rsidRPr="00655F16" w:rsidRDefault="007113E9" w:rsidP="004529FA">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8534FB">
        <w:rPr>
          <w:szCs w:val="22"/>
        </w:rPr>
        <w:t>2</w:t>
      </w:r>
      <w:r w:rsidR="005828EF">
        <w:rPr>
          <w:szCs w:val="22"/>
        </w:rPr>
        <w:t xml:space="preserve"> </w:t>
      </w:r>
      <w:r w:rsidR="00DA1D0C">
        <w:rPr>
          <w:szCs w:val="22"/>
        </w:rPr>
        <w:t xml:space="preserve">and </w:t>
      </w:r>
      <w:r w:rsidRPr="00655F16">
        <w:rPr>
          <w:szCs w:val="22"/>
        </w:rPr>
        <w:t>provided in Appendix 2.</w:t>
      </w:r>
      <w:r w:rsidR="00C0189D">
        <w:rPr>
          <w:szCs w:val="22"/>
        </w:rPr>
        <w:t>3</w:t>
      </w:r>
      <w:r w:rsidR="00C0189D" w:rsidRPr="00655F16">
        <w:rPr>
          <w:szCs w:val="22"/>
        </w:rPr>
        <w:t xml:space="preserve"> </w:t>
      </w:r>
      <w:r w:rsidRPr="00655F16">
        <w:rPr>
          <w:szCs w:val="22"/>
        </w:rPr>
        <w:t xml:space="preserve">in an Excel spreadsheet. </w:t>
      </w:r>
    </w:p>
    <w:p w14:paraId="6CA41C2C" w14:textId="182516C9" w:rsidR="008C3A50" w:rsidRDefault="008C3A50" w:rsidP="008C3A50">
      <w:pPr>
        <w:jc w:val="both"/>
        <w:rPr>
          <w:szCs w:val="22"/>
        </w:rPr>
      </w:pPr>
      <w:r w:rsidRPr="007D15B3">
        <w:rPr>
          <w:szCs w:val="22"/>
        </w:rPr>
        <w:t>(</w:t>
      </w:r>
      <w:hyperlink r:id="rId12" w:history="1">
        <w:r w:rsidR="00B05AC1" w:rsidRPr="00C73132">
          <w:rPr>
            <w:rStyle w:val="Hyperlink"/>
            <w:szCs w:val="22"/>
          </w:rPr>
          <w:t>https://archive.fisheries.noaa.gov/afsc/refm/stocks/plan_team/2020/GOA_PCOD_2020_Appendix_2.3_Model 19.1.xlsx</w:t>
        </w:r>
      </w:hyperlink>
      <w:r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t>Laurel and Litzow age-0 index</w:t>
      </w:r>
    </w:p>
    <w:p w14:paraId="529997F6" w14:textId="74F7C6BC"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7F4095">
        <w:rPr>
          <w:highlight w:val="yellow"/>
        </w:rPr>
        <w:t>Table 2.12</w:t>
      </w:r>
      <w:r w:rsidRPr="00E559CE">
        <w:t xml:space="preserve"> and Fig. 2.</w:t>
      </w:r>
      <w:r>
        <w:t>30.</w:t>
      </w:r>
    </w:p>
    <w:p w14:paraId="6ED9A850" w14:textId="77777777" w:rsidR="00AA2F1E" w:rsidRDefault="00AA2F1E" w:rsidP="00AF1AB1">
      <w:pPr>
        <w:pStyle w:val="Heading2"/>
      </w:pPr>
      <w:r>
        <w:t>Environmental indices</w:t>
      </w:r>
    </w:p>
    <w:p w14:paraId="2F1AE74B" w14:textId="77777777" w:rsidR="00AA2F1E" w:rsidRDefault="00AA2F1E" w:rsidP="007402F0">
      <w:pPr>
        <w:pStyle w:val="Heading3"/>
      </w:pPr>
      <w:r>
        <w:t>CFSR bottom temperature indices</w:t>
      </w:r>
    </w:p>
    <w:p w14:paraId="3628072E" w14:textId="4B1384DB"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FA3486">
        <w:t>1</w:t>
      </w:r>
      <w:r w:rsidR="00C8654D">
        <w:t>4</w:t>
      </w:r>
      <w:r>
        <w:t>).</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2D270C87" w:rsidR="00B92AE8" w:rsidRDefault="00372BC2" w:rsidP="00FD4CE5">
      <w:r>
        <w:t xml:space="preserve">This year’s proposed </w:t>
      </w:r>
      <w:r w:rsidR="00EF1978">
        <w:t xml:space="preserve">management </w:t>
      </w:r>
      <w:r>
        <w:t>model</w:t>
      </w:r>
      <w:r w:rsidR="00676597">
        <w:t xml:space="preserve"> (Model 19.1)</w:t>
      </w:r>
      <w:r w:rsidR="00CA23A3">
        <w:t xml:space="preserve"> </w:t>
      </w:r>
      <w:r w:rsidR="00EF1978">
        <w:t xml:space="preserve">is the same as </w:t>
      </w:r>
      <w:r w:rsidR="00E938B7">
        <w:t>last year’s model</w:t>
      </w:r>
      <w:r w:rsidR="00676597">
        <w:t xml:space="preserve"> with updated data. W</w:t>
      </w:r>
      <w:r w:rsidR="00EF1978">
        <w:t>e</w:t>
      </w:r>
      <w:r w:rsidR="00676597">
        <w:t xml:space="preserve"> also </w:t>
      </w:r>
      <w:r w:rsidR="00EF1978">
        <w:t xml:space="preserve">include </w:t>
      </w:r>
      <w:r w:rsidR="00676597">
        <w:t>a</w:t>
      </w:r>
      <w:r w:rsidR="00EF1978">
        <w:t xml:space="preserve"> description of </w:t>
      </w:r>
      <w:r w:rsidR="004C391D">
        <w:t>ecosystem-linked</w:t>
      </w:r>
      <w:r w:rsidR="00676597">
        <w:t xml:space="preserve"> model</w:t>
      </w:r>
      <w:r w:rsidR="002F2627">
        <w:t>s</w:t>
      </w:r>
      <w:r w:rsidR="00676597">
        <w:t xml:space="preserve"> (Model 2</w:t>
      </w:r>
      <w:r w:rsidR="002F2627">
        <w:t>1</w:t>
      </w:r>
      <w:r w:rsidR="00676597">
        <w:t>.1</w:t>
      </w:r>
      <w:r w:rsidR="002F2627">
        <w:t xml:space="preserve"> and Model 21.2</w:t>
      </w:r>
      <w:r w:rsidR="00676597">
        <w:t>) based on last year’s model configuration for comparison</w:t>
      </w:r>
      <w:r w:rsidR="00C651F0">
        <w:t>.</w:t>
      </w:r>
      <w:r w:rsidR="00B75EB9">
        <w:t xml:space="preserve"> </w:t>
      </w:r>
      <w:r>
        <w:t xml:space="preserve">To see the history of models used in this </w:t>
      </w:r>
      <w:r w:rsidR="00EB3A9E">
        <w:t xml:space="preserve">assessment refer to A’mar and </w:t>
      </w:r>
      <w:r w:rsidR="00C651F0">
        <w:t>Palsson</w:t>
      </w:r>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r w:rsidR="00387B97" w:rsidRPr="006221C3">
        <w:rPr>
          <w:szCs w:val="22"/>
        </w:rPr>
        <w:t>Me</w:t>
      </w:r>
      <w:r w:rsidR="00387B97">
        <w:rPr>
          <w:szCs w:val="22"/>
        </w:rPr>
        <w:t xml:space="preserve">thot and Wetzell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1EF5DDFE" w:rsidR="00676597" w:rsidRDefault="00676597" w:rsidP="00AC7D6D">
      <w:r>
        <w:t>Both</w:t>
      </w:r>
      <w:r w:rsidR="000D3DEA">
        <w:t xml:space="preserv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5B770324" w14:textId="158F1BE4" w:rsidR="008F33E0" w:rsidRPr="00E82830" w:rsidRDefault="008F33E0" w:rsidP="008F33E0">
      <w:r>
        <w:t>For the base M</w:t>
      </w:r>
      <w:r w:rsidRPr="00E82830">
        <w:t>odel</w:t>
      </w:r>
      <w:r>
        <w:t xml:space="preserve"> 19.1</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7FC06952" w14:textId="77777777" w:rsidR="008F33E0" w:rsidRDefault="008C2DF5" w:rsidP="008F33E0">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8F33E0" w:rsidRPr="00E82830">
        <w:rPr>
          <w:rFonts w:eastAsiaTheme="minorEastAsia"/>
        </w:rPr>
        <w:t xml:space="preserve">, </w:t>
      </w:r>
    </w:p>
    <w:p w14:paraId="1395688D" w14:textId="77777777" w:rsidR="008F33E0" w:rsidRPr="00E82830" w:rsidRDefault="008F33E0" w:rsidP="008F33E0">
      <w:pPr>
        <w:rPr>
          <w:rFonts w:eastAsiaTheme="minorEastAsia"/>
        </w:rPr>
      </w:pPr>
      <w:r w:rsidRPr="00E82830">
        <w:rPr>
          <w:rFonts w:eastAsiaTheme="minorEastAsia"/>
        </w:rPr>
        <w:t xml:space="preserve">where a </w:t>
      </w:r>
      <w:r>
        <w:rPr>
          <w:rFonts w:eastAsiaTheme="minorEastAsia"/>
        </w:rPr>
        <w:t>wa</w:t>
      </w:r>
      <w:r w:rsidRPr="00E82830">
        <w:rPr>
          <w:rFonts w:eastAsiaTheme="minorEastAsia"/>
        </w:rPr>
        <w:t>s age.</w:t>
      </w:r>
    </w:p>
    <w:p w14:paraId="65D8A324" w14:textId="25FB5365" w:rsidR="008F33E0" w:rsidRPr="00E82830" w:rsidRDefault="008F33E0" w:rsidP="008F33E0">
      <w:r>
        <w:lastRenderedPageBreak/>
        <w:t>For the ecosystem-linked M</w:t>
      </w:r>
      <w:r w:rsidRPr="00E82830">
        <w:t>odel</w:t>
      </w:r>
      <w:r>
        <w:t>s 21.1 and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42F78594" w14:textId="77777777" w:rsidR="008F33E0" w:rsidRPr="00E82830" w:rsidRDefault="008C2DF5" w:rsidP="008F33E0">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2CCC4F04" w14:textId="77777777" w:rsidR="008F33E0" w:rsidRPr="00E82830" w:rsidRDefault="008F33E0" w:rsidP="008F33E0">
      <w:pPr>
        <w:rPr>
          <w:rFonts w:eastAsiaTheme="minorEastAsia"/>
        </w:rPr>
      </w:pPr>
    </w:p>
    <w:p w14:paraId="35001489" w14:textId="77777777" w:rsidR="008F33E0" w:rsidRPr="00411942" w:rsidRDefault="008C2DF5"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5F209B91" w14:textId="77777777" w:rsidR="008F33E0" w:rsidRPr="00E82830" w:rsidRDefault="008C2DF5"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00FCF4AD" w14:textId="77777777" w:rsidR="008F33E0" w:rsidRPr="00041AA4" w:rsidRDefault="008F33E0" w:rsidP="008F33E0">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 </w:t>
      </w:r>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Blocks/Devs</w:t>
            </w:r>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3D201EA6" w14:textId="6752B36C" w:rsidR="008F33E0" w:rsidRDefault="00D2348A" w:rsidP="004B3FD6">
      <w:pPr>
        <w:rPr>
          <w:szCs w:val="22"/>
        </w:rPr>
      </w:pPr>
      <w:r w:rsidRPr="004B3FD6">
        <w:t xml:space="preserve">All Stock synthesis files </w:t>
      </w:r>
      <w:r w:rsidR="00993B02">
        <w:t xml:space="preserve">for Model 19.1 </w:t>
      </w:r>
      <w:r w:rsidRPr="004B3FD6">
        <w:t>are provided in a zip file in Appendix 2.</w:t>
      </w:r>
      <w:r w:rsidR="00993B02">
        <w:t>2</w:t>
      </w:r>
      <w:r w:rsidR="00802133">
        <w:rPr>
          <w:b/>
        </w:rPr>
        <w:t xml:space="preserve"> </w:t>
      </w:r>
      <w:r>
        <w:rPr>
          <w:b/>
        </w:rPr>
        <w:t>(</w:t>
      </w:r>
      <w:hyperlink r:id="rId13" w:history="1">
        <w:r w:rsidR="008F33E0" w:rsidRPr="005058A6">
          <w:rPr>
            <w:rStyle w:val="Hyperlink"/>
            <w:szCs w:val="22"/>
          </w:rPr>
          <w:t>https://archive.fisheries.noaa.gov/afsc/refm/stocks/plan_team/2021/GOA_PCOD_2021_Appendix_2.2_Model_19.1.zip</w:t>
        </w:r>
      </w:hyperlink>
      <w:r w:rsidRPr="00FB0A1A">
        <w:rPr>
          <w:szCs w:val="22"/>
        </w:rPr>
        <w:t>)</w:t>
      </w:r>
      <w:r w:rsidR="008F33E0">
        <w:rPr>
          <w:szCs w:val="22"/>
        </w:rPr>
        <w:t>,</w:t>
      </w:r>
    </w:p>
    <w:p w14:paraId="2798BAC0" w14:textId="17263CD7" w:rsidR="00D2348A" w:rsidRDefault="00802133" w:rsidP="004B3FD6">
      <w:pPr>
        <w:rPr>
          <w:szCs w:val="22"/>
        </w:rPr>
      </w:pPr>
      <w:r>
        <w:rPr>
          <w:szCs w:val="22"/>
        </w:rPr>
        <w:t>Model 2</w:t>
      </w:r>
      <w:r w:rsidR="008F33E0">
        <w:rPr>
          <w:szCs w:val="22"/>
        </w:rPr>
        <w:t>1</w:t>
      </w:r>
      <w:r>
        <w:rPr>
          <w:szCs w:val="22"/>
        </w:rPr>
        <w:t>.1 in a zip file in Appendix 2.4 (</w:t>
      </w:r>
      <w:hyperlink r:id="rId14" w:history="1">
        <w:r w:rsidR="008F33E0" w:rsidRPr="005058A6">
          <w:rPr>
            <w:rStyle w:val="Hyperlink"/>
            <w:szCs w:val="22"/>
          </w:rPr>
          <w:t>https://archive.fisheries.noaa.gov/afsc/refm/stocks/plan_team/2021/GOA_PCOD_2021_Appendix_2.4_Model_21.1.zip</w:t>
        </w:r>
      </w:hyperlink>
      <w:r w:rsidRPr="00FB0A1A">
        <w:rPr>
          <w:szCs w:val="22"/>
        </w:rPr>
        <w:t>)</w:t>
      </w:r>
      <w:r w:rsidR="008F33E0">
        <w:rPr>
          <w:szCs w:val="22"/>
        </w:rPr>
        <w:t xml:space="preserve">, and </w:t>
      </w:r>
    </w:p>
    <w:p w14:paraId="05DF0817" w14:textId="1C615837" w:rsidR="008F33E0" w:rsidRDefault="008F33E0" w:rsidP="008F33E0">
      <w:pPr>
        <w:rPr>
          <w:szCs w:val="22"/>
        </w:rPr>
      </w:pPr>
      <w:r>
        <w:rPr>
          <w:szCs w:val="22"/>
        </w:rPr>
        <w:t>Model 21.2 in a zip file in Appendix 2.6 (</w:t>
      </w:r>
      <w:hyperlink r:id="rId15" w:history="1">
        <w:r w:rsidRPr="005058A6">
          <w:rPr>
            <w:rStyle w:val="Hyperlink"/>
            <w:szCs w:val="22"/>
          </w:rPr>
          <w:t>https://archive.fisheries.noaa.gov/afsc/refm/stocks/plan_team/2021/GOA_PCOD_2021_Appendix_2.6_Model_21.2.zip</w:t>
        </w:r>
      </w:hyperlink>
      <w:r w:rsidRPr="00FB0A1A">
        <w:rPr>
          <w:szCs w:val="22"/>
        </w:rPr>
        <w:t>)</w:t>
      </w:r>
      <w:r>
        <w:rPr>
          <w:szCs w:val="22"/>
        </w:rPr>
        <w:t>.</w:t>
      </w:r>
    </w:p>
    <w:p w14:paraId="6AEC49FB" w14:textId="77777777" w:rsidR="008F33E0" w:rsidRDefault="008F33E0" w:rsidP="004B3FD6">
      <w:pPr>
        <w:rPr>
          <w:szCs w:val="22"/>
        </w:rPr>
      </w:pPr>
    </w:p>
    <w:p w14:paraId="79478DC1" w14:textId="18A8A5D2" w:rsidR="00EA56F6" w:rsidRDefault="00EA56F6" w:rsidP="00A6570D">
      <w:pPr>
        <w:pStyle w:val="Heading2"/>
      </w:pPr>
      <w:r w:rsidRPr="0043315F">
        <w:t xml:space="preserve">Parameters Estimated </w:t>
      </w:r>
      <w:r>
        <w:t>Outside the Assessment Model</w:t>
      </w:r>
    </w:p>
    <w:p w14:paraId="49161881" w14:textId="77777777" w:rsidR="00EA56F6" w:rsidRPr="001E2547" w:rsidRDefault="00EA56F6" w:rsidP="00A6570D">
      <w:pPr>
        <w:pStyle w:val="Heading3"/>
      </w:pPr>
      <w:r w:rsidRPr="001E2547">
        <w:t>Natural Mortality</w:t>
      </w:r>
    </w:p>
    <w:p w14:paraId="6FB6DC36" w14:textId="024BC65C" w:rsidR="00EA56F6" w:rsidRDefault="00EA56F6" w:rsidP="00FD4CE5">
      <w:pPr>
        <w:rPr>
          <w:szCs w:val="22"/>
        </w:rPr>
      </w:pPr>
      <w:r w:rsidRPr="000044CF">
        <w:rPr>
          <w:szCs w:val="22"/>
        </w:rPr>
        <w:t xml:space="preserve">In the 1993 BSAI Pacific cod assessment (Thompson and Methot 1993), the natural mortality rate </w:t>
      </w:r>
      <w:r w:rsidRPr="000044CF">
        <w:rPr>
          <w:i/>
          <w:szCs w:val="22"/>
        </w:rPr>
        <w:t>M</w:t>
      </w:r>
      <w:r w:rsidRPr="000044CF">
        <w:rPr>
          <w:szCs w:val="22"/>
        </w:rPr>
        <w:t xml:space="preserve"> was estimated </w:t>
      </w:r>
      <w:r w:rsidR="003179A4">
        <w:t>to be</w:t>
      </w:r>
      <w:r w:rsidRPr="000044CF">
        <w:rPr>
          <w:szCs w:val="22"/>
        </w:rPr>
        <w:t xml:space="preserve"> 0.37.</w:t>
      </w:r>
      <w:r w:rsidR="00241F7B">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until the 2007 assessments, at which time the BSAI assessment adopted a value of 0.34 and the GOA assessment adopted a value of 0.38.</w:t>
      </w:r>
      <w:r w:rsidR="00241F7B">
        <w:rPr>
          <w:szCs w:val="22"/>
        </w:rPr>
        <w:t xml:space="preserve"> </w:t>
      </w:r>
      <w:r>
        <w:rPr>
          <w:szCs w:val="22"/>
        </w:rPr>
        <w:t xml:space="preserve">Both of these were </w:t>
      </w:r>
      <w:r>
        <w:rPr>
          <w:szCs w:val="22"/>
        </w:rPr>
        <w:lastRenderedPageBreak/>
        <w:t>accepted by the respective Plan Teams and the SSC.</w:t>
      </w:r>
      <w:r w:rsidR="00241F7B">
        <w:rPr>
          <w:szCs w:val="22"/>
        </w:rPr>
        <w:t xml:space="preserve"> </w:t>
      </w:r>
      <w:r>
        <w:t>The new values were based on Equation 7 of Jensen (1996) and ages at 50% maturity reported by (Stark 2007; see “Maturity” subsection below).</w:t>
      </w:r>
      <w:r w:rsidR="00241F7B">
        <w:t xml:space="preserve"> </w:t>
      </w:r>
      <w:r>
        <w:t>In response to a request from the SSC, the 2008 BSAI assessment included further discussion and justification for these values.</w:t>
      </w:r>
      <w:r w:rsidR="00241F7B">
        <w:t xml:space="preserve"> </w:t>
      </w:r>
    </w:p>
    <w:p w14:paraId="552AEB2B" w14:textId="5B0FD0DD" w:rsidR="00B92989" w:rsidRDefault="009725F1" w:rsidP="00FD4CE5">
      <w:r>
        <w:t xml:space="preserve">For </w:t>
      </w:r>
      <w:r w:rsidR="003B48B8">
        <w:t xml:space="preserve">the 2016 reference </w:t>
      </w:r>
      <w:r>
        <w:t>model</w:t>
      </w:r>
      <w:r w:rsidR="00EA56F6" w:rsidRPr="007F2625">
        <w:t xml:space="preserve"> </w:t>
      </w:r>
      <w:r w:rsidR="00B92989">
        <w:t xml:space="preserve">(Model 16.08.25) </w:t>
      </w:r>
      <w:r w:rsidRPr="00FD4CE5">
        <w:rPr>
          <w:i/>
        </w:rPr>
        <w:t>M</w:t>
      </w:r>
      <w:r>
        <w:t xml:space="preserve"> was estimated using a normal prior with a mean of 0.38 and CV of 0.1.</w:t>
      </w:r>
      <w:r w:rsidR="00C75D9A">
        <w:t xml:space="preserve"> </w:t>
      </w:r>
      <w:r w:rsidR="00B75EB9">
        <w:t>In 2017</w:t>
      </w:r>
      <w:r w:rsidR="003B48B8">
        <w:t xml:space="preserve"> Dr. Thompson presented a new natural mortality prior based on</w:t>
      </w:r>
      <w:r w:rsidR="003E3140">
        <w:t xml:space="preserve"> a literature search (Table 2.1</w:t>
      </w:r>
      <w:r w:rsidR="003B48B8">
        <w:t>) for the Bering Sea stock assessment (Thom</w:t>
      </w:r>
      <w:r w:rsidR="00D250E2">
        <w:t>p</w:t>
      </w:r>
      <w:r w:rsidR="003B48B8">
        <w:t>son 2017). For the Gulf of Alaska stock</w:t>
      </w:r>
      <w:r w:rsidR="005A4818">
        <w:t>,</w:t>
      </w:r>
      <w:r w:rsidR="003B48B8">
        <w:t xml:space="preserve"> we used the same methodology and literature search to devise a new prior for M. This resulted in a lognormal prior on M of -0.81 (μ=0.44) with a standard deviation of 0.</w:t>
      </w:r>
      <w:r w:rsidR="00C84FC8">
        <w:t xml:space="preserve">41 </w:t>
      </w:r>
      <w:r w:rsidR="003B48B8">
        <w:t>for the Gulf of Alaska Pacific cod.</w:t>
      </w:r>
      <w:r w:rsidR="0069155A">
        <w:t xml:space="preserve"> </w:t>
      </w:r>
      <w:r w:rsidR="00B75EB9">
        <w:t>All models presented were</w:t>
      </w:r>
      <w:r w:rsidR="00B92989">
        <w:t xml:space="preserve"> fit with this prior on M. </w:t>
      </w:r>
    </w:p>
    <w:p w14:paraId="6A8CABA8" w14:textId="4FA30756" w:rsidR="00EA56F6" w:rsidRDefault="006C3BCA" w:rsidP="00FD4CE5">
      <w:r>
        <w:t>In 2017 it was hypothesized that d</w:t>
      </w:r>
      <w:r w:rsidR="00B92989">
        <w:t xml:space="preserve">ue to the drop in </w:t>
      </w:r>
      <w:r w:rsidR="00D80F6D">
        <w:t xml:space="preserve">all available </w:t>
      </w:r>
      <w:r w:rsidR="00C66A71">
        <w:t xml:space="preserve">survey </w:t>
      </w:r>
      <w:r w:rsidR="00D80F6D">
        <w:t>indices</w:t>
      </w:r>
      <w:r w:rsidR="00B92989">
        <w:t xml:space="preserve"> between 201</w:t>
      </w:r>
      <w:r>
        <w:t>3</w:t>
      </w:r>
      <w:r w:rsidR="00B92989">
        <w:t xml:space="preserve"> and </w:t>
      </w:r>
      <w:r w:rsidR="00D80F6D">
        <w:t>2017</w:t>
      </w:r>
      <w:r w:rsidR="00B92989">
        <w:t xml:space="preserve"> it </w:t>
      </w:r>
      <w:r>
        <w:t>wa</w:t>
      </w:r>
      <w:r w:rsidR="00B92989">
        <w:t xml:space="preserve">s suspected that </w:t>
      </w:r>
      <w:r>
        <w:t xml:space="preserve">there was an increase in natural mortality during the height of the 2014-2016 </w:t>
      </w:r>
      <w:r w:rsidR="00B92989">
        <w:t>natural mortality</w:t>
      </w:r>
      <w:r>
        <w:t xml:space="preserve">. The 2017 reference model, </w:t>
      </w:r>
      <w:r w:rsidR="00B92989">
        <w:t>Model 1</w:t>
      </w:r>
      <w:r>
        <w:t>7</w:t>
      </w:r>
      <w:r w:rsidR="00B92989">
        <w:t>.09.</w:t>
      </w:r>
      <w:r>
        <w:t>35</w:t>
      </w:r>
      <w:r w:rsidR="00B92989">
        <w:t xml:space="preserve"> </w:t>
      </w:r>
      <w:r>
        <w:t>used</w:t>
      </w:r>
      <w:r w:rsidR="00B92989">
        <w:t xml:space="preserve"> a block for 2015-2016 where M could be fit separately from all other years.</w:t>
      </w:r>
      <w:r>
        <w:t xml:space="preserve"> In consideration of the marine heatwave analysis</w:t>
      </w:r>
      <w:r w:rsidR="00D250E2">
        <w:t>,</w:t>
      </w:r>
      <w:r>
        <w:t xml:space="preserve"> models in 2018 expand</w:t>
      </w:r>
      <w:r w:rsidR="002351B1">
        <w:t>ed</w:t>
      </w:r>
      <w:r>
        <w:t xml:space="preserve"> the natural mortality block to 2014-2016.</w:t>
      </w:r>
      <w:r w:rsidR="002351B1">
        <w:t xml:space="preserve"> </w:t>
      </w:r>
      <w:r>
        <w:t>For this</w:t>
      </w:r>
      <w:r w:rsidR="00B92989">
        <w:t xml:space="preserve"> M</w:t>
      </w:r>
      <w:r w:rsidR="00B92989" w:rsidRPr="004529FA">
        <w:rPr>
          <w:vertAlign w:val="subscript"/>
        </w:rPr>
        <w:t>standard</w:t>
      </w:r>
      <w:r w:rsidR="00B92989">
        <w:t xml:space="preserve"> is fi</w:t>
      </w:r>
      <w:r>
        <w:t xml:space="preserve">t </w:t>
      </w:r>
      <w:r w:rsidR="000D3447">
        <w:t>separate from M</w:t>
      </w:r>
      <w:r w:rsidR="000D3447" w:rsidRPr="00A322E2">
        <w:rPr>
          <w:vertAlign w:val="subscript"/>
        </w:rPr>
        <w:t>2014-2016</w:t>
      </w:r>
      <w:r w:rsidR="000D3447">
        <w:t xml:space="preserve"> </w:t>
      </w:r>
      <w:r>
        <w:t>with a lognormal prior of</w:t>
      </w:r>
      <w:r w:rsidR="005B70F6">
        <w:t xml:space="preserve"> </w:t>
      </w:r>
      <w:r w:rsidR="00B92989">
        <w:t>μ=-0.81 and σ</w:t>
      </w:r>
      <w:r w:rsidR="000D3447">
        <w:t xml:space="preserve"> of either 0.1 or </w:t>
      </w:r>
      <w:r w:rsidR="00B92989">
        <w:t>0.41.</w:t>
      </w:r>
      <w:r w:rsidR="004C391D">
        <w:t xml:space="preserve"> The σ of 0.41 was based on a reevaluation of the data presented by Dr. Thompson described above and in Table 2.1, but limited to not include data from the Gulf of Alaska used in the current model. </w:t>
      </w:r>
    </w:p>
    <w:p w14:paraId="182A7FF8" w14:textId="0B171EA4" w:rsidR="008F33E0" w:rsidRPr="001B75D0" w:rsidRDefault="008F33E0" w:rsidP="008F33E0">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Natural mortality in </w:t>
      </w:r>
      <w:r>
        <w:rPr>
          <w:rFonts w:eastAsiaTheme="minorEastAsia"/>
        </w:rPr>
        <w:t xml:space="preserve">Model 21.1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 </w:t>
      </w:r>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r w:rsidRPr="000709DE">
        <w:rPr>
          <w:rFonts w:eastAsiaTheme="minorEastAsia"/>
          <w:i/>
        </w:rPr>
        <w:t>I</w:t>
      </w:r>
      <w:r w:rsidRPr="000709DE">
        <w:rPr>
          <w:rFonts w:eastAsiaTheme="minorEastAsia"/>
          <w:i/>
          <w:vertAlign w:val="subscript"/>
        </w:rPr>
        <w:t>Ay</w:t>
      </w:r>
      <w:r w:rsidRPr="001B75D0">
        <w:rPr>
          <w:rFonts w:eastAsiaTheme="minorEastAsia"/>
        </w:rPr>
        <w:t>) as:</w:t>
      </w:r>
    </w:p>
    <w:p w14:paraId="317BFAE0" w14:textId="77777777" w:rsidR="008F33E0" w:rsidRDefault="008C2DF5" w:rsidP="008F33E0">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7C543C89" w14:textId="77777777" w:rsidR="008F33E0" w:rsidRPr="00762E0E" w:rsidRDefault="008C2DF5" w:rsidP="008F33E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46A359D1" w14:textId="77777777" w:rsidR="008F33E0" w:rsidRDefault="008F33E0" w:rsidP="008F33E0">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r w:rsidRPr="000709DE">
        <w:rPr>
          <w:rFonts w:eastAsiaTheme="minorEastAsia"/>
          <w:i/>
        </w:rPr>
        <w:t>I</w:t>
      </w:r>
      <w:r w:rsidRPr="000709DE">
        <w:rPr>
          <w:rFonts w:eastAsiaTheme="minorEastAsia"/>
          <w:i/>
          <w:vertAlign w:val="subscript"/>
        </w:rPr>
        <w:t>Ay</w:t>
      </w:r>
      <w:r>
        <w:rPr>
          <w:rFonts w:eastAsiaTheme="minorEastAsia"/>
        </w:rPr>
        <w:t xml:space="preserve"> values. Note the maximum annual marine heatwave index value in the time series was 631°C-days in 2016, well below future projected values. </w:t>
      </w:r>
    </w:p>
    <w:p w14:paraId="4E00A8B4" w14:textId="5A945B99" w:rsidR="008F33E0" w:rsidRPr="008F33E0" w:rsidRDefault="008F33E0" w:rsidP="00FD4CE5">
      <w:pPr>
        <w:rPr>
          <w:rFonts w:eastAsiaTheme="minorEastAsia"/>
        </w:rPr>
      </w:pPr>
      <w:r>
        <w:rPr>
          <w:rFonts w:eastAsiaTheme="minorEastAsia"/>
        </w:rPr>
        <w:t>For Models 21.2 n</w:t>
      </w:r>
      <w:r w:rsidRPr="001B75D0">
        <w:rPr>
          <w:rFonts w:eastAsiaTheme="minorEastAsia"/>
        </w:rPr>
        <w:t xml:space="preserve">atural mortality </w:t>
      </w:r>
      <w:r>
        <w:rPr>
          <w:rFonts w:eastAsiaTheme="minorEastAsia"/>
        </w:rPr>
        <w:t>were</w:t>
      </w:r>
      <w:r w:rsidRPr="001B75D0">
        <w:rPr>
          <w:rFonts w:eastAsiaTheme="minorEastAsia"/>
        </w:rPr>
        <w:t xml:space="preserve"> fit </w:t>
      </w:r>
      <w:r>
        <w:rPr>
          <w:rFonts w:eastAsiaTheme="minorEastAsia"/>
        </w:rPr>
        <w:t>for two time blocks, 2015-2021 and all other years,</w:t>
      </w:r>
      <w:r w:rsidRPr="001B75D0">
        <w:rPr>
          <w:rFonts w:eastAsiaTheme="minorEastAsia"/>
        </w:rPr>
        <w:t xml:space="preserve"> as a single non-varying parameter for all ages</w:t>
      </w:r>
      <w:r>
        <w:rPr>
          <w:rFonts w:eastAsiaTheme="minorEastAsia"/>
        </w:rPr>
        <w:t xml:space="preserve"> for each block with uninformative priors</w:t>
      </w:r>
      <w:r w:rsidRPr="001B75D0">
        <w:rPr>
          <w:rFonts w:eastAsiaTheme="minorEastAsia"/>
        </w:rPr>
        <w:t>.</w:t>
      </w:r>
    </w:p>
    <w:p w14:paraId="669EE0D5" w14:textId="782449C8" w:rsidR="00687179" w:rsidRDefault="00687179" w:rsidP="007402F0">
      <w:pPr>
        <w:pStyle w:val="Heading3"/>
      </w:pPr>
      <w:r>
        <w:t>Growth</w:t>
      </w:r>
    </w:p>
    <w:p w14:paraId="39D464F1" w14:textId="7FFB7F18" w:rsidR="008F33E0" w:rsidRPr="00E82830" w:rsidRDefault="008F33E0" w:rsidP="008F33E0">
      <w:r>
        <w:t>For Mo</w:t>
      </w:r>
      <w:r w:rsidRPr="00E82830">
        <w:t>del</w:t>
      </w:r>
      <w:r>
        <w:t xml:space="preserve"> 19.1</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24313836" w14:textId="77777777" w:rsidR="008F33E0" w:rsidRDefault="008C2DF5" w:rsidP="008F33E0">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8F33E0" w:rsidRPr="00E82830">
        <w:rPr>
          <w:rFonts w:eastAsiaTheme="minorEastAsia"/>
        </w:rPr>
        <w:t xml:space="preserve">, </w:t>
      </w:r>
    </w:p>
    <w:p w14:paraId="0F462E1C" w14:textId="77777777" w:rsidR="008F33E0" w:rsidRPr="00E82830" w:rsidRDefault="008F33E0" w:rsidP="008F33E0">
      <w:pPr>
        <w:rPr>
          <w:rFonts w:eastAsiaTheme="minorEastAsia"/>
        </w:rPr>
      </w:pPr>
      <w:r w:rsidRPr="00E82830">
        <w:rPr>
          <w:rFonts w:eastAsiaTheme="minorEastAsia"/>
        </w:rPr>
        <w:t xml:space="preserve">where a </w:t>
      </w:r>
      <w:r>
        <w:rPr>
          <w:rFonts w:eastAsiaTheme="minorEastAsia"/>
        </w:rPr>
        <w:t>wa</w:t>
      </w:r>
      <w:r w:rsidRPr="00E82830">
        <w:rPr>
          <w:rFonts w:eastAsiaTheme="minorEastAsia"/>
        </w:rPr>
        <w:t>s age.</w:t>
      </w:r>
    </w:p>
    <w:p w14:paraId="1263AE62" w14:textId="484AFEC6" w:rsidR="008F33E0" w:rsidRPr="00E82830" w:rsidRDefault="008F33E0" w:rsidP="008F33E0">
      <w:r w:rsidRPr="00E82830">
        <w:t>For the ecosystem-linked model</w:t>
      </w:r>
      <w:r>
        <w:t>s 21.1 and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1525A0A6" w14:textId="77777777" w:rsidR="008F33E0" w:rsidRPr="00E82830" w:rsidRDefault="008C2DF5" w:rsidP="008F33E0">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5F90B8E0" w14:textId="77777777" w:rsidR="008F33E0" w:rsidRPr="00E82830" w:rsidRDefault="008F33E0" w:rsidP="008F33E0">
      <w:pPr>
        <w:rPr>
          <w:rFonts w:eastAsiaTheme="minorEastAsia"/>
        </w:rPr>
      </w:pPr>
    </w:p>
    <w:p w14:paraId="4E114889" w14:textId="77777777" w:rsidR="008F33E0" w:rsidRPr="00411942" w:rsidRDefault="008C2DF5"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8187D79" w14:textId="77777777" w:rsidR="008F33E0" w:rsidRPr="00E82830" w:rsidRDefault="008C2DF5"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E924C4C" w14:textId="77777777" w:rsidR="008F33E0" w:rsidRPr="00041AA4" w:rsidRDefault="008F33E0" w:rsidP="008F33E0">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 </w:t>
      </w:r>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232F67E8" w14:textId="50F19F75" w:rsidR="00687179" w:rsidRPr="00A322E2" w:rsidRDefault="00A81136" w:rsidP="00032F50">
      <w:r>
        <w:t>The</w:t>
      </w:r>
      <w:r w:rsidR="00687179">
        <w:t xml:space="preserve"> </w:t>
      </w:r>
      <w:r w:rsidR="00032F50">
        <w:t xml:space="preserve">initial </w:t>
      </w:r>
      <w:r w:rsidR="00C84FC8">
        <w:t xml:space="preserve">growth </w:t>
      </w:r>
      <w:r w:rsidR="00687179">
        <w:t>p</w:t>
      </w:r>
      <w:r w:rsidR="00C84FC8">
        <w:t xml:space="preserve">arameters </w:t>
      </w:r>
      <w:r w:rsidR="00B35932">
        <w:t>L</w:t>
      </w:r>
      <w:r w:rsidR="008F33E0">
        <w:rPr>
          <w:vertAlign w:val="subscript"/>
        </w:rPr>
        <w:t>1</w:t>
      </w:r>
      <w:r w:rsidR="00B35932">
        <w:t>, k, and L</w:t>
      </w:r>
      <w:r w:rsidR="008F33E0" w:rsidRPr="008F33E0">
        <w:rPr>
          <w:vertAlign w:val="subscript"/>
        </w:rPr>
        <w:t>2</w:t>
      </w:r>
      <w:r w:rsidR="00B35932">
        <w:t xml:space="preserve"> initial values and </w:t>
      </w:r>
      <w:r w:rsidR="007E5812">
        <w:t>‘</w:t>
      </w:r>
      <w:r w:rsidR="00B35932">
        <w:t>priors</w:t>
      </w:r>
      <w:r w:rsidR="007E5812">
        <w:t>’</w:t>
      </w:r>
      <w:r w:rsidR="00687179">
        <w:t xml:space="preserve"> based on a nonlinear least squares regression of the 2007-</w:t>
      </w:r>
      <w:r w:rsidR="008534FB">
        <w:t xml:space="preserve">2015 </w:t>
      </w:r>
      <w:r w:rsidR="00687179">
        <w:t xml:space="preserve">AFSC </w:t>
      </w:r>
      <w:r w:rsidR="00503F6A">
        <w:t xml:space="preserve">GOA </w:t>
      </w:r>
      <w:r w:rsidR="00687179">
        <w:t>bottom trawl survey length at age data</w:t>
      </w:r>
      <w:r w:rsidR="00FD3612">
        <w:t xml:space="preserve"> (Fig. 2.</w:t>
      </w:r>
      <w:r w:rsidR="008534FB">
        <w:t>45</w:t>
      </w:r>
      <w:r w:rsidR="00FD3612">
        <w:t>)</w:t>
      </w:r>
      <w:r w:rsidR="00687179">
        <w:t xml:space="preserve">. </w:t>
      </w:r>
      <w:r w:rsidR="00F25F99">
        <w:t xml:space="preserve">The </w:t>
      </w:r>
      <w:r w:rsidR="00F25F99" w:rsidRPr="00A322E2">
        <w:rPr>
          <w:i/>
        </w:rPr>
        <w:t>nls</w:t>
      </w:r>
      <w:r w:rsidR="00F25F99">
        <w:t xml:space="preserve"> function fr</w:t>
      </w:r>
      <w:r w:rsidR="00032F50">
        <w:t>o</w:t>
      </w:r>
      <w:r w:rsidR="00F25F99">
        <w:t xml:space="preserve">m the </w:t>
      </w:r>
      <w:r w:rsidR="00F25F99" w:rsidRPr="00A322E2">
        <w:rPr>
          <w:b/>
        </w:rPr>
        <w:t>nlstools</w:t>
      </w:r>
      <w:r w:rsidR="00F25F99">
        <w:t xml:space="preserve"> library </w:t>
      </w:r>
      <w:r w:rsidR="00503F6A">
        <w:t xml:space="preserve">(Baty </w:t>
      </w:r>
      <w:r w:rsidR="00503F6A" w:rsidRPr="00A322E2">
        <w:rPr>
          <w:i/>
        </w:rPr>
        <w:t>et al.</w:t>
      </w:r>
      <w:r w:rsidR="00503F6A">
        <w:t xml:space="preserve"> 2015) </w:t>
      </w:r>
      <w:r w:rsidR="00F25F99">
        <w:t xml:space="preserve">in </w:t>
      </w:r>
      <w:r w:rsidR="00503F6A">
        <w:t>R</w:t>
      </w:r>
      <w:r w:rsidR="00F25F99">
        <w:t xml:space="preserve"> was used to fit</w:t>
      </w:r>
      <w:r w:rsidR="00032F50">
        <w:t xml:space="preserve"> the basic model</w:t>
      </w:r>
      <w:r w:rsidR="00503F6A">
        <w:t xml:space="preserve">. Variance </w:t>
      </w:r>
      <w:r w:rsidR="00687179">
        <w:t>of the parameters were determined through bootstrap of the model with 1,000 iterations</w:t>
      </w:r>
      <w:r w:rsidR="00503F6A">
        <w:t>. L</w:t>
      </w:r>
      <w:r w:rsidR="00503F6A" w:rsidRPr="00A322E2">
        <w:rPr>
          <w:vertAlign w:val="subscript"/>
        </w:rPr>
        <w:t>inf</w:t>
      </w:r>
      <w:r w:rsidR="00503F6A">
        <w:t xml:space="preserve"> was estimated at μ=99.46 CV=0.015, K was μ = 0.1966 CV=0.03, </w:t>
      </w:r>
      <w:r w:rsidR="00B35932">
        <w:t>L</w:t>
      </w:r>
      <w:r w:rsidR="00503F6A" w:rsidRPr="00A322E2">
        <w:rPr>
          <w:vertAlign w:val="subscript"/>
        </w:rPr>
        <w:t>0</w:t>
      </w:r>
      <w:r w:rsidR="00503F6A">
        <w:rPr>
          <w:vertAlign w:val="subscript"/>
        </w:rPr>
        <w:t xml:space="preserve"> </w:t>
      </w:r>
      <w:r w:rsidR="00503F6A">
        <w:t>was -0.11 CV=0.25.</w:t>
      </w:r>
      <w:r w:rsidR="00B35932">
        <w:t xml:space="preserve"> </w:t>
      </w:r>
      <w:r w:rsidR="007E5812">
        <w:t xml:space="preserve">We </w:t>
      </w:r>
      <w:r w:rsidR="00B35932">
        <w:t xml:space="preserve">recognized that these </w:t>
      </w:r>
      <w:r w:rsidR="007E5812">
        <w:t>‘</w:t>
      </w:r>
      <w:r w:rsidR="00B35932">
        <w:t>priors</w:t>
      </w:r>
      <w:r w:rsidR="007E5812">
        <w:t>’</w:t>
      </w:r>
      <w:r w:rsidR="00B35932">
        <w:t xml:space="preserve"> are not true priors as they are drawn from the data used in the model, but </w:t>
      </w:r>
      <w:r w:rsidR="00802133">
        <w:t>were necessary</w:t>
      </w:r>
      <w:r w:rsidR="00B35932">
        <w:t xml:space="preserve"> in setting </w:t>
      </w:r>
      <w:r w:rsidR="007E5812">
        <w:t>structure</w:t>
      </w:r>
      <w:r w:rsidR="00B35932">
        <w:t xml:space="preserve"> within the model while allowing </w:t>
      </w:r>
      <w:r w:rsidR="007E5812">
        <w:t>some flexibility in the model fitting which we think is a compromise to fixing parameters</w:t>
      </w:r>
      <w:r w:rsidR="00B35932">
        <w:t>.</w:t>
      </w:r>
      <w:r w:rsidR="007E5812">
        <w:t xml:space="preserve"> Previous modeling effort using uninformative priors on these three parameters has </w:t>
      </w:r>
      <w:r w:rsidR="00802133">
        <w:t>led</w:t>
      </w:r>
      <w:r w:rsidR="007E5812">
        <w:t xml:space="preserve"> to model convergence at unreasonable values or non-convergence. </w:t>
      </w:r>
      <w:r w:rsidR="00503F6A">
        <w:t xml:space="preserve"> </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t xml:space="preserve">estimated </w:t>
      </w:r>
      <w:r>
        <w:t>intercept of 0.023 and an estimated slope of 0.072</w:t>
      </w:r>
      <w:r w:rsidRPr="007F2625">
        <w:t xml:space="preserve"> (i.e,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t>Maturity</w:t>
      </w:r>
    </w:p>
    <w:p w14:paraId="6B17A882" w14:textId="14B29FC3" w:rsidR="00EA56F6" w:rsidRDefault="00D42ADB" w:rsidP="00FD4CE5">
      <w:r w:rsidRPr="00D42ADB">
        <w:t xml:space="preserve">The length at 50% maturity was calculated using the </w:t>
      </w:r>
      <w:r w:rsidRPr="00A322E2">
        <w:rPr>
          <w:i/>
        </w:rPr>
        <w:t>morp_mature</w:t>
      </w:r>
      <w:r w:rsidRPr="00D42ADB">
        <w:t xml:space="preserve"> function in the sizeMat R package (Torrejon-Magallanes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lastRenderedPageBreak/>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4C639360" w:rsidR="00EA56F6" w:rsidRDefault="00EA56F6" w:rsidP="00FD4CE5">
      <w:r w:rsidRPr="007F2625">
        <w:t>Parameters estimated conditiona</w:t>
      </w:r>
      <w:r>
        <w:t>lly (i.e., within individual SS</w:t>
      </w:r>
      <w:r w:rsidRPr="007F2625">
        <w:t xml:space="preserve"> runs, based on the data and the para</w:t>
      </w:r>
      <w:r>
        <w:t>meters estimated independently) in the model include the von Bertalanffy growth parameters</w:t>
      </w:r>
      <w:r w:rsidR="0035028A">
        <w:t xml:space="preserve">, </w:t>
      </w:r>
      <w:r>
        <w:t xml:space="preserve">annual recruitment deviations, initial fishing mortality, gear-specific fishery selectivity parameters, </w:t>
      </w:r>
      <w:r w:rsidR="005A290C">
        <w:t xml:space="preserve">aging bias adjustment parameters, </w:t>
      </w:r>
      <w:r w:rsidR="0035028A">
        <w:t xml:space="preserve">and </w:t>
      </w:r>
      <w:r>
        <w:t>survey selectivity parameters</w:t>
      </w:r>
      <w:r w:rsidR="00CE543D">
        <w:t xml:space="preserve"> (Table 2.</w:t>
      </w:r>
      <w:r w:rsidR="00FA3486">
        <w:t>1</w:t>
      </w:r>
      <w:r w:rsidR="00C8654D">
        <w:t>5</w:t>
      </w:r>
      <w:r w:rsidR="00897A09">
        <w:t xml:space="preserve"> and Appendix 2.</w:t>
      </w:r>
      <w:r w:rsidR="00993B02">
        <w:t>3</w:t>
      </w:r>
      <w:r w:rsidR="00216332">
        <w:t>)</w:t>
      </w:r>
      <w:r>
        <w:t>.</w:t>
      </w:r>
      <w:r w:rsidR="00484F65">
        <w:t xml:space="preserve"> (</w:t>
      </w:r>
      <w:hyperlink r:id="rId16" w:history="1">
        <w:r w:rsidR="00B05AC1" w:rsidRPr="003F129A">
          <w:rPr>
            <w:rStyle w:val="Hyperlink"/>
            <w:szCs w:val="22"/>
          </w:rPr>
          <w:t>https://archive.fisheries.noaa.gov/afsc/refm/stocks/plan_team/2020/GOA_PCOD_2020_Appendix_2.3_Model_19.1.xlsx</w:t>
        </w:r>
      </w:hyperlink>
      <w:r w:rsidR="00484F65">
        <w:t>)</w:t>
      </w:r>
    </w:p>
    <w:p w14:paraId="206D8E06" w14:textId="72DDCC4E" w:rsidR="0001237D" w:rsidRDefault="0001237D" w:rsidP="007402F0">
      <w:pPr>
        <w:pStyle w:val="Heading3"/>
        <w:rPr>
          <w:rFonts w:eastAsiaTheme="minorEastAsia"/>
        </w:rPr>
      </w:pPr>
      <w:r>
        <w:rPr>
          <w:rFonts w:eastAsiaTheme="minorEastAsia"/>
        </w:rPr>
        <w:t>Recruitment</w:t>
      </w:r>
    </w:p>
    <w:p w14:paraId="0D7331B1" w14:textId="14E1FD56" w:rsidR="00F74706" w:rsidRPr="00E82830" w:rsidRDefault="00F74706" w:rsidP="00F74706">
      <w:pPr>
        <w:rPr>
          <w:rFonts w:eastAsiaTheme="minorEastAsia"/>
        </w:rPr>
      </w:pPr>
      <w:r w:rsidRPr="00E82830">
        <w:rPr>
          <w:rFonts w:eastAsiaTheme="minorEastAsia"/>
        </w:rPr>
        <w:t xml:space="preserve">In the base </w:t>
      </w:r>
      <w:r>
        <w:rPr>
          <w:rFonts w:eastAsiaTheme="minorEastAsia"/>
        </w:rPr>
        <w:t>M</w:t>
      </w:r>
      <w:r w:rsidRPr="00E82830">
        <w:rPr>
          <w:rFonts w:eastAsiaTheme="minorEastAsia"/>
        </w:rPr>
        <w:t>odel</w:t>
      </w:r>
      <w:r>
        <w:rPr>
          <w:rFonts w:eastAsiaTheme="minorEastAsia"/>
        </w:rPr>
        <w:t xml:space="preserve"> </w:t>
      </w:r>
      <w:r>
        <w:t xml:space="preserve">19.1 </w:t>
      </w:r>
      <w:r w:rsidRPr="00E82830">
        <w:rPr>
          <w:rFonts w:eastAsiaTheme="minorEastAsia"/>
        </w:rPr>
        <w:t>recruitment by year, R</w:t>
      </w:r>
      <w:r w:rsidRPr="00E82830">
        <w:rPr>
          <w:rFonts w:eastAsiaTheme="minorEastAsia"/>
          <w:vertAlign w:val="subscript"/>
        </w:rPr>
        <w:t>y</w:t>
      </w:r>
      <w:r>
        <w:rPr>
          <w:rFonts w:eastAsiaTheme="minorEastAsia"/>
        </w:rPr>
        <w:t>, were</w:t>
      </w:r>
      <w:r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r w:rsidRPr="00E82830">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8C2DF5"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F74706" w:rsidRPr="00E82830">
        <w:rPr>
          <w:rFonts w:eastAsiaTheme="minorEastAsia"/>
        </w:rPr>
        <w:t xml:space="preserve"> </w:t>
      </w:r>
      <w:r w:rsidR="00F74706">
        <w:rPr>
          <w:rFonts w:eastAsiaTheme="minorEastAsia"/>
        </w:rPr>
        <w:t>wa</w:t>
      </w:r>
      <w:r w:rsidR="00F74706" w:rsidRPr="00E82830">
        <w:rPr>
          <w:rFonts w:eastAsiaTheme="minorEastAsia"/>
        </w:rPr>
        <w:t>s the standard deviation among recruitment deviations in log space and was fixed at 0.44, and b</w:t>
      </w:r>
      <w:r w:rsidR="00F74706" w:rsidRPr="00E82830">
        <w:rPr>
          <w:rFonts w:eastAsiaTheme="minorEastAsia"/>
          <w:vertAlign w:val="subscript"/>
        </w:rPr>
        <w:t>y</w:t>
      </w:r>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a bias adjustment fraction applied during year, y </w:t>
      </w:r>
      <w:r w:rsidR="00F74706" w:rsidRPr="00E82830">
        <w:rPr>
          <w:rFonts w:eastAsiaTheme="minorEastAsia"/>
        </w:rPr>
        <w:fldChar w:fldCharType="begin"/>
      </w:r>
      <w:r w:rsidR="00F74706"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F74706" w:rsidRPr="00E82830">
        <w:rPr>
          <w:rFonts w:eastAsiaTheme="minorEastAsia"/>
        </w:rPr>
        <w:fldChar w:fldCharType="separate"/>
      </w:r>
      <w:r w:rsidR="00F74706" w:rsidRPr="00E82830">
        <w:rPr>
          <w:rFonts w:eastAsiaTheme="minorEastAsia"/>
          <w:noProof/>
        </w:rPr>
        <w:t>(Methot Jr and Taylor, 2011)</w:t>
      </w:r>
      <w:r w:rsidR="00F74706" w:rsidRPr="00E82830">
        <w:rPr>
          <w:rFonts w:eastAsiaTheme="minorEastAsia"/>
        </w:rPr>
        <w:fldChar w:fldCharType="end"/>
      </w:r>
      <w:r w:rsidR="00F74706" w:rsidRPr="00E82830">
        <w:rPr>
          <w:rFonts w:eastAsiaTheme="minorEastAsia"/>
        </w:rPr>
        <w:t xml:space="preserve">. To account for </w:t>
      </w:r>
      <w:r w:rsidR="00F74706">
        <w:rPr>
          <w:rFonts w:eastAsiaTheme="minorEastAsia"/>
        </w:rPr>
        <w:t>an environmental</w:t>
      </w:r>
      <w:r w:rsidR="00F74706" w:rsidRPr="00E82830">
        <w:rPr>
          <w:rFonts w:eastAsiaTheme="minorEastAsia"/>
        </w:rPr>
        <w:t xml:space="preserve"> regime change in 1977 </w:t>
      </w:r>
      <w:r w:rsidR="00F74706" w:rsidRPr="00E82830">
        <w:rPr>
          <w:rFonts w:eastAsiaTheme="minorEastAsia"/>
        </w:rPr>
        <w:fldChar w:fldCharType="begin"/>
      </w:r>
      <w:r w:rsidR="00F74706"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F74706" w:rsidRPr="00E82830">
        <w:rPr>
          <w:rFonts w:eastAsiaTheme="minorEastAsia"/>
        </w:rPr>
        <w:fldChar w:fldCharType="separate"/>
      </w:r>
      <w:r w:rsidR="00F74706" w:rsidRPr="00E82830">
        <w:rPr>
          <w:rFonts w:eastAsiaTheme="minorEastAsia"/>
          <w:noProof/>
        </w:rPr>
        <w:t>(Anderson and Piatt, 1999)</w:t>
      </w:r>
      <w:r w:rsidR="00F74706" w:rsidRPr="00E82830">
        <w:rPr>
          <w:rFonts w:eastAsiaTheme="minorEastAsia"/>
        </w:rPr>
        <w:fldChar w:fldCharType="end"/>
      </w:r>
      <w:r w:rsidR="00F74706" w:rsidRPr="00E82830">
        <w:rPr>
          <w:rFonts w:eastAsiaTheme="minorEastAsia"/>
        </w:rPr>
        <w:t xml:space="preserve"> the parameter </w:t>
      </w:r>
      <m:oMath>
        <m:r>
          <m:rPr>
            <m:sty m:val="p"/>
          </m:rPr>
          <w:rPr>
            <w:rFonts w:ascii="Cambria Math" w:eastAsiaTheme="minorEastAsia" w:hAnsi="Cambria Math"/>
          </w:rPr>
          <m:t>ϑ</m:t>
        </m:r>
      </m:oMath>
      <w:r w:rsidR="00F74706" w:rsidRPr="00E82830">
        <w:rPr>
          <w:rFonts w:eastAsiaTheme="minorEastAsia"/>
        </w:rPr>
        <w:t xml:space="preserve"> was fit for recruitment allowing for a change in R</w:t>
      </w:r>
      <w:r w:rsidR="00F74706" w:rsidRPr="00E82830">
        <w:rPr>
          <w:rFonts w:eastAsiaTheme="minorEastAsia"/>
          <w:vertAlign w:val="subscript"/>
        </w:rPr>
        <w:t>0</w:t>
      </w:r>
      <w:r w:rsidR="00F74706" w:rsidRPr="00E82830">
        <w:rPr>
          <w:rFonts w:eastAsiaTheme="minorEastAsia"/>
        </w:rPr>
        <w:t xml:space="preserve"> prior to the regime change in 1977. Projections in the base model post-2017 assumed average recruitment for 1977-2017 for R</w:t>
      </w:r>
      <w:r w:rsidR="00F74706" w:rsidRPr="00E82830">
        <w:rPr>
          <w:rFonts w:eastAsiaTheme="minorEastAsia"/>
          <w:vertAlign w:val="subscript"/>
        </w:rPr>
        <w:t>y</w:t>
      </w:r>
      <w:r w:rsidR="00F74706" w:rsidRPr="00E82830">
        <w:rPr>
          <w:rFonts w:eastAsiaTheme="minorEastAsia"/>
        </w:rPr>
        <w:t>.</w:t>
      </w:r>
    </w:p>
    <w:p w14:paraId="5BA4F1A7" w14:textId="6A9642EC"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Pr>
          <w:rFonts w:eastAsiaTheme="minorEastAsia"/>
        </w:rPr>
        <w:t xml:space="preserve">in models </w:t>
      </w:r>
      <w:r>
        <w:t>21.1 and 21.2</w:t>
      </w:r>
      <w:r w:rsidRPr="00E82830">
        <w:t xml:space="preserve"> </w:t>
      </w:r>
      <w:r>
        <w:rPr>
          <w:rFonts w:eastAsiaTheme="minorEastAsia"/>
        </w:rPr>
        <w:t>were modeled as</w:t>
      </w:r>
      <w:r w:rsidRPr="00E82830">
        <w:rPr>
          <w:rFonts w:eastAsiaTheme="minorEastAsia"/>
        </w:rPr>
        <w:t xml:space="preserve"> Beverton-Holt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 xml:space="preserve">fished equilibrium recruitment,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(I</w:t>
      </w:r>
      <w:r w:rsidRPr="00E82830">
        <w:rPr>
          <w:rFonts w:eastAsiaTheme="minorEastAsia"/>
          <w:vertAlign w:val="subscript"/>
        </w:rPr>
        <w:t>y</w:t>
      </w:r>
      <w:r w:rsidRPr="00E82830">
        <w:rPr>
          <w:rFonts w:eastAsiaTheme="minorEastAsia"/>
        </w:rPr>
        <w:t>; described below) as:</w:t>
      </w:r>
    </w:p>
    <w:p w14:paraId="61D78CAD" w14:textId="77777777" w:rsidR="00F74706" w:rsidRPr="00E82830" w:rsidRDefault="008C2DF5"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F74706" w:rsidRPr="00E82830">
        <w:rPr>
          <w:rFonts w:eastAsiaTheme="minorEastAsia"/>
        </w:rPr>
        <w:t xml:space="preserve">, if y ≥ 1977 → </w:t>
      </w:r>
      <m:oMath>
        <m:r>
          <m:rPr>
            <m:sty m:val="p"/>
          </m:rPr>
          <w:rPr>
            <w:rFonts w:ascii="Cambria Math" w:eastAsiaTheme="minorEastAsia" w:hAnsi="Cambria Math"/>
          </w:rPr>
          <m:t>ϑ</m:t>
        </m:r>
      </m:oMath>
      <w:r w:rsidR="00F74706" w:rsidRPr="00E82830">
        <w:rPr>
          <w:rFonts w:eastAsiaTheme="minorEastAsia"/>
        </w:rPr>
        <w:t xml:space="preserve"> = 0, 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F74706" w:rsidRPr="00E82830">
        <w:rPr>
          <w:rFonts w:eastAsiaTheme="minorEastAsia"/>
        </w:rPr>
        <w:t>,</w:t>
      </w:r>
    </w:p>
    <w:p w14:paraId="253CB01A" w14:textId="77777777" w:rsidR="00F74706" w:rsidRDefault="00F74706" w:rsidP="00F74706">
      <w:pPr>
        <w:rPr>
          <w:rFonts w:eastAsiaTheme="minorEastAsia"/>
        </w:rPr>
      </w:pPr>
      <w:r w:rsidRPr="00E82830">
        <w:rPr>
          <w:rFonts w:eastAsiaTheme="minorEastAsia"/>
        </w:rPr>
        <w:t xml:space="preserve">h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and SB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to </w:t>
      </w:r>
      <m:oMath>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EA56F6">
      <w:pPr>
        <w:pStyle w:val="NoSpacing"/>
        <w:numPr>
          <w:ilvl w:val="0"/>
          <w:numId w:val="11"/>
        </w:numPr>
        <w:spacing w:before="0" w:beforeAutospacing="0" w:afterAutospacing="0"/>
      </w:pPr>
      <w:r w:rsidRPr="00D8141D">
        <w:lastRenderedPageBreak/>
        <w:t>Beginning of peak</w:t>
      </w:r>
      <w:r>
        <w:t xml:space="preserve"> </w:t>
      </w:r>
      <w:r w:rsidRPr="00D8141D">
        <w:t>region</w:t>
      </w:r>
      <w:r>
        <w:t xml:space="preserve"> (where the curve first reaches a value of 1.0)</w:t>
      </w:r>
    </w:p>
    <w:p w14:paraId="0EE2E370" w14:textId="77777777" w:rsidR="00EA56F6" w:rsidRDefault="00EA56F6" w:rsidP="00EA56F6">
      <w:pPr>
        <w:pStyle w:val="NoSpacing"/>
        <w:numPr>
          <w:ilvl w:val="0"/>
          <w:numId w:val="11"/>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EA56F6">
      <w:pPr>
        <w:pStyle w:val="NoSpacing"/>
        <w:numPr>
          <w:ilvl w:val="0"/>
          <w:numId w:val="11"/>
        </w:numPr>
        <w:spacing w:before="0" w:beforeAutospacing="0" w:afterAutospacing="0"/>
      </w:pPr>
      <w:r w:rsidRPr="00D8141D">
        <w:t>Ascending “width” (equal to twice the variance of the underlying normal distribution)</w:t>
      </w:r>
    </w:p>
    <w:p w14:paraId="65455469" w14:textId="77777777" w:rsidR="00EA56F6" w:rsidRDefault="00EA56F6" w:rsidP="00EA56F6">
      <w:pPr>
        <w:pStyle w:val="NoSpacing"/>
        <w:numPr>
          <w:ilvl w:val="0"/>
          <w:numId w:val="11"/>
        </w:numPr>
        <w:spacing w:before="0" w:beforeAutospacing="0" w:afterAutospacing="0"/>
      </w:pPr>
      <w:r w:rsidRPr="00D8141D">
        <w:t>Descending width</w:t>
      </w:r>
    </w:p>
    <w:p w14:paraId="2FC41DBB" w14:textId="77777777" w:rsidR="00EA56F6" w:rsidRDefault="00EA56F6" w:rsidP="00EA56F6">
      <w:pPr>
        <w:pStyle w:val="NoSpacing"/>
        <w:numPr>
          <w:ilvl w:val="0"/>
          <w:numId w:val="11"/>
        </w:numPr>
        <w:spacing w:before="0" w:beforeAutospacing="0" w:afterAutospacing="0"/>
      </w:pPr>
      <w:r>
        <w:t>Initial selectivity (at minimum length/age</w:t>
      </w:r>
      <w:r w:rsidRPr="00D8141D">
        <w:t>)</w:t>
      </w:r>
    </w:p>
    <w:p w14:paraId="11B563C1" w14:textId="77777777" w:rsidR="00EA56F6" w:rsidRDefault="00EA56F6" w:rsidP="00EA56F6">
      <w:pPr>
        <w:pStyle w:val="NoSpacing"/>
        <w:numPr>
          <w:ilvl w:val="0"/>
          <w:numId w:val="11"/>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r w:rsidR="00EA56F6" w:rsidRPr="00A54FDC">
        <w:rPr>
          <w:szCs w:val="22"/>
        </w:rPr>
        <w:t xml:space="preserve">selectivities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s with annually varying selectivities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3D5E152E" w14:textId="78EF94D2" w:rsidR="00D36847" w:rsidRPr="00D36847" w:rsidRDefault="00503F6A" w:rsidP="00A6570D">
      <w:r>
        <w:t xml:space="preserve">For </w:t>
      </w:r>
      <w:r w:rsidR="00F74706">
        <w:t>M</w:t>
      </w:r>
      <w:r>
        <w:t>odel</w:t>
      </w:r>
      <w:r w:rsidR="00F74706">
        <w:t xml:space="preserve"> 19.1 </w:t>
      </w:r>
      <w:r>
        <w:t xml:space="preserve">the catchability for the AFSC bottom trawl survey </w:t>
      </w:r>
      <w:r w:rsidR="006A5AA3">
        <w:t>wa</w:t>
      </w:r>
      <w:r>
        <w:t xml:space="preserve">s fit with a non-informative </w:t>
      </w:r>
      <w:r w:rsidR="00422D91">
        <w:t>p</w:t>
      </w:r>
      <w:r>
        <w:t>rior.</w:t>
      </w:r>
      <w:r w:rsidR="00F74706">
        <w:t xml:space="preserve"> For Model 21.1 and 21.2 the AFSC bottom trawl survey catchability was fixed at 1.0. </w:t>
      </w:r>
      <w:r w:rsidR="006A5AA3">
        <w:t>In a</w:t>
      </w:r>
      <w:r>
        <w:t>ll models presented this year</w:t>
      </w:r>
      <w:r w:rsidR="006A5AA3">
        <w:t>,</w:t>
      </w:r>
      <w:r>
        <w:t xml:space="preserve"> the AFSC longline survey catchability included a parameter, P, which was used to additively adjust annual catchability values based on an annual temperature index, Iy, as </w:t>
      </w:r>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y</m:t>
                    </m:r>
                  </m:sub>
                </m:sSub>
              </m:e>
            </m:d>
          </m:e>
        </m:fun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PI</m:t>
                </m:r>
              </m:e>
              <m:sub>
                <m:r>
                  <w:rPr>
                    <w:rFonts w:ascii="Cambria Math" w:hAnsi="Cambria Math"/>
                  </w:rPr>
                  <m:t>y</m:t>
                </m:r>
              </m:sub>
            </m:sSub>
          </m:e>
        </m:d>
        <m:r>
          <w:rPr>
            <w:rFonts w:ascii="Cambria Math" w:hAnsi="Cambria Math"/>
          </w:rPr>
          <m:t xml:space="preserve"> </m:t>
        </m:r>
      </m:oMath>
      <w:r>
        <w:t>where Q</w:t>
      </w:r>
      <w:r>
        <w:rPr>
          <w:vertAlign w:val="subscript"/>
        </w:rPr>
        <w:t>y</w:t>
      </w:r>
      <w:r>
        <w:t xml:space="preserve"> is catchability for a given year, and Q is the expected catchability across all time. We used an index of mean annual temperature at depth for cod developed from the Climate Forecast System Reanalysis (CFSR) as our temperature index (see </w:t>
      </w:r>
      <w:r w:rsidRPr="00600104">
        <w:t xml:space="preserve">description above).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D36847" w:rsidRPr="00600104">
        <w:t xml:space="preserve"> 2017) and a new method </w:t>
      </w:r>
      <w:r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619CAD5B" w14:textId="77777777" w:rsidR="00EA56F6" w:rsidRDefault="00EA56F6" w:rsidP="00A6570D">
      <w:pPr>
        <w:pStyle w:val="Heading2"/>
      </w:pPr>
      <w:r w:rsidRPr="000044CF">
        <w:t>Likelihood Components</w:t>
      </w:r>
    </w:p>
    <w:p w14:paraId="52B379A3" w14:textId="77777777" w:rsidR="00EA56F6" w:rsidRDefault="00EA56F6" w:rsidP="00FD4CE5">
      <w:r>
        <w:t xml:space="preserve">The model includes likelihood components for trawl survey relative abundance, fishery and survey size composition, survey age composition, survey mean size at age, recruitment, parameter deviations, and “softbounds” (equivalent to an extremely weak prior distribution used to keep parameters from hitting bounds), initial (equilibrium) catch, and survey mean size at age. </w:t>
      </w:r>
    </w:p>
    <w:p w14:paraId="4A4E4C8A" w14:textId="5B3D546A"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Pr="000B675C">
        <w:rPr>
          <w:szCs w:val="22"/>
        </w:rPr>
        <w:t>1</w:t>
      </w:r>
      <w:r w:rsidR="00DB00CA">
        <w:rPr>
          <w:szCs w:val="22"/>
        </w:rPr>
        <w:t>0%</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lastRenderedPageBreak/>
        <w:t xml:space="preserve">Use of Size </w:t>
      </w:r>
      <w:r w:rsidR="008A1D0D" w:rsidRPr="001E2547">
        <w:t xml:space="preserve">and Age </w:t>
      </w:r>
      <w:r w:rsidRPr="001E2547">
        <w:t>Composition Data in Parameter Estimation</w:t>
      </w:r>
    </w:p>
    <w:p w14:paraId="7D168116" w14:textId="76EE7AB4" w:rsidR="00503F6A" w:rsidRDefault="00EA56F6" w:rsidP="00D51573">
      <w:r w:rsidRPr="007F2625">
        <w:t xml:space="preserve">Size </w:t>
      </w:r>
      <w:r w:rsidR="00D51573">
        <w:t xml:space="preserve">and age </w:t>
      </w:r>
      <w:r w:rsidRPr="007F2625">
        <w:t>composition data are assumed to be drawn from a multinomial distribution specific to</w:t>
      </w:r>
      <w:r>
        <w:t xml:space="preserve"> a particular year</w:t>
      </w:r>
      <w:r w:rsidR="00D51573">
        <w:t xml:space="preserve"> and </w:t>
      </w:r>
      <w:r>
        <w:t>gear</w:t>
      </w:r>
      <w:r w:rsidR="00D51573">
        <w:t xml:space="preserve"> w</w:t>
      </w:r>
      <w:r w:rsidRPr="007F2625">
        <w:t>ithin the year.</w:t>
      </w:r>
      <w:r w:rsidR="00241F7B">
        <w:t xml:space="preserve"> </w:t>
      </w:r>
      <w:r w:rsidRPr="007F2625">
        <w:t>In the p</w:t>
      </w:r>
      <w:r>
        <w:t>arameter estimation process, SS</w:t>
      </w:r>
      <w:r w:rsidRPr="007F2625">
        <w:t xml:space="preserve"> weights a given size composition observation (i.e., the size frequency distribution observ</w:t>
      </w:r>
      <w:r w:rsidR="008A1D0D">
        <w:t xml:space="preserve">ed in a given year and </w:t>
      </w:r>
      <w:r>
        <w:t>gear</w:t>
      </w:r>
      <w:r w:rsidRPr="007F2625">
        <w:t>) according to the emphasis associated with the respective likelihood component and the sample size specified for the multinomial distribution from which the data are assumed to be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2596F8D0"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06E15">
        <w:t>,</w:t>
      </w:r>
      <w:r>
        <w:t xml:space="preserve"> which is a climate enhanced model based on Model 19.1 with the addition of t</w:t>
      </w:r>
      <w:r w:rsidR="00F74706">
        <w:t xml:space="preserve">emperature dependent growth, </w:t>
      </w:r>
      <w:r>
        <w:t>recruitment</w:t>
      </w:r>
      <w:r w:rsidR="00F74706">
        <w:t>, and mortality, and Model 21.2 which is Model 21.1 except natural mortality is modeled as a block for 2015-2020 instead of having an environmental link</w:t>
      </w:r>
      <w:r>
        <w:t>.</w:t>
      </w:r>
      <w:r w:rsidR="007113E9">
        <w:t xml:space="preserve"> </w:t>
      </w:r>
      <w:r w:rsidR="00B27CEC">
        <w:t>M</w:t>
      </w:r>
      <w:r w:rsidR="007113E9">
        <w:t xml:space="preserve">odel evaluation criteria included </w:t>
      </w:r>
      <w:r w:rsidR="00B27CEC">
        <w:t xml:space="preserve">AIC,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 xml:space="preserve">age composition and conditional age-at-length data, reasonable curves for fishery and survey selectivity, and retrospective pattern. </w:t>
      </w:r>
      <w:r w:rsidR="005B3551">
        <w:t>All three</w:t>
      </w:r>
      <w:r>
        <w:t xml:space="preserve"> models</w:t>
      </w:r>
      <w:r w:rsidR="007113E9">
        <w:t xml:space="preserve"> adequately estimated the variance-covariance matrix.</w:t>
      </w:r>
      <w:r w:rsidR="00FB5736">
        <w:t xml:space="preserve"> </w:t>
      </w:r>
    </w:p>
    <w:p w14:paraId="33495562" w14:textId="32796A46" w:rsidR="007113E9" w:rsidRDefault="00FB5736" w:rsidP="00FD4CE5">
      <w:r>
        <w:t>Model likelihoods and key parameter estimates are provided in Table 2.</w:t>
      </w:r>
      <w:r w:rsidR="00FA3486">
        <w:t>1</w:t>
      </w:r>
      <w:r w:rsidR="00FD3612">
        <w:t>6</w:t>
      </w:r>
      <w:r>
        <w:t>. Likelihoods by fleet are provided in Table 2.</w:t>
      </w:r>
      <w:r w:rsidR="00FD3612">
        <w:t>17</w:t>
      </w:r>
      <w:r>
        <w:t>. Retrospective results, index RMS</w:t>
      </w:r>
      <w:r w:rsidR="005B3551">
        <w:t>SR</w:t>
      </w:r>
      <w:r>
        <w:t xml:space="preserve"> and composition mean effective sample sizes are provided in Table 2.</w:t>
      </w:r>
      <w:r w:rsidR="000B743D">
        <w:t>1</w:t>
      </w:r>
      <w:r w:rsidR="00FD3612">
        <w:t>8</w:t>
      </w:r>
      <w:r>
        <w:t>.</w:t>
      </w:r>
    </w:p>
    <w:p w14:paraId="1F5D6798" w14:textId="77777777" w:rsidR="007113E9" w:rsidRPr="00827E89" w:rsidRDefault="007113E9" w:rsidP="007402F0">
      <w:pPr>
        <w:pStyle w:val="Heading3"/>
      </w:pPr>
      <w:r w:rsidRPr="00827E89">
        <w:t>Comp</w:t>
      </w:r>
      <w:r w:rsidR="00174583">
        <w:t>aring and Contrasting Model C</w:t>
      </w:r>
      <w:r>
        <w:t>onfigurations</w:t>
      </w:r>
    </w:p>
    <w:p w14:paraId="104DA393" w14:textId="35E63018" w:rsidR="008C4E53" w:rsidRDefault="00315EC2" w:rsidP="008C4E53">
      <w:r>
        <w:t>For this year the authors are presenting only a single model for consideration for management,</w:t>
      </w:r>
      <w:r w:rsidR="007113E9">
        <w:t xml:space="preserve"> Model </w:t>
      </w:r>
      <w:r w:rsidR="0001237D">
        <w:t>19.1</w:t>
      </w:r>
      <w:r>
        <w:t>, which has</w:t>
      </w:r>
      <w:r w:rsidR="00BB02DE">
        <w:t xml:space="preserve"> the </w:t>
      </w:r>
      <w:r w:rsidR="00443BFF">
        <w:t>same</w:t>
      </w:r>
      <w:r w:rsidR="00BB02DE">
        <w:t xml:space="preserve"> configuration as </w:t>
      </w:r>
      <w:r w:rsidR="00A4354E">
        <w:t xml:space="preserve">last year’s author’s preferred model </w:t>
      </w:r>
      <w:r w:rsidR="0001237D">
        <w:t xml:space="preserve">with the addition of </w:t>
      </w:r>
      <w:r>
        <w:t xml:space="preserve">2020 data. </w:t>
      </w:r>
      <w:r w:rsidR="00106E15">
        <w:t xml:space="preserve">Description of this model configuration compared with other model configurations and its evolution from previous model configurations can be found in Barbeaux </w:t>
      </w:r>
      <w:r w:rsidR="00106E15" w:rsidRPr="001E2547">
        <w:rPr>
          <w:i/>
        </w:rPr>
        <w:t>et al.</w:t>
      </w:r>
      <w:r w:rsidR="00106E15">
        <w:t xml:space="preserve"> (2019). </w:t>
      </w:r>
      <w:r>
        <w:t xml:space="preserve">The authors are also presenting an experimental </w:t>
      </w:r>
      <w:r w:rsidR="004C21F0">
        <w:t>ecosystem-linked</w:t>
      </w:r>
      <w:r>
        <w:t xml:space="preserve"> model, Model 20.1, which was based on Model 19.1 with the addition of temperature dependent growth and recruitment. </w:t>
      </w:r>
      <w:r w:rsidR="003B724E">
        <w:t>M</w:t>
      </w:r>
      <w:r>
        <w:t>odel</w:t>
      </w:r>
      <w:r w:rsidR="003B724E">
        <w:t xml:space="preserve"> 20.1</w:t>
      </w:r>
      <w:r>
        <w:t xml:space="preserve"> is experimental and only presented to contrast with the author’s preferred model and not for consideration for use in management as </w:t>
      </w:r>
      <w:r w:rsidR="003B724E">
        <w:t xml:space="preserve">this model </w:t>
      </w:r>
      <w:r>
        <w:t>requires further validation, particularly the choice of climate indices.</w:t>
      </w:r>
      <w:r w:rsidR="003B724E">
        <w:t xml:space="preserve"> </w:t>
      </w:r>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(A’mar and Palsson 2015).</w:t>
      </w:r>
      <w:r w:rsidR="00BB02DE">
        <w:t xml:space="preserve"> The models presented this year are well within the bounds of models presented in previous years for the spawning stock biomass time series (Fig.</w:t>
      </w:r>
      <w:r w:rsidR="00422D91">
        <w:t xml:space="preserve"> </w:t>
      </w:r>
      <w:r w:rsidR="00BB02DE">
        <w:t>2.</w:t>
      </w:r>
      <w:r w:rsidR="00A97ED5">
        <w:t>47</w:t>
      </w:r>
      <w:r w:rsidR="00BB02DE">
        <w:t>)</w:t>
      </w:r>
      <w:r w:rsidR="00394ECF">
        <w:t xml:space="preserve">. The female spawning biomass and age-0 recruitment for </w:t>
      </w:r>
      <w:r>
        <w:t>both models presented t</w:t>
      </w:r>
      <w:r w:rsidR="00394ECF">
        <w:t>his year are provided in Figure 2.</w:t>
      </w:r>
      <w:r w:rsidR="00A97ED5">
        <w:t>48 along with the reference model from last year without updated data</w:t>
      </w:r>
      <w:r w:rsidR="00394ECF">
        <w:t>.</w:t>
      </w:r>
      <w:r w:rsidR="000836AF">
        <w:t xml:space="preserve"> </w:t>
      </w:r>
      <w:r>
        <w:t>Both</w:t>
      </w:r>
      <w:r w:rsidR="000836AF">
        <w:t xml:space="preserve"> models show a similar fit, and similar recruitment and biomass trends. </w:t>
      </w:r>
      <w:r w:rsidR="004B0D62">
        <w:t xml:space="preserve">The size based selectivity </w:t>
      </w:r>
      <w:r w:rsidR="00A97ED5">
        <w:t xml:space="preserve">curves </w:t>
      </w:r>
      <w:r w:rsidR="004B0D62">
        <w:t>(Fig. 2.</w:t>
      </w:r>
      <w:r w:rsidR="00A97ED5">
        <w:t>49 and Fig. 2.51)</w:t>
      </w:r>
      <w:r w:rsidR="004B0D62">
        <w:t xml:space="preserve"> are nearly indistinguishable</w:t>
      </w:r>
      <w:r>
        <w:t xml:space="preserve"> between the two models</w:t>
      </w:r>
      <w:r w:rsidR="004B0D62">
        <w:t xml:space="preserve">. </w:t>
      </w:r>
      <w:r w:rsidR="00E5488C">
        <w:t xml:space="preserve">The difference </w:t>
      </w:r>
      <w:r w:rsidR="00A97ED5">
        <w:t xml:space="preserve">in model fit to the indices (Fig. 2.50) </w:t>
      </w:r>
      <w:r w:rsidR="00E5488C">
        <w:t xml:space="preserve">between Model </w:t>
      </w:r>
      <w:r>
        <w:t>19.1</w:t>
      </w:r>
      <w:r w:rsidR="00E5488C">
        <w:t xml:space="preserve"> and Model </w:t>
      </w:r>
      <w:r>
        <w:t>20.1</w:t>
      </w:r>
      <w:r w:rsidR="00E5488C">
        <w:t xml:space="preserve"> </w:t>
      </w:r>
      <w:r>
        <w:t>are difficult to discern by eye</w:t>
      </w:r>
      <w:r w:rsidR="00B71C1B">
        <w:t>.</w:t>
      </w:r>
      <w:r>
        <w:t xml:space="preserve"> Model 20.1 provides a </w:t>
      </w:r>
      <w:r w:rsidR="005C6872">
        <w:t xml:space="preserve">slightly </w:t>
      </w:r>
      <w:r>
        <w:t xml:space="preserve">better fit </w:t>
      </w:r>
      <w:r w:rsidR="003C644A">
        <w:t>(</w:t>
      </w:r>
      <w:r w:rsidR="00DA71DC">
        <w:t xml:space="preserve">ΔAIC 16.6; </w:t>
      </w:r>
      <w:r w:rsidR="003C644A">
        <w:t xml:space="preserve">Table 2.16 and Table 2.17) with an overall better fit to the composition data and slightly degraded fit to the survey indices. There was also </w:t>
      </w:r>
      <w:r>
        <w:t>a slight increase in the parameter prior penalties</w:t>
      </w:r>
      <w:r w:rsidR="003C644A">
        <w:t xml:space="preserve"> (+0.14) from Model 19.1 to Model 20.1. The largest improvement</w:t>
      </w:r>
      <w:r w:rsidR="008C4E53">
        <w:t>s</w:t>
      </w:r>
      <w:r w:rsidR="003C644A">
        <w:t xml:space="preserve"> </w:t>
      </w:r>
      <w:r w:rsidR="008C4E53">
        <w:t xml:space="preserve">in Model 20.1 </w:t>
      </w:r>
      <w:r w:rsidR="003C644A">
        <w:t>w</w:t>
      </w:r>
      <w:r w:rsidR="008C4E53">
        <w:t>ere</w:t>
      </w:r>
      <w:r w:rsidR="003C644A">
        <w:t xml:space="preserve"> to the longline survey length composition (-4.39)</w:t>
      </w:r>
      <w:r w:rsidR="00DA71DC">
        <w:t xml:space="preserve"> and the </w:t>
      </w:r>
      <w:r w:rsidR="003C644A">
        <w:t>conditional length at age data (-</w:t>
      </w:r>
      <w:r w:rsidR="00DA71DC">
        <w:t>8</w:t>
      </w:r>
      <w:r w:rsidR="003C644A">
        <w:t>.</w:t>
      </w:r>
      <w:r w:rsidR="00DA71DC">
        <w:t>91 over all data</w:t>
      </w:r>
      <w:r w:rsidR="008C4E53">
        <w:t xml:space="preserve"> components</w:t>
      </w:r>
      <w:r w:rsidR="003C644A">
        <w:t xml:space="preserve">). </w:t>
      </w:r>
      <w:r w:rsidR="008C4E53">
        <w:t>Model 20.1 had worse f</w:t>
      </w:r>
      <w:r w:rsidR="003C644A">
        <w:t>its to the length composition for the trawl (+1.77)</w:t>
      </w:r>
      <w:r w:rsidR="008C4E53">
        <w:t xml:space="preserve">, </w:t>
      </w:r>
      <w:r w:rsidR="003C644A">
        <w:t>trawl survey</w:t>
      </w:r>
      <w:r w:rsidR="008C4E53">
        <w:t xml:space="preserve"> length composition</w:t>
      </w:r>
      <w:r w:rsidR="003C644A">
        <w:t xml:space="preserve"> (+1.89)</w:t>
      </w:r>
      <w:r w:rsidR="008C4E53">
        <w:t>,</w:t>
      </w:r>
      <w:r w:rsidR="00DA71DC">
        <w:t xml:space="preserve"> and the longline</w:t>
      </w:r>
      <w:r w:rsidR="003C644A">
        <w:t xml:space="preserve"> survey index (+</w:t>
      </w:r>
      <w:r w:rsidR="00DA71DC">
        <w:t>1.00</w:t>
      </w:r>
      <w:r w:rsidR="003C644A">
        <w:t>)</w:t>
      </w:r>
      <w:r>
        <w:t xml:space="preserve">. </w:t>
      </w:r>
    </w:p>
    <w:p w14:paraId="1C7DC9CA" w14:textId="3120B72B" w:rsidR="008C4E53" w:rsidRDefault="008C4E53" w:rsidP="008C4E53">
      <w:r>
        <w:lastRenderedPageBreak/>
        <w:t xml:space="preserve">Effective N calculations (Table 2.18) have a pattern similar to the likelihood metric with Model 20.1 showing marginal improvements in the fits to the conditional length at age data and a mix in the length composition data where Model 19.1 provided a marginally better fit to the trawl and longline fishery and longline survey length composition data. The difference in RMSE for the survey indices were negligible.   </w:t>
      </w:r>
    </w:p>
    <w:p w14:paraId="2D9E79E1" w14:textId="05C17A5B" w:rsidR="00DA71DC" w:rsidRDefault="003B724E" w:rsidP="003A0649">
      <w:r>
        <w:t>The improvement</w:t>
      </w:r>
      <w:r w:rsidR="008C4E53">
        <w:t>s</w:t>
      </w:r>
      <w:r>
        <w:t xml:space="preserve"> to fit </w:t>
      </w:r>
      <w:r w:rsidR="002B318B">
        <w:t xml:space="preserve">in Model 20.1 </w:t>
      </w:r>
      <w:r w:rsidR="008C4E53">
        <w:t xml:space="preserve">were </w:t>
      </w:r>
      <w:r w:rsidR="002B318B">
        <w:t>accomplished by</w:t>
      </w:r>
      <w:r>
        <w:t xml:space="preserve"> allowing time varying growth and recruitment. Figure 2.52 provides an illustration of the </w:t>
      </w:r>
      <w:r w:rsidR="004C21F0">
        <w:t>ecosystem-linked</w:t>
      </w:r>
      <w:r>
        <w:t xml:space="preserve"> changes allowed in Model 20.1 </w:t>
      </w:r>
      <w:r w:rsidR="006C122C">
        <w:t>with</w:t>
      </w:r>
      <w:r w:rsidR="002B318B">
        <w:t xml:space="preserve"> </w:t>
      </w:r>
      <w:r>
        <w:t>increased growth with increasing June temperature anomalies</w:t>
      </w:r>
      <w:r w:rsidR="006C122C">
        <w:t xml:space="preserve">. The three </w:t>
      </w:r>
      <w:r w:rsidR="004C21F0">
        <w:t>ecosystem-linked</w:t>
      </w:r>
      <w:r w:rsidR="006C122C">
        <w:t xml:space="preserve"> </w:t>
      </w:r>
      <w:r w:rsidR="00E34B34">
        <w:t xml:space="preserve">scaling </w:t>
      </w:r>
      <w:r w:rsidR="006C122C">
        <w:t>parameters</w:t>
      </w:r>
      <w:r w:rsidR="00E34B34">
        <w:t xml:space="preserve"> on growth</w:t>
      </w:r>
      <w:r w:rsidR="006C122C">
        <w:t>, α, β, and γ, were well fit with CVs of 0.22, 0.36, and 0.27</w:t>
      </w:r>
      <w:r w:rsidR="00E34B34">
        <w:t xml:space="preserve"> and low final gradients in the fit (Appendix 2.</w:t>
      </w:r>
      <w:r w:rsidR="00C950EB">
        <w:t>5</w:t>
      </w:r>
      <w:r w:rsidR="00993B02">
        <w:t xml:space="preserve">; </w:t>
      </w:r>
      <w:hyperlink r:id="rId17" w:history="1">
        <w:r w:rsidR="00B05AC1" w:rsidRPr="003F129A">
          <w:rPr>
            <w:rStyle w:val="Hyperlink"/>
            <w:szCs w:val="22"/>
          </w:rPr>
          <w:t>https://archive.fisheries.noaa.gov/afsc/refm/stocks/plan_team/2020/GOA_PCOD_2020_Appendix_2.5_Model_20.1.xlsx</w:t>
        </w:r>
      </w:hyperlink>
      <w:r w:rsidR="00E34B34">
        <w:t>). Because maturity is size based</w:t>
      </w:r>
      <w:r w:rsidR="002A4FDE">
        <w:t xml:space="preserve"> </w:t>
      </w:r>
      <w:r w:rsidR="00E34B34">
        <w:t xml:space="preserve">Model 20.1 </w:t>
      </w:r>
      <w:r w:rsidR="002A4FDE">
        <w:t>exhibits a decrease i</w:t>
      </w:r>
      <w:r w:rsidR="00A97ED5">
        <w:t>n age at 50% maturity (Fig. 2.53</w:t>
      </w:r>
      <w:r w:rsidR="002A4FDE">
        <w:t xml:space="preserve">) as </w:t>
      </w:r>
      <w:r w:rsidR="00E34B34">
        <w:t>growth increas</w:t>
      </w:r>
      <w:r w:rsidR="00DA71DC">
        <w:t>e</w:t>
      </w:r>
      <w:r w:rsidR="002A4FDE">
        <w:t>s with</w:t>
      </w:r>
      <w:r w:rsidR="00E34B34">
        <w:t xml:space="preserve"> temperature</w:t>
      </w:r>
      <w:r w:rsidR="002A4FDE">
        <w:t xml:space="preserve">. </w:t>
      </w:r>
      <w:r w:rsidR="00E34B34">
        <w:t>Figure 2.54</w:t>
      </w:r>
      <w:r w:rsidR="00DA71DC">
        <w:t xml:space="preserve"> illustrates</w:t>
      </w:r>
      <w:r w:rsidR="00E34B34">
        <w:t xml:space="preserve"> the </w:t>
      </w:r>
      <w:r w:rsidR="00DA71DC">
        <w:t xml:space="preserve">results of the </w:t>
      </w:r>
      <w:r w:rsidR="004C21F0">
        <w:t>ecosystem-linked</w:t>
      </w:r>
      <w:r w:rsidR="00E34B34">
        <w:t xml:space="preserve"> recruitment model where recruitment decreases with increasing </w:t>
      </w:r>
      <w:r w:rsidR="001D4D01">
        <w:t>MHCI</w:t>
      </w:r>
      <w:r w:rsidR="001D4D01" w:rsidRPr="001E2547">
        <w:rPr>
          <w:vertAlign w:val="subscript"/>
        </w:rPr>
        <w:t>SP</w:t>
      </w:r>
      <w:r w:rsidR="00DA71DC">
        <w:t xml:space="preserve"> and a steepness of 0.89.</w:t>
      </w:r>
      <w:r w:rsidR="00E34B34">
        <w:t xml:space="preserve"> The decrease in recruitment in </w:t>
      </w:r>
      <w:r w:rsidR="00F955E0">
        <w:t>years with</w:t>
      </w:r>
      <w:r w:rsidR="00E34B34">
        <w:t xml:space="preserve"> </w:t>
      </w:r>
      <w:r w:rsidR="00F955E0">
        <w:t xml:space="preserve">spawning </w:t>
      </w:r>
      <w:r w:rsidR="00E34B34">
        <w:t>heatwave</w:t>
      </w:r>
      <w:r w:rsidR="00F955E0">
        <w:t xml:space="preserve"> values </w:t>
      </w:r>
      <w:r w:rsidR="00E34B34">
        <w:t xml:space="preserve">allows the model to fit a </w:t>
      </w:r>
      <w:r w:rsidR="001D4D01">
        <w:t xml:space="preserve">slightly </w:t>
      </w:r>
      <w:r w:rsidR="00E34B34">
        <w:t>lower natural mortality. Model 19.1 estimated natural mortality at 0.4</w:t>
      </w:r>
      <w:r w:rsidR="001D4D01">
        <w:t xml:space="preserve">66 (σ = 0.02) </w:t>
      </w:r>
      <w:r w:rsidR="00DA71DC">
        <w:t>during the</w:t>
      </w:r>
      <w:r w:rsidR="001D4D01">
        <w:t xml:space="preserve"> standard years, while Model 20.1 natural mortality was estimated at 0.458 (σ = 0.02)</w:t>
      </w:r>
      <w:r w:rsidR="00F955E0">
        <w:t xml:space="preserve"> </w:t>
      </w:r>
      <w:r w:rsidR="00DA71DC">
        <w:t>during the</w:t>
      </w:r>
      <w:r w:rsidR="00F955E0">
        <w:t xml:space="preserve"> standard years</w:t>
      </w:r>
      <w:r w:rsidR="001D4D01">
        <w:t xml:space="preserve">. </w:t>
      </w:r>
      <w:r w:rsidR="00F955E0">
        <w:t xml:space="preserve">However </w:t>
      </w:r>
      <w:r w:rsidR="00DA71DC">
        <w:t>Model 20.1</w:t>
      </w:r>
      <w:r w:rsidR="001D4D01">
        <w:t xml:space="preserve"> </w:t>
      </w:r>
      <w:r w:rsidR="00DA71DC">
        <w:t>fits a</w:t>
      </w:r>
      <w:r w:rsidR="001D4D01">
        <w:t xml:space="preserve"> </w:t>
      </w:r>
      <w:r w:rsidR="00DA71DC">
        <w:t xml:space="preserve">higher </w:t>
      </w:r>
      <w:r w:rsidR="001D4D01">
        <w:t>natural mortality during the 2014-2016 heatwave bl</w:t>
      </w:r>
      <w:r w:rsidR="00DA71DC">
        <w:t xml:space="preserve">ock </w:t>
      </w:r>
      <w:r w:rsidR="001D4D01">
        <w:t>at 0.850 (σ = 0.05)</w:t>
      </w:r>
      <w:r w:rsidR="00F955E0">
        <w:t xml:space="preserve"> </w:t>
      </w:r>
      <w:r w:rsidR="00DA71DC">
        <w:t>versus 0.823</w:t>
      </w:r>
      <w:r w:rsidR="001D4D01">
        <w:t xml:space="preserve"> </w:t>
      </w:r>
      <w:r w:rsidR="00DA71DC">
        <w:t xml:space="preserve">(σ = 0.06) in </w:t>
      </w:r>
      <w:r w:rsidR="001D4D01">
        <w:t>Model 19.1</w:t>
      </w:r>
      <w:r w:rsidR="00DA71DC">
        <w:t>.</w:t>
      </w:r>
      <w:r w:rsidR="001D4D01">
        <w:t xml:space="preserve"> </w:t>
      </w:r>
      <w:r w:rsidR="00320341">
        <w:t xml:space="preserve">The most </w:t>
      </w:r>
      <w:r w:rsidR="002A4FDE">
        <w:t>impactful</w:t>
      </w:r>
      <w:r w:rsidR="00320341">
        <w:t xml:space="preserve"> difference between the two models is a</w:t>
      </w:r>
      <w:r w:rsidR="002A4FDE">
        <w:t xml:space="preserve"> </w:t>
      </w:r>
      <w:r w:rsidR="00320341">
        <w:t>lower recruitment estimate for 2019 (193 vs 399 million fish) being driven by the high 2019 MHCI</w:t>
      </w:r>
      <w:r w:rsidR="00320341" w:rsidRPr="001E2547">
        <w:rPr>
          <w:vertAlign w:val="subscript"/>
        </w:rPr>
        <w:t>SP</w:t>
      </w:r>
      <w:r w:rsidR="00320341">
        <w:t xml:space="preserve"> value</w:t>
      </w:r>
      <w:r w:rsidR="00A97ED5">
        <w:t xml:space="preserve"> (Table 2.21)</w:t>
      </w:r>
      <w:r w:rsidR="00320341">
        <w:t xml:space="preserve">. There is little data informing this estimate in Model 19.1 and therefore the value tends towards the mean. </w:t>
      </w:r>
      <w:r w:rsidR="00F955E0">
        <w:t xml:space="preserve"> </w:t>
      </w:r>
    </w:p>
    <w:p w14:paraId="18692650" w14:textId="1DE4F004" w:rsidR="0043363A" w:rsidRPr="003A0649" w:rsidRDefault="00DA71DC" w:rsidP="003A0649">
      <w:r>
        <w:t>Both models exhibit low retrospective bias (Table 2.18</w:t>
      </w:r>
      <w:r w:rsidR="00304B7F">
        <w:t xml:space="preserve"> and Fig. 2.5</w:t>
      </w:r>
      <w:r w:rsidR="00A97ED5">
        <w:t>5</w:t>
      </w:r>
      <w:r>
        <w:t>)</w:t>
      </w:r>
      <w:r w:rsidR="00304B7F">
        <w:t xml:space="preserve"> however in both spawning biomass and recruitment at age-0 across all three metrics (Mohn’s </w:t>
      </w:r>
      <w:r w:rsidR="00832C28">
        <w:t>ρ</w:t>
      </w:r>
      <w:r w:rsidR="00304B7F">
        <w:t xml:space="preserve">, Woods hole </w:t>
      </w:r>
      <w:r w:rsidR="00832C28">
        <w:t>ρ</w:t>
      </w:r>
      <w:r w:rsidR="00304B7F">
        <w:t>, and RMSE) Model 19.1 performed marginally better.</w:t>
      </w:r>
      <w:r w:rsidR="003B724E">
        <w:t xml:space="preserve">  </w:t>
      </w:r>
    </w:p>
    <w:p w14:paraId="7DBAC3DA" w14:textId="77777777" w:rsidR="007113E9" w:rsidRPr="00827E89" w:rsidRDefault="00346D0E" w:rsidP="007402F0">
      <w:pPr>
        <w:pStyle w:val="Heading3"/>
      </w:pPr>
      <w:r>
        <w:t>Selection of Final M</w:t>
      </w:r>
      <w:r w:rsidR="007113E9" w:rsidRPr="00827E89">
        <w:t>odel</w:t>
      </w:r>
    </w:p>
    <w:p w14:paraId="2EEE98DA" w14:textId="00E0BFEA" w:rsidR="00304B7F" w:rsidRDefault="00304B7F" w:rsidP="00393F07">
      <w:pPr>
        <w:jc w:val="both"/>
      </w:pPr>
      <w:r>
        <w:t xml:space="preserve">The authors do not consider Model 20.1 fully validated </w:t>
      </w:r>
      <w:r w:rsidR="00C950EB">
        <w:t>and therefore not</w:t>
      </w:r>
      <w:r>
        <w:t xml:space="preserve"> ready for management at this time. The authors would prefer to have a much more rigorous review of </w:t>
      </w:r>
      <w:r w:rsidR="008C4E53">
        <w:t>the possible advancements in this</w:t>
      </w:r>
      <w:r>
        <w:t xml:space="preserve"> model </w:t>
      </w:r>
      <w:r w:rsidR="008C4E53">
        <w:t>through</w:t>
      </w:r>
      <w:r>
        <w:t xml:space="preserve"> a peer-reviewed journal or CIE review prior to using it for management. That said</w:t>
      </w:r>
      <w:r w:rsidR="004C21F0">
        <w:t>,</w:t>
      </w:r>
      <w:r>
        <w:t xml:space="preserve"> </w:t>
      </w:r>
      <w:r w:rsidR="00DA71DC">
        <w:t xml:space="preserve">Model 20.1 </w:t>
      </w:r>
      <w:r>
        <w:t xml:space="preserve">does </w:t>
      </w:r>
      <w:r w:rsidR="00DA71DC">
        <w:t>provide a</w:t>
      </w:r>
      <w:r>
        <w:t xml:space="preserve"> marginally</w:t>
      </w:r>
      <w:r w:rsidR="00DA71DC">
        <w:t xml:space="preserve"> better fit to the available data</w:t>
      </w:r>
      <w:r>
        <w:t>, however Model 19.1 provides a marginally better retrospective pattern</w:t>
      </w:r>
      <w:r w:rsidR="00DA71DC">
        <w:t>.</w:t>
      </w:r>
      <w:r>
        <w:t xml:space="preserve"> </w:t>
      </w:r>
      <w:r w:rsidR="008C4E53">
        <w:t>The authors recommend continue using Model 19.1.</w:t>
      </w:r>
    </w:p>
    <w:p w14:paraId="5C261255" w14:textId="75C1EDB1" w:rsidR="00393F07" w:rsidRDefault="00DA71DC" w:rsidP="00393F07">
      <w:pPr>
        <w:jc w:val="both"/>
      </w:pPr>
      <w:r>
        <w:t xml:space="preserve"> </w:t>
      </w:r>
      <w:r w:rsidR="00062EE7">
        <w:t>All Stock Synthesis files for Model 1</w:t>
      </w:r>
      <w:r w:rsidR="000D18C6">
        <w:t>9</w:t>
      </w:r>
      <w:r w:rsidR="00062EE7">
        <w:t>.</w:t>
      </w:r>
      <w:r w:rsidR="00393F07">
        <w:t>1</w:t>
      </w:r>
      <w:r w:rsidR="00062EE7">
        <w:t xml:space="preserve"> are provided</w:t>
      </w:r>
      <w:r w:rsidR="00393F07">
        <w:t xml:space="preserve"> in a linked zip file</w:t>
      </w:r>
      <w:r w:rsidR="004276DC">
        <w:t xml:space="preserve"> Appendix 2.</w:t>
      </w:r>
      <w:r w:rsidR="00993B02">
        <w:t>2</w:t>
      </w:r>
      <w:r w:rsidR="00393F07">
        <w:t>:</w:t>
      </w:r>
    </w:p>
    <w:p w14:paraId="00F88852" w14:textId="3FC4922E" w:rsidR="00BE7E21" w:rsidRDefault="00393F07" w:rsidP="003A0649">
      <w:pPr>
        <w:jc w:val="both"/>
      </w:pPr>
      <w:r w:rsidRPr="007D15B3">
        <w:rPr>
          <w:szCs w:val="22"/>
        </w:rPr>
        <w:t>(</w:t>
      </w:r>
      <w:hyperlink r:id="rId18" w:history="1">
        <w:r w:rsidR="00B05AC1" w:rsidRPr="00394D22">
          <w:rPr>
            <w:rStyle w:val="Hyperlink"/>
            <w:szCs w:val="22"/>
          </w:rPr>
          <w:t>https://archive.fisheries.noaa.gov/afsc/refm/stocks/plan_team/2020/GOA_PCOD_2020_Appendix_2.2_Model_19.1.zip</w:t>
        </w:r>
      </w:hyperlink>
      <w:r w:rsidRPr="00FB0A1A">
        <w:rPr>
          <w:szCs w:val="22"/>
        </w:rPr>
        <w:t>)</w:t>
      </w:r>
      <w:r w:rsidR="00062EE7">
        <w:t xml:space="preserve">. </w:t>
      </w:r>
    </w:p>
    <w:p w14:paraId="662B584C" w14:textId="300C200B" w:rsidR="00993B02" w:rsidRDefault="00993B02" w:rsidP="00993B02">
      <w:pPr>
        <w:jc w:val="both"/>
      </w:pPr>
      <w:r>
        <w:t xml:space="preserve">All data, results, and parameter estimates for Model 19.1 are provided in an excel sheet in Appendix 2.3: </w:t>
      </w:r>
    </w:p>
    <w:p w14:paraId="0FE1D815" w14:textId="2B1F4B3D" w:rsidR="00993B02" w:rsidRDefault="00993B02" w:rsidP="003A0649">
      <w:pPr>
        <w:jc w:val="both"/>
      </w:pPr>
      <w:r w:rsidRPr="007D15B3">
        <w:rPr>
          <w:szCs w:val="22"/>
        </w:rPr>
        <w:t>(</w:t>
      </w:r>
      <w:hyperlink r:id="rId19" w:history="1">
        <w:r w:rsidR="00B05AC1" w:rsidRPr="00394D22">
          <w:rPr>
            <w:rStyle w:val="Hyperlink"/>
            <w:szCs w:val="22"/>
          </w:rPr>
          <w:t>https://archive.fisheries.noaa.gov/afsc/refm/stocks/plan_team/2020/GOA_PCOD_2020_Appendix_2.3_Model_19.1.xlsx</w:t>
        </w:r>
      </w:hyperlink>
      <w:r w:rsidRPr="00FB0A1A">
        <w:rPr>
          <w:szCs w:val="22"/>
        </w:rPr>
        <w:t>)</w:t>
      </w:r>
      <w:r>
        <w:t xml:space="preserve">. </w:t>
      </w:r>
    </w:p>
    <w:p w14:paraId="08E5CD8D" w14:textId="77777777" w:rsidR="004B21CB" w:rsidRDefault="004B21CB" w:rsidP="003A0649">
      <w:pPr>
        <w:jc w:val="both"/>
      </w:pPr>
    </w:p>
    <w:p w14:paraId="3A4D0940" w14:textId="166702DE" w:rsidR="00DA71DC" w:rsidRDefault="00DA71DC" w:rsidP="003A0649">
      <w:pPr>
        <w:jc w:val="both"/>
      </w:pPr>
      <w:r>
        <w:t xml:space="preserve">All Stock Synthesis files for Model 20.1 are provided in a linked zip file </w:t>
      </w:r>
      <w:r w:rsidR="004276DC">
        <w:t>Appendix 2.4</w:t>
      </w:r>
      <w:r>
        <w:t>:</w:t>
      </w:r>
    </w:p>
    <w:p w14:paraId="2FD1BD2D" w14:textId="3475E39F" w:rsidR="00DA71DC" w:rsidRDefault="00DA71DC" w:rsidP="00DA71DC">
      <w:pPr>
        <w:jc w:val="both"/>
      </w:pPr>
      <w:r w:rsidRPr="007D15B3">
        <w:rPr>
          <w:szCs w:val="22"/>
        </w:rPr>
        <w:t>(</w:t>
      </w:r>
      <w:hyperlink r:id="rId20" w:history="1">
        <w:r w:rsidR="00B05AC1" w:rsidRPr="00394D22">
          <w:rPr>
            <w:rStyle w:val="Hyperlink"/>
            <w:szCs w:val="22"/>
          </w:rPr>
          <w:t>https://archive.fisheries.noaa.gov/afsc/refm/stocks/plan_team/2020/GOA_PCOD_2020_Appendix_2.4_Model_20.1.zip</w:t>
        </w:r>
      </w:hyperlink>
      <w:r w:rsidRPr="00FB0A1A">
        <w:rPr>
          <w:szCs w:val="22"/>
        </w:rPr>
        <w:t>)</w:t>
      </w:r>
      <w:r>
        <w:t xml:space="preserve">. </w:t>
      </w:r>
    </w:p>
    <w:p w14:paraId="488C7C1D" w14:textId="249EE4A3" w:rsidR="00993B02" w:rsidRDefault="00993B02" w:rsidP="00DA71DC">
      <w:pPr>
        <w:jc w:val="both"/>
      </w:pPr>
      <w:r>
        <w:t xml:space="preserve">All data, results, and parameter estimates for Model 20.1 are provided in an excel sheet in Appendix 2.5: </w:t>
      </w:r>
    </w:p>
    <w:p w14:paraId="6187EAAA" w14:textId="790BA941" w:rsidR="00993B02" w:rsidRDefault="00993B02" w:rsidP="00993B02">
      <w:pPr>
        <w:jc w:val="both"/>
      </w:pPr>
      <w:r w:rsidRPr="007D15B3">
        <w:rPr>
          <w:szCs w:val="22"/>
        </w:rPr>
        <w:t>(</w:t>
      </w:r>
      <w:hyperlink r:id="rId21" w:history="1">
        <w:r w:rsidR="00B05AC1" w:rsidRPr="00394D22">
          <w:rPr>
            <w:rStyle w:val="Hyperlink"/>
            <w:szCs w:val="22"/>
          </w:rPr>
          <w:t>https://archive.fisheries.noaa.gov/afsc/refm/stocks/plan_team/2020/GOA_PCOD_2020_Appendix_2.5_Model_20.1.xlsx</w:t>
        </w:r>
      </w:hyperlink>
      <w:r w:rsidRPr="00FB0A1A">
        <w:rPr>
          <w:szCs w:val="22"/>
        </w:rPr>
        <w:t>)</w:t>
      </w:r>
      <w:r>
        <w:t xml:space="preserve">. </w:t>
      </w:r>
    </w:p>
    <w:p w14:paraId="59926AA9" w14:textId="603DE566" w:rsidR="00CD0090" w:rsidRDefault="00CD0090" w:rsidP="007402F0">
      <w:pPr>
        <w:pStyle w:val="Heading3"/>
      </w:pPr>
      <w:r>
        <w:lastRenderedPageBreak/>
        <w:t>Model 1</w:t>
      </w:r>
      <w:r w:rsidR="00896777">
        <w:t>9</w:t>
      </w:r>
      <w:r>
        <w:t>.</w:t>
      </w:r>
      <w:r w:rsidR="007649F7">
        <w:t>1</w:t>
      </w:r>
      <w:r>
        <w:t xml:space="preserve"> diagnostics and Suggestions for Future Improvement </w:t>
      </w:r>
    </w:p>
    <w:p w14:paraId="6112AA10" w14:textId="77777777" w:rsidR="00CD0090" w:rsidRDefault="00CD0090" w:rsidP="00CD0090">
      <w:pPr>
        <w:pStyle w:val="Heading4"/>
      </w:pPr>
      <w:r>
        <w:t>Survey Indices</w:t>
      </w:r>
    </w:p>
    <w:p w14:paraId="241316DC" w14:textId="5CA4ED83" w:rsidR="00CD0090" w:rsidRDefault="00CD0090" w:rsidP="00CD0090">
      <w:r>
        <w:t>Model 1</w:t>
      </w:r>
      <w:r w:rsidR="004B0D62">
        <w:t>9.1</w:t>
      </w:r>
      <w:r>
        <w:t xml:space="preserve"> fit to the NMFS bottom trawl survey was </w:t>
      </w:r>
      <w:r w:rsidR="007649F7">
        <w:t xml:space="preserve">similar to previous base model fits </w:t>
      </w:r>
      <w:r w:rsidR="009A29F7">
        <w:t>(Fig. 2.</w:t>
      </w:r>
      <w:r w:rsidR="004B0D62">
        <w:t>5</w:t>
      </w:r>
      <w:r w:rsidR="004276DC">
        <w:t>0</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9F2777">
        <w:t>Comparison of total biomass predictions and AFSC bottom trawl survey abundance estimates are relatively closely matched for the 1996-2017 values with predictions at 1.</w:t>
      </w:r>
      <w:r w:rsidR="000300B5">
        <w:t>0</w:t>
      </w:r>
      <w:r w:rsidR="00054290">
        <w:t>6</w:t>
      </w:r>
      <w:r w:rsidR="000300B5">
        <w:t xml:space="preserve"> </w:t>
      </w:r>
      <w:r w:rsidR="009F2777">
        <w:t>times the survey estimates (Fig. 2.</w:t>
      </w:r>
      <w:r w:rsidR="004276DC">
        <w:t>56</w:t>
      </w:r>
      <w:r w:rsidR="009F2777">
        <w:t>), an effective “catchability” of 0.</w:t>
      </w:r>
      <w:r w:rsidR="000300B5">
        <w:t>94</w:t>
      </w:r>
      <w:r w:rsidR="009F2777">
        <w:t xml:space="preserve">. </w:t>
      </w:r>
    </w:p>
    <w:p w14:paraId="0B60B0BE" w14:textId="3E388FDC" w:rsidR="00CD0090" w:rsidRDefault="00CD0090" w:rsidP="00CD0090">
      <w:r>
        <w:t xml:space="preserve">Model </w:t>
      </w:r>
      <w:r w:rsidR="00EE3F97">
        <w:t>1</w:t>
      </w:r>
      <w:r w:rsidR="003F6FC7">
        <w:t>9</w:t>
      </w:r>
      <w:r>
        <w:t>.</w:t>
      </w:r>
      <w:r w:rsidR="003F6FC7">
        <w:t>1</w:t>
      </w:r>
      <w:r>
        <w:t xml:space="preserve"> fits the </w:t>
      </w:r>
      <w:r w:rsidR="00150C8B">
        <w:t>AFSC</w:t>
      </w:r>
      <w:r>
        <w:t xml:space="preserve"> longline </w:t>
      </w:r>
      <w:r w:rsidR="00054290">
        <w:t xml:space="preserve">survey </w:t>
      </w:r>
      <w:r>
        <w:t>index well</w:t>
      </w:r>
      <w:r w:rsidR="009A29F7">
        <w:t xml:space="preserve"> (Fig. 2.</w:t>
      </w:r>
      <w:r w:rsidR="003F6FC7">
        <w:t>5</w:t>
      </w:r>
      <w:r w:rsidR="004276DC">
        <w:t>0</w:t>
      </w:r>
      <w:r w:rsidR="009A29F7">
        <w:t>)</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However the 2019 survey estimate is not fit well, the index value was much lower than expected, the warmer temperatures should have increased the availability of cod to the survey and the model was expecting a higher index. Given that the mean size of fish also did not decrease with the warmer temperatures this indicates that either cod did not become more available in 2019 due to warmer temperatures or there were few middle-aged fish and the population is at a lower abundance than modeled.</w:t>
      </w:r>
    </w:p>
    <w:p w14:paraId="1769330E" w14:textId="77777777" w:rsidR="00655A2B" w:rsidRDefault="00655A2B" w:rsidP="00655A2B">
      <w:pPr>
        <w:pStyle w:val="Heading4"/>
      </w:pPr>
      <w:r>
        <w:t>Length Composition</w:t>
      </w:r>
    </w:p>
    <w:p w14:paraId="39D8653F" w14:textId="7190CC57" w:rsidR="00655A2B" w:rsidRDefault="00655A2B" w:rsidP="00655A2B">
      <w:r>
        <w:t>Selectiv</w:t>
      </w:r>
      <w:r w:rsidR="00832C28">
        <w:t>ity curves</w:t>
      </w:r>
      <w:r>
        <w:t xml:space="preserve"> in Model </w:t>
      </w:r>
      <w:r w:rsidR="009F2777">
        <w:t>1</w:t>
      </w:r>
      <w:r w:rsidR="00FA63D2">
        <w:t>9</w:t>
      </w:r>
      <w:r>
        <w:t>.</w:t>
      </w:r>
      <w:r w:rsidR="00885E65">
        <w:t>1</w:t>
      </w:r>
      <w:r>
        <w:t xml:space="preserve"> were</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4276DC">
        <w:t xml:space="preserve"> and Fig. 2.57</w:t>
      </w:r>
      <w:r>
        <w:t>). Overall model predictions of the length compositions closely match the data for all components</w:t>
      </w:r>
      <w:r w:rsidR="00FB2CB9">
        <w:t xml:space="preserve"> (Fig. 2.</w:t>
      </w:r>
      <w:r w:rsidR="004276DC">
        <w:t>58</w:t>
      </w:r>
      <w:r>
        <w:t xml:space="preserve">). For the trawl fishery the model predictions </w:t>
      </w:r>
      <w:r w:rsidR="003D1187">
        <w:t>(Fig. 2.</w:t>
      </w:r>
      <w:r w:rsidR="004276DC">
        <w:t>59</w:t>
      </w:r>
      <w:r w:rsidR="00374A75">
        <w:t xml:space="preserve"> and Fig. 2.</w:t>
      </w:r>
      <w:r w:rsidR="00FA63D2">
        <w:t>6</w:t>
      </w:r>
      <w:r w:rsidR="004276DC">
        <w:t>0</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794BD3">
        <w:t>Predictions of the longline fishery length composition (</w:t>
      </w:r>
      <w:r w:rsidR="00962C21">
        <w:t xml:space="preserve">Fig. </w:t>
      </w:r>
      <w:r w:rsidR="00794BD3">
        <w:t>2.</w:t>
      </w:r>
      <w:r w:rsidR="004276DC">
        <w:t xml:space="preserve">61 </w:t>
      </w:r>
      <w:r w:rsidR="00374A75">
        <w:t>and Fig. 2.</w:t>
      </w:r>
      <w:r w:rsidR="00FA63D2">
        <w:t>6</w:t>
      </w:r>
      <w:r w:rsidR="004276DC">
        <w:t>2</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 xml:space="preserve">The increase in mean length for 2019 and 2020 are not well fit in the model and the model underestimated the mean length. </w:t>
      </w:r>
      <w:r w:rsidR="00794BD3">
        <w:t>Predictions of the pot fishery length composition (Fig. 2.</w:t>
      </w:r>
      <w:r w:rsidR="00C722CC">
        <w:t>63</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FA63D2">
        <w:t xml:space="preserve"> </w:t>
      </w:r>
      <w:r w:rsidR="009925CD">
        <w:t>length composition is not well fit, although the mode is modeled correctly the model predicts much smaller fish than what was observed.</w:t>
      </w:r>
      <w:r w:rsidR="00FA63D2">
        <w:t xml:space="preserve"> This is </w:t>
      </w:r>
      <w:r w:rsidR="009925CD">
        <w:t>may be</w:t>
      </w:r>
      <w:r w:rsidR="00FA63D2">
        <w:t xml:space="preserve"> due to the fishery </w:t>
      </w:r>
      <w:r w:rsidR="00B64ECA">
        <w:t>data changing substantially with the closure of the federal fishery and inclusion of only ADFG port sampling data for this year</w:t>
      </w:r>
      <w:r w:rsidR="009925CD">
        <w:t xml:space="preserve"> or potentially a less likely change in growth</w:t>
      </w:r>
      <w:r w:rsidR="00FA63D2">
        <w:t>. T</w:t>
      </w:r>
      <w:r w:rsidR="00794BD3">
        <w:t>he mean length for the pot fishery data were well matched for all</w:t>
      </w:r>
      <w:r w:rsidR="000C52F7">
        <w:t xml:space="preserve"> years</w:t>
      </w:r>
      <w:r w:rsidR="00FA63D2">
        <w:t xml:space="preserve"> except 2018 and 2019 where the mean was expected to be smaller</w:t>
      </w:r>
      <w:r w:rsidR="00794BD3">
        <w:t>.</w:t>
      </w:r>
      <w:r w:rsidR="000C52F7">
        <w:t xml:space="preserve"> </w:t>
      </w:r>
      <w:r w:rsidR="00794BD3">
        <w:t xml:space="preserve">For the fishery length composition, </w:t>
      </w:r>
      <w:r w:rsidR="00E61142">
        <w:t xml:space="preserve">generally </w:t>
      </w:r>
      <w:r w:rsidR="00794BD3">
        <w:t>there is no need for improvement, residuals were small even for the minimal discrepancies noted above for the peak modes.</w:t>
      </w:r>
      <w:r w:rsidR="00E61142">
        <w:t xml:space="preserve"> The authors will consider creating another block in the pot fishery for 2018 and 2019 for the 2020 assessment cycle. </w:t>
      </w:r>
    </w:p>
    <w:p w14:paraId="3DB0EE77" w14:textId="5AFC1420" w:rsidR="00794BD3" w:rsidRDefault="00794BD3" w:rsidP="00655A2B">
      <w:r>
        <w:t xml:space="preserve">Model </w:t>
      </w:r>
      <w:r w:rsidR="00000FFF">
        <w:t>1</w:t>
      </w:r>
      <w:r w:rsidR="00E61142">
        <w:t>9.1</w:t>
      </w:r>
      <w:r>
        <w:t xml:space="preserve"> matched the NMFS bottom trawl survey length composition data mean lengths well</w:t>
      </w:r>
      <w:r w:rsidR="003D1187">
        <w:t xml:space="preserve"> (</w:t>
      </w:r>
      <w:r w:rsidR="00B250F2">
        <w:t>F</w:t>
      </w:r>
      <w:r w:rsidR="003D1187">
        <w:t>ig. 2.</w:t>
      </w:r>
      <w:r w:rsidR="00E61142">
        <w:t>6</w:t>
      </w:r>
      <w:r w:rsidR="00C722CC">
        <w:t>4</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p>
    <w:p w14:paraId="47B91722" w14:textId="139CE678" w:rsidR="00BF6917" w:rsidRDefault="00BF6917" w:rsidP="00655A2B">
      <w:r>
        <w:t xml:space="preserve">Although the selectivity for Model </w:t>
      </w:r>
      <w:r w:rsidR="00000FFF">
        <w:t>1</w:t>
      </w:r>
      <w:r w:rsidR="00E61142">
        <w:t>9.1</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C722CC">
        <w:t>65</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lastRenderedPageBreak/>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22B94D45" w14:textId="77777777" w:rsidR="009A29F7" w:rsidRDefault="003D1187" w:rsidP="009A29F7">
      <w:pPr>
        <w:pStyle w:val="Heading4"/>
      </w:pPr>
      <w:r>
        <w:t>Age C</w:t>
      </w:r>
      <w:r w:rsidR="009A29F7">
        <w:t>omposition</w:t>
      </w:r>
      <w:r>
        <w:t xml:space="preserve"> and Length-at-Age</w:t>
      </w:r>
    </w:p>
    <w:p w14:paraId="39D60258" w14:textId="05425114" w:rsidR="003D1187" w:rsidRDefault="009A29F7" w:rsidP="009A29F7">
      <w:r>
        <w:t xml:space="preserve">Even though the </w:t>
      </w:r>
      <w:r w:rsidR="00805B1C">
        <w:t xml:space="preserve">AFSC bottom trawl </w:t>
      </w:r>
      <w:r>
        <w:t xml:space="preserve">survey age composition data were </w:t>
      </w:r>
      <w:r w:rsidR="00716F3D">
        <w:t xml:space="preserve">not </w:t>
      </w:r>
      <w:r>
        <w:t>fit</w:t>
      </w:r>
      <w:r w:rsidR="00716F3D">
        <w:t xml:space="preserve"> in the model and did not contribute to the objective function we are able to examine how consistent the </w:t>
      </w:r>
      <w:r w:rsidR="00E61142">
        <w:t>model expectations are</w:t>
      </w:r>
      <w:r w:rsidR="00716F3D">
        <w:t xml:space="preserve"> to the data (Fig. 2.</w:t>
      </w:r>
      <w:r w:rsidR="00C722CC">
        <w:t>66</w:t>
      </w:r>
      <w:r w:rsidR="00716F3D">
        <w:t xml:space="preserve">). </w:t>
      </w:r>
      <w:r w:rsidR="00E61142">
        <w:t>The aging bias adjustment</w:t>
      </w:r>
      <w:r w:rsidR="009925CD">
        <w:t xml:space="preserve"> made in the 2019 model</w:t>
      </w:r>
      <w:r w:rsidR="00E61142">
        <w:t xml:space="preserve"> appears to have corrected the problem identified in previous assessments with poor fits to the pre-2007 age composition data. The model expectations for age composition </w:t>
      </w:r>
      <w:r w:rsidR="00716F3D">
        <w:t xml:space="preserve">are consistent </w:t>
      </w:r>
      <w:r w:rsidR="00E61142">
        <w:t>with the data for all years except 1987</w:t>
      </w:r>
      <w:r w:rsidR="00716F3D">
        <w:t>.</w:t>
      </w:r>
      <w:r w:rsidR="003D1187">
        <w:t xml:space="preserve"> </w:t>
      </w:r>
    </w:p>
    <w:p w14:paraId="6224BF3C" w14:textId="776B7EAF" w:rsidR="003D1187" w:rsidRDefault="00CA742E" w:rsidP="009A29F7">
      <w:r>
        <w:t xml:space="preserve">Model </w:t>
      </w:r>
      <w:r w:rsidR="00974EAA">
        <w:t>1</w:t>
      </w:r>
      <w:r w:rsidR="00E61142">
        <w:t>9</w:t>
      </w:r>
      <w:r w:rsidR="00716F3D">
        <w:t>.1</w:t>
      </w:r>
      <w:r>
        <w:t xml:space="preserve"> has </w:t>
      </w:r>
      <w:r w:rsidR="00295C79">
        <w:t>time-invariant</w:t>
      </w:r>
      <w:r>
        <w:t xml:space="preserve"> growth (Fig. 2.</w:t>
      </w:r>
      <w:r w:rsidR="00C722CC">
        <w:t>67</w:t>
      </w:r>
      <w:r>
        <w:t xml:space="preserve">). Fits to the </w:t>
      </w:r>
      <w:r w:rsidR="00E61142">
        <w:t xml:space="preserve">conditional </w:t>
      </w:r>
      <w:r>
        <w:t>l</w:t>
      </w:r>
      <w:r w:rsidR="003D1187">
        <w:t>ength-at-age</w:t>
      </w:r>
      <w:r w:rsidR="009A29F7">
        <w:t xml:space="preserve"> </w:t>
      </w:r>
      <w:r>
        <w:t xml:space="preserve">data are within the error bounds for most ages (Fig. </w:t>
      </w:r>
      <w:r w:rsidR="00FB2CB9">
        <w:t>2.</w:t>
      </w:r>
      <w:r w:rsidR="00C722CC">
        <w:t>68</w:t>
      </w:r>
      <w:r w:rsidR="00716F3D">
        <w:t>, Fig. 2.</w:t>
      </w:r>
      <w:r w:rsidR="00C722CC">
        <w:t>69</w:t>
      </w:r>
      <w:r w:rsidR="00716F3D">
        <w:t>, Fig. 2.</w:t>
      </w:r>
      <w:r w:rsidR="00E61142">
        <w:t>7</w:t>
      </w:r>
      <w:r w:rsidR="00C722CC">
        <w:t>0</w:t>
      </w:r>
      <w:r w:rsidR="00716F3D">
        <w:t>, and Fig. 2.</w:t>
      </w:r>
      <w:r w:rsidR="00E61142">
        <w:t>7</w:t>
      </w:r>
      <w:r w:rsidR="00C722CC">
        <w:t>1</w:t>
      </w:r>
      <w:r>
        <w:t>), however there appears to be some inter-annual variability that was not captured in this model. For instance</w:t>
      </w:r>
      <w:r w:rsidR="00CB3D95">
        <w:t>,</w:t>
      </w:r>
      <w:r>
        <w:t xml:space="preserve"> Pacific cod in </w:t>
      </w:r>
      <w:r w:rsidR="002847CE">
        <w:t xml:space="preserve">2011 </w:t>
      </w:r>
      <w:r>
        <w:t>and 2015</w:t>
      </w:r>
      <w:r w:rsidR="005B70F6">
        <w:t xml:space="preserve"> </w:t>
      </w:r>
      <w:r w:rsidR="00716F3D">
        <w:t xml:space="preserve">AFSC bottom trawl survey </w:t>
      </w:r>
      <w:r>
        <w:t xml:space="preserve">were predicted in Model </w:t>
      </w:r>
      <w:r w:rsidR="00E61142">
        <w:t>19.1</w:t>
      </w:r>
      <w:r>
        <w:t xml:space="preserve"> to be larger at age than the data show</w:t>
      </w:r>
      <w:r w:rsidR="002C28CF">
        <w:t>n</w:t>
      </w:r>
      <w:r>
        <w:t xml:space="preserve"> for the oldest fish, while </w:t>
      </w:r>
      <w:r w:rsidR="00B534E5">
        <w:t xml:space="preserve">for 2005 and </w:t>
      </w:r>
      <w:r w:rsidR="00716F3D">
        <w:t>2013</w:t>
      </w:r>
      <w:r>
        <w:t xml:space="preserve"> the opposite was true. </w:t>
      </w:r>
      <w:r w:rsidR="00716F3D">
        <w:t xml:space="preserve">The fishery data appear more consistent, except for </w:t>
      </w:r>
      <w:r w:rsidR="00B534E5">
        <w:t xml:space="preserve">2007 </w:t>
      </w:r>
      <w:r w:rsidR="00716F3D">
        <w:t xml:space="preserve">where the larger Pacific cod in both the longline and pot fisheries are predicted to be older at size than the data suggests. This was not observed in the 2017 trawl </w:t>
      </w:r>
      <w:r w:rsidR="00CB3D95">
        <w:t xml:space="preserve">survey </w:t>
      </w:r>
      <w:r w:rsidR="00716F3D">
        <w:t>data. Fitting these data</w:t>
      </w:r>
      <w:r>
        <w:t xml:space="preserve"> </w:t>
      </w:r>
      <w:r w:rsidR="00FB2CB9">
        <w:t>may</w:t>
      </w:r>
      <w:r>
        <w:t xml:space="preserve"> be improved with annually varying growth, however </w:t>
      </w:r>
      <w:r w:rsidR="00716F3D">
        <w:t xml:space="preserve">reliable </w:t>
      </w:r>
      <w:r>
        <w:t>data for pre-</w:t>
      </w:r>
      <w:r w:rsidR="00716F3D">
        <w:t>2007</w:t>
      </w:r>
      <w:r>
        <w:t xml:space="preserve"> data are not available, and therefore modeling inter-annual variability prior to </w:t>
      </w:r>
      <w:r w:rsidR="00716F3D">
        <w:t>2007 may not be</w:t>
      </w:r>
      <w:r>
        <w:t xml:space="preserve"> possible.</w:t>
      </w:r>
    </w:p>
    <w:p w14:paraId="36C955C3" w14:textId="3FCBABFC" w:rsidR="00AB0DD5" w:rsidRDefault="00AB0DD5" w:rsidP="009A29F7">
      <w:r>
        <w:t xml:space="preserve">Mean length and weight at age from Model </w:t>
      </w:r>
      <w:r w:rsidR="002847CE">
        <w:t>1</w:t>
      </w:r>
      <w:r w:rsidR="00AA0FCC">
        <w:t>9</w:t>
      </w:r>
      <w:r>
        <w:t>.</w:t>
      </w:r>
      <w:r w:rsidR="00716F3D">
        <w:t>1</w:t>
      </w:r>
      <w:r>
        <w:t xml:space="preserve"> are provided in Table 2.</w:t>
      </w:r>
      <w:r w:rsidR="00AA0FCC">
        <w:t>19</w:t>
      </w:r>
      <w:r>
        <w:t>.</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242CE99"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2847CE">
        <w:t>1</w:t>
      </w:r>
      <w:r w:rsidR="00AA0FCC">
        <w:t>9.1</w:t>
      </w:r>
      <w:r w:rsidR="00CC245E">
        <w:t>.</w:t>
      </w:r>
    </w:p>
    <w:p w14:paraId="1E854E5A" w14:textId="77777777" w:rsidR="00EA56F6" w:rsidRPr="001E2547" w:rsidRDefault="00EA56F6" w:rsidP="00A6570D">
      <w:pPr>
        <w:pStyle w:val="Heading3"/>
      </w:pPr>
      <w:r w:rsidRPr="001E2547">
        <w:t>Biomass</w:t>
      </w:r>
    </w:p>
    <w:p w14:paraId="7B1B8E09" w14:textId="71E8083E" w:rsidR="00207FA8" w:rsidRDefault="00C32ADE" w:rsidP="002E1229">
      <w:pPr>
        <w:rPr>
          <w:szCs w:val="22"/>
        </w:rPr>
      </w:pPr>
      <w:r>
        <w:t xml:space="preserve">Estimates </w:t>
      </w:r>
      <w:r w:rsidR="00FB2CB9">
        <w:t xml:space="preserve">of total biomass were on average </w:t>
      </w:r>
      <w:r w:rsidR="002847CE">
        <w:t>1</w:t>
      </w:r>
      <w:r w:rsidR="00AA0FCC">
        <w:t>0</w:t>
      </w:r>
      <w:r w:rsidR="00B534E5">
        <w:t>6</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B534E5" w:rsidRPr="00B534E5">
        <w:t xml:space="preserve">794,280 </w:t>
      </w:r>
      <w:r>
        <w:t xml:space="preserve">t in </w:t>
      </w:r>
      <w:r w:rsidR="002847CE">
        <w:t>198</w:t>
      </w:r>
      <w:r w:rsidR="00EB6613">
        <w:t>8</w:t>
      </w:r>
      <w:r w:rsidR="002847CE">
        <w:t xml:space="preserve"> </w:t>
      </w:r>
      <w:r>
        <w:t>(</w:t>
      </w:r>
      <w:r w:rsidR="00EB6613">
        <w:t>Table 2.2</w:t>
      </w:r>
      <w:r w:rsidR="00AA0FCC">
        <w:t>0</w:t>
      </w:r>
      <w:r w:rsidR="00EB6613">
        <w:t xml:space="preserve"> and </w:t>
      </w:r>
      <w:r>
        <w:t>Fig. 2.</w:t>
      </w:r>
      <w:r w:rsidR="00AA0FCC">
        <w:t>7</w:t>
      </w:r>
      <w:r w:rsidR="00C722CC">
        <w:t>2</w:t>
      </w:r>
      <w:r>
        <w:t>)</w:t>
      </w:r>
      <w:r w:rsidR="004F7390">
        <w:t xml:space="preserve"> to </w:t>
      </w:r>
      <w:r w:rsidR="00AA0FCC">
        <w:t>26</w:t>
      </w:r>
      <w:r w:rsidR="00B534E5">
        <w:t>6,500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B534E5" w:rsidRPr="00B534E5">
        <w:t xml:space="preserve">553,456 </w:t>
      </w:r>
      <w:r w:rsidR="002847CE">
        <w:t xml:space="preserve">t then decrease continuously through </w:t>
      </w:r>
      <w:r w:rsidR="00207FA8">
        <w:t>201</w:t>
      </w:r>
      <w:r w:rsidR="00AA0FCC">
        <w:t>8</w:t>
      </w:r>
      <w:r w:rsidR="00207FA8">
        <w:t>.</w:t>
      </w:r>
      <w:r w:rsidR="00AA0FCC">
        <w:t xml:space="preserve"> </w:t>
      </w:r>
      <w:r w:rsidR="00207FA8">
        <w:t xml:space="preserve">With </w:t>
      </w:r>
      <w:r w:rsidR="00AA0FCC">
        <w:t>improved</w:t>
      </w:r>
      <w:r w:rsidR="00207FA8">
        <w:t xml:space="preserve"> recruitment in </w:t>
      </w:r>
      <w:r w:rsidR="00EB6613">
        <w:t>2018</w:t>
      </w:r>
      <w:r w:rsidR="00B534E5">
        <w:t xml:space="preserve"> and decrease in fishing mortality in 2018 through 2020</w:t>
      </w:r>
      <w:r w:rsidR="00207FA8">
        <w:t xml:space="preserve"> total biomass beg</w:t>
      </w:r>
      <w:r w:rsidR="00AA0FCC">
        <w:t>a</w:t>
      </w:r>
      <w:r w:rsidR="00207FA8">
        <w:t>n to increase again in 2019.</w:t>
      </w:r>
      <w:r w:rsidR="0069155A">
        <w:t xml:space="preserve"> </w:t>
      </w:r>
      <w:r w:rsidR="00AB0DD5">
        <w:t>Spawning biomass (Table 2.</w:t>
      </w:r>
      <w:r w:rsidR="00207FA8">
        <w:t>2</w:t>
      </w:r>
      <w:r w:rsidR="00D120E0">
        <w:t>0</w:t>
      </w:r>
      <w:r w:rsidR="00AB0DD5">
        <w:t xml:space="preserve">) </w:t>
      </w:r>
      <w:r w:rsidR="004F7390">
        <w:t xml:space="preserve">shows a similar trend of decline since the late 1980s with a peak in </w:t>
      </w:r>
      <w:r w:rsidR="00207FA8">
        <w:t>19</w:t>
      </w:r>
      <w:r w:rsidR="00AA0FCC">
        <w:t>90</w:t>
      </w:r>
      <w:r w:rsidR="00207FA8">
        <w:t xml:space="preserve"> </w:t>
      </w:r>
      <w:r w:rsidR="004F7390">
        <w:t xml:space="preserve">at </w:t>
      </w:r>
      <w:r w:rsidR="00B534E5" w:rsidRPr="00B534E5">
        <w:t xml:space="preserve">243,230 </w:t>
      </w:r>
      <w:r w:rsidR="004F7390">
        <w:t xml:space="preserve">t to </w:t>
      </w:r>
      <w:r w:rsidR="00207FA8">
        <w:t xml:space="preserve">a low in 2008 of </w:t>
      </w:r>
      <w:r w:rsidR="00B534E5" w:rsidRPr="00B534E5">
        <w:t xml:space="preserve">58,345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B534E5" w:rsidRPr="00B534E5">
        <w:t xml:space="preserve">106,775 </w:t>
      </w:r>
      <w:r w:rsidR="00207FA8">
        <w:t xml:space="preserve">t, after which the decline continued to </w:t>
      </w:r>
      <w:r w:rsidR="004F7390">
        <w:t xml:space="preserve">lowest level of </w:t>
      </w:r>
      <w:r w:rsidR="00B534E5" w:rsidRPr="00B534E5">
        <w:t xml:space="preserve">34,631 </w:t>
      </w:r>
      <w:r w:rsidR="007962CD">
        <w:t>t</w:t>
      </w:r>
      <w:r w:rsidR="00B534E5">
        <w:t xml:space="preserve"> in 2020</w:t>
      </w:r>
      <w:r w:rsidR="00207FA8">
        <w:t xml:space="preserve">. </w:t>
      </w:r>
      <w:r w:rsidR="00B534E5">
        <w:t xml:space="preserve">The spawning biomass is projected to increase in 2021, </w:t>
      </w:r>
      <w:r w:rsidR="00D120E0">
        <w:t xml:space="preserve">Projections of </w:t>
      </w:r>
      <w:r w:rsidR="00D120E0">
        <w:rPr>
          <w:szCs w:val="22"/>
        </w:rPr>
        <w:t xml:space="preserve">Model 19.1 indicate that the stock </w:t>
      </w:r>
      <w:r w:rsidR="00B534E5">
        <w:rPr>
          <w:szCs w:val="22"/>
        </w:rPr>
        <w:t xml:space="preserve">was </w:t>
      </w:r>
      <w:r w:rsidR="00D120E0">
        <w:rPr>
          <w:szCs w:val="22"/>
        </w:rPr>
        <w:t>below B</w:t>
      </w:r>
      <w:r w:rsidR="00D120E0" w:rsidRPr="005C32A2">
        <w:rPr>
          <w:szCs w:val="22"/>
          <w:vertAlign w:val="subscript"/>
        </w:rPr>
        <w:t>20%</w:t>
      </w:r>
      <w:r w:rsidR="00D120E0">
        <w:rPr>
          <w:szCs w:val="22"/>
        </w:rPr>
        <w:t xml:space="preserve"> </w:t>
      </w:r>
      <w:r w:rsidR="00B534E5">
        <w:rPr>
          <w:szCs w:val="22"/>
        </w:rPr>
        <w:t xml:space="preserve">between </w:t>
      </w:r>
      <w:r w:rsidR="00D120E0">
        <w:rPr>
          <w:szCs w:val="22"/>
        </w:rPr>
        <w:t>2018</w:t>
      </w:r>
      <w:r w:rsidR="00B534E5">
        <w:rPr>
          <w:szCs w:val="22"/>
        </w:rPr>
        <w:t xml:space="preserve"> and 2020</w:t>
      </w:r>
      <w:r w:rsidR="00D120E0">
        <w:rPr>
          <w:szCs w:val="22"/>
        </w:rPr>
        <w:t xml:space="preserve"> </w:t>
      </w:r>
      <w:r w:rsidR="00B534E5">
        <w:rPr>
          <w:szCs w:val="22"/>
        </w:rPr>
        <w:t xml:space="preserve">but is </w:t>
      </w:r>
      <w:r w:rsidR="00D120E0">
        <w:rPr>
          <w:szCs w:val="22"/>
        </w:rPr>
        <w:t xml:space="preserve">projected to </w:t>
      </w:r>
      <w:r w:rsidR="00B534E5">
        <w:rPr>
          <w:szCs w:val="22"/>
        </w:rPr>
        <w:t>be above</w:t>
      </w:r>
      <w:r w:rsidR="00D120E0">
        <w:rPr>
          <w:szCs w:val="22"/>
        </w:rPr>
        <w:t xml:space="preserve"> B</w:t>
      </w:r>
      <w:r w:rsidR="00D120E0" w:rsidRPr="00852DFD">
        <w:rPr>
          <w:szCs w:val="22"/>
          <w:vertAlign w:val="subscript"/>
        </w:rPr>
        <w:t>20%</w:t>
      </w:r>
      <w:r w:rsidR="00D120E0">
        <w:rPr>
          <w:szCs w:val="22"/>
        </w:rPr>
        <w:t xml:space="preserve"> </w:t>
      </w:r>
      <w:r w:rsidR="00B534E5">
        <w:rPr>
          <w:szCs w:val="22"/>
        </w:rPr>
        <w:t xml:space="preserve">at the start of the </w:t>
      </w:r>
      <w:r w:rsidR="00D120E0">
        <w:rPr>
          <w:szCs w:val="22"/>
        </w:rPr>
        <w:t>year 2021</w:t>
      </w:r>
      <w:r w:rsidR="00B534E5">
        <w:rPr>
          <w:szCs w:val="22"/>
        </w:rPr>
        <w:t xml:space="preserve"> and continue to increase in 2022</w:t>
      </w:r>
      <w:r w:rsidR="00D120E0">
        <w:rPr>
          <w:szCs w:val="22"/>
        </w:rPr>
        <w:t xml:space="preserve">. </w:t>
      </w:r>
    </w:p>
    <w:p w14:paraId="0234D005" w14:textId="453B7638" w:rsidR="008C3A50" w:rsidRPr="00B7110E" w:rsidRDefault="00E426E6" w:rsidP="00FD4CE5">
      <w:pPr>
        <w:rPr>
          <w:szCs w:val="22"/>
        </w:rPr>
      </w:pPr>
      <w:r w:rsidRPr="00655F16">
        <w:rPr>
          <w:szCs w:val="22"/>
        </w:rPr>
        <w:t>Numbers at age and length are shown in Figure 2.</w:t>
      </w:r>
      <w:r w:rsidR="00C722CC">
        <w:rPr>
          <w:szCs w:val="22"/>
        </w:rPr>
        <w:t>73</w:t>
      </w:r>
      <w:r w:rsidR="00CB1FB4">
        <w:t xml:space="preserve"> and </w:t>
      </w:r>
      <w:r w:rsidR="00BD64F0">
        <w:t>given</w:t>
      </w:r>
      <w:r w:rsidR="00BD64F0" w:rsidRPr="00655F16">
        <w:rPr>
          <w:szCs w:val="22"/>
        </w:rPr>
        <w:t xml:space="preserve"> in </w:t>
      </w:r>
      <w:r w:rsidR="00BD64F0" w:rsidRPr="00481CD4">
        <w:rPr>
          <w:szCs w:val="22"/>
        </w:rPr>
        <w:t>Appendix 2.</w:t>
      </w:r>
      <w:r w:rsidR="00BD64F0">
        <w:rPr>
          <w:szCs w:val="22"/>
        </w:rPr>
        <w:t>3</w:t>
      </w:r>
      <w:r w:rsidR="00BD64F0" w:rsidRPr="00655F16">
        <w:rPr>
          <w:szCs w:val="22"/>
        </w:rPr>
        <w:t xml:space="preserve"> </w:t>
      </w:r>
      <w:r w:rsidR="00CB1FB4">
        <w:t>available online at</w:t>
      </w:r>
      <w:r w:rsidR="00CB1FB4">
        <w:br/>
      </w:r>
      <w:r w:rsidR="008C3A50" w:rsidRPr="00031EB6">
        <w:rPr>
          <w:szCs w:val="22"/>
        </w:rPr>
        <w:t>(</w:t>
      </w:r>
      <w:hyperlink r:id="rId22" w:history="1">
        <w:r w:rsidR="0023023E" w:rsidRPr="00394D22">
          <w:rPr>
            <w:rStyle w:val="Hyperlink"/>
            <w:szCs w:val="22"/>
          </w:rPr>
          <w:t>https://archive.fisheries.noaa.gov/afsc/refm/stocks/plan_team/2020/GOA_PCOD_2020_Appendix_2.3_Model_19.1.xlsx</w:t>
        </w:r>
      </w:hyperlink>
      <w:r w:rsidR="008C3A50" w:rsidRPr="007D15B3">
        <w:rPr>
          <w:szCs w:val="22"/>
        </w:rPr>
        <w:t xml:space="preserve">) </w:t>
      </w:r>
      <w:r w:rsidR="00BD64F0">
        <w:rPr>
          <w:szCs w:val="22"/>
        </w:rPr>
        <w:t>.</w:t>
      </w:r>
    </w:p>
    <w:p w14:paraId="3F1CFFB2" w14:textId="77777777" w:rsidR="00EA56F6" w:rsidRPr="001E2547" w:rsidRDefault="00EA56F6" w:rsidP="00A6570D">
      <w:pPr>
        <w:pStyle w:val="Heading3"/>
      </w:pPr>
      <w:r w:rsidRPr="001E2547">
        <w:lastRenderedPageBreak/>
        <w:t>Recruitment and Numbers at Age</w:t>
      </w:r>
    </w:p>
    <w:p w14:paraId="568A2C20" w14:textId="4DA5FDE2" w:rsidR="00EA56F6" w:rsidRPr="00B361B9" w:rsidRDefault="007962CD" w:rsidP="00FD4CE5">
      <w:r>
        <w:t xml:space="preserve">The recruitment predictions in Model </w:t>
      </w:r>
      <w:r w:rsidR="00D81FFB">
        <w:t>1</w:t>
      </w:r>
      <w:r w:rsidR="00D120E0">
        <w:t>9</w:t>
      </w:r>
      <w:r w:rsidR="00D81FFB">
        <w:t>.</w:t>
      </w:r>
      <w:r w:rsidR="00D445F8">
        <w:t>1</w:t>
      </w:r>
      <w:r>
        <w:t xml:space="preserve"> </w:t>
      </w:r>
      <w:r w:rsidR="00E426E6">
        <w:t>(Table 2.</w:t>
      </w:r>
      <w:r w:rsidR="00D81FFB">
        <w:t>2</w:t>
      </w:r>
      <w:r w:rsidR="00D120E0">
        <w:t>1</w:t>
      </w:r>
      <w:r w:rsidR="00D81FFB">
        <w:t>,</w:t>
      </w:r>
      <w:r w:rsidR="00E426E6">
        <w:t xml:space="preserve"> </w:t>
      </w:r>
      <w:r w:rsidR="00DD0F29">
        <w:t>Fig. 2.</w:t>
      </w:r>
      <w:r w:rsidR="00D120E0">
        <w:t>7</w:t>
      </w:r>
      <w:r w:rsidR="00C722CC">
        <w:t>4</w:t>
      </w:r>
      <w:r w:rsidR="00D445D9">
        <w:t xml:space="preserve"> </w:t>
      </w:r>
      <w:r w:rsidR="00E426E6">
        <w:t>and Fig. 2.</w:t>
      </w:r>
      <w:r w:rsidR="00D120E0">
        <w:t>7</w:t>
      </w:r>
      <w:r w:rsidR="00C722CC">
        <w:t>5</w:t>
      </w:r>
      <w:r w:rsidR="00D445F8">
        <w:t>)</w:t>
      </w:r>
      <w:r>
        <w:t xml:space="preserve"> show large</w:t>
      </w:r>
      <w:r w:rsidR="00E70851">
        <w:t xml:space="preserve"> 1977,</w:t>
      </w:r>
      <w:r>
        <w:t xml:space="preserve"> </w:t>
      </w:r>
      <w:r w:rsidR="00D445F8">
        <w:t>1980-1985, 1987</w:t>
      </w:r>
      <w:r w:rsidR="00D120E0">
        <w:t>-</w:t>
      </w:r>
      <w:r w:rsidR="00D445F8">
        <w:t>1990,</w:t>
      </w:r>
      <w:r w:rsidR="00E70851">
        <w:t xml:space="preserve"> </w:t>
      </w:r>
      <w:r w:rsidR="002F412A">
        <w:t xml:space="preserve">2006, </w:t>
      </w:r>
      <w:r w:rsidR="00D120E0">
        <w:t>2008, and 201</w:t>
      </w:r>
      <w:r w:rsidR="002F412A">
        <w:t>0</w:t>
      </w:r>
      <w:r w:rsidR="00D120E0">
        <w:t>-</w:t>
      </w:r>
      <w:r>
        <w:t>201</w:t>
      </w:r>
      <w:r w:rsidR="002F412A">
        <w:t>3</w:t>
      </w:r>
      <w:r>
        <w:t xml:space="preserve"> </w:t>
      </w:r>
      <w:r w:rsidR="003516E8">
        <w:t>year-classes</w:t>
      </w:r>
      <w:r>
        <w:t xml:space="preserve"> with more than </w:t>
      </w:r>
      <w:r w:rsidR="00D120E0">
        <w:t>0</w:t>
      </w:r>
      <w:r w:rsidR="00D445F8">
        <w:t>.</w:t>
      </w:r>
      <w:r w:rsidR="002F412A">
        <w:t>5</w:t>
      </w:r>
      <w:r w:rsidR="00E70851">
        <w:t xml:space="preserve"> </w:t>
      </w:r>
      <w:r>
        <w:t xml:space="preserve">billion </w:t>
      </w:r>
      <w:r w:rsidR="003516E8">
        <w:t xml:space="preserve">(at </w:t>
      </w:r>
      <w:r>
        <w:t>age-0</w:t>
      </w:r>
      <w:r w:rsidR="003516E8">
        <w:t>)</w:t>
      </w:r>
      <w:r>
        <w:t xml:space="preserve"> fish for each</w:t>
      </w:r>
      <w:r w:rsidR="00D445F8">
        <w:t>,</w:t>
      </w:r>
      <w:r>
        <w:t xml:space="preserve"> </w:t>
      </w:r>
      <w:r w:rsidR="00BB409F">
        <w:t xml:space="preserve">although </w:t>
      </w:r>
      <w:r>
        <w:t xml:space="preserve">uncertainty on the 1977 </w:t>
      </w:r>
      <w:r w:rsidR="00E70851">
        <w:t xml:space="preserve">and 1984 </w:t>
      </w:r>
      <w:r w:rsidR="003516E8">
        <w:t>year-class</w:t>
      </w:r>
      <w:r>
        <w:t xml:space="preserve"> estimate</w:t>
      </w:r>
      <w:r w:rsidR="00E70851">
        <w:t>s</w:t>
      </w:r>
      <w:r>
        <w:t xml:space="preserve"> w</w:t>
      </w:r>
      <w:r w:rsidR="00E70851">
        <w:t>ere</w:t>
      </w:r>
      <w:r>
        <w:t xml:space="preserve"> large (σ</w:t>
      </w:r>
      <w:r w:rsidR="00E70851" w:rsidRPr="00DC7B9B">
        <w:rPr>
          <w:vertAlign w:val="subscript"/>
        </w:rPr>
        <w:t>1977</w:t>
      </w:r>
      <w:r>
        <w:t xml:space="preserve"> = 0.</w:t>
      </w:r>
      <w:r w:rsidR="005F6FBA">
        <w:t>3</w:t>
      </w:r>
      <w:r w:rsidR="002F412A">
        <w:t>4</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2F412A">
        <w:t>3</w:t>
      </w:r>
      <w:r>
        <w:t>)</w:t>
      </w:r>
      <w:r w:rsidR="00E426E6">
        <w:t>.</w:t>
      </w:r>
      <w:r w:rsidR="00BB409F">
        <w:t xml:space="preserve"> Between </w:t>
      </w:r>
      <w:r w:rsidR="00D445F8">
        <w:t xml:space="preserve">1991 </w:t>
      </w:r>
      <w:r w:rsidR="00BB409F">
        <w:t>and 2010 the average recruitment was estimated at 0.</w:t>
      </w:r>
      <w:r w:rsidR="002F412A">
        <w:t>385</w:t>
      </w:r>
      <w:r w:rsidR="00E70851">
        <w:t xml:space="preserve"> </w:t>
      </w:r>
      <w:r w:rsidR="00BB409F">
        <w:t xml:space="preserve">billion, </w:t>
      </w:r>
      <w:r w:rsidR="005F6FBA">
        <w:t>40</w:t>
      </w:r>
      <w:r w:rsidR="00BB409F">
        <w:t xml:space="preserve">% lower than the 1977-1989 mean recruitment of </w:t>
      </w:r>
      <w:r w:rsidR="005F6FBA">
        <w:t>0.</w:t>
      </w:r>
      <w:r w:rsidR="002F412A">
        <w:t xml:space="preserve">652 </w:t>
      </w:r>
      <w:r w:rsidR="00BB409F">
        <w:t xml:space="preserve">billion and </w:t>
      </w:r>
      <w:r w:rsidR="00D445F8">
        <w:t>2</w:t>
      </w:r>
      <w:r w:rsidR="002F412A">
        <w:t>2</w:t>
      </w:r>
      <w:r w:rsidR="00BB409F">
        <w:t>% lower than the 1977-</w:t>
      </w:r>
      <w:r w:rsidR="00E70851">
        <w:t>201</w:t>
      </w:r>
      <w:r w:rsidR="005F6FBA">
        <w:t>7</w:t>
      </w:r>
      <w:r w:rsidR="00E70851">
        <w:t xml:space="preserve"> </w:t>
      </w:r>
      <w:r w:rsidR="00BB409F">
        <w:t>mean recruitment of 0.</w:t>
      </w:r>
      <w:r w:rsidR="002F412A">
        <w:t xml:space="preserve">493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5B4B8CC4"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2.2</w:t>
      </w:r>
      <w:r w:rsidR="005F6FBA">
        <w:t>2</w:t>
      </w:r>
      <w:r w:rsidR="00032C2E">
        <w:t xml:space="preserve">). </w:t>
      </w:r>
      <w:r w:rsidR="002F412A">
        <w:t xml:space="preserve">2017 had the highest total exploitation rate of the time series at 0.353.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C722CC">
        <w:t>76</w:t>
      </w:r>
      <w:r w:rsidR="00CB3D95">
        <w:t xml:space="preserve">). </w:t>
      </w:r>
      <w:r w:rsidR="00444FEC">
        <w:t xml:space="preserve">There is a steep rise in F in 2016 and 2017 following the sharp population drop during the 2014-2016 marine heatwave.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t xml:space="preserve"> </w:t>
      </w:r>
      <w:r w:rsidR="002F412A">
        <w:t>In retrospect t</w:t>
      </w:r>
      <w:r w:rsidR="00B557DD">
        <w:t>he phase plane plot (Fig. 2.</w:t>
      </w:r>
      <w:r w:rsidR="00C722CC">
        <w:t>77</w:t>
      </w:r>
      <w:r w:rsidR="00B557DD">
        <w:t xml:space="preserve">) shows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5F6FBA">
        <w:t>5</w:t>
      </w:r>
      <w:r w:rsidR="00B557DD">
        <w:t xml:space="preserve"> </w:t>
      </w:r>
      <w:r w:rsidR="00032C2E">
        <w:t>through 2011 and 201</w:t>
      </w:r>
      <w:r w:rsidR="002F412A">
        <w:t>4</w:t>
      </w:r>
      <w:r w:rsidR="00032C2E">
        <w:t xml:space="preserve"> through 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617925">
        <w:t>7</w:t>
      </w:r>
      <w:r w:rsidR="00B557DD">
        <w:t xml:space="preserve"> </w:t>
      </w:r>
      <w:r w:rsidR="00617925">
        <w:t>through</w:t>
      </w:r>
      <w:r w:rsidR="00B557DD">
        <w:t xml:space="preserve"> 20</w:t>
      </w:r>
      <w:r w:rsidR="00156F47">
        <w:t>09 and again 201</w:t>
      </w:r>
      <w:r w:rsidR="005F6FBA">
        <w:t>6</w:t>
      </w:r>
      <w:r w:rsidR="00156F47">
        <w:t xml:space="preserve"> </w:t>
      </w:r>
      <w:r w:rsidR="00032C2E">
        <w:t>through</w:t>
      </w:r>
      <w:r w:rsidR="00156F47">
        <w:t xml:space="preserve"> 20</w:t>
      </w:r>
      <w:r w:rsidR="00617925">
        <w:t>20</w:t>
      </w:r>
      <w:r w:rsidR="00032C2E">
        <w:t>,</w:t>
      </w:r>
      <w:r w:rsidR="00156F47">
        <w:t xml:space="preserve"> and projected to </w:t>
      </w:r>
      <w:r w:rsidR="00032C2E">
        <w:t xml:space="preserve">continue to </w:t>
      </w:r>
      <w:r w:rsidR="00156F47">
        <w:t>be below through 20</w:t>
      </w:r>
      <w:r w:rsidR="00032C2E">
        <w:t>2</w:t>
      </w:r>
      <w:r w:rsidR="00617925">
        <w:t>2</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6A7FC6A6" w14:textId="77777777" w:rsidR="00EA56F6" w:rsidRPr="001E2547" w:rsidRDefault="00EA56F6" w:rsidP="00A6570D">
      <w:pPr>
        <w:pStyle w:val="Heading3"/>
      </w:pPr>
      <w:r w:rsidRPr="001E2547">
        <w:t>Retrospective analysis</w:t>
      </w:r>
    </w:p>
    <w:p w14:paraId="42F4B82E" w14:textId="7C642C91" w:rsidR="00EA56F6" w:rsidRDefault="00EA56F6" w:rsidP="00FD4CE5">
      <w:r>
        <w:t xml:space="preserve">Estimates of spawning biomass for Model </w:t>
      </w:r>
      <w:r w:rsidR="00F86DAB">
        <w:t>1</w:t>
      </w:r>
      <w:r w:rsidR="006F5492">
        <w:t>9</w:t>
      </w:r>
      <w:r w:rsidR="00CC245E">
        <w:t>.</w:t>
      </w:r>
      <w:r w:rsidR="00032C2E">
        <w:t>1</w:t>
      </w:r>
      <w:r w:rsidR="00EC1FEC">
        <w:t xml:space="preserve"> </w:t>
      </w:r>
      <w:r w:rsidR="00DB0B0A">
        <w:t xml:space="preserve">with an ending year of </w:t>
      </w:r>
      <w:r w:rsidR="00617925">
        <w:t xml:space="preserve">2011 </w:t>
      </w:r>
      <w:r w:rsidR="00DB0B0A">
        <w:t xml:space="preserve">through </w:t>
      </w:r>
      <w:r w:rsidR="006F5492">
        <w:t>20</w:t>
      </w:r>
      <w:r w:rsidR="00617925">
        <w:t>20</w:t>
      </w:r>
      <w:r w:rsidR="006F5492">
        <w:t xml:space="preserve"> </w:t>
      </w:r>
      <w:r>
        <w:t>are</w:t>
      </w:r>
      <w:r w:rsidR="00151884">
        <w:t xml:space="preserve"> </w:t>
      </w:r>
      <w:r w:rsidR="00617925">
        <w:t xml:space="preserve">not </w:t>
      </w:r>
      <w:r w:rsidR="00151884">
        <w:t>consistently biased</w:t>
      </w:r>
      <w:r w:rsidR="00617925">
        <w:t xml:space="preserve"> in either direction</w:t>
      </w:r>
      <w:r w:rsidR="009A5A87">
        <w:t xml:space="preserve"> </w:t>
      </w:r>
      <w:r w:rsidR="002305F6">
        <w:t>(Fig. 2.</w:t>
      </w:r>
      <w:r w:rsidR="00C722CC">
        <w:t>55</w:t>
      </w:r>
      <w:r>
        <w:t>).</w:t>
      </w:r>
      <w:r w:rsidR="00241F7B">
        <w:t xml:space="preserve"> </w:t>
      </w:r>
      <w:r w:rsidR="00032C2E">
        <w:t xml:space="preserve">The Mohn’s </w:t>
      </w:r>
      <w:r w:rsidR="00444FEC">
        <w:t>ρ</w:t>
      </w:r>
      <w:r w:rsidR="00032C2E">
        <w:t xml:space="preserve"> for SSB </w:t>
      </w:r>
      <w:r w:rsidR="00617925">
        <w:t>was</w:t>
      </w:r>
      <w:r w:rsidR="00032C2E">
        <w:t xml:space="preserve"> at 0.</w:t>
      </w:r>
      <w:r w:rsidR="00617925">
        <w:t>08</w:t>
      </w:r>
      <w:r w:rsidR="00032C2E">
        <w:t xml:space="preserve">, Woods Hole </w:t>
      </w:r>
      <w:r w:rsidR="00444FEC">
        <w:t>ρ</w:t>
      </w:r>
      <w:r w:rsidR="00032C2E">
        <w:t xml:space="preserve"> </w:t>
      </w:r>
      <w:r w:rsidR="00617925">
        <w:t>at</w:t>
      </w:r>
      <w:r w:rsidR="00032C2E">
        <w:t xml:space="preserve"> </w:t>
      </w:r>
      <w:r w:rsidR="00A141B4">
        <w:t>0.</w:t>
      </w:r>
      <w:r w:rsidR="00617925">
        <w:t>0</w:t>
      </w:r>
      <w:r w:rsidR="006F5492">
        <w:t>8</w:t>
      </w:r>
      <w:r w:rsidR="00617925">
        <w:t>3</w:t>
      </w:r>
      <w:r w:rsidR="006F5492">
        <w:t xml:space="preserve"> </w:t>
      </w:r>
      <w:r w:rsidR="00A141B4">
        <w:t>and an RMSE of 0.</w:t>
      </w:r>
      <w:r w:rsidR="006F5492">
        <w:t>1</w:t>
      </w:r>
      <w:r w:rsidR="00617925">
        <w:t>52</w:t>
      </w:r>
      <w:r w:rsidR="005F6FBA">
        <w:t xml:space="preserve"> (Table 2.18)</w:t>
      </w:r>
      <w:r w:rsidR="00A141B4">
        <w:t xml:space="preserve">. </w:t>
      </w:r>
      <w:r w:rsidR="00617925">
        <w:t xml:space="preserve">Both </w:t>
      </w:r>
      <w:r w:rsidR="00A141B4">
        <w:t>models examined this year had retrospective patterns</w:t>
      </w:r>
      <w:r w:rsidR="005F6FBA">
        <w:t xml:space="preserve"> within reasonable bounds</w:t>
      </w:r>
      <w:r w:rsidR="00A141B4">
        <w:t xml:space="preserve">. </w:t>
      </w:r>
      <w:r w:rsidR="00241F7B">
        <w:t xml:space="preserve"> </w:t>
      </w:r>
    </w:p>
    <w:p w14:paraId="414A8970" w14:textId="77777777" w:rsidR="00156F47" w:rsidRDefault="00156F47" w:rsidP="007402F0">
      <w:pPr>
        <w:pStyle w:val="Heading3"/>
      </w:pPr>
      <w:r>
        <w:t>MCMC results</w:t>
      </w:r>
    </w:p>
    <w:p w14:paraId="63876786" w14:textId="5C3D9C7B" w:rsidR="00156F47" w:rsidRDefault="00156F47" w:rsidP="00FD4CE5">
      <w:r>
        <w:t xml:space="preserve">MCMC were conducted with 1,000,000 iterations with </w:t>
      </w:r>
      <w:r w:rsidR="00A141B4">
        <w:t>1</w:t>
      </w:r>
      <w:r>
        <w:t>0,000 burn</w:t>
      </w:r>
      <w:r w:rsidR="001A10EC">
        <w:t>-</w:t>
      </w:r>
      <w:r>
        <w:t xml:space="preserve">in and thinned to every </w:t>
      </w:r>
      <w:r w:rsidR="00A141B4">
        <w:t>10</w:t>
      </w:r>
      <w:r>
        <w:t>00</w:t>
      </w:r>
      <w:r w:rsidRPr="00DC7B9B">
        <w:rPr>
          <w:vertAlign w:val="superscript"/>
        </w:rPr>
        <w:t>th</w:t>
      </w:r>
      <w:r>
        <w:t xml:space="preserve"> iteration leaving </w:t>
      </w:r>
      <w:r w:rsidR="009B1217">
        <w:t xml:space="preserve">990 </w:t>
      </w:r>
      <w:r>
        <w:t xml:space="preserve">iterations for </w:t>
      </w:r>
      <w:r w:rsidR="00F053FA">
        <w:t>constructing</w:t>
      </w:r>
      <w:r>
        <w:t xml:space="preserve"> the posterior distributions. Geweke</w:t>
      </w:r>
      <w:r w:rsidR="001E1A1A">
        <w:t xml:space="preserve"> (1992)</w:t>
      </w:r>
      <w:r>
        <w:t xml:space="preserve"> and Heidel</w:t>
      </w:r>
      <w:r w:rsidR="001E1A1A">
        <w:t xml:space="preserve">berger and Welch (1983) MCMC convergence tests, as implemented in the </w:t>
      </w:r>
      <w:r w:rsidR="001E1A1A" w:rsidRPr="00DC7B9B">
        <w:rPr>
          <w:i/>
        </w:rPr>
        <w:t>coda</w:t>
      </w:r>
      <w:r w:rsidR="001E1A1A">
        <w:t xml:space="preserve"> R library (</w:t>
      </w:r>
      <w:r w:rsidR="001E1A1A" w:rsidRPr="00600104">
        <w:t xml:space="preserve">Plummer </w:t>
      </w:r>
      <w:r w:rsidR="001E1A1A" w:rsidRPr="00A6570D">
        <w:rPr>
          <w:i/>
        </w:rPr>
        <w:t>et al.</w:t>
      </w:r>
      <w:r w:rsidR="001E1A1A">
        <w:t xml:space="preserve"> 2006), concluded ad</w:t>
      </w:r>
      <w:r w:rsidR="00F053FA">
        <w:t>equate convergence in the chain (Fig. 2.</w:t>
      </w:r>
      <w:r w:rsidR="00C722CC">
        <w:t>78</w:t>
      </w:r>
      <w:r w:rsidR="00F053FA">
        <w:t>)</w:t>
      </w:r>
      <w:r w:rsidR="006C0DA0">
        <w:t xml:space="preserve">. </w:t>
      </w:r>
      <w:r w:rsidR="006B22F5">
        <w:t xml:space="preserve">Posterior distributions of key parameters appear well defined </w:t>
      </w:r>
      <w:r w:rsidR="009725A0">
        <w:t xml:space="preserve">and bracket the </w:t>
      </w:r>
      <w:r w:rsidR="006B22F5">
        <w:t>MLE estimates (Table 2.2</w:t>
      </w:r>
      <w:r w:rsidR="002E1229">
        <w:t>3</w:t>
      </w:r>
      <w:r w:rsidR="006B22F5">
        <w:t xml:space="preserve">). </w:t>
      </w:r>
      <w:r w:rsidR="00566BC5">
        <w:t>Using the projection model estimate for unfished biomass of 180,111</w:t>
      </w:r>
      <w:r w:rsidR="00AD46FC">
        <w:t xml:space="preserve"> </w:t>
      </w:r>
      <w:r w:rsidR="00566BC5">
        <w:t xml:space="preserve">t </w:t>
      </w:r>
      <w:r w:rsidR="00566BC5" w:rsidRPr="00114CD4">
        <w:t xml:space="preserve">there is a </w:t>
      </w:r>
      <w:r w:rsidR="00566BC5">
        <w:t>74.2</w:t>
      </w:r>
      <w:r w:rsidR="00566BC5" w:rsidRPr="00114CD4">
        <w:t>% probability that the stock was below B</w:t>
      </w:r>
      <w:r w:rsidR="00566BC5" w:rsidRPr="005C32A2">
        <w:rPr>
          <w:vertAlign w:val="subscript"/>
        </w:rPr>
        <w:t>20%</w:t>
      </w:r>
      <w:r w:rsidR="00566BC5" w:rsidRPr="00114CD4">
        <w:t xml:space="preserve"> in 20</w:t>
      </w:r>
      <w:r w:rsidR="00566BC5">
        <w:t>20</w:t>
      </w:r>
      <w:r w:rsidR="00566BC5" w:rsidRPr="00114CD4">
        <w:t xml:space="preserve"> and a </w:t>
      </w:r>
      <w:r w:rsidR="00566BC5">
        <w:t>29.7</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566BC5">
        <w:t>1</w:t>
      </w:r>
      <w:r w:rsidR="00566BC5" w:rsidRPr="00114CD4">
        <w:t xml:space="preserve"> there is a </w:t>
      </w:r>
      <w:r w:rsidR="00566BC5">
        <w:t>7.1</w:t>
      </w:r>
      <w:r w:rsidR="00566BC5" w:rsidRPr="00114CD4">
        <w:t>% probability of the stock being below B</w:t>
      </w:r>
      <w:r w:rsidR="00566BC5" w:rsidRPr="00114CD4">
        <w:rPr>
          <w:vertAlign w:val="subscript"/>
        </w:rPr>
        <w:t xml:space="preserve">20% </w:t>
      </w:r>
      <w:r w:rsidR="00566BC5" w:rsidRPr="00114CD4">
        <w:t xml:space="preserve">and </w:t>
      </w:r>
      <w:r w:rsidR="00566BC5">
        <w:t>0.3</w:t>
      </w:r>
      <w:r w:rsidR="00566BC5" w:rsidRPr="00114CD4">
        <w:t>% probability of it being below B</w:t>
      </w:r>
      <w:r w:rsidR="00566BC5" w:rsidRPr="00114CD4">
        <w:rPr>
          <w:vertAlign w:val="subscript"/>
        </w:rPr>
        <w:t>17.5%</w:t>
      </w:r>
      <w:r w:rsidR="00566BC5" w:rsidRPr="00114CD4">
        <w:t>.</w:t>
      </w:r>
      <w:r w:rsidR="00566BC5" w:rsidRPr="00566BC5">
        <w:t xml:space="preserve"> </w:t>
      </w:r>
      <w:r w:rsidR="00566BC5">
        <w:t xml:space="preserve"> </w:t>
      </w:r>
      <w:r w:rsidR="00566BC5" w:rsidRPr="00114CD4">
        <w:t xml:space="preserve">Using the </w:t>
      </w:r>
      <w:r w:rsidR="00566BC5">
        <w:t xml:space="preserve">MCMC estimates of unfished </w:t>
      </w:r>
      <w:r w:rsidR="00566BC5" w:rsidRPr="00114CD4">
        <w:t>spawning biomass</w:t>
      </w:r>
      <w:r w:rsidR="00AD46FC">
        <w:t xml:space="preserve"> from the Stock Synthesis projection</w:t>
      </w:r>
      <w:r w:rsidR="00566BC5" w:rsidRPr="00114CD4">
        <w:t xml:space="preserve"> there is a </w:t>
      </w:r>
      <w:r w:rsidR="00566BC5">
        <w:t>96.2</w:t>
      </w:r>
      <w:r w:rsidR="00566BC5" w:rsidRPr="00114CD4">
        <w:t>% probability that the stock was below B</w:t>
      </w:r>
      <w:r w:rsidR="00566BC5" w:rsidRPr="005C32A2">
        <w:rPr>
          <w:vertAlign w:val="subscript"/>
        </w:rPr>
        <w:t>20%</w:t>
      </w:r>
      <w:r w:rsidR="00566BC5" w:rsidRPr="00114CD4">
        <w:t xml:space="preserve"> in 20</w:t>
      </w:r>
      <w:r w:rsidR="00566BC5">
        <w:t>20</w:t>
      </w:r>
      <w:r w:rsidR="00566BC5" w:rsidRPr="00114CD4">
        <w:t xml:space="preserve"> and a </w:t>
      </w:r>
      <w:r w:rsidR="00566BC5">
        <w:t>74.2</w:t>
      </w:r>
      <w:r w:rsidR="00566BC5" w:rsidRPr="00114CD4">
        <w:t>% probability the stock was below B</w:t>
      </w:r>
      <w:r w:rsidR="00566BC5" w:rsidRPr="005C32A2">
        <w:rPr>
          <w:vertAlign w:val="subscript"/>
        </w:rPr>
        <w:t>17.5%</w:t>
      </w:r>
      <w:r w:rsidR="00566BC5">
        <w:t xml:space="preserve"> (Fig 2.</w:t>
      </w:r>
      <w:r w:rsidR="00C722CC">
        <w:t xml:space="preserve">79 </w:t>
      </w:r>
      <w:r w:rsidR="00566BC5">
        <w:t>and Fig. 2.</w:t>
      </w:r>
      <w:r w:rsidR="00C722CC">
        <w:t>80</w:t>
      </w:r>
      <w:r w:rsidR="00566BC5">
        <w:t>).</w:t>
      </w:r>
      <w:r w:rsidR="00566BC5" w:rsidRPr="00114CD4">
        <w:t xml:space="preserve"> For 202</w:t>
      </w:r>
      <w:r w:rsidR="00566BC5">
        <w:t>1</w:t>
      </w:r>
      <w:r w:rsidR="00566BC5" w:rsidRPr="00114CD4">
        <w:t xml:space="preserve"> there is a </w:t>
      </w:r>
      <w:r w:rsidR="00566BC5">
        <w:t>37.1</w:t>
      </w:r>
      <w:r w:rsidR="00566BC5" w:rsidRPr="00114CD4">
        <w:t>% probability of the stock being below B</w:t>
      </w:r>
      <w:r w:rsidR="00566BC5" w:rsidRPr="00114CD4">
        <w:rPr>
          <w:vertAlign w:val="subscript"/>
        </w:rPr>
        <w:t xml:space="preserve">20% </w:t>
      </w:r>
      <w:r w:rsidR="00566BC5" w:rsidRPr="00114CD4">
        <w:t xml:space="preserve">and </w:t>
      </w:r>
      <w:r w:rsidR="00566BC5">
        <w:t>5.8</w:t>
      </w:r>
      <w:r w:rsidR="00566BC5" w:rsidRPr="00114CD4">
        <w:t>% probability of it being below B</w:t>
      </w:r>
      <w:r w:rsidR="00566BC5" w:rsidRPr="00114CD4">
        <w:rPr>
          <w:vertAlign w:val="subscript"/>
        </w:rPr>
        <w:t>17.5%</w:t>
      </w:r>
      <w:r w:rsidR="00566BC5" w:rsidRPr="00114CD4">
        <w:t>.</w:t>
      </w:r>
      <w:r w:rsidR="00566BC5">
        <w:t xml:space="preserve"> For 2022 there is a &lt;</w:t>
      </w:r>
      <w:r w:rsidR="00AD46FC">
        <w:t xml:space="preserve"> </w:t>
      </w:r>
      <w:r w:rsidR="00566BC5">
        <w:t>0.1% probability of the stock being below B</w:t>
      </w:r>
      <w:r w:rsidR="00566BC5" w:rsidRPr="001E2547">
        <w:rPr>
          <w:vertAlign w:val="subscript"/>
        </w:rPr>
        <w:t>20%</w:t>
      </w:r>
      <w:r w:rsidR="00566BC5">
        <w:t xml:space="preserve"> </w:t>
      </w:r>
      <w:r w:rsidR="00AD46FC">
        <w:t xml:space="preserve">using the projection model estimate of unfished spawning biomass and a 0.5% probability using the MCMC derived unfished spawning biomass from Stock Synthesis.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xml:space="preserve">), the maximum permissible ABC, and the fishing </w:t>
      </w:r>
      <w:r w:rsidRPr="007F2625">
        <w:lastRenderedPageBreak/>
        <w:t>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4A5E663D"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090119">
        <w:t>19</w:t>
      </w:r>
      <w:r w:rsidR="00CC245E">
        <w:t>.</w:t>
      </w:r>
      <w:r w:rsidR="00B0641D">
        <w:t>1</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7ED51B6A" w:rsidR="00EA56F6" w:rsidRPr="007F2625" w:rsidRDefault="00090119" w:rsidP="001E2547">
            <w:pPr>
              <w:keepNext/>
              <w:tabs>
                <w:tab w:val="left" w:pos="0"/>
                <w:tab w:val="left" w:pos="720"/>
                <w:tab w:val="left" w:pos="1152"/>
              </w:tabs>
              <w:spacing w:after="0"/>
              <w:jc w:val="right"/>
            </w:pPr>
            <w:r>
              <w:t>6</w:t>
            </w:r>
            <w:r w:rsidR="00D22191">
              <w:t>3,039</w:t>
            </w:r>
            <w:r w:rsidR="00EA56F6">
              <w:t>t</w:t>
            </w:r>
          </w:p>
        </w:tc>
        <w:tc>
          <w:tcPr>
            <w:tcW w:w="1080" w:type="dxa"/>
            <w:vAlign w:val="center"/>
          </w:tcPr>
          <w:p w14:paraId="4FACB140" w14:textId="4F64AE6A" w:rsidR="00EA56F6" w:rsidRPr="007F2625" w:rsidRDefault="00090119" w:rsidP="00847EBD">
            <w:pPr>
              <w:keepNext/>
              <w:tabs>
                <w:tab w:val="left" w:pos="0"/>
                <w:tab w:val="left" w:pos="720"/>
                <w:tab w:val="left" w:pos="1152"/>
              </w:tabs>
              <w:spacing w:after="0"/>
              <w:jc w:val="right"/>
            </w:pPr>
            <w:r>
              <w:t>7</w:t>
            </w:r>
            <w:r w:rsidR="00D22191">
              <w:t>2,045</w:t>
            </w:r>
            <w:r>
              <w:t xml:space="preserve"> </w:t>
            </w:r>
            <w:r w:rsidR="003B22EF">
              <w:t>t</w:t>
            </w:r>
          </w:p>
        </w:tc>
        <w:tc>
          <w:tcPr>
            <w:tcW w:w="1232" w:type="dxa"/>
            <w:vAlign w:val="center"/>
          </w:tcPr>
          <w:p w14:paraId="2F18B52D" w14:textId="3748173C" w:rsidR="00EA56F6" w:rsidRPr="003B22EF" w:rsidRDefault="00090119" w:rsidP="001E2547">
            <w:pPr>
              <w:spacing w:after="0"/>
              <w:jc w:val="right"/>
              <w:rPr>
                <w:szCs w:val="22"/>
              </w:rPr>
            </w:pPr>
            <w:r w:rsidRPr="00090119">
              <w:rPr>
                <w:szCs w:val="22"/>
              </w:rPr>
              <w:t>18</w:t>
            </w:r>
            <w:r w:rsidR="00D22191">
              <w:rPr>
                <w:szCs w:val="22"/>
              </w:rPr>
              <w:t>0,111</w:t>
            </w:r>
            <w:r>
              <w:rPr>
                <w:szCs w:val="22"/>
              </w:rPr>
              <w:t xml:space="preserve"> </w:t>
            </w:r>
            <w:r w:rsidR="00EA56F6" w:rsidRPr="003B22EF">
              <w:rPr>
                <w:szCs w:val="22"/>
              </w:rPr>
              <w:t>t</w:t>
            </w:r>
          </w:p>
        </w:tc>
      </w:tr>
    </w:tbl>
    <w:p w14:paraId="18068EF2" w14:textId="296F20D8"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D22191">
        <w:t>4</w:t>
      </w:r>
      <w:r w:rsidR="003B22EF">
        <w:t>-</w:t>
      </w:r>
      <w:r w:rsidR="00A4354E">
        <w:t>201</w:t>
      </w:r>
      <w:r w:rsidR="00D22191">
        <w:t>9</w:t>
      </w:r>
      <w:r w:rsidRPr="007F2625">
        <w:t>).</w:t>
      </w:r>
      <w:r w:rsidR="00241F7B">
        <w:t xml:space="preserve"> </w:t>
      </w:r>
      <w:r w:rsidRPr="007F2625">
        <w:t>The average fishing mortality rates implied that total fishing mortality was divided among the three main gear types according to the fo</w:t>
      </w:r>
      <w:r>
        <w:t>llowing percentages:</w:t>
      </w:r>
      <w:r w:rsidR="00241F7B">
        <w:t xml:space="preserve"> </w:t>
      </w:r>
      <w:r>
        <w:t xml:space="preserve">trawl </w:t>
      </w:r>
      <w:r w:rsidR="003B22EF">
        <w:t>30</w:t>
      </w:r>
      <w:r>
        <w:t xml:space="preserve">%, longline </w:t>
      </w:r>
      <w:r w:rsidR="003B22EF">
        <w:t>20</w:t>
      </w:r>
      <w:r>
        <w:t xml:space="preserve">%, and pot </w:t>
      </w:r>
      <w:r w:rsidR="003B22EF">
        <w:t>50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D22191">
        <w:rPr>
          <w:szCs w:val="22"/>
        </w:rPr>
        <w:t>78</w:t>
      </w:r>
      <w:r w:rsidR="00090119">
        <w:rPr>
          <w:szCs w:val="22"/>
        </w:rPr>
        <w:t xml:space="preserve"> </w:t>
      </w:r>
      <w:r w:rsidR="003B22EF">
        <w:rPr>
          <w:szCs w:val="22"/>
        </w:rPr>
        <w:t>and 0.</w:t>
      </w:r>
      <w:r w:rsidR="00D22191">
        <w:rPr>
          <w:szCs w:val="22"/>
        </w:rPr>
        <w:t>62</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t>Specification of OFL and Maximum Permissible ABC</w:t>
      </w:r>
    </w:p>
    <w:p w14:paraId="699EA390" w14:textId="64135A37" w:rsidR="00EA56F6" w:rsidRDefault="00EA56F6" w:rsidP="00FD4CE5">
      <w:r>
        <w:t xml:space="preserve">Spawning </w:t>
      </w:r>
      <w:r w:rsidR="008C37D5">
        <w:t xml:space="preserve">biomass for </w:t>
      </w:r>
      <w:r w:rsidR="00D22191">
        <w:t xml:space="preserve">2021 </w:t>
      </w:r>
      <w:r w:rsidR="00A563F6">
        <w:t>is</w:t>
      </w:r>
      <w:r>
        <w:t xml:space="preserve"> estimated by this year’s model to be </w:t>
      </w:r>
      <w:r w:rsidR="00A563F6">
        <w:t>39,997</w:t>
      </w:r>
      <w:r w:rsidR="002E441B">
        <w:t xml:space="preserve"> </w:t>
      </w:r>
      <w:r>
        <w:t>t</w:t>
      </w:r>
      <w:r w:rsidR="00B0641D">
        <w:t xml:space="preserve"> at spawning</w:t>
      </w:r>
      <w:r>
        <w:t>.</w:t>
      </w:r>
      <w:r w:rsidR="00241F7B">
        <w:t xml:space="preserve"> </w:t>
      </w:r>
      <w:r>
        <w:t xml:space="preserve">This is </w:t>
      </w:r>
      <w:r w:rsidR="00F86DAB">
        <w:t>below</w:t>
      </w:r>
      <w:r w:rsidR="00F86DAB" w:rsidRPr="007F2625">
        <w:t xml:space="preserve"> </w:t>
      </w:r>
      <w:r w:rsidRPr="007F2625">
        <w:t xml:space="preserve">the </w:t>
      </w:r>
      <w:r w:rsidRPr="007F2625">
        <w:rPr>
          <w:i/>
          <w:iCs/>
        </w:rPr>
        <w:t>B</w:t>
      </w:r>
      <w:r w:rsidRPr="007F2625">
        <w:rPr>
          <w:i/>
          <w:iCs/>
          <w:vertAlign w:val="subscript"/>
        </w:rPr>
        <w:t>40%</w:t>
      </w:r>
      <w:r>
        <w:t xml:space="preserve"> value of </w:t>
      </w:r>
      <w:r w:rsidR="00D22191">
        <w:t xml:space="preserve">72,045 </w:t>
      </w:r>
      <w:r>
        <w:t>t</w:t>
      </w:r>
      <w:r w:rsidRPr="007F2625">
        <w:t xml:space="preserve">, thereby placing Pacific cod in sub-tier </w:t>
      </w:r>
      <w:r>
        <w:t>“</w:t>
      </w:r>
      <w:r w:rsidR="00F86DAB">
        <w:t>b</w:t>
      </w:r>
      <w:r>
        <w:t>” of Tier 3.</w:t>
      </w:r>
      <w:r w:rsidR="00241F7B">
        <w:t xml:space="preserve"> </w:t>
      </w:r>
      <w:r>
        <w:t>Given this, the model</w:t>
      </w:r>
      <w:r w:rsidRPr="007F2625">
        <w:t xml:space="preserve"> estimates OFL, maximum permissible ABC, and the associated </w:t>
      </w:r>
      <w:r>
        <w:t>fi</w:t>
      </w:r>
      <w:r w:rsidR="005860DF">
        <w:t xml:space="preserve">shing mortality rates for </w:t>
      </w:r>
      <w:r w:rsidR="00D22191">
        <w:t>2021</w:t>
      </w:r>
      <w:r w:rsidR="00D22191" w:rsidRPr="007F2625">
        <w:t xml:space="preserve"> </w:t>
      </w:r>
      <w:r w:rsidR="005860DF">
        <w:t xml:space="preserve">and </w:t>
      </w:r>
      <w:r w:rsidR="00D22191">
        <w:t xml:space="preserve">2022 </w:t>
      </w:r>
      <w:r w:rsidRPr="007F2625">
        <w:t>as follows</w:t>
      </w:r>
      <w:r w:rsidR="005860DF">
        <w:t xml:space="preserve"> (</w:t>
      </w:r>
      <w:r w:rsidR="00D22191">
        <w:t xml:space="preserve">2022 </w:t>
      </w:r>
      <w:r>
        <w:t>values are predic</w:t>
      </w:r>
      <w:r w:rsidR="005860DF">
        <w:t xml:space="preserve">ated on the assumption </w:t>
      </w:r>
      <w:r w:rsidR="00DD3A1D">
        <w:t xml:space="preserve">of </w:t>
      </w:r>
      <w:r w:rsidR="00D22191">
        <w:t xml:space="preserve"> 5,239 t </w:t>
      </w:r>
      <w:r w:rsidR="00DD3A1D">
        <w:t>catch in 20</w:t>
      </w:r>
      <w:r w:rsidR="00D22191">
        <w:t>20</w:t>
      </w:r>
      <w:r w:rsidR="00DD3A1D">
        <w:t xml:space="preserve"> and that the </w:t>
      </w:r>
      <w:r w:rsidR="00A4354E">
        <w:t>202</w:t>
      </w:r>
      <w:r w:rsidR="00D22191">
        <w:t>1</w:t>
      </w:r>
      <w:r w:rsidR="00A4354E">
        <w:t xml:space="preserve"> </w:t>
      </w:r>
      <w:r w:rsidR="005860DF">
        <w:t xml:space="preserve">catch will </w:t>
      </w:r>
      <w:r w:rsidR="00F86DAB">
        <w:t>b</w:t>
      </w:r>
      <w:r w:rsidR="00D22191">
        <w:t>e at maximum ABC</w:t>
      </w:r>
      <w:r>
        <w:t>)</w:t>
      </w:r>
      <w:r w:rsidRPr="007F2625">
        <w:t>:</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3050A53A" w:rsidR="00EA56F6" w:rsidRPr="007F2625" w:rsidRDefault="00D22191" w:rsidP="001E2547">
            <w:pPr>
              <w:keepNext/>
              <w:tabs>
                <w:tab w:val="left" w:pos="0"/>
                <w:tab w:val="left" w:pos="720"/>
                <w:tab w:val="left" w:pos="1152"/>
              </w:tabs>
              <w:spacing w:after="0"/>
            </w:pPr>
            <w:r>
              <w:t>2021</w:t>
            </w:r>
          </w:p>
        </w:tc>
        <w:tc>
          <w:tcPr>
            <w:tcW w:w="1133" w:type="pct"/>
            <w:vAlign w:val="center"/>
          </w:tcPr>
          <w:p w14:paraId="6483CF1A" w14:textId="5578D97B" w:rsidR="00EA56F6" w:rsidRPr="007F2625" w:rsidRDefault="000D48CA">
            <w:pPr>
              <w:keepNext/>
              <w:tabs>
                <w:tab w:val="left" w:pos="0"/>
                <w:tab w:val="left" w:pos="720"/>
                <w:tab w:val="left" w:pos="1152"/>
              </w:tabs>
              <w:spacing w:after="0"/>
              <w:jc w:val="right"/>
            </w:pPr>
            <w:r>
              <w:t>28,977</w:t>
            </w:r>
          </w:p>
        </w:tc>
        <w:tc>
          <w:tcPr>
            <w:tcW w:w="1250" w:type="pct"/>
            <w:vAlign w:val="center"/>
          </w:tcPr>
          <w:p w14:paraId="2FAD0D7C" w14:textId="183C13EF" w:rsidR="00EA56F6" w:rsidRPr="007F2625" w:rsidRDefault="00D22191" w:rsidP="000D48CA">
            <w:pPr>
              <w:keepNext/>
              <w:tabs>
                <w:tab w:val="left" w:pos="0"/>
                <w:tab w:val="left" w:pos="720"/>
                <w:tab w:val="left" w:pos="1152"/>
              </w:tabs>
              <w:spacing w:after="0"/>
              <w:jc w:val="right"/>
            </w:pPr>
            <w:r>
              <w:t>2</w:t>
            </w:r>
            <w:r w:rsidR="000D48CA">
              <w:t>3,627</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652F7EF9" w:rsidR="00EA56F6" w:rsidRDefault="00D22191" w:rsidP="001E2547">
            <w:pPr>
              <w:keepNext/>
              <w:tabs>
                <w:tab w:val="left" w:pos="0"/>
                <w:tab w:val="left" w:pos="720"/>
                <w:tab w:val="left" w:pos="1152"/>
              </w:tabs>
              <w:spacing w:after="0"/>
            </w:pPr>
            <w:r>
              <w:t>2022</w:t>
            </w:r>
          </w:p>
        </w:tc>
        <w:tc>
          <w:tcPr>
            <w:tcW w:w="1133" w:type="pct"/>
            <w:vAlign w:val="center"/>
          </w:tcPr>
          <w:p w14:paraId="4DB2DE3E" w14:textId="53D57FE8" w:rsidR="00EA56F6" w:rsidRPr="007F2625" w:rsidRDefault="000D48CA" w:rsidP="000D48CA">
            <w:pPr>
              <w:keepNext/>
              <w:tabs>
                <w:tab w:val="left" w:pos="0"/>
                <w:tab w:val="left" w:pos="720"/>
                <w:tab w:val="left" w:pos="1152"/>
              </w:tabs>
              <w:spacing w:after="0"/>
              <w:jc w:val="right"/>
            </w:pPr>
            <w:r>
              <w:t>46,587</w:t>
            </w:r>
          </w:p>
        </w:tc>
        <w:tc>
          <w:tcPr>
            <w:tcW w:w="1250" w:type="pct"/>
            <w:vAlign w:val="center"/>
          </w:tcPr>
          <w:p w14:paraId="6204D4A0" w14:textId="4098B715" w:rsidR="00EA56F6" w:rsidRPr="007F2625" w:rsidRDefault="00D22191" w:rsidP="000D48CA">
            <w:pPr>
              <w:keepNext/>
              <w:tabs>
                <w:tab w:val="left" w:pos="0"/>
                <w:tab w:val="left" w:pos="720"/>
                <w:tab w:val="left" w:pos="1152"/>
              </w:tabs>
              <w:spacing w:after="0"/>
              <w:jc w:val="right"/>
            </w:pPr>
            <w:r>
              <w:t>38,</w:t>
            </w:r>
            <w:r w:rsidR="000D48CA">
              <w:t>14</w:t>
            </w:r>
            <w:r>
              <w:t>1</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791C7D11" w:rsidR="00EA56F6" w:rsidRPr="007F2625" w:rsidRDefault="00D22191" w:rsidP="001E2547">
            <w:pPr>
              <w:keepNext/>
              <w:tabs>
                <w:tab w:val="left" w:pos="0"/>
                <w:tab w:val="left" w:pos="720"/>
                <w:tab w:val="left" w:pos="1152"/>
              </w:tabs>
              <w:spacing w:after="0"/>
            </w:pPr>
            <w:r>
              <w:t>2021</w:t>
            </w:r>
          </w:p>
        </w:tc>
        <w:tc>
          <w:tcPr>
            <w:tcW w:w="1133" w:type="pct"/>
            <w:vAlign w:val="center"/>
          </w:tcPr>
          <w:p w14:paraId="51E1F0EB" w14:textId="3DB46544" w:rsidR="00EA56F6" w:rsidRPr="007F2625" w:rsidRDefault="00564837" w:rsidP="000D48CA">
            <w:pPr>
              <w:keepNext/>
              <w:tabs>
                <w:tab w:val="left" w:pos="0"/>
                <w:tab w:val="left" w:pos="720"/>
                <w:tab w:val="left" w:pos="1152"/>
              </w:tabs>
              <w:spacing w:after="0"/>
              <w:jc w:val="right"/>
            </w:pPr>
            <w:r>
              <w:t>0.</w:t>
            </w:r>
            <w:r w:rsidR="00D22191">
              <w:t>4</w:t>
            </w:r>
            <w:r w:rsidR="000D48CA">
              <w:t>1</w:t>
            </w:r>
          </w:p>
        </w:tc>
        <w:tc>
          <w:tcPr>
            <w:tcW w:w="1250" w:type="pct"/>
            <w:vAlign w:val="center"/>
          </w:tcPr>
          <w:p w14:paraId="63E43B10" w14:textId="16B27811" w:rsidR="00EA56F6" w:rsidRPr="007F2625" w:rsidRDefault="00594C1F" w:rsidP="00847EBD">
            <w:pPr>
              <w:keepNext/>
              <w:tabs>
                <w:tab w:val="left" w:pos="0"/>
                <w:tab w:val="left" w:pos="720"/>
                <w:tab w:val="left" w:pos="1152"/>
              </w:tabs>
              <w:spacing w:after="0"/>
              <w:jc w:val="right"/>
            </w:pPr>
            <w:r>
              <w:t>0.</w:t>
            </w:r>
            <w:r w:rsidR="00D22191">
              <w:t>33</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1B4A5F79" w:rsidR="00EA56F6" w:rsidRDefault="00D22191" w:rsidP="001E2547">
            <w:pPr>
              <w:keepNext/>
              <w:tabs>
                <w:tab w:val="left" w:pos="0"/>
                <w:tab w:val="left" w:pos="720"/>
                <w:tab w:val="left" w:pos="1152"/>
              </w:tabs>
              <w:spacing w:after="0"/>
            </w:pPr>
            <w:r>
              <w:t>2022</w:t>
            </w:r>
          </w:p>
        </w:tc>
        <w:tc>
          <w:tcPr>
            <w:tcW w:w="1133" w:type="pct"/>
            <w:tcBorders>
              <w:bottom w:val="single" w:sz="4" w:space="0" w:color="auto"/>
            </w:tcBorders>
            <w:shd w:val="clear" w:color="auto" w:fill="auto"/>
            <w:vAlign w:val="center"/>
          </w:tcPr>
          <w:p w14:paraId="36254987" w14:textId="4C9DA3DD" w:rsidR="00EA56F6" w:rsidRPr="007F2625" w:rsidRDefault="00564837" w:rsidP="000D48CA">
            <w:pPr>
              <w:keepNext/>
              <w:tabs>
                <w:tab w:val="left" w:pos="0"/>
                <w:tab w:val="left" w:pos="720"/>
                <w:tab w:val="left" w:pos="1152"/>
              </w:tabs>
              <w:spacing w:after="0"/>
              <w:jc w:val="right"/>
            </w:pPr>
            <w:r>
              <w:t>0.</w:t>
            </w:r>
            <w:r w:rsidR="00D22191">
              <w:t>5</w:t>
            </w:r>
            <w:r w:rsidR="000D48CA">
              <w:t>4</w:t>
            </w:r>
          </w:p>
        </w:tc>
        <w:tc>
          <w:tcPr>
            <w:tcW w:w="1250" w:type="pct"/>
            <w:tcBorders>
              <w:bottom w:val="single" w:sz="4" w:space="0" w:color="auto"/>
            </w:tcBorders>
            <w:shd w:val="clear" w:color="auto" w:fill="auto"/>
            <w:vAlign w:val="center"/>
          </w:tcPr>
          <w:p w14:paraId="4F828DAB" w14:textId="4389DD0D" w:rsidR="00EA56F6" w:rsidRPr="007F2625" w:rsidRDefault="00594C1F" w:rsidP="001E2547">
            <w:pPr>
              <w:keepNext/>
              <w:tabs>
                <w:tab w:val="left" w:pos="0"/>
                <w:tab w:val="left" w:pos="720"/>
                <w:tab w:val="left" w:pos="1152"/>
              </w:tabs>
              <w:spacing w:after="0"/>
              <w:jc w:val="right"/>
            </w:pPr>
            <w:r>
              <w:t>0.</w:t>
            </w:r>
            <w:r w:rsidR="00D22191">
              <w:t>43</w:t>
            </w:r>
          </w:p>
        </w:tc>
      </w:tr>
    </w:tbl>
    <w:p w14:paraId="31C3CD24" w14:textId="77777777" w:rsidR="00EA56F6" w:rsidRPr="007F2625" w:rsidRDefault="00EA56F6" w:rsidP="00EA56F6">
      <w:pPr>
        <w:pStyle w:val="body"/>
        <w:tabs>
          <w:tab w:val="left" w:pos="0"/>
          <w:tab w:val="left" w:pos="720"/>
          <w:tab w:val="left" w:pos="1152"/>
        </w:tabs>
        <w:spacing w:after="0"/>
        <w:jc w:val="both"/>
        <w:rPr>
          <w:szCs w:val="22"/>
        </w:rPr>
      </w:pPr>
    </w:p>
    <w:p w14:paraId="3FA1BBF7" w14:textId="75ECB68F" w:rsidR="00EA56F6" w:rsidRDefault="00EA56F6" w:rsidP="00EA56F6">
      <w:pPr>
        <w:jc w:val="both"/>
      </w:pPr>
      <w:r w:rsidRPr="007F2625">
        <w:lastRenderedPageBreak/>
        <w:t>The a</w:t>
      </w:r>
      <w:r>
        <w:t>ge</w:t>
      </w:r>
      <w:r w:rsidR="00290687">
        <w:t xml:space="preserve"> </w:t>
      </w:r>
      <w:r w:rsidR="00D22191">
        <w:t>0</w:t>
      </w:r>
      <w:r w:rsidR="00290687">
        <w:t xml:space="preserve">+ biomass projections for </w:t>
      </w:r>
      <w:r w:rsidR="00D22191">
        <w:t>2021</w:t>
      </w:r>
      <w:r w:rsidR="00D22191" w:rsidRPr="007F2625">
        <w:t xml:space="preserve"> </w:t>
      </w:r>
      <w:r w:rsidR="00991D17">
        <w:t xml:space="preserve">and </w:t>
      </w:r>
      <w:r w:rsidR="00D22191">
        <w:t xml:space="preserve">2022 </w:t>
      </w:r>
      <w:r>
        <w:t xml:space="preserve">from this year’s model are </w:t>
      </w:r>
      <w:r w:rsidR="000D48CA">
        <w:t>265,662</w:t>
      </w:r>
      <w:r w:rsidR="00C96B95">
        <w:t xml:space="preserve"> </w:t>
      </w:r>
      <w:r>
        <w:t xml:space="preserve">t and </w:t>
      </w:r>
      <w:r w:rsidR="000D48CA">
        <w:t>312,783</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328E51CE"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 xml:space="preserve">GOA Pacific cod SAFE documents for years 2001 – </w:t>
      </w:r>
      <w:r w:rsidR="00A4354E">
        <w:rPr>
          <w:szCs w:val="22"/>
        </w:rPr>
        <w:t>20</w:t>
      </w:r>
      <w:r w:rsidR="00EB4A7A">
        <w:rPr>
          <w:szCs w:val="22"/>
        </w:rPr>
        <w:t>20</w:t>
      </w:r>
      <w:r w:rsidR="00A4354E">
        <w:rPr>
          <w:szCs w:val="22"/>
        </w:rPr>
        <w:t xml:space="preserve"> </w:t>
      </w:r>
      <w:r w:rsidR="00CA0222">
        <w:rPr>
          <w:szCs w:val="22"/>
        </w:rPr>
        <w:t>are provided in Table 2.</w:t>
      </w:r>
      <w:r w:rsidR="00A33140">
        <w:rPr>
          <w:szCs w:val="22"/>
        </w:rPr>
        <w:t>24</w:t>
      </w:r>
      <w:r w:rsidR="00CA0222">
        <w:rPr>
          <w:szCs w:val="22"/>
        </w:rPr>
        <w:t>.</w:t>
      </w:r>
    </w:p>
    <w:p w14:paraId="526E04E2" w14:textId="56F7DB0D" w:rsidR="00C96B95" w:rsidRDefault="00C96B95" w:rsidP="00FD4CE5">
      <w:pPr>
        <w:rPr>
          <w:szCs w:val="22"/>
        </w:rPr>
      </w:pPr>
      <w:r w:rsidRPr="005C32A2">
        <w:rPr>
          <w:szCs w:val="22"/>
        </w:rPr>
        <w:t xml:space="preserve">For </w:t>
      </w:r>
      <w:r w:rsidR="00EB4A7A" w:rsidRPr="005C32A2">
        <w:rPr>
          <w:szCs w:val="22"/>
        </w:rPr>
        <w:t>202</w:t>
      </w:r>
      <w:r w:rsidR="00EB4A7A">
        <w:rPr>
          <w:szCs w:val="22"/>
        </w:rPr>
        <w:t xml:space="preserve">1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EB4A7A">
        <w:rPr>
          <w:szCs w:val="22"/>
        </w:rPr>
        <w:t xml:space="preserve">and </w:t>
      </w:r>
      <w:r w:rsidR="004C21F0">
        <w:rPr>
          <w:szCs w:val="22"/>
        </w:rPr>
        <w:t xml:space="preserve">is projected to </w:t>
      </w:r>
      <w:r w:rsidR="00EB4A7A">
        <w:rPr>
          <w:szCs w:val="22"/>
        </w:rPr>
        <w:t>continue rising</w:t>
      </w:r>
      <w:r w:rsidR="004C21F0">
        <w:rPr>
          <w:szCs w:val="22"/>
        </w:rPr>
        <w:t xml:space="preserve"> </w:t>
      </w:r>
      <w:r w:rsidR="00EB4A7A">
        <w:rPr>
          <w:szCs w:val="22"/>
        </w:rPr>
        <w:t xml:space="preserve">through 2022. </w:t>
      </w:r>
      <w:r>
        <w:rPr>
          <w:szCs w:val="22"/>
        </w:rPr>
        <w:t xml:space="preserve">Here we recommend a maximum ABC of </w:t>
      </w:r>
      <w:r w:rsidR="000D48CA">
        <w:rPr>
          <w:szCs w:val="22"/>
        </w:rPr>
        <w:t>23,627</w:t>
      </w:r>
      <w:r w:rsidR="00593357">
        <w:rPr>
          <w:szCs w:val="22"/>
        </w:rPr>
        <w:t xml:space="preserve"> </w:t>
      </w:r>
      <w:r>
        <w:rPr>
          <w:szCs w:val="22"/>
        </w:rPr>
        <w:t>t</w:t>
      </w:r>
      <w:r w:rsidR="00593357">
        <w:rPr>
          <w:szCs w:val="22"/>
        </w:rPr>
        <w:t xml:space="preserve"> for 2021 and 38,</w:t>
      </w:r>
      <w:r w:rsidR="000D48CA">
        <w:rPr>
          <w:szCs w:val="22"/>
        </w:rPr>
        <w:t>141</w:t>
      </w:r>
      <w:r w:rsidR="004C21F0">
        <w:rPr>
          <w:szCs w:val="22"/>
        </w:rPr>
        <w:t xml:space="preserve"> </w:t>
      </w:r>
      <w:r w:rsidR="00593357">
        <w:rPr>
          <w:szCs w:val="22"/>
        </w:rPr>
        <w:t>t in 2022</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77777777" w:rsidR="00AD409E" w:rsidRDefault="00AD409E" w:rsidP="002C6B3C">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t>Multiple indicators showing 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 xml:space="preserve">Severe problems with the stock assessment; severe retrospective bias. </w:t>
            </w:r>
            <w:r>
              <w:lastRenderedPageBreak/>
              <w:t>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lastRenderedPageBreak/>
              <w:t xml:space="preserve">Stock trends are unprecedented; More rapid changes in stock abundance </w:t>
            </w:r>
            <w:r>
              <w:lastRenderedPageBreak/>
              <w:t>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lastRenderedPageBreak/>
              <w:t xml:space="preserve">Extreme anomalies in multiple ecosystem indicators that are highly likely to impact the stock; </w:t>
            </w:r>
            <w:r>
              <w:lastRenderedPageBreak/>
              <w:t>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lastRenderedPageBreak/>
              <w:t xml:space="preserve">Extreme anomalies in multiple performance  </w:t>
            </w:r>
            <w:r>
              <w:lastRenderedPageBreak/>
              <w:t>indicators that are highly likely to impact the stock</w:t>
            </w:r>
          </w:p>
        </w:tc>
      </w:tr>
    </w:tbl>
    <w:p w14:paraId="03EED666" w14:textId="77777777" w:rsidR="00AD409E" w:rsidRDefault="00AD409E" w:rsidP="00AD409E"/>
    <w:p w14:paraId="7CA3AEEA" w14:textId="4FCD377E" w:rsidR="00AD409E" w:rsidRPr="00F15428" w:rsidRDefault="00AD409E" w:rsidP="00A6570D">
      <w:r>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7D9B6958"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Pacific cod assessment is fit to two surveys the AFSC bottom trawl survey and AFSC longline survey. These surveys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class, are sensitive to assumptions on fishery selectivity. As early recruitment values have a direct result on estimates of the reference values, a review of the models presented in 2016-</w:t>
      </w:r>
      <w:r w:rsidR="00AD409E" w:rsidRPr="00A6570D">
        <w:rPr>
          <w:color w:val="000000"/>
          <w:szCs w:val="22"/>
        </w:rPr>
        <w:t xml:space="preserve">2020 </w:t>
      </w:r>
      <w:r w:rsidRPr="00A6570D">
        <w:rPr>
          <w:color w:val="000000"/>
          <w:szCs w:val="22"/>
        </w:rPr>
        <w:t>shows substantial modeling uncertainty. We rated the assessment-related concern as level 2, a substantially increased concern,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15332D6B"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6D6DA1">
        <w:rPr>
          <w:color w:val="000000"/>
          <w:szCs w:val="22"/>
        </w:rPr>
        <w:t xml:space="preserve"> but climbing</w:t>
      </w:r>
      <w:r w:rsidRPr="00A6570D">
        <w:rPr>
          <w:color w:val="000000"/>
          <w:szCs w:val="22"/>
        </w:rPr>
        <w:t>. This following three years of poor recruitment in 201</w:t>
      </w:r>
      <w:r w:rsidR="006D6DA1">
        <w:rPr>
          <w:color w:val="000000"/>
          <w:szCs w:val="22"/>
        </w:rPr>
        <w:t>4</w:t>
      </w:r>
      <w:r w:rsidRPr="00A6570D">
        <w:rPr>
          <w:color w:val="000000"/>
          <w:szCs w:val="22"/>
        </w:rPr>
        <w:t>-</w:t>
      </w:r>
      <w:r w:rsidR="006D6DA1" w:rsidRPr="00A6570D">
        <w:rPr>
          <w:color w:val="000000"/>
          <w:szCs w:val="22"/>
        </w:rPr>
        <w:t>201</w:t>
      </w:r>
      <w:r w:rsidR="006D6DA1">
        <w:rPr>
          <w:color w:val="000000"/>
          <w:szCs w:val="22"/>
        </w:rPr>
        <w:t>7</w:t>
      </w:r>
      <w:r w:rsidR="006D6DA1" w:rsidRPr="00A6570D">
        <w:rPr>
          <w:color w:val="000000"/>
          <w:szCs w:val="22"/>
        </w:rPr>
        <w:t xml:space="preserve"> </w:t>
      </w:r>
      <w:r w:rsidRPr="00A6570D">
        <w:rPr>
          <w:color w:val="000000"/>
          <w:szCs w:val="22"/>
        </w:rPr>
        <w:t xml:space="preserve">and increased natural mortality during the 2014-2016 GOA marine heat wave. There are </w:t>
      </w:r>
      <w:r w:rsidR="00F979C4" w:rsidRPr="00A6570D">
        <w:rPr>
          <w:color w:val="000000"/>
          <w:szCs w:val="22"/>
        </w:rPr>
        <w:t>little</w:t>
      </w:r>
      <w:r w:rsidRPr="00A6570D">
        <w:rPr>
          <w:color w:val="000000"/>
          <w:szCs w:val="22"/>
        </w:rPr>
        <w:t xml:space="preserve"> data in the assessment to estimate recruitment post-201</w:t>
      </w:r>
      <w:r w:rsidR="00F979C4" w:rsidRPr="00A6570D">
        <w:rPr>
          <w:color w:val="000000"/>
          <w:szCs w:val="22"/>
        </w:rPr>
        <w:t>8</w:t>
      </w:r>
      <w:r w:rsidRPr="00A6570D">
        <w:rPr>
          <w:color w:val="000000"/>
          <w:szCs w:val="22"/>
        </w:rPr>
        <w:t xml:space="preserve"> and therefore recruitment for these years is estimated at </w:t>
      </w:r>
      <w:r w:rsidR="00F979C4" w:rsidRPr="00A6570D">
        <w:rPr>
          <w:color w:val="000000"/>
          <w:szCs w:val="22"/>
        </w:rPr>
        <w:t xml:space="preserve">or near </w:t>
      </w:r>
      <w:r w:rsidRPr="00A6570D">
        <w:rPr>
          <w:color w:val="000000"/>
          <w:szCs w:val="22"/>
        </w:rPr>
        <w:t>average</w:t>
      </w:r>
      <w:r w:rsidR="000D48CA" w:rsidRPr="00A6570D">
        <w:rPr>
          <w:color w:val="000000"/>
          <w:szCs w:val="22"/>
        </w:rPr>
        <w:t xml:space="preserve"> in Model </w:t>
      </w:r>
      <w:r w:rsidR="000D48CA" w:rsidRPr="00A6570D">
        <w:rPr>
          <w:color w:val="000000"/>
          <w:szCs w:val="22"/>
        </w:rPr>
        <w:lastRenderedPageBreak/>
        <w:t>19.1</w:t>
      </w:r>
      <w:r w:rsidRPr="00A6570D">
        <w:rPr>
          <w:color w:val="000000"/>
          <w:szCs w:val="22"/>
        </w:rPr>
        <w:t>.</w:t>
      </w:r>
      <w:r w:rsidR="000D48CA" w:rsidRPr="00A6570D">
        <w:rPr>
          <w:color w:val="000000"/>
          <w:szCs w:val="22"/>
        </w:rPr>
        <w:t xml:space="preserve"> </w:t>
      </w:r>
      <w:r w:rsidRPr="00A6570D">
        <w:rPr>
          <w:color w:val="000000"/>
          <w:szCs w:val="22"/>
        </w:rPr>
        <w:t>With average recruitment</w:t>
      </w:r>
      <w:r w:rsidR="004C21F0">
        <w:rPr>
          <w:color w:val="000000"/>
          <w:szCs w:val="22"/>
        </w:rPr>
        <w:t>,</w:t>
      </w:r>
      <w:r w:rsidRPr="00A6570D">
        <w:rPr>
          <w:color w:val="000000"/>
          <w:szCs w:val="22"/>
        </w:rPr>
        <w:t xml:space="preserve"> it is expected that the stock status will improve, however there are no data to inform Pacific cod recruitment for these years. There appears to be a</w:t>
      </w:r>
      <w:r w:rsidR="000D48CA" w:rsidRPr="00A6570D">
        <w:rPr>
          <w:color w:val="000000"/>
          <w:szCs w:val="22"/>
        </w:rPr>
        <w:t>n</w:t>
      </w:r>
      <w:r w:rsidRPr="00A6570D">
        <w:rPr>
          <w:color w:val="000000"/>
          <w:szCs w:val="22"/>
        </w:rPr>
        <w:t xml:space="preserve"> increase in the 2018 recruitment over the record lows during the heatwave, however information from spring ic</w:t>
      </w:r>
      <w:r w:rsidR="003B153A" w:rsidRPr="00A6570D">
        <w:rPr>
          <w:color w:val="000000"/>
          <w:szCs w:val="22"/>
        </w:rPr>
        <w:t>h</w:t>
      </w:r>
      <w:r w:rsidRPr="00A6570D">
        <w:rPr>
          <w:color w:val="000000"/>
          <w:szCs w:val="22"/>
        </w:rPr>
        <w:t xml:space="preserve">thyoplankton and beach seine surveys suggest a very weak 2019 year class at age-0. </w:t>
      </w:r>
      <w:r w:rsidR="000D48CA" w:rsidRPr="00A6570D">
        <w:rPr>
          <w:color w:val="000000"/>
          <w:szCs w:val="22"/>
        </w:rPr>
        <w:t>How these indices relate to overall recruitment into the fishery is currently unknown. However in response to heatwave conditions during the spawning months t</w:t>
      </w:r>
      <w:r w:rsidR="00F979C4" w:rsidRPr="00A6570D">
        <w:rPr>
          <w:color w:val="000000"/>
          <w:szCs w:val="22"/>
        </w:rPr>
        <w:t xml:space="preserve">he experimental </w:t>
      </w:r>
      <w:r w:rsidR="004C21F0">
        <w:rPr>
          <w:color w:val="000000"/>
          <w:szCs w:val="22"/>
        </w:rPr>
        <w:t>ecosystem-linked</w:t>
      </w:r>
      <w:r w:rsidR="000D48CA" w:rsidRPr="00A6570D">
        <w:rPr>
          <w:color w:val="000000"/>
          <w:szCs w:val="22"/>
        </w:rPr>
        <w:t xml:space="preserve"> M</w:t>
      </w:r>
      <w:r w:rsidR="00F979C4" w:rsidRPr="00A6570D">
        <w:rPr>
          <w:color w:val="000000"/>
          <w:szCs w:val="22"/>
        </w:rPr>
        <w:t xml:space="preserve">odel 20.1 shows low recruitment in 2019. </w:t>
      </w:r>
      <w:r w:rsidRPr="00A6570D">
        <w:rPr>
          <w:color w:val="000000"/>
          <w:szCs w:val="22"/>
        </w:rPr>
        <w:t>Currently for the projection model the 2019 year class is assume</w:t>
      </w:r>
      <w:r w:rsidR="006D6DA1">
        <w:rPr>
          <w:color w:val="000000"/>
          <w:szCs w:val="22"/>
        </w:rPr>
        <w:t>s it</w:t>
      </w:r>
      <w:r w:rsidRPr="00A6570D">
        <w:rPr>
          <w:color w:val="000000"/>
          <w:szCs w:val="22"/>
        </w:rPr>
        <w:t xml:space="preserve"> to be average. Overall, we rated the population-dynamic concern as level 2, a substantially increased concern.</w:t>
      </w:r>
    </w:p>
    <w:p w14:paraId="6F957B53" w14:textId="2E00FD5E" w:rsidR="000D48CA" w:rsidRPr="00A6570D" w:rsidRDefault="008D5F3E" w:rsidP="000D48CA">
      <w:pPr>
        <w:pStyle w:val="NormalWeb"/>
        <w:spacing w:before="0" w:beforeAutospacing="0" w:after="160" w:afterAutospacing="0"/>
        <w:rPr>
          <w:rFonts w:ascii="Times New Roman" w:hAnsi="Times New Roman"/>
          <w:sz w:val="22"/>
          <w:szCs w:val="22"/>
        </w:rPr>
      </w:pPr>
      <w:r w:rsidRPr="00A6570D">
        <w:rPr>
          <w:rFonts w:ascii="Times New Roman" w:hAnsi="Times New Roman"/>
          <w:b/>
          <w:sz w:val="22"/>
          <w:szCs w:val="22"/>
        </w:rPr>
        <w:t>Environmental/Ecosystem considerations.</w:t>
      </w:r>
      <w:r w:rsidRPr="00A6570D">
        <w:rPr>
          <w:b/>
          <w:color w:val="000000"/>
          <w:sz w:val="22"/>
          <w:szCs w:val="22"/>
        </w:rPr>
        <w:t xml:space="preserve"> </w:t>
      </w:r>
      <w:r w:rsidR="000D48CA" w:rsidRPr="00A6570D">
        <w:rPr>
          <w:rFonts w:ascii="Times New Roman" w:hAnsi="Times New Roman"/>
          <w:color w:val="000000"/>
          <w:sz w:val="22"/>
          <w:szCs w:val="22"/>
        </w:rPr>
        <w:t>During the 2019 bottom trawl survey, the average condition (defined as weight-length residuals) of sampled cod was above the time series mean, in contrast to the other groundfish examined by this method, which showed average to below-average condition. This difference potentially indicates that Pacific cod were more successful at meeting energetic demands via foraging than the other species. Condition was at or below the time series mean in the Yakutat and Southeastern survey areas, but above the time series mean from Kodiak to the west, indicating the potential for regional variation in prey abundance. However, the western GOA shelf area largely experienced heatwave conditions from 9 September 2018 to 23 December 2019. Based on knowledge gained from the 2014-2016 heatwave, we consider this to be unfavorable for Pacific cod as the prolonged increased temperatures likely increased their metabolic demands as well as the metabolic demands of the groundfish predators of juvenile cod. Sea surface temperature during spawning in 2020 was below the 1982-2012 mean suggesting good conditions for hatch success, and the beach seine surveys recorded high densities of age-0 Pacific cod in the summer of 2020. The summer of 2020 showed temperature conditions in the western GOA oscillating above and below the heatwave threshold. It is unknown whether the higher temperatures will persist, however the NMME forecast projects warm conditions in the western GOA going into the upcoming winter.</w:t>
      </w:r>
    </w:p>
    <w:p w14:paraId="688C867F" w14:textId="0B3A3E61" w:rsidR="002734BD" w:rsidRPr="00A6570D" w:rsidRDefault="000D48CA" w:rsidP="000D48CA">
      <w:pPr>
        <w:shd w:val="clear" w:color="auto" w:fill="FFFFFF"/>
        <w:rPr>
          <w:color w:val="000000"/>
          <w:szCs w:val="22"/>
        </w:rPr>
      </w:pPr>
      <w:r w:rsidRPr="00A6570D">
        <w:rPr>
          <w:color w:val="000000"/>
          <w:szCs w:val="22"/>
        </w:rPr>
        <w:t xml:space="preserve">Both juvenile and adult Pacific cod eat euphausiids, polychaetes, forage fish (including walleye pollock), amphipods and crangonid shrimp. Euphausiid biomass was slightly above average during the May 2020 Seward Line sampling. Summer 2020 euphausiid densities in Icy Strait, SEAK, were below average and lower than 2019. Taken together, these euphausiid indicators suggest moderate euphausiid abundance during 2020. Forage fish indicators suggest mixed signals for abundance during 2020. Forage-fish eating seabirds at Middleton Island had strong reproductive success, although observations indicated that diets were dominated by </w:t>
      </w:r>
      <w:r w:rsidRPr="00A6570D">
        <w:rPr>
          <w:i/>
          <w:iCs/>
          <w:color w:val="000000"/>
          <w:szCs w:val="22"/>
        </w:rPr>
        <w:t xml:space="preserve">hexagrammidae </w:t>
      </w:r>
      <w:r w:rsidRPr="00A6570D">
        <w:rPr>
          <w:color w:val="000000"/>
          <w:szCs w:val="22"/>
        </w:rPr>
        <w:t xml:space="preserve">(primarily greenlings) and moderate amounts of sand lance relative to other years where typical forage fish such as age-0 gadids, capelin, and sand lance predominate. Winter 2020 acoustic surveys found very low biomass of age-2 (and age-3) pollock. However, a relatively </w:t>
      </w:r>
      <w:r w:rsidR="00CE6190">
        <w:rPr>
          <w:color w:val="000000"/>
          <w:szCs w:val="22"/>
        </w:rPr>
        <w:t>small</w:t>
      </w:r>
      <w:r w:rsidR="00CE6190" w:rsidRPr="00A6570D">
        <w:rPr>
          <w:color w:val="000000"/>
          <w:szCs w:val="22"/>
        </w:rPr>
        <w:t xml:space="preserve"> </w:t>
      </w:r>
      <w:r w:rsidRPr="00A6570D">
        <w:rPr>
          <w:color w:val="000000"/>
          <w:szCs w:val="22"/>
        </w:rPr>
        <w:t xml:space="preserve">increase of age-0 pollock and a </w:t>
      </w:r>
      <w:r w:rsidR="00CE6190">
        <w:rPr>
          <w:color w:val="000000"/>
          <w:szCs w:val="22"/>
        </w:rPr>
        <w:t>large</w:t>
      </w:r>
      <w:r w:rsidRPr="00A6570D">
        <w:rPr>
          <w:color w:val="000000"/>
          <w:szCs w:val="22"/>
        </w:rPr>
        <w:t xml:space="preserve"> increase in age-0 cod were observed by summer beach seine sampling in Kodiak and western GOA. Taken together these indicators suggest moderate to poor forage fish prey abundance in 2020. In general predators of Pacific cod (including Pacific cod, halibut, salmon shark, northern fur seals, Steller sea lions, harbor porpoises, various whale species, and tufted puffin) appear to be stable or declining. The most recent data available suggest that Steller sea lion trends have stabilized or continued to decline in the Gulf of Alaska. Pacific halibut, large Pacific cod (representing cannibalistic predation) are estimated at low biomass. Together these suggest no apparent concern for an increase in juvenile Pacific cod predator populations. </w:t>
      </w:r>
      <w:r w:rsidR="002734BD" w:rsidRPr="00A6570D">
        <w:rPr>
          <w:color w:val="000000"/>
          <w:szCs w:val="22"/>
        </w:rPr>
        <w:t xml:space="preserve"> </w:t>
      </w:r>
    </w:p>
    <w:p w14:paraId="6545A615" w14:textId="06D6E500" w:rsidR="00A9715C" w:rsidRPr="00A6570D" w:rsidRDefault="002734BD" w:rsidP="002734BD">
      <w:pPr>
        <w:shd w:val="clear" w:color="auto" w:fill="FFFFFF"/>
        <w:rPr>
          <w:color w:val="000000"/>
          <w:szCs w:val="22"/>
        </w:rPr>
      </w:pPr>
      <w:r w:rsidRPr="00A6570D">
        <w:rPr>
          <w:color w:val="000000"/>
          <w:szCs w:val="22"/>
        </w:rPr>
        <w:t xml:space="preserve">We consider the concern level to be </w:t>
      </w:r>
      <w:r w:rsidR="006D6DA1" w:rsidRPr="00A6570D">
        <w:rPr>
          <w:color w:val="000000"/>
          <w:szCs w:val="22"/>
        </w:rPr>
        <w:t xml:space="preserve">1 - </w:t>
      </w:r>
      <w:r w:rsidRPr="00A6570D">
        <w:rPr>
          <w:color w:val="000000"/>
          <w:szCs w:val="22"/>
        </w:rPr>
        <w:t>some indicators showing adverse signals relevant to the stock but the pattern is not consistent across all indicators</w:t>
      </w:r>
      <w:r w:rsidR="006D6DA1">
        <w:rPr>
          <w:color w:val="000000"/>
          <w:szCs w:val="22"/>
        </w:rPr>
        <w:t xml:space="preserve"> and there are indicators that environmental conditions for Pacific cod were near average or better</w:t>
      </w:r>
      <w:r w:rsidRPr="00A6570D">
        <w:rPr>
          <w:color w:val="000000"/>
          <w:szCs w:val="22"/>
        </w:rPr>
        <w:t>.</w:t>
      </w:r>
      <w:r w:rsidR="003B153A" w:rsidRPr="00A6570D">
        <w:rPr>
          <w:color w:val="000000"/>
          <w:szCs w:val="22"/>
        </w:rPr>
        <w:t xml:space="preserve"> </w:t>
      </w:r>
    </w:p>
    <w:p w14:paraId="495178BA" w14:textId="3A4BE6C3" w:rsidR="00DD0D1C" w:rsidRPr="00A6570D" w:rsidRDefault="008D5F3E" w:rsidP="002734BD">
      <w:pPr>
        <w:shd w:val="clear" w:color="auto" w:fill="FFFFFF"/>
        <w:rPr>
          <w:color w:val="000000"/>
          <w:szCs w:val="22"/>
        </w:rPr>
      </w:pPr>
      <w:r w:rsidRPr="00A6570D">
        <w:rPr>
          <w:b/>
          <w:color w:val="000000"/>
          <w:szCs w:val="22"/>
        </w:rPr>
        <w:t>Fishery Performance.</w:t>
      </w:r>
      <w:r w:rsidR="00DD0D1C" w:rsidRPr="00A6570D">
        <w:rPr>
          <w:b/>
          <w:color w:val="000000"/>
          <w:szCs w:val="22"/>
        </w:rPr>
        <w:t xml:space="preserve"> </w:t>
      </w:r>
      <w:r w:rsidR="00DD0D1C" w:rsidRPr="00A6570D">
        <w:rPr>
          <w:color w:val="000000"/>
          <w:szCs w:val="22"/>
        </w:rPr>
        <w:t xml:space="preserve">Where data were available catch per unit effort measures in the GOA fisheries showed mixed signals with CPUE improved in the Central GOA longline and pot and Western GOA pot fisheries in 2019 over 2018, but dropping in the Western GOA bottom trawl and longline fisheries. Condition of fish in the fisheries </w:t>
      </w:r>
      <w:r w:rsidR="004024ED">
        <w:rPr>
          <w:color w:val="000000"/>
          <w:szCs w:val="22"/>
        </w:rPr>
        <w:t xml:space="preserve">for 2019 </w:t>
      </w:r>
      <w:r w:rsidR="00DD0D1C" w:rsidRPr="00A6570D">
        <w:rPr>
          <w:color w:val="000000"/>
          <w:szCs w:val="22"/>
        </w:rPr>
        <w:t xml:space="preserve">were above average in the winter and spring fisheries, but </w:t>
      </w:r>
      <w:r w:rsidR="00DD0D1C" w:rsidRPr="00A6570D">
        <w:rPr>
          <w:color w:val="000000"/>
          <w:szCs w:val="22"/>
        </w:rPr>
        <w:lastRenderedPageBreak/>
        <w:t xml:space="preserve">showed a worsening trend in the summer fisheries over previous years. It should be noted that catch levels and fishery participation have been low over the past 3 years in comparison with previous years. Bycatch in other fisheries show increasing amounts of cod, but still remaining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B66BE6C"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0FA4233B"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3AEFAE61" w14:textId="561C5709" w:rsidR="008D5F3E" w:rsidRPr="008D5F3E" w:rsidRDefault="008D5F3E" w:rsidP="001F6076">
            <w:pPr>
              <w:spacing w:after="0"/>
              <w:rPr>
                <w:rFonts w:ascii="Calibri" w:hAnsi="Calibri"/>
                <w:color w:val="222222"/>
                <w:szCs w:val="22"/>
              </w:rPr>
            </w:pPr>
            <w:r w:rsidRPr="008D5F3E">
              <w:rPr>
                <w:color w:val="222222"/>
                <w:sz w:val="20"/>
              </w:rPr>
              <w:t xml:space="preserve">Level </w:t>
            </w:r>
            <w:r>
              <w:rPr>
                <w:color w:val="222222"/>
                <w:sz w:val="20"/>
              </w:rPr>
              <w:t>2</w:t>
            </w:r>
            <w:r w:rsidRPr="008D5F3E">
              <w:rPr>
                <w:color w:val="222222"/>
                <w:sz w:val="20"/>
              </w:rPr>
              <w:t xml:space="preserve">: </w:t>
            </w:r>
            <w:r w:rsidR="002C650F" w:rsidRPr="008D5F3E">
              <w:rPr>
                <w:color w:val="222222"/>
                <w:sz w:val="20"/>
              </w:rPr>
              <w:t>Substantially increased</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1A262816"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2C650F">
        <w:rPr>
          <w:color w:val="000000"/>
          <w:sz w:val="23"/>
          <w:szCs w:val="23"/>
        </w:rPr>
        <w:t>2</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6E9D5936" w:rsidR="004024ED" w:rsidRDefault="004024ED" w:rsidP="004024ED">
      <w:pPr>
        <w:keepNext/>
        <w:jc w:val="both"/>
      </w:pPr>
      <w:r>
        <w:t>In 2012</w:t>
      </w:r>
      <w:r w:rsidR="004C21F0">
        <w:t>,</w:t>
      </w:r>
      <w:r>
        <w:t xml:space="preserve">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method with the trawl survey biomass estimates through 2019</w:t>
      </w:r>
      <w:r w:rsidR="00E96A4C">
        <w:t xml:space="preserve"> (Fig. 2.83)</w:t>
      </w:r>
      <w:r>
        <w:t>, the area-apportioned ABCs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024ED" w:rsidRPr="001026F0" w14:paraId="0D73BECC" w14:textId="77777777" w:rsidTr="002A4FDE">
        <w:trPr>
          <w:jc w:val="center"/>
        </w:trPr>
        <w:tc>
          <w:tcPr>
            <w:tcW w:w="0" w:type="auto"/>
            <w:tcBorders>
              <w:top w:val="nil"/>
              <w:left w:val="nil"/>
              <w:bottom w:val="single" w:sz="4" w:space="0" w:color="auto"/>
              <w:right w:val="nil"/>
            </w:tcBorders>
            <w:shd w:val="clear" w:color="auto" w:fill="auto"/>
            <w:vAlign w:val="center"/>
          </w:tcPr>
          <w:p w14:paraId="70485055" w14:textId="77777777" w:rsidR="004024ED" w:rsidRPr="002478FA" w:rsidRDefault="004024ED" w:rsidP="002A4FDE">
            <w:pPr>
              <w:keepNext/>
              <w:spacing w:after="0"/>
              <w:rPr>
                <w:szCs w:val="22"/>
              </w:rPr>
            </w:pPr>
          </w:p>
        </w:tc>
        <w:tc>
          <w:tcPr>
            <w:tcW w:w="1206" w:type="dxa"/>
            <w:tcBorders>
              <w:top w:val="nil"/>
              <w:left w:val="nil"/>
              <w:bottom w:val="single" w:sz="4" w:space="0" w:color="auto"/>
              <w:right w:val="nil"/>
            </w:tcBorders>
            <w:shd w:val="clear" w:color="auto" w:fill="auto"/>
            <w:vAlign w:val="center"/>
          </w:tcPr>
          <w:p w14:paraId="213EC571" w14:textId="77777777" w:rsidR="004024ED" w:rsidRPr="002478FA" w:rsidRDefault="004024ED" w:rsidP="002A4FDE">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00293D92" w14:textId="77777777" w:rsidR="004024ED" w:rsidRPr="002478FA" w:rsidRDefault="004024ED" w:rsidP="002A4FDE">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492BC263" w14:textId="77777777" w:rsidR="004024ED" w:rsidRPr="002478FA" w:rsidRDefault="004024ED" w:rsidP="002A4FDE">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2ECD1A39" w14:textId="77777777" w:rsidR="004024ED" w:rsidRPr="002478FA" w:rsidRDefault="004024ED" w:rsidP="002A4FDE">
            <w:pPr>
              <w:keepNext/>
              <w:spacing w:after="0"/>
              <w:jc w:val="right"/>
              <w:rPr>
                <w:sz w:val="20"/>
                <w:szCs w:val="22"/>
              </w:rPr>
            </w:pPr>
            <w:r w:rsidRPr="002478FA">
              <w:rPr>
                <w:sz w:val="20"/>
                <w:szCs w:val="22"/>
              </w:rPr>
              <w:t>Total</w:t>
            </w:r>
          </w:p>
        </w:tc>
      </w:tr>
      <w:tr w:rsidR="004024ED" w:rsidRPr="001026F0" w14:paraId="387ECAF5" w14:textId="77777777" w:rsidTr="002A4FDE">
        <w:trPr>
          <w:jc w:val="center"/>
        </w:trPr>
        <w:tc>
          <w:tcPr>
            <w:tcW w:w="0" w:type="auto"/>
            <w:tcBorders>
              <w:top w:val="single" w:sz="4" w:space="0" w:color="auto"/>
              <w:left w:val="nil"/>
              <w:bottom w:val="nil"/>
              <w:right w:val="nil"/>
            </w:tcBorders>
            <w:shd w:val="clear" w:color="auto" w:fill="auto"/>
            <w:vAlign w:val="center"/>
          </w:tcPr>
          <w:p w14:paraId="2C6B5387" w14:textId="77777777" w:rsidR="004024ED" w:rsidRPr="002478FA" w:rsidRDefault="004024ED" w:rsidP="002A4FDE">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2C703D75" w14:textId="77777777" w:rsidR="004024ED" w:rsidRPr="002478FA" w:rsidRDefault="004024ED" w:rsidP="002A4FDE">
            <w:pPr>
              <w:spacing w:after="0"/>
              <w:jc w:val="right"/>
              <w:rPr>
                <w:szCs w:val="22"/>
              </w:rPr>
            </w:pPr>
            <w:r>
              <w:rPr>
                <w:szCs w:val="22"/>
              </w:rPr>
              <w:t>22.7%</w:t>
            </w:r>
          </w:p>
        </w:tc>
        <w:tc>
          <w:tcPr>
            <w:tcW w:w="1316" w:type="dxa"/>
            <w:tcBorders>
              <w:top w:val="single" w:sz="4" w:space="0" w:color="auto"/>
              <w:left w:val="nil"/>
              <w:bottom w:val="nil"/>
              <w:right w:val="nil"/>
            </w:tcBorders>
            <w:shd w:val="clear" w:color="auto" w:fill="auto"/>
            <w:vAlign w:val="center"/>
          </w:tcPr>
          <w:p w14:paraId="68F27C0E" w14:textId="77777777" w:rsidR="004024ED" w:rsidRPr="002478FA" w:rsidRDefault="004024ED" w:rsidP="002A4FDE">
            <w:pPr>
              <w:spacing w:after="0"/>
              <w:jc w:val="right"/>
              <w:rPr>
                <w:szCs w:val="22"/>
              </w:rPr>
            </w:pPr>
            <w:r>
              <w:rPr>
                <w:szCs w:val="22"/>
              </w:rPr>
              <w:t>70.6%</w:t>
            </w:r>
          </w:p>
        </w:tc>
        <w:tc>
          <w:tcPr>
            <w:tcW w:w="1206" w:type="dxa"/>
            <w:tcBorders>
              <w:top w:val="single" w:sz="4" w:space="0" w:color="auto"/>
              <w:left w:val="nil"/>
              <w:bottom w:val="nil"/>
              <w:right w:val="nil"/>
            </w:tcBorders>
            <w:shd w:val="clear" w:color="auto" w:fill="auto"/>
            <w:vAlign w:val="center"/>
          </w:tcPr>
          <w:p w14:paraId="398E1B06" w14:textId="77777777" w:rsidR="004024ED" w:rsidRPr="002478FA" w:rsidRDefault="004024ED" w:rsidP="002A4FDE">
            <w:pPr>
              <w:spacing w:after="0"/>
              <w:jc w:val="right"/>
              <w:rPr>
                <w:szCs w:val="22"/>
              </w:rPr>
            </w:pPr>
            <w:r>
              <w:rPr>
                <w:szCs w:val="22"/>
              </w:rPr>
              <w:t>6.7%</w:t>
            </w:r>
          </w:p>
        </w:tc>
        <w:tc>
          <w:tcPr>
            <w:tcW w:w="1426" w:type="dxa"/>
            <w:tcBorders>
              <w:top w:val="single" w:sz="4" w:space="0" w:color="auto"/>
              <w:left w:val="nil"/>
              <w:bottom w:val="nil"/>
              <w:right w:val="nil"/>
            </w:tcBorders>
            <w:shd w:val="clear" w:color="auto" w:fill="auto"/>
            <w:vAlign w:val="center"/>
          </w:tcPr>
          <w:p w14:paraId="1BAF8B46" w14:textId="77777777" w:rsidR="004024ED" w:rsidRPr="002478FA" w:rsidRDefault="004024ED" w:rsidP="002A4FDE">
            <w:pPr>
              <w:spacing w:after="0"/>
              <w:jc w:val="right"/>
              <w:rPr>
                <w:szCs w:val="22"/>
              </w:rPr>
            </w:pPr>
            <w:r w:rsidRPr="002478FA">
              <w:rPr>
                <w:szCs w:val="22"/>
              </w:rPr>
              <w:t>100</w:t>
            </w:r>
            <w:r>
              <w:rPr>
                <w:szCs w:val="22"/>
              </w:rPr>
              <w:t>%</w:t>
            </w:r>
          </w:p>
        </w:tc>
      </w:tr>
      <w:tr w:rsidR="004024ED" w:rsidRPr="001026F0" w14:paraId="7B3CFA26" w14:textId="77777777" w:rsidTr="002A4FDE">
        <w:trPr>
          <w:jc w:val="center"/>
        </w:trPr>
        <w:tc>
          <w:tcPr>
            <w:tcW w:w="0" w:type="auto"/>
            <w:tcBorders>
              <w:top w:val="nil"/>
              <w:left w:val="nil"/>
              <w:bottom w:val="nil"/>
              <w:right w:val="nil"/>
            </w:tcBorders>
            <w:shd w:val="clear" w:color="auto" w:fill="auto"/>
            <w:vAlign w:val="center"/>
          </w:tcPr>
          <w:p w14:paraId="733CDA43" w14:textId="77777777" w:rsidR="004024ED" w:rsidRPr="002478FA" w:rsidRDefault="004024ED" w:rsidP="002A4FDE">
            <w:pPr>
              <w:spacing w:after="0"/>
              <w:rPr>
                <w:szCs w:val="22"/>
              </w:rPr>
            </w:pPr>
            <w:r w:rsidRPr="002478FA">
              <w:rPr>
                <w:szCs w:val="22"/>
              </w:rPr>
              <w:t>20</w:t>
            </w:r>
            <w:r>
              <w:rPr>
                <w:szCs w:val="22"/>
              </w:rPr>
              <w:t>21</w:t>
            </w:r>
            <w:r w:rsidRPr="002478FA">
              <w:rPr>
                <w:szCs w:val="22"/>
              </w:rPr>
              <w:t xml:space="preserve"> ABC</w:t>
            </w:r>
          </w:p>
        </w:tc>
        <w:tc>
          <w:tcPr>
            <w:tcW w:w="1206" w:type="dxa"/>
            <w:tcBorders>
              <w:top w:val="nil"/>
              <w:left w:val="nil"/>
              <w:bottom w:val="nil"/>
              <w:right w:val="nil"/>
            </w:tcBorders>
            <w:shd w:val="clear" w:color="auto" w:fill="auto"/>
          </w:tcPr>
          <w:p w14:paraId="008E4490" w14:textId="77777777" w:rsidR="004024ED" w:rsidRPr="002478FA" w:rsidRDefault="004024ED" w:rsidP="002A4FDE">
            <w:pPr>
              <w:spacing w:after="0"/>
              <w:jc w:val="right"/>
              <w:rPr>
                <w:szCs w:val="22"/>
              </w:rPr>
            </w:pPr>
            <w:r w:rsidRPr="008E1CEF">
              <w:t xml:space="preserve"> 5,363 </w:t>
            </w:r>
          </w:p>
        </w:tc>
        <w:tc>
          <w:tcPr>
            <w:tcW w:w="1316" w:type="dxa"/>
            <w:tcBorders>
              <w:top w:val="nil"/>
              <w:left w:val="nil"/>
              <w:bottom w:val="nil"/>
              <w:right w:val="nil"/>
            </w:tcBorders>
            <w:shd w:val="clear" w:color="auto" w:fill="auto"/>
          </w:tcPr>
          <w:p w14:paraId="6CE9047A" w14:textId="77777777" w:rsidR="004024ED" w:rsidRPr="002478FA" w:rsidRDefault="004024ED" w:rsidP="002A4FDE">
            <w:pPr>
              <w:spacing w:after="0"/>
              <w:jc w:val="right"/>
              <w:rPr>
                <w:szCs w:val="22"/>
              </w:rPr>
            </w:pPr>
            <w:r w:rsidRPr="008E1CEF">
              <w:t xml:space="preserve"> 16,681 </w:t>
            </w:r>
          </w:p>
        </w:tc>
        <w:tc>
          <w:tcPr>
            <w:tcW w:w="1206" w:type="dxa"/>
            <w:tcBorders>
              <w:top w:val="nil"/>
              <w:left w:val="nil"/>
              <w:bottom w:val="nil"/>
              <w:right w:val="nil"/>
            </w:tcBorders>
            <w:shd w:val="clear" w:color="auto" w:fill="auto"/>
          </w:tcPr>
          <w:p w14:paraId="425DB70E" w14:textId="77777777" w:rsidR="004024ED" w:rsidRPr="002478FA" w:rsidRDefault="004024ED" w:rsidP="002A4FDE">
            <w:pPr>
              <w:spacing w:after="0"/>
              <w:jc w:val="right"/>
              <w:rPr>
                <w:szCs w:val="22"/>
              </w:rPr>
            </w:pPr>
            <w:r w:rsidRPr="008E1CEF">
              <w:t xml:space="preserve"> 1,583 </w:t>
            </w:r>
          </w:p>
        </w:tc>
        <w:tc>
          <w:tcPr>
            <w:tcW w:w="1426" w:type="dxa"/>
            <w:tcBorders>
              <w:top w:val="nil"/>
              <w:left w:val="nil"/>
              <w:bottom w:val="nil"/>
              <w:right w:val="nil"/>
            </w:tcBorders>
            <w:shd w:val="clear" w:color="auto" w:fill="auto"/>
            <w:vAlign w:val="center"/>
          </w:tcPr>
          <w:p w14:paraId="20446755" w14:textId="77777777" w:rsidR="004024ED" w:rsidRPr="002478FA" w:rsidRDefault="004024ED" w:rsidP="002A4FDE">
            <w:pPr>
              <w:spacing w:after="0"/>
              <w:jc w:val="right"/>
              <w:rPr>
                <w:szCs w:val="22"/>
              </w:rPr>
            </w:pPr>
            <w:r>
              <w:rPr>
                <w:szCs w:val="22"/>
              </w:rPr>
              <w:t>23,627</w:t>
            </w:r>
          </w:p>
        </w:tc>
      </w:tr>
      <w:tr w:rsidR="004024ED" w:rsidRPr="001026F0" w14:paraId="473C4772" w14:textId="77777777" w:rsidTr="002A4FDE">
        <w:trPr>
          <w:jc w:val="center"/>
        </w:trPr>
        <w:tc>
          <w:tcPr>
            <w:tcW w:w="0" w:type="auto"/>
            <w:tcBorders>
              <w:top w:val="nil"/>
              <w:left w:val="nil"/>
              <w:bottom w:val="single" w:sz="4" w:space="0" w:color="auto"/>
              <w:right w:val="nil"/>
            </w:tcBorders>
            <w:shd w:val="clear" w:color="auto" w:fill="auto"/>
            <w:vAlign w:val="center"/>
          </w:tcPr>
          <w:p w14:paraId="6D556E93" w14:textId="77777777" w:rsidR="004024ED" w:rsidRPr="002478FA" w:rsidRDefault="004024ED" w:rsidP="002A4FDE">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single" w:sz="4" w:space="0" w:color="auto"/>
              <w:right w:val="nil"/>
            </w:tcBorders>
            <w:shd w:val="clear" w:color="auto" w:fill="auto"/>
          </w:tcPr>
          <w:p w14:paraId="017FF777" w14:textId="77777777" w:rsidR="004024ED" w:rsidRPr="002478FA" w:rsidRDefault="004024ED" w:rsidP="002A4FDE">
            <w:pPr>
              <w:spacing w:after="0"/>
              <w:jc w:val="right"/>
              <w:rPr>
                <w:szCs w:val="22"/>
              </w:rPr>
            </w:pPr>
            <w:r w:rsidRPr="008E1CEF">
              <w:t xml:space="preserve"> 8,658 </w:t>
            </w:r>
          </w:p>
        </w:tc>
        <w:tc>
          <w:tcPr>
            <w:tcW w:w="1316" w:type="dxa"/>
            <w:tcBorders>
              <w:top w:val="nil"/>
              <w:left w:val="nil"/>
              <w:bottom w:val="single" w:sz="4" w:space="0" w:color="auto"/>
              <w:right w:val="nil"/>
            </w:tcBorders>
            <w:shd w:val="clear" w:color="auto" w:fill="auto"/>
          </w:tcPr>
          <w:p w14:paraId="25453FA9" w14:textId="77777777" w:rsidR="004024ED" w:rsidRPr="002478FA" w:rsidRDefault="004024ED" w:rsidP="002A4FDE">
            <w:pPr>
              <w:spacing w:after="0"/>
              <w:jc w:val="right"/>
              <w:rPr>
                <w:szCs w:val="22"/>
              </w:rPr>
            </w:pPr>
            <w:r w:rsidRPr="008E1CEF">
              <w:t xml:space="preserve"> 26,928 </w:t>
            </w:r>
          </w:p>
        </w:tc>
        <w:tc>
          <w:tcPr>
            <w:tcW w:w="1206" w:type="dxa"/>
            <w:tcBorders>
              <w:top w:val="nil"/>
              <w:left w:val="nil"/>
              <w:bottom w:val="single" w:sz="4" w:space="0" w:color="auto"/>
              <w:right w:val="nil"/>
            </w:tcBorders>
            <w:shd w:val="clear" w:color="auto" w:fill="auto"/>
          </w:tcPr>
          <w:p w14:paraId="6CA80F68" w14:textId="77777777" w:rsidR="004024ED" w:rsidRPr="002478FA" w:rsidRDefault="004024ED" w:rsidP="002A4FDE">
            <w:pPr>
              <w:spacing w:after="0"/>
              <w:jc w:val="right"/>
              <w:rPr>
                <w:szCs w:val="22"/>
              </w:rPr>
            </w:pPr>
            <w:r w:rsidRPr="008E1CEF">
              <w:t xml:space="preserve"> 2,555 </w:t>
            </w:r>
          </w:p>
        </w:tc>
        <w:tc>
          <w:tcPr>
            <w:tcW w:w="1426" w:type="dxa"/>
            <w:tcBorders>
              <w:top w:val="nil"/>
              <w:left w:val="nil"/>
              <w:bottom w:val="single" w:sz="4" w:space="0" w:color="auto"/>
              <w:right w:val="nil"/>
            </w:tcBorders>
            <w:shd w:val="clear" w:color="auto" w:fill="auto"/>
          </w:tcPr>
          <w:p w14:paraId="06640C66" w14:textId="77777777" w:rsidR="004024ED" w:rsidRPr="002478FA" w:rsidRDefault="004024ED" w:rsidP="002A4FDE">
            <w:pPr>
              <w:spacing w:after="0"/>
              <w:jc w:val="right"/>
              <w:rPr>
                <w:szCs w:val="22"/>
              </w:rPr>
            </w:pPr>
            <w:r>
              <w:t>38,141</w:t>
            </w:r>
          </w:p>
        </w:tc>
      </w:tr>
    </w:tbl>
    <w:p w14:paraId="6E8DC890" w14:textId="77777777" w:rsidR="004024ED" w:rsidRDefault="004024ED" w:rsidP="004024ED">
      <w:pPr>
        <w:keepNext/>
        <w:jc w:val="both"/>
      </w:pPr>
    </w:p>
    <w:p w14:paraId="50542895" w14:textId="404DEA77" w:rsidR="004024ED" w:rsidRDefault="004024ED" w:rsidP="004024ED">
      <w:pPr>
        <w:keepNext/>
        <w:jc w:val="both"/>
      </w:pPr>
      <w:r>
        <w:t>Due to the large shift in distribution in the 2019 bottom trawl survey the SSC chose a ‘stair-step’ approach to the allocation of Pacific cod among regions (Table 2.4). The approach used the halfway point between the 2017 and 2019 random effects allocation</w:t>
      </w:r>
      <w:r w:rsidR="004C21F0">
        <w:t xml:space="preserve"> which resulted in the following area allocation</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024ED" w:rsidRPr="001026F0" w14:paraId="7AA2CB07" w14:textId="77777777" w:rsidTr="002A4FDE">
        <w:trPr>
          <w:jc w:val="center"/>
        </w:trPr>
        <w:tc>
          <w:tcPr>
            <w:tcW w:w="0" w:type="auto"/>
            <w:tcBorders>
              <w:top w:val="nil"/>
              <w:left w:val="nil"/>
              <w:bottom w:val="single" w:sz="4" w:space="0" w:color="auto"/>
              <w:right w:val="nil"/>
            </w:tcBorders>
            <w:shd w:val="clear" w:color="auto" w:fill="auto"/>
            <w:vAlign w:val="center"/>
          </w:tcPr>
          <w:p w14:paraId="47A5C81A" w14:textId="77777777" w:rsidR="004024ED" w:rsidRPr="002478FA" w:rsidRDefault="004024ED" w:rsidP="002A4FDE">
            <w:pPr>
              <w:keepNext/>
              <w:spacing w:after="0"/>
              <w:rPr>
                <w:szCs w:val="22"/>
              </w:rPr>
            </w:pPr>
          </w:p>
        </w:tc>
        <w:tc>
          <w:tcPr>
            <w:tcW w:w="1206" w:type="dxa"/>
            <w:tcBorders>
              <w:top w:val="nil"/>
              <w:left w:val="nil"/>
              <w:bottom w:val="single" w:sz="4" w:space="0" w:color="auto"/>
              <w:right w:val="nil"/>
            </w:tcBorders>
            <w:shd w:val="clear" w:color="auto" w:fill="auto"/>
            <w:vAlign w:val="center"/>
          </w:tcPr>
          <w:p w14:paraId="3DFA5D78" w14:textId="77777777" w:rsidR="004024ED" w:rsidRPr="002478FA" w:rsidRDefault="004024ED" w:rsidP="002A4FDE">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48E09E22" w14:textId="77777777" w:rsidR="004024ED" w:rsidRPr="002478FA" w:rsidRDefault="004024ED" w:rsidP="002A4FDE">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1F5A83" w14:textId="77777777" w:rsidR="004024ED" w:rsidRPr="002478FA" w:rsidRDefault="004024ED" w:rsidP="002A4FDE">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09E03D78" w14:textId="77777777" w:rsidR="004024ED" w:rsidRPr="002478FA" w:rsidRDefault="004024ED" w:rsidP="002A4FDE">
            <w:pPr>
              <w:keepNext/>
              <w:spacing w:after="0"/>
              <w:jc w:val="right"/>
              <w:rPr>
                <w:sz w:val="20"/>
                <w:szCs w:val="22"/>
              </w:rPr>
            </w:pPr>
            <w:r w:rsidRPr="002478FA">
              <w:rPr>
                <w:sz w:val="20"/>
                <w:szCs w:val="22"/>
              </w:rPr>
              <w:t>Total</w:t>
            </w:r>
          </w:p>
        </w:tc>
      </w:tr>
      <w:tr w:rsidR="004024ED" w:rsidRPr="001026F0" w14:paraId="4314FB0F" w14:textId="77777777" w:rsidTr="002A4FDE">
        <w:trPr>
          <w:jc w:val="center"/>
        </w:trPr>
        <w:tc>
          <w:tcPr>
            <w:tcW w:w="0" w:type="auto"/>
            <w:tcBorders>
              <w:top w:val="single" w:sz="4" w:space="0" w:color="auto"/>
              <w:left w:val="nil"/>
              <w:bottom w:val="nil"/>
              <w:right w:val="nil"/>
            </w:tcBorders>
            <w:shd w:val="clear" w:color="auto" w:fill="auto"/>
            <w:vAlign w:val="center"/>
          </w:tcPr>
          <w:p w14:paraId="5253D2B6" w14:textId="77777777" w:rsidR="004024ED" w:rsidRPr="002478FA" w:rsidRDefault="004024ED" w:rsidP="002A4FDE">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74C78407" w14:textId="77777777" w:rsidR="004024ED" w:rsidRPr="002478FA" w:rsidRDefault="004024ED" w:rsidP="002A4FDE">
            <w:pPr>
              <w:spacing w:after="0"/>
              <w:jc w:val="right"/>
              <w:rPr>
                <w:szCs w:val="22"/>
              </w:rPr>
            </w:pPr>
            <w:r>
              <w:rPr>
                <w:szCs w:val="22"/>
              </w:rPr>
              <w:t>33.8%</w:t>
            </w:r>
          </w:p>
        </w:tc>
        <w:tc>
          <w:tcPr>
            <w:tcW w:w="1316" w:type="dxa"/>
            <w:tcBorders>
              <w:top w:val="single" w:sz="4" w:space="0" w:color="auto"/>
              <w:left w:val="nil"/>
              <w:bottom w:val="nil"/>
              <w:right w:val="nil"/>
            </w:tcBorders>
            <w:shd w:val="clear" w:color="auto" w:fill="auto"/>
            <w:vAlign w:val="center"/>
          </w:tcPr>
          <w:p w14:paraId="252100AC" w14:textId="77777777" w:rsidR="004024ED" w:rsidRPr="002478FA" w:rsidRDefault="004024ED" w:rsidP="002A4FDE">
            <w:pPr>
              <w:spacing w:after="0"/>
              <w:jc w:val="right"/>
              <w:rPr>
                <w:szCs w:val="22"/>
              </w:rPr>
            </w:pPr>
            <w:r>
              <w:rPr>
                <w:szCs w:val="22"/>
              </w:rPr>
              <w:t>57.8%</w:t>
            </w:r>
          </w:p>
        </w:tc>
        <w:tc>
          <w:tcPr>
            <w:tcW w:w="1206" w:type="dxa"/>
            <w:tcBorders>
              <w:top w:val="single" w:sz="4" w:space="0" w:color="auto"/>
              <w:left w:val="nil"/>
              <w:bottom w:val="nil"/>
              <w:right w:val="nil"/>
            </w:tcBorders>
            <w:shd w:val="clear" w:color="auto" w:fill="auto"/>
            <w:vAlign w:val="center"/>
          </w:tcPr>
          <w:p w14:paraId="7E239156" w14:textId="77777777" w:rsidR="004024ED" w:rsidRPr="002478FA" w:rsidRDefault="004024ED" w:rsidP="002A4FDE">
            <w:pPr>
              <w:spacing w:after="0"/>
              <w:jc w:val="right"/>
              <w:rPr>
                <w:szCs w:val="22"/>
              </w:rPr>
            </w:pPr>
            <w:r>
              <w:rPr>
                <w:szCs w:val="22"/>
              </w:rPr>
              <w:t>8.4%</w:t>
            </w:r>
          </w:p>
        </w:tc>
        <w:tc>
          <w:tcPr>
            <w:tcW w:w="1426" w:type="dxa"/>
            <w:tcBorders>
              <w:top w:val="single" w:sz="4" w:space="0" w:color="auto"/>
              <w:left w:val="nil"/>
              <w:bottom w:val="nil"/>
              <w:right w:val="nil"/>
            </w:tcBorders>
            <w:shd w:val="clear" w:color="auto" w:fill="auto"/>
            <w:vAlign w:val="center"/>
          </w:tcPr>
          <w:p w14:paraId="358B7BB1" w14:textId="77777777" w:rsidR="004024ED" w:rsidRPr="002478FA" w:rsidRDefault="004024ED" w:rsidP="002A4FDE">
            <w:pPr>
              <w:spacing w:after="0"/>
              <w:jc w:val="right"/>
              <w:rPr>
                <w:szCs w:val="22"/>
              </w:rPr>
            </w:pPr>
            <w:r w:rsidRPr="002478FA">
              <w:rPr>
                <w:szCs w:val="22"/>
              </w:rPr>
              <w:t>100</w:t>
            </w:r>
            <w:r>
              <w:rPr>
                <w:szCs w:val="22"/>
              </w:rPr>
              <w:t>%</w:t>
            </w:r>
          </w:p>
        </w:tc>
      </w:tr>
      <w:tr w:rsidR="004024ED" w:rsidRPr="001026F0" w14:paraId="0929995F" w14:textId="77777777" w:rsidTr="002A4FDE">
        <w:trPr>
          <w:jc w:val="center"/>
        </w:trPr>
        <w:tc>
          <w:tcPr>
            <w:tcW w:w="0" w:type="auto"/>
            <w:tcBorders>
              <w:top w:val="nil"/>
              <w:left w:val="nil"/>
              <w:bottom w:val="nil"/>
              <w:right w:val="nil"/>
            </w:tcBorders>
            <w:shd w:val="clear" w:color="auto" w:fill="auto"/>
            <w:vAlign w:val="center"/>
          </w:tcPr>
          <w:p w14:paraId="16F04C6A" w14:textId="77777777" w:rsidR="004024ED" w:rsidRPr="002478FA" w:rsidRDefault="004024ED" w:rsidP="002A4FDE">
            <w:pPr>
              <w:spacing w:after="0"/>
              <w:rPr>
                <w:szCs w:val="22"/>
              </w:rPr>
            </w:pPr>
            <w:r w:rsidRPr="002478FA">
              <w:rPr>
                <w:szCs w:val="22"/>
              </w:rPr>
              <w:t>20</w:t>
            </w:r>
            <w:r>
              <w:rPr>
                <w:szCs w:val="22"/>
              </w:rPr>
              <w:t>21</w:t>
            </w:r>
            <w:r w:rsidRPr="002478FA">
              <w:rPr>
                <w:szCs w:val="22"/>
              </w:rPr>
              <w:t xml:space="preserve"> ABC</w:t>
            </w:r>
          </w:p>
        </w:tc>
        <w:tc>
          <w:tcPr>
            <w:tcW w:w="1206" w:type="dxa"/>
            <w:tcBorders>
              <w:top w:val="nil"/>
              <w:left w:val="nil"/>
              <w:bottom w:val="nil"/>
              <w:right w:val="nil"/>
            </w:tcBorders>
            <w:shd w:val="clear" w:color="auto" w:fill="auto"/>
          </w:tcPr>
          <w:p w14:paraId="1BB02972" w14:textId="77777777" w:rsidR="004024ED" w:rsidRPr="002478FA" w:rsidRDefault="004024ED" w:rsidP="002A4FDE">
            <w:pPr>
              <w:spacing w:after="0"/>
              <w:jc w:val="right"/>
              <w:rPr>
                <w:szCs w:val="22"/>
              </w:rPr>
            </w:pPr>
            <w:r w:rsidRPr="00A70A9A">
              <w:t xml:space="preserve"> 7,986 </w:t>
            </w:r>
          </w:p>
        </w:tc>
        <w:tc>
          <w:tcPr>
            <w:tcW w:w="1316" w:type="dxa"/>
            <w:tcBorders>
              <w:top w:val="nil"/>
              <w:left w:val="nil"/>
              <w:bottom w:val="nil"/>
              <w:right w:val="nil"/>
            </w:tcBorders>
            <w:shd w:val="clear" w:color="auto" w:fill="auto"/>
          </w:tcPr>
          <w:p w14:paraId="5032B0F6" w14:textId="77777777" w:rsidR="004024ED" w:rsidRPr="002478FA" w:rsidRDefault="004024ED" w:rsidP="002A4FDE">
            <w:pPr>
              <w:spacing w:after="0"/>
              <w:jc w:val="right"/>
              <w:rPr>
                <w:szCs w:val="22"/>
              </w:rPr>
            </w:pPr>
            <w:r w:rsidRPr="00A70A9A">
              <w:t xml:space="preserve"> 13,656 </w:t>
            </w:r>
          </w:p>
        </w:tc>
        <w:tc>
          <w:tcPr>
            <w:tcW w:w="1206" w:type="dxa"/>
            <w:tcBorders>
              <w:top w:val="nil"/>
              <w:left w:val="nil"/>
              <w:bottom w:val="nil"/>
              <w:right w:val="nil"/>
            </w:tcBorders>
            <w:shd w:val="clear" w:color="auto" w:fill="auto"/>
          </w:tcPr>
          <w:p w14:paraId="43BBB033" w14:textId="77777777" w:rsidR="004024ED" w:rsidRPr="002478FA" w:rsidRDefault="004024ED" w:rsidP="002A4FDE">
            <w:pPr>
              <w:spacing w:after="0"/>
              <w:jc w:val="right"/>
              <w:rPr>
                <w:szCs w:val="22"/>
              </w:rPr>
            </w:pPr>
            <w:r w:rsidRPr="00A70A9A">
              <w:t xml:space="preserve"> 1,985 </w:t>
            </w:r>
          </w:p>
        </w:tc>
        <w:tc>
          <w:tcPr>
            <w:tcW w:w="1426" w:type="dxa"/>
            <w:tcBorders>
              <w:top w:val="nil"/>
              <w:left w:val="nil"/>
              <w:bottom w:val="nil"/>
              <w:right w:val="nil"/>
            </w:tcBorders>
            <w:shd w:val="clear" w:color="auto" w:fill="auto"/>
            <w:vAlign w:val="center"/>
          </w:tcPr>
          <w:p w14:paraId="12635E69" w14:textId="77777777" w:rsidR="004024ED" w:rsidRPr="002478FA" w:rsidRDefault="004024ED" w:rsidP="002A4FDE">
            <w:pPr>
              <w:spacing w:after="0"/>
              <w:jc w:val="right"/>
              <w:rPr>
                <w:szCs w:val="22"/>
              </w:rPr>
            </w:pPr>
            <w:r>
              <w:rPr>
                <w:szCs w:val="22"/>
              </w:rPr>
              <w:t>23,627</w:t>
            </w:r>
          </w:p>
        </w:tc>
      </w:tr>
      <w:tr w:rsidR="004024ED" w:rsidRPr="001026F0" w14:paraId="55D9E873" w14:textId="77777777" w:rsidTr="002A4FDE">
        <w:trPr>
          <w:jc w:val="center"/>
        </w:trPr>
        <w:tc>
          <w:tcPr>
            <w:tcW w:w="0" w:type="auto"/>
            <w:tcBorders>
              <w:top w:val="nil"/>
              <w:left w:val="nil"/>
              <w:bottom w:val="single" w:sz="4" w:space="0" w:color="auto"/>
              <w:right w:val="nil"/>
            </w:tcBorders>
            <w:shd w:val="clear" w:color="auto" w:fill="auto"/>
            <w:vAlign w:val="center"/>
          </w:tcPr>
          <w:p w14:paraId="1BED7FF8" w14:textId="77777777" w:rsidR="004024ED" w:rsidRPr="002478FA" w:rsidRDefault="004024ED" w:rsidP="002A4FDE">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single" w:sz="4" w:space="0" w:color="auto"/>
              <w:right w:val="nil"/>
            </w:tcBorders>
            <w:shd w:val="clear" w:color="auto" w:fill="auto"/>
          </w:tcPr>
          <w:p w14:paraId="01531840" w14:textId="77777777" w:rsidR="004024ED" w:rsidRPr="002478FA" w:rsidRDefault="004024ED" w:rsidP="002A4FDE">
            <w:pPr>
              <w:spacing w:after="0"/>
              <w:jc w:val="right"/>
              <w:rPr>
                <w:szCs w:val="22"/>
              </w:rPr>
            </w:pPr>
            <w:r w:rsidRPr="00A70A9A">
              <w:t xml:space="preserve"> 12,892 </w:t>
            </w:r>
          </w:p>
        </w:tc>
        <w:tc>
          <w:tcPr>
            <w:tcW w:w="1316" w:type="dxa"/>
            <w:tcBorders>
              <w:top w:val="nil"/>
              <w:left w:val="nil"/>
              <w:bottom w:val="single" w:sz="4" w:space="0" w:color="auto"/>
              <w:right w:val="nil"/>
            </w:tcBorders>
            <w:shd w:val="clear" w:color="auto" w:fill="auto"/>
          </w:tcPr>
          <w:p w14:paraId="6BD609D7" w14:textId="77777777" w:rsidR="004024ED" w:rsidRPr="002478FA" w:rsidRDefault="004024ED" w:rsidP="002A4FDE">
            <w:pPr>
              <w:spacing w:after="0"/>
              <w:jc w:val="right"/>
              <w:rPr>
                <w:szCs w:val="22"/>
              </w:rPr>
            </w:pPr>
            <w:r w:rsidRPr="00A70A9A">
              <w:t xml:space="preserve"> 22,045 </w:t>
            </w:r>
          </w:p>
        </w:tc>
        <w:tc>
          <w:tcPr>
            <w:tcW w:w="1206" w:type="dxa"/>
            <w:tcBorders>
              <w:top w:val="nil"/>
              <w:left w:val="nil"/>
              <w:bottom w:val="single" w:sz="4" w:space="0" w:color="auto"/>
              <w:right w:val="nil"/>
            </w:tcBorders>
            <w:shd w:val="clear" w:color="auto" w:fill="auto"/>
          </w:tcPr>
          <w:p w14:paraId="0D447EF6" w14:textId="77777777" w:rsidR="004024ED" w:rsidRPr="002478FA" w:rsidRDefault="004024ED" w:rsidP="002A4FDE">
            <w:pPr>
              <w:spacing w:after="0"/>
              <w:jc w:val="right"/>
              <w:rPr>
                <w:szCs w:val="22"/>
              </w:rPr>
            </w:pPr>
            <w:r w:rsidRPr="00A70A9A">
              <w:t xml:space="preserve"> 3,204 </w:t>
            </w:r>
          </w:p>
        </w:tc>
        <w:tc>
          <w:tcPr>
            <w:tcW w:w="1426" w:type="dxa"/>
            <w:tcBorders>
              <w:top w:val="nil"/>
              <w:left w:val="nil"/>
              <w:bottom w:val="single" w:sz="4" w:space="0" w:color="auto"/>
              <w:right w:val="nil"/>
            </w:tcBorders>
            <w:shd w:val="clear" w:color="auto" w:fill="auto"/>
          </w:tcPr>
          <w:p w14:paraId="17C75A24" w14:textId="77777777" w:rsidR="004024ED" w:rsidRPr="002478FA" w:rsidRDefault="004024ED" w:rsidP="002A4FDE">
            <w:pPr>
              <w:spacing w:after="0"/>
              <w:jc w:val="right"/>
              <w:rPr>
                <w:szCs w:val="22"/>
              </w:rPr>
            </w:pPr>
            <w:r>
              <w:t>38,141</w:t>
            </w:r>
          </w:p>
        </w:tc>
      </w:tr>
    </w:tbl>
    <w:p w14:paraId="325E9598" w14:textId="15F239D5" w:rsidR="004024ED" w:rsidRPr="00A6570D" w:rsidRDefault="004024ED" w:rsidP="004024ED"/>
    <w:p w14:paraId="243D07C2" w14:textId="77777777" w:rsidR="00EA56F6" w:rsidRPr="001E2547" w:rsidRDefault="00EA56F6" w:rsidP="00A6570D">
      <w:pPr>
        <w:pStyle w:val="Heading3"/>
        <w:numPr>
          <w:ilvl w:val="0"/>
          <w:numId w:val="0"/>
        </w:numPr>
      </w:pPr>
      <w:r w:rsidRPr="001E2547">
        <w:t>Standard Harvest and Recruitment Scenarios and Projection Methodology</w:t>
      </w:r>
    </w:p>
    <w:p w14:paraId="545F5034" w14:textId="77777777" w:rsidR="00736922" w:rsidRDefault="00736922" w:rsidP="00FD4CE5">
      <w:r>
        <w:t>A standard set of projections for population status under alternatives were conducted to comply with Amendment 56 of the FMP. This set of projections encompasses seven harvest scenarios designed to satisfy the requirements of Amendment 56, the National Environmental Protection Act, and the Magnuson</w:t>
      </w:r>
      <w:r>
        <w:noBreakHyphen/>
        <w:t>Stevens Fishery Conservation and Management Act (MSFCMA).</w:t>
      </w:r>
    </w:p>
    <w:p w14:paraId="6794B39B" w14:textId="76F0AC4C" w:rsidR="00736922" w:rsidRDefault="00736922" w:rsidP="00FD4CE5">
      <w:r>
        <w:lastRenderedPageBreak/>
        <w:t xml:space="preserve">For each scenario, the projections begin with the vector of </w:t>
      </w:r>
      <w:r w:rsidR="00A4354E">
        <w:t>20</w:t>
      </w:r>
      <w:r w:rsidR="00A765AE">
        <w:t>20</w:t>
      </w:r>
      <w:r w:rsidR="00A4354E">
        <w:t xml:space="preserve"> </w:t>
      </w:r>
      <w:r>
        <w:t xml:space="preserve">numbers at age estimated in the assessment. This vector is then projected forward to the beginning of </w:t>
      </w:r>
      <w:r w:rsidR="00A4354E">
        <w:t>20</w:t>
      </w:r>
      <w:r w:rsidR="004024ED">
        <w:t>33</w:t>
      </w:r>
      <w:r w:rsidR="00A4354E">
        <w:t xml:space="preserve"> </w:t>
      </w:r>
      <w:r>
        <w:t>using the schedules of natural mortality and selectivity described in the assessment and the best available estimate of total (year</w:t>
      </w:r>
      <w:r>
        <w:noBreakHyphen/>
        <w:t xml:space="preserve">end) catch for </w:t>
      </w:r>
      <w:r w:rsidR="00F86DAB">
        <w:t>20</w:t>
      </w:r>
      <w:r w:rsidR="00A765AE">
        <w:t>20</w:t>
      </w:r>
      <w:r w:rsidR="00F86DAB">
        <w:t xml:space="preserve"> </w:t>
      </w:r>
      <w:r>
        <w:t xml:space="preserve">(here assumed to be </w:t>
      </w:r>
      <w:r w:rsidR="00A765AE">
        <w:t>6,431 t</w:t>
      </w:r>
      <w:r>
        <w:t xml:space="preserve">). In each subsequent year, the fishing mortality rate is prescribed based on the spawning biomass in that year and the respective harvest scenario. In each year, recruitment is drawn from an inverse Gaussian distribution whose parameters consist of maximum likelihood estimates determined from recruitments estimated in the assessment. </w:t>
      </w:r>
      <w:r w:rsidR="00892046">
        <w:t>This year the recruitments were pulled from Model 1</w:t>
      </w:r>
      <w:r w:rsidR="00A4354E">
        <w:t>9</w:t>
      </w:r>
      <w:r w:rsidR="00892046">
        <w:t>.</w:t>
      </w:r>
      <w:r w:rsidR="00B93CD5">
        <w:t>1</w:t>
      </w:r>
      <w:r w:rsidR="00A4354E">
        <w:t xml:space="preserve"> </w:t>
      </w:r>
      <w:r w:rsidR="00892046">
        <w:t>with the 201</w:t>
      </w:r>
      <w:r w:rsidR="00B93CD5">
        <w:t>4</w:t>
      </w:r>
      <w:r w:rsidR="00892046">
        <w:t>-2016 natural mortality block was set at the standard M value (</w:t>
      </w:r>
      <w:r w:rsidR="00A33140">
        <w:t>Fig. 2.8</w:t>
      </w:r>
      <w:r w:rsidR="00F05698">
        <w:t>1</w:t>
      </w:r>
      <w:r w:rsidR="00A33140">
        <w:t xml:space="preserve"> and </w:t>
      </w:r>
      <w:r w:rsidR="00892046">
        <w:t>Table 2.</w:t>
      </w:r>
      <w:r w:rsidR="00BA3CD6">
        <w:t>2</w:t>
      </w:r>
      <w:r w:rsidR="00A33140">
        <w:t>5</w:t>
      </w:r>
      <w:r w:rsidR="00892046">
        <w:t>). This is thought to be consistent with past practices for mo</w:t>
      </w:r>
      <w:r w:rsidR="00BA3CD6">
        <w:t xml:space="preserve">dels with single Ms throughout. </w:t>
      </w:r>
      <w:r>
        <w:t>Spawning biomass is computed in each year based on the time of peak spawning and the maturity and weight schedules described in the assessment. Total catch is assumed to equal the catch associated with the respective harvest scenario in all years. This projection scheme is run 1,000 times to obtain distributions of possible future stock sizes, fishing mortality rates, and catches.</w:t>
      </w:r>
    </w:p>
    <w:p w14:paraId="4EBB1D8B" w14:textId="4740FD9D" w:rsidR="00736922" w:rsidRDefault="00736922" w:rsidP="00481CD4">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2020</w:t>
      </w:r>
      <w:r>
        <w:t>, are as follow (“</w:t>
      </w:r>
      <w:r>
        <w:rPr>
          <w:i/>
        </w:rPr>
        <w:t>max</w:t>
      </w:r>
      <w:r>
        <w:t xml:space="preserve"> </w:t>
      </w:r>
      <w:r>
        <w:rPr>
          <w:i/>
          <w:color w:val="000000"/>
        </w:rPr>
        <w:t>F</w:t>
      </w:r>
      <w:r>
        <w:rPr>
          <w:i/>
          <w:color w:val="000000"/>
          <w:sz w:val="16"/>
          <w:vertAlign w:val="subscript"/>
        </w:rPr>
        <w:t>ABC</w:t>
      </w:r>
      <w:r>
        <w:t xml:space="preserve"> ”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3F01F1F4" w:rsidR="00736922" w:rsidRDefault="00736922" w:rsidP="00736922">
      <w:pPr>
        <w:ind w:left="1080" w:hanging="1080"/>
      </w:pPr>
      <w:r>
        <w:rPr>
          <w:i/>
        </w:rPr>
        <w:t>Scenario 3</w:t>
      </w:r>
      <w:r>
        <w:t xml:space="preserve">: In all future years, </w:t>
      </w:r>
      <w:r>
        <w:rPr>
          <w:i/>
        </w:rPr>
        <w:t>F</w:t>
      </w:r>
      <w:r>
        <w:t xml:space="preserve"> is set equal to the </w:t>
      </w:r>
      <w:r w:rsidR="004024ED">
        <w:t>2015</w:t>
      </w:r>
      <w:r>
        <w:noBreakHyphen/>
        <w:t>201</w:t>
      </w:r>
      <w:r w:rsidR="004024ED">
        <w:t>9</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33CF438A"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 xml:space="preserve">2020 </w:t>
      </w:r>
      <w:r>
        <w:t xml:space="preserve">and above its </w:t>
      </w:r>
      <w:r w:rsidRPr="00031BAC">
        <w:rPr>
          <w:i/>
        </w:rPr>
        <w:t>B</w:t>
      </w:r>
      <w:r w:rsidRPr="00031BAC">
        <w:rPr>
          <w:i/>
          <w:vertAlign w:val="subscript"/>
        </w:rPr>
        <w:t>MSY</w:t>
      </w:r>
      <w:r>
        <w:t xml:space="preserve"> level in </w:t>
      </w:r>
      <w:r w:rsidR="004024ED">
        <w:t xml:space="preserve">2030 </w:t>
      </w:r>
      <w:r>
        <w:t>under this scenario, then the stock is not overfished.)</w:t>
      </w:r>
    </w:p>
    <w:p w14:paraId="2ED7E3C3" w14:textId="4A6F4A68" w:rsidR="00736922" w:rsidRDefault="00736922" w:rsidP="00736922">
      <w:pPr>
        <w:ind w:left="1080" w:hanging="1080"/>
      </w:pPr>
      <w:r w:rsidRPr="00B751C8">
        <w:rPr>
          <w:i/>
        </w:rPr>
        <w:t>Scenario 7:</w:t>
      </w:r>
      <w:r>
        <w:t xml:space="preserve"> In </w:t>
      </w:r>
      <w:r w:rsidR="00F86DAB">
        <w:t>20</w:t>
      </w:r>
      <w:r w:rsidR="00A4354E">
        <w:t>2</w:t>
      </w:r>
      <w:r w:rsidR="004024ED">
        <w:t>1</w:t>
      </w:r>
      <w:r w:rsidR="00F86DAB">
        <w:t xml:space="preserve"> </w:t>
      </w:r>
      <w:r>
        <w:t>and 20</w:t>
      </w:r>
      <w:r w:rsidR="00B93CD5">
        <w:t>2</w:t>
      </w:r>
      <w:r w:rsidR="004024ED">
        <w:t>2</w:t>
      </w:r>
      <w:r>
        <w:t xml:space="preserve">, F is set equal to max FABC, and in all subsequent years, F is set equal to FOFL. (Rationale: This scenario determines whether a stock is approaching an overfished condition. If the stock is 1) above its MSY level in </w:t>
      </w:r>
      <w:r w:rsidR="00F86DAB">
        <w:t>20</w:t>
      </w:r>
      <w:r w:rsidR="00B93CD5">
        <w:t>2</w:t>
      </w:r>
      <w:r w:rsidR="000767D0">
        <w:t>2</w:t>
      </w:r>
      <w:r w:rsidR="00F86DAB">
        <w:t xml:space="preserve"> </w:t>
      </w:r>
      <w:r>
        <w:t xml:space="preserve">or 2) above 1/2 of its MSY level in </w:t>
      </w:r>
      <w:r w:rsidR="00F86DAB">
        <w:t>20</w:t>
      </w:r>
      <w:r w:rsidR="00B93CD5">
        <w:t>2</w:t>
      </w:r>
      <w:r w:rsidR="000767D0">
        <w:t>2</w:t>
      </w:r>
      <w:r w:rsidR="00F86DAB">
        <w:t xml:space="preserve"> </w:t>
      </w:r>
      <w:r>
        <w:t xml:space="preserve">and expected to be above its MSY level in </w:t>
      </w:r>
      <w:r w:rsidR="00A4354E">
        <w:t>203</w:t>
      </w:r>
      <w:r w:rsidR="000767D0">
        <w:t>2</w:t>
      </w:r>
      <w:r w:rsidR="00A4354E">
        <w:t xml:space="preserve"> </w:t>
      </w:r>
      <w:r>
        <w:t>under this scenario, then the stock is not approaching an overfished condition.)</w:t>
      </w:r>
    </w:p>
    <w:p w14:paraId="2B49759A" w14:textId="729EE8C6" w:rsidR="00736922" w:rsidRPr="001F22AC" w:rsidRDefault="00736922" w:rsidP="00736922">
      <w:r>
        <w:t xml:space="preserve">Scenarios 1 through 7 were projected 13 years from </w:t>
      </w:r>
      <w:r w:rsidR="00F86DAB">
        <w:t>20</w:t>
      </w:r>
      <w:r w:rsidR="000767D0">
        <w:t>20</w:t>
      </w:r>
      <w:r w:rsidR="00883F67">
        <w:t xml:space="preserve"> in Model 1</w:t>
      </w:r>
      <w:r w:rsidR="00395F19">
        <w:t>9</w:t>
      </w:r>
      <w:r w:rsidR="00883F67">
        <w:t>.</w:t>
      </w:r>
      <w:r w:rsidR="00B93CD5">
        <w:t>1</w:t>
      </w:r>
      <w:r w:rsidR="00F86DAB" w:rsidDel="0074689D">
        <w:t xml:space="preserve"> </w:t>
      </w:r>
      <w:r>
        <w:t>(</w:t>
      </w:r>
      <w:r>
        <w:rPr>
          <w:color w:val="000000"/>
        </w:rPr>
        <w:t>Table 2.</w:t>
      </w:r>
      <w:r w:rsidR="00484F65">
        <w:rPr>
          <w:color w:val="000000"/>
        </w:rPr>
        <w:t>26</w:t>
      </w:r>
      <w:r>
        <w:t>).</w:t>
      </w:r>
      <w:r w:rsidR="0069155A">
        <w:t xml:space="preserve"> </w:t>
      </w:r>
      <w:r w:rsidR="00395F19">
        <w:t>S</w:t>
      </w:r>
      <w:r w:rsidR="00BA3CD6">
        <w:t xml:space="preserve">cenarios </w:t>
      </w:r>
      <w:r w:rsidR="000767D0">
        <w:t>3</w:t>
      </w:r>
      <w:r w:rsidR="00395F19">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0767D0">
        <w:t>3</w:t>
      </w:r>
      <w:r w:rsidR="00BA3CD6">
        <w:t>, scenarios 1</w:t>
      </w:r>
      <w:r w:rsidR="000767D0">
        <w:t xml:space="preserve">, </w:t>
      </w:r>
      <w:r w:rsidR="00BA3CD6">
        <w:t>2</w:t>
      </w:r>
      <w:r w:rsidR="000767D0">
        <w:t>, 6, and 7</w:t>
      </w:r>
      <w:r w:rsidR="00395F19">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395F19">
        <w:t>4.</w:t>
      </w:r>
      <w:r w:rsidR="00BA3CD6">
        <w:t xml:space="preserve"> </w:t>
      </w:r>
      <w:r>
        <w:t xml:space="preserve">Fishing at the maximum permissible rate indicate that </w:t>
      </w:r>
      <w:r w:rsidR="001F22AC">
        <w:t>the spawning stock (Fig. 2.</w:t>
      </w:r>
      <w:r w:rsidR="00A33140">
        <w:t>8</w:t>
      </w:r>
      <w:r w:rsidR="00F05698">
        <w:t>2</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0767D0">
        <w:t>1</w:t>
      </w:r>
      <w:r w:rsidR="00BA3CD6">
        <w:t xml:space="preserve"> through </w:t>
      </w:r>
      <w:r w:rsidR="001F22AC">
        <w:t>20</w:t>
      </w:r>
      <w:r w:rsidR="00B93CD5">
        <w:t>2</w:t>
      </w:r>
      <w:r w:rsidR="000767D0">
        <w:t>3</w:t>
      </w:r>
      <w:r w:rsidR="001F22AC">
        <w:t xml:space="preserve"> due to poor recruitment</w:t>
      </w:r>
      <w:r w:rsidR="002D15D1">
        <w:t xml:space="preserve"> </w:t>
      </w:r>
      <w:r w:rsidR="000767D0">
        <w:t xml:space="preserve">and high mortality in </w:t>
      </w:r>
      <w:r w:rsidR="001F22AC">
        <w:t>20</w:t>
      </w:r>
      <w:r w:rsidR="000767D0">
        <w:t>14-2017</w:t>
      </w:r>
      <w:r w:rsidR="002D15D1">
        <w:t>. Under an assumption of mean recruitment</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0767D0">
        <w:t>4</w:t>
      </w:r>
      <w:r w:rsidR="001F22AC">
        <w:t>.</w:t>
      </w:r>
    </w:p>
    <w:p w14:paraId="3C314C8B" w14:textId="799899E3" w:rsidR="00736922" w:rsidRPr="00011CC1" w:rsidRDefault="00736922" w:rsidP="00736922">
      <w:pPr>
        <w:rPr>
          <w:rFonts w:ascii="Arial" w:hAnsi="Arial" w:cs="Arial"/>
          <w:sz w:val="20"/>
        </w:rPr>
      </w:pPr>
      <w:r>
        <w:lastRenderedPageBreak/>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 xml:space="preserve">2021 </w:t>
      </w:r>
      <w:r w:rsidR="002D15D1">
        <w:t xml:space="preserve">at </w:t>
      </w:r>
      <w:r w:rsidR="000767D0">
        <w:t>39,977</w:t>
      </w:r>
      <w:r w:rsidR="00395F19">
        <w:t xml:space="preserve"> t</w:t>
      </w:r>
      <w:r w:rsidR="002D15D1">
        <w:t xml:space="preserve"> </w:t>
      </w:r>
      <w:r>
        <w:t>will be above its MSY value in 20</w:t>
      </w:r>
      <w:r w:rsidR="000767D0">
        <w:t>30</w:t>
      </w:r>
      <w:r>
        <w:t xml:space="preserve"> at </w:t>
      </w:r>
      <w:r w:rsidR="000767D0">
        <w:rPr>
          <w:szCs w:val="24"/>
        </w:rPr>
        <w:t>68,127</w:t>
      </w:r>
      <w:r w:rsidRPr="00011CC1">
        <w:rPr>
          <w:szCs w:val="24"/>
        </w:rPr>
        <w:t xml:space="preserve"> </w:t>
      </w:r>
      <w:r>
        <w:t>t</w:t>
      </w:r>
      <w:r w:rsidR="002D15D1">
        <w:t xml:space="preserve"> and therefore is not overfished.</w:t>
      </w:r>
    </w:p>
    <w:p w14:paraId="4A5241CB" w14:textId="6A8A52B4"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0767D0">
        <w:t>67,988</w:t>
      </w:r>
      <w:r>
        <w:t xml:space="preserve"> t by </w:t>
      </w:r>
      <w:r w:rsidR="00F86DAB">
        <w:t>20</w:t>
      </w:r>
      <w:r w:rsidR="006F697C">
        <w:t>3</w:t>
      </w:r>
      <w:r w:rsidR="000767D0">
        <w:t>2</w:t>
      </w:r>
      <w:r>
        <w:t xml:space="preserve">. </w:t>
      </w:r>
    </w:p>
    <w:p w14:paraId="50B2E5A8" w14:textId="08289EF1" w:rsidR="00736922" w:rsidRDefault="00736922" w:rsidP="00736922">
      <w:r>
        <w:t>Under Scenarios 6 (Fig. 2.</w:t>
      </w:r>
      <w:r w:rsidR="00A33140">
        <w:t>8</w:t>
      </w:r>
      <w:r w:rsidR="00F05698">
        <w:t>2</w:t>
      </w:r>
      <w:r>
        <w:t xml:space="preserve">) and 7 of the </w:t>
      </w:r>
      <w:r w:rsidR="0082048E">
        <w:t xml:space="preserve">2020 </w:t>
      </w:r>
      <w:r>
        <w:t>Model 1</w:t>
      </w:r>
      <w:r w:rsidR="00417668">
        <w:t>9</w:t>
      </w:r>
      <w:r>
        <w:t>.</w:t>
      </w:r>
      <w:r w:rsidR="00417668">
        <w:t>1</w:t>
      </w:r>
      <w:r>
        <w:t xml:space="preserve"> the projected spawning biomass for </w:t>
      </w:r>
      <w:r w:rsidR="00BA5156">
        <w:t>Gulf of Alaska Pacific cod</w:t>
      </w:r>
      <w:r>
        <w:t xml:space="preserve"> is not currently overfished, nor is it approaching an overfished status. </w:t>
      </w:r>
      <w:r w:rsidR="00872F2D">
        <w:t xml:space="preserve">However the stock </w:t>
      </w:r>
      <w:r w:rsidR="0082048E">
        <w:t>wa</w:t>
      </w:r>
      <w:r w:rsidR="00872F2D">
        <w:t>s below B</w:t>
      </w:r>
      <w:r w:rsidR="00872F2D" w:rsidRPr="005C32A2">
        <w:rPr>
          <w:vertAlign w:val="subscript"/>
        </w:rPr>
        <w:t>20%</w:t>
      </w:r>
      <w:r w:rsidR="00872F2D">
        <w:rPr>
          <w:vertAlign w:val="subscript"/>
        </w:rPr>
        <w:t xml:space="preserve"> </w:t>
      </w:r>
      <w:r w:rsidR="0082048E">
        <w:t>in 2020 which t</w:t>
      </w:r>
      <w:r w:rsidR="00872F2D" w:rsidRPr="005C32A2">
        <w:t>rigger</w:t>
      </w:r>
      <w:r w:rsidR="0082048E">
        <w:t>ed</w:t>
      </w:r>
      <w:r w:rsidR="00872F2D">
        <w:t xml:space="preserve"> a closure of the directed Pacific cod fisheries managed under the GOA FMP.</w:t>
      </w:r>
      <w:r w:rsidR="0082048E">
        <w:t xml:space="preserve"> In 2021 the stock is expected to be above B</w:t>
      </w:r>
      <w:r w:rsidR="0082048E" w:rsidRPr="00A6570D">
        <w:rPr>
          <w:vertAlign w:val="subscript"/>
        </w:rPr>
        <w:t>20%</w:t>
      </w:r>
      <w:r w:rsidR="0082048E">
        <w:t xml:space="preserve"> potentially allowing for an open federal directed fishery. </w:t>
      </w:r>
    </w:p>
    <w:tbl>
      <w:tblPr>
        <w:tblStyle w:val="TableGrid"/>
        <w:tblW w:w="0" w:type="auto"/>
        <w:tblLook w:val="04A0" w:firstRow="1" w:lastRow="0" w:firstColumn="1" w:lastColumn="0" w:noHBand="0" w:noVBand="1"/>
      </w:tblPr>
      <w:tblGrid>
        <w:gridCol w:w="9350"/>
      </w:tblGrid>
      <w:tr w:rsidR="009913EF" w14:paraId="37E86B9C" w14:textId="77777777" w:rsidTr="00A6570D">
        <w:tc>
          <w:tcPr>
            <w:tcW w:w="9350" w:type="dxa"/>
          </w:tcPr>
          <w:p w14:paraId="038246F2" w14:textId="77777777" w:rsidR="009913EF" w:rsidRDefault="009913EF" w:rsidP="00A6570D">
            <w:r>
              <w:t xml:space="preserve">The 2020 OFL given this year’s model would have produced a sum of apical F of </w:t>
            </w:r>
            <w:r w:rsidRPr="00462938">
              <w:t>0.31</w:t>
            </w:r>
            <w:r>
              <w:t>80.</w:t>
            </w:r>
          </w:p>
        </w:tc>
      </w:tr>
    </w:tbl>
    <w:p w14:paraId="16EDEAB3" w14:textId="16482426" w:rsidR="0082048E" w:rsidRPr="001E2547" w:rsidRDefault="0082048E" w:rsidP="00A6570D">
      <w:pPr>
        <w:pStyle w:val="Heading3"/>
        <w:numPr>
          <w:ilvl w:val="0"/>
          <w:numId w:val="0"/>
        </w:numPr>
      </w:pPr>
      <w:r>
        <w:t xml:space="preserve">Alternative </w:t>
      </w:r>
      <w:r w:rsidRPr="001E2547">
        <w:t>Projection</w:t>
      </w:r>
      <w:r>
        <w:t>s</w:t>
      </w:r>
      <w:r w:rsidRPr="001E2547">
        <w:t xml:space="preserve"> </w:t>
      </w:r>
      <w:r>
        <w:t>for Model 20.1</w:t>
      </w:r>
    </w:p>
    <w:p w14:paraId="57BED77E" w14:textId="59B8F9A2" w:rsidR="00671517" w:rsidRDefault="0082048E" w:rsidP="00736922">
      <w:r>
        <w:t xml:space="preserve">Stock synthesis has the ability to conduct projections that, unlike the bootstrap method described above, propagates </w:t>
      </w:r>
      <w:r w:rsidR="00671517">
        <w:t xml:space="preserve">the full range of </w:t>
      </w:r>
      <w:r>
        <w:t>model uncertainty forward into the projections</w:t>
      </w:r>
      <w:r w:rsidR="00AF1AB1">
        <w:t xml:space="preserve"> and use projections of environmental covariates to drive assessment model projections</w:t>
      </w:r>
      <w:r>
        <w:t xml:space="preserve">. For Model 20.1 we conducted exploratory projections using this feature to examine potential impacts of climate change and the increase of heatwaves on the GOA Pacific cod stock. </w:t>
      </w:r>
      <w:r w:rsidR="00671517">
        <w:t xml:space="preserve">We conducted an initial </w:t>
      </w:r>
      <w:r w:rsidR="00F84FC1">
        <w:t xml:space="preserve">projection </w:t>
      </w:r>
      <w:r w:rsidR="00671517">
        <w:t xml:space="preserve">to 2033 </w:t>
      </w:r>
      <w:r w:rsidR="00F84FC1">
        <w:t xml:space="preserve">assuming </w:t>
      </w:r>
      <w:r w:rsidR="00671517">
        <w:t xml:space="preserve">future </w:t>
      </w:r>
      <w:r w:rsidR="00F84FC1">
        <w:t>conditions to be at the 1982-2012 mean conditions</w:t>
      </w:r>
      <w:r w:rsidR="00F05698">
        <w:t xml:space="preserve"> (</w:t>
      </w:r>
      <w:r w:rsidR="00484F65">
        <w:t xml:space="preserve">Table 2.27, </w:t>
      </w:r>
      <w:r w:rsidR="00F05698">
        <w:t>Fig. 2.8</w:t>
      </w:r>
      <w:r w:rsidR="00E96A4C">
        <w:t>4</w:t>
      </w:r>
      <w:r w:rsidR="00671517">
        <w:t xml:space="preserve"> and Fig. 2.8</w:t>
      </w:r>
      <w:r w:rsidR="00E96A4C">
        <w:t>5</w:t>
      </w:r>
      <w:r w:rsidR="00671517">
        <w:t>)</w:t>
      </w:r>
      <w:r w:rsidR="00F84FC1">
        <w:t xml:space="preserve">. This model </w:t>
      </w:r>
      <w:r w:rsidR="00671517">
        <w:t>reveals</w:t>
      </w:r>
      <w:r w:rsidR="00F84FC1">
        <w:t xml:space="preserve"> a similar trajectory to Model 19.1 with sli</w:t>
      </w:r>
      <w:r w:rsidR="00722251">
        <w:t>ghtly higher ABC and OFL values until 2023</w:t>
      </w:r>
      <w:r w:rsidR="00671517">
        <w:t xml:space="preserve"> when</w:t>
      </w:r>
      <w:r w:rsidR="00722251">
        <w:t xml:space="preserve"> projections of spawning biomass and catch for Model 20.1 drop below those from Model 19.1. The difference in these projections is the low estimate of recruitment for 2019 in Model 20.1. </w:t>
      </w:r>
      <w:r w:rsidR="00671517">
        <w:t xml:space="preserve">The Model 20.1 projections in this scenario after 2025 exceeds those of Model 19.1 as the </w:t>
      </w:r>
      <w:r w:rsidR="00AF1AB1">
        <w:t xml:space="preserve">assumed </w:t>
      </w:r>
      <w:r w:rsidR="00671517">
        <w:t xml:space="preserve">recruitment and growth conditions </w:t>
      </w:r>
      <w:r w:rsidR="00AF1AB1">
        <w:t xml:space="preserve">mirroring </w:t>
      </w:r>
      <w:r w:rsidR="00671517">
        <w:t xml:space="preserve">1982-2012 were </w:t>
      </w:r>
      <w:r w:rsidR="00AF1AB1">
        <w:t xml:space="preserve">more favorable to growth and recruitment </w:t>
      </w:r>
      <w:r w:rsidR="00671517">
        <w:t xml:space="preserve">than those observed over the full time series. </w:t>
      </w:r>
    </w:p>
    <w:p w14:paraId="2AB1C0F6" w14:textId="0803E02C" w:rsidR="00416F4D" w:rsidRDefault="00671517" w:rsidP="00880C2C">
      <w:pPr>
        <w:rPr>
          <w:rFonts w:eastAsiaTheme="minorEastAsia"/>
        </w:rPr>
      </w:pPr>
      <w:r>
        <w:rPr>
          <w:rFonts w:eastAsiaTheme="minorEastAsia"/>
        </w:rPr>
        <w:t>For projections 202</w:t>
      </w:r>
      <w:r w:rsidR="00880C2C">
        <w:rPr>
          <w:rFonts w:eastAsiaTheme="minorEastAsia"/>
        </w:rPr>
        <w:t>1</w:t>
      </w:r>
      <w:r>
        <w:rPr>
          <w:rFonts w:eastAsiaTheme="minorEastAsia"/>
        </w:rPr>
        <w:t xml:space="preserve">-2099 </w:t>
      </w:r>
      <w:r w:rsidR="003C263A">
        <w:rPr>
          <w:rFonts w:eastAsiaTheme="minorEastAsia"/>
        </w:rPr>
        <w:t xml:space="preserve">the </w:t>
      </w:r>
      <w:r w:rsidR="008C5011">
        <w:rPr>
          <w:rFonts w:eastAsiaTheme="minorEastAsia"/>
        </w:rPr>
        <w:t xml:space="preserve">surface temperature anomaly for the central Gulf of Alaska for </w:t>
      </w:r>
      <w:r w:rsidR="003C263A">
        <w:rPr>
          <w:rFonts w:eastAsiaTheme="minorEastAsia"/>
        </w:rPr>
        <w:t xml:space="preserve">five </w:t>
      </w:r>
      <w:r w:rsidR="007B2130">
        <w:rPr>
          <w:rFonts w:eastAsiaTheme="minorEastAsia"/>
        </w:rPr>
        <w:t xml:space="preserve">climate models </w:t>
      </w:r>
      <w:r w:rsidR="00880C2C">
        <w:rPr>
          <w:rFonts w:eastAsiaTheme="minorEastAsia"/>
        </w:rPr>
        <w:t>(</w:t>
      </w:r>
      <w:r w:rsidR="00880C2C" w:rsidRPr="00880C2C">
        <w:rPr>
          <w:rFonts w:eastAsiaTheme="minorEastAsia"/>
        </w:rPr>
        <w:t>HadGEM2-ES</w:t>
      </w:r>
      <w:r w:rsidR="00880C2C">
        <w:rPr>
          <w:rFonts w:eastAsiaTheme="minorEastAsia"/>
        </w:rPr>
        <w:t xml:space="preserve">, </w:t>
      </w:r>
      <w:r w:rsidR="00880C2C" w:rsidRPr="00880C2C">
        <w:rPr>
          <w:rFonts w:eastAsiaTheme="minorEastAsia"/>
        </w:rPr>
        <w:t>MIROC-ESM</w:t>
      </w:r>
      <w:r w:rsidR="00880C2C">
        <w:rPr>
          <w:rFonts w:eastAsiaTheme="minorEastAsia"/>
        </w:rPr>
        <w:t xml:space="preserve">, </w:t>
      </w:r>
      <w:r w:rsidR="00880C2C" w:rsidRPr="00880C2C">
        <w:rPr>
          <w:rFonts w:eastAsiaTheme="minorEastAsia"/>
        </w:rPr>
        <w:t>MIROC5</w:t>
      </w:r>
      <w:r w:rsidR="00880C2C">
        <w:rPr>
          <w:rFonts w:eastAsiaTheme="minorEastAsia"/>
        </w:rPr>
        <w:t xml:space="preserve">, </w:t>
      </w:r>
      <w:r w:rsidR="00880C2C" w:rsidRPr="00880C2C">
        <w:rPr>
          <w:rFonts w:eastAsiaTheme="minorEastAsia"/>
        </w:rPr>
        <w:t>IMPI-ESM-LR</w:t>
      </w:r>
      <w:r w:rsidR="00880C2C">
        <w:rPr>
          <w:rFonts w:eastAsiaTheme="minorEastAsia"/>
        </w:rPr>
        <w:t xml:space="preserve">, and </w:t>
      </w:r>
      <w:r w:rsidR="00880C2C" w:rsidRPr="00880C2C">
        <w:rPr>
          <w:rFonts w:eastAsiaTheme="minorEastAsia"/>
        </w:rPr>
        <w:t>IMPI-ESM-MR</w:t>
      </w:r>
      <w:r w:rsidR="00880C2C">
        <w:rPr>
          <w:rFonts w:eastAsiaTheme="minorEastAsia"/>
        </w:rPr>
        <w:t xml:space="preserve">) </w:t>
      </w:r>
      <w:r w:rsidR="003C263A">
        <w:rPr>
          <w:rFonts w:eastAsiaTheme="minorEastAsia"/>
        </w:rPr>
        <w:t xml:space="preserve">under RCP 2.6 and RCP 4.5 </w:t>
      </w:r>
      <w:r w:rsidR="007B2130">
        <w:rPr>
          <w:rFonts w:eastAsiaTheme="minorEastAsia"/>
        </w:rPr>
        <w:t xml:space="preserve">IPCC </w:t>
      </w:r>
      <w:r w:rsidR="003C263A">
        <w:rPr>
          <w:rFonts w:eastAsiaTheme="minorEastAsia"/>
        </w:rPr>
        <w:t xml:space="preserve">carbon </w:t>
      </w:r>
      <w:r w:rsidR="007B2130">
        <w:rPr>
          <w:rFonts w:eastAsiaTheme="minorEastAsia"/>
        </w:rPr>
        <w:t xml:space="preserve">emission </w:t>
      </w:r>
      <w:r w:rsidR="003C263A">
        <w:rPr>
          <w:rFonts w:eastAsiaTheme="minorEastAsia"/>
        </w:rPr>
        <w:t>scenarios</w:t>
      </w:r>
      <w:r w:rsidR="008C5011">
        <w:rPr>
          <w:rFonts w:eastAsiaTheme="minorEastAsia"/>
        </w:rPr>
        <w:t xml:space="preserve"> were used to simulate temperature and heatwave conditions</w:t>
      </w:r>
      <w:r w:rsidR="003C263A">
        <w:rPr>
          <w:rFonts w:eastAsiaTheme="minorEastAsia"/>
        </w:rPr>
        <w:t>.</w:t>
      </w:r>
      <w:r w:rsidR="007B2130">
        <w:rPr>
          <w:rFonts w:eastAsiaTheme="minorEastAsia"/>
        </w:rPr>
        <w:t xml:space="preserve"> </w:t>
      </w:r>
      <w:r w:rsidR="00880C2C">
        <w:rPr>
          <w:rFonts w:eastAsiaTheme="minorEastAsia"/>
        </w:rPr>
        <w:t xml:space="preserve">We selected these specific </w:t>
      </w:r>
      <w:r w:rsidR="007B2130">
        <w:rPr>
          <w:rFonts w:eastAsiaTheme="minorEastAsia"/>
        </w:rPr>
        <w:t xml:space="preserve">five models because they had both RCP 4.5 and RCP 2.6 </w:t>
      </w:r>
      <w:r w:rsidR="00880C2C">
        <w:rPr>
          <w:rFonts w:eastAsiaTheme="minorEastAsia"/>
        </w:rPr>
        <w:t>output</w:t>
      </w:r>
      <w:r w:rsidR="007B2130">
        <w:rPr>
          <w:rFonts w:eastAsiaTheme="minorEastAsia"/>
        </w:rPr>
        <w:t xml:space="preserve"> available to 2099</w:t>
      </w:r>
      <w:r w:rsidR="00880C2C">
        <w:rPr>
          <w:rFonts w:eastAsiaTheme="minorEastAsia"/>
        </w:rPr>
        <w:t xml:space="preserve"> for the Gulf of Alaska</w:t>
      </w:r>
      <w:r w:rsidR="007B2130">
        <w:rPr>
          <w:rFonts w:eastAsiaTheme="minorEastAsia"/>
        </w:rPr>
        <w:t xml:space="preserve">. </w:t>
      </w:r>
      <w:r w:rsidR="00880C2C">
        <w:rPr>
          <w:rFonts w:eastAsiaTheme="minorEastAsia"/>
        </w:rPr>
        <w:t>We retrieved t</w:t>
      </w:r>
      <w:r w:rsidR="007B2130">
        <w:rPr>
          <w:rFonts w:eastAsiaTheme="minorEastAsia"/>
        </w:rPr>
        <w:t>hese model</w:t>
      </w:r>
      <w:r w:rsidR="00880C2C">
        <w:rPr>
          <w:rFonts w:eastAsiaTheme="minorEastAsia"/>
        </w:rPr>
        <w:t>ed projections</w:t>
      </w:r>
      <w:r w:rsidR="007B2130">
        <w:rPr>
          <w:rFonts w:eastAsiaTheme="minorEastAsia"/>
        </w:rPr>
        <w:t xml:space="preserve"> from the Phys</w:t>
      </w:r>
      <w:r w:rsidR="00880C2C">
        <w:rPr>
          <w:rFonts w:eastAsiaTheme="minorEastAsia"/>
        </w:rPr>
        <w:t>i</w:t>
      </w:r>
      <w:r w:rsidR="007B2130">
        <w:rPr>
          <w:rFonts w:eastAsiaTheme="minorEastAsia"/>
        </w:rPr>
        <w:t xml:space="preserve">cal Sciences Laboratory Coupled Model Inter-comparison Project (CMIP5; </w:t>
      </w:r>
      <w:r w:rsidR="007B2130" w:rsidRPr="00416F4D">
        <w:rPr>
          <w:rFonts w:eastAsiaTheme="minorEastAsia"/>
        </w:rPr>
        <w:t>Hermann et al., 2016, 2019)</w:t>
      </w:r>
      <w:r w:rsidR="007B2130">
        <w:rPr>
          <w:rFonts w:eastAsiaTheme="minorEastAsia"/>
        </w:rPr>
        <w:t xml:space="preserve"> webserver (</w:t>
      </w:r>
      <w:hyperlink r:id="rId23" w:history="1">
        <w:r w:rsidR="007B2130" w:rsidRPr="0023023E">
          <w:rPr>
            <w:rStyle w:val="Hyperlink"/>
            <w:rFonts w:eastAsiaTheme="minorEastAsia"/>
          </w:rPr>
          <w:t>https://psl.noaa.gov/ipcc/ocn/timeseries.html</w:t>
        </w:r>
      </w:hyperlink>
      <w:r w:rsidR="007B2130">
        <w:rPr>
          <w:rFonts w:eastAsiaTheme="minorEastAsia"/>
        </w:rPr>
        <w:t xml:space="preserve">). </w:t>
      </w:r>
      <w:r w:rsidR="00880C2C">
        <w:rPr>
          <w:rFonts w:eastAsiaTheme="minorEastAsia"/>
        </w:rPr>
        <w:t xml:space="preserve">Please note that RCP 2.6 and RCP 4.5 are the two most optimistic of the four possible IPCC scenarios. </w:t>
      </w:r>
      <w:r w:rsidR="008C5011">
        <w:rPr>
          <w:rFonts w:eastAsiaTheme="minorEastAsia"/>
        </w:rPr>
        <w:t xml:space="preserve">RCP 2.6 </w:t>
      </w:r>
      <w:r w:rsidR="00C12D01">
        <w:rPr>
          <w:rFonts w:eastAsiaTheme="minorEastAsia"/>
        </w:rPr>
        <w:t>i</w:t>
      </w:r>
      <w:r w:rsidR="00C12D01" w:rsidRPr="00C12D01">
        <w:rPr>
          <w:rFonts w:eastAsiaTheme="minorEastAsia"/>
        </w:rPr>
        <w:t>s the best-case</w:t>
      </w:r>
      <w:r w:rsidR="00C12D01">
        <w:rPr>
          <w:rFonts w:eastAsiaTheme="minorEastAsia"/>
        </w:rPr>
        <w:t xml:space="preserve"> scenario</w:t>
      </w:r>
      <w:r w:rsidR="00880C2C">
        <w:rPr>
          <w:rFonts w:eastAsiaTheme="minorEastAsia"/>
        </w:rPr>
        <w:t xml:space="preserve"> in</w:t>
      </w:r>
      <w:r w:rsidR="00C12D01" w:rsidRPr="00C12D01">
        <w:rPr>
          <w:rFonts w:eastAsiaTheme="minorEastAsia"/>
        </w:rPr>
        <w:t xml:space="preserve"> limiting anthropogenic climate change. It </w:t>
      </w:r>
      <w:r w:rsidR="00880C2C">
        <w:rPr>
          <w:rFonts w:eastAsiaTheme="minorEastAsia"/>
        </w:rPr>
        <w:t>assumes</w:t>
      </w:r>
      <w:r w:rsidR="00C12D01" w:rsidRPr="00C12D01">
        <w:rPr>
          <w:rFonts w:eastAsiaTheme="minorEastAsia"/>
        </w:rPr>
        <w:t xml:space="preserve"> a major turnaround in climate policies and a start to concerted action in the next few years in all countries, both developing and developed.</w:t>
      </w:r>
      <w:r w:rsidR="00C12D01">
        <w:rPr>
          <w:rFonts w:eastAsiaTheme="minorEastAsia"/>
        </w:rPr>
        <w:t xml:space="preserve"> </w:t>
      </w:r>
      <w:r w:rsidR="008C5011">
        <w:rPr>
          <w:rFonts w:eastAsiaTheme="minorEastAsia"/>
        </w:rPr>
        <w:t xml:space="preserve">RCP 4.5 </w:t>
      </w:r>
      <w:r w:rsidR="00C12D01">
        <w:rPr>
          <w:rFonts w:eastAsiaTheme="minorEastAsia"/>
        </w:rPr>
        <w:t>is a moderate carbon emissions scenario where emissions peak around mid-</w:t>
      </w:r>
      <w:r w:rsidR="00C12D01" w:rsidRPr="00C12D01">
        <w:rPr>
          <w:rFonts w:eastAsiaTheme="minorEastAsia"/>
        </w:rPr>
        <w:t>century at around 50% higher than 2000 levels and then decline</w:t>
      </w:r>
      <w:r w:rsidR="00880C2C">
        <w:rPr>
          <w:rFonts w:eastAsiaTheme="minorEastAsia"/>
        </w:rPr>
        <w:t xml:space="preserve"> rapidly over 30 years, s</w:t>
      </w:r>
      <w:r w:rsidR="00C12D01" w:rsidRPr="00C12D01">
        <w:rPr>
          <w:rFonts w:eastAsiaTheme="minorEastAsia"/>
        </w:rPr>
        <w:t>tabiliz</w:t>
      </w:r>
      <w:r w:rsidR="00880C2C">
        <w:rPr>
          <w:rFonts w:eastAsiaTheme="minorEastAsia"/>
        </w:rPr>
        <w:t>ing</w:t>
      </w:r>
      <w:r w:rsidR="00C12D01" w:rsidRPr="00C12D01">
        <w:rPr>
          <w:rFonts w:eastAsiaTheme="minorEastAsia"/>
        </w:rPr>
        <w:t xml:space="preserve"> at half of 2000</w:t>
      </w:r>
      <w:r w:rsidR="00880C2C">
        <w:rPr>
          <w:rFonts w:eastAsiaTheme="minorEastAsia"/>
        </w:rPr>
        <w:t xml:space="preserve"> emission</w:t>
      </w:r>
      <w:r w:rsidR="00C12D01" w:rsidRPr="00C12D01">
        <w:rPr>
          <w:rFonts w:eastAsiaTheme="minorEastAsia"/>
        </w:rPr>
        <w:t xml:space="preserve"> levels. </w:t>
      </w:r>
      <w:r w:rsidR="00880C2C">
        <w:rPr>
          <w:rFonts w:eastAsiaTheme="minorEastAsia"/>
        </w:rPr>
        <w:t xml:space="preserve">In RCP 4.5 </w:t>
      </w:r>
      <w:r w:rsidR="00C12D01" w:rsidRPr="00C12D01">
        <w:rPr>
          <w:rFonts w:eastAsiaTheme="minorEastAsia"/>
        </w:rPr>
        <w:t>CO</w:t>
      </w:r>
      <w:r w:rsidR="00C12D01" w:rsidRPr="00A6570D">
        <w:rPr>
          <w:rFonts w:eastAsiaTheme="minorEastAsia"/>
          <w:vertAlign w:val="superscript"/>
        </w:rPr>
        <w:t>2</w:t>
      </w:r>
      <w:r w:rsidR="00C12D01" w:rsidRPr="00C12D01">
        <w:rPr>
          <w:rFonts w:eastAsiaTheme="minorEastAsia"/>
        </w:rPr>
        <w:t xml:space="preserve"> concentration </w:t>
      </w:r>
      <w:r w:rsidR="00C12D01">
        <w:rPr>
          <w:rFonts w:eastAsiaTheme="minorEastAsia"/>
        </w:rPr>
        <w:t xml:space="preserve">in the atmosphere </w:t>
      </w:r>
      <w:r w:rsidR="00C12D01" w:rsidRPr="00C12D01">
        <w:rPr>
          <w:rFonts w:eastAsiaTheme="minorEastAsia"/>
        </w:rPr>
        <w:t>continue</w:t>
      </w:r>
      <w:r w:rsidR="00C12D01">
        <w:rPr>
          <w:rFonts w:eastAsiaTheme="minorEastAsia"/>
        </w:rPr>
        <w:t>s</w:t>
      </w:r>
      <w:r w:rsidR="00C12D01" w:rsidRPr="00C12D01">
        <w:rPr>
          <w:rFonts w:eastAsiaTheme="minorEastAsia"/>
        </w:rPr>
        <w:t xml:space="preserve"> on trend</w:t>
      </w:r>
      <w:r w:rsidR="00880C2C">
        <w:rPr>
          <w:rFonts w:eastAsiaTheme="minorEastAsia"/>
        </w:rPr>
        <w:t xml:space="preserve"> upward from current condition </w:t>
      </w:r>
      <w:r w:rsidR="00C12D01" w:rsidRPr="00C12D01">
        <w:rPr>
          <w:rFonts w:eastAsiaTheme="minorEastAsia"/>
        </w:rPr>
        <w:t xml:space="preserve">to about 520 ppm in 2070 and </w:t>
      </w:r>
      <w:r w:rsidR="00880C2C">
        <w:rPr>
          <w:rFonts w:eastAsiaTheme="minorEastAsia"/>
        </w:rPr>
        <w:t xml:space="preserve">then continues to increase </w:t>
      </w:r>
      <w:r w:rsidR="00C12D01" w:rsidRPr="00C12D01">
        <w:rPr>
          <w:rFonts w:eastAsiaTheme="minorEastAsia"/>
        </w:rPr>
        <w:t>more slowly</w:t>
      </w:r>
      <w:r w:rsidR="00880C2C">
        <w:rPr>
          <w:rFonts w:eastAsiaTheme="minorEastAsia"/>
        </w:rPr>
        <w:t xml:space="preserve"> afterwards</w:t>
      </w:r>
      <w:r w:rsidR="00C12D01" w:rsidRPr="00C12D01">
        <w:rPr>
          <w:rFonts w:eastAsiaTheme="minorEastAsia"/>
        </w:rPr>
        <w:t>.</w:t>
      </w:r>
      <w:r w:rsidR="00880C2C">
        <w:rPr>
          <w:rFonts w:eastAsiaTheme="minorEastAsia"/>
        </w:rPr>
        <w:t xml:space="preserve"> </w:t>
      </w:r>
      <w:r w:rsidR="00C12D01">
        <w:rPr>
          <w:rFonts w:eastAsiaTheme="minorEastAsia"/>
        </w:rPr>
        <w:t xml:space="preserve">Future runs of the </w:t>
      </w:r>
      <w:r w:rsidR="004C21F0">
        <w:rPr>
          <w:rFonts w:eastAsiaTheme="minorEastAsia"/>
        </w:rPr>
        <w:t>ecosystem-linked</w:t>
      </w:r>
      <w:r w:rsidR="00C12D01">
        <w:rPr>
          <w:rFonts w:eastAsiaTheme="minorEastAsia"/>
        </w:rPr>
        <w:t xml:space="preserve"> model could include the less optimistic scenarios.</w:t>
      </w:r>
    </w:p>
    <w:p w14:paraId="7945B2C8" w14:textId="01E89EBE" w:rsidR="00F065D0" w:rsidRPr="003C263A" w:rsidRDefault="003C263A" w:rsidP="00F065D0">
      <w:pPr>
        <w:rPr>
          <w:rFonts w:eastAsiaTheme="minorEastAsia"/>
        </w:rPr>
      </w:pPr>
      <w:r>
        <w:rPr>
          <w:rFonts w:eastAsiaTheme="minorEastAsia"/>
        </w:rPr>
        <w:t>T</w:t>
      </w:r>
      <w:r w:rsidR="00671517">
        <w:rPr>
          <w:rFonts w:eastAsiaTheme="minorEastAsia"/>
        </w:rPr>
        <w:t xml:space="preserve">he </w:t>
      </w:r>
      <w:r w:rsidR="008C5011">
        <w:rPr>
          <w:rFonts w:eastAsiaTheme="minorEastAsia"/>
        </w:rPr>
        <w:t xml:space="preserve">spawning marine heatwave </w:t>
      </w:r>
      <w:r w:rsidR="00671517">
        <w:rPr>
          <w:rFonts w:eastAsiaTheme="minorEastAsia"/>
        </w:rPr>
        <w:t xml:space="preserve">cumulative intensity </w:t>
      </w:r>
      <w:r w:rsidR="008C5011">
        <w:rPr>
          <w:rFonts w:eastAsiaTheme="minorEastAsia"/>
        </w:rPr>
        <w:t>index</w:t>
      </w:r>
      <w:r>
        <w:rPr>
          <w:rFonts w:eastAsiaTheme="minorEastAsia"/>
        </w:rPr>
        <w:t xml:space="preserve">, </w:t>
      </w:r>
      <m:oMath>
        <m:sSub>
          <m:sSubPr>
            <m:ctrlPr>
              <w:ins w:id="1" w:author="Steve Barbeaux" w:date="2021-09-28T10:25:00Z">
                <w:rPr>
                  <w:rFonts w:ascii="Cambria Math" w:eastAsiaTheme="minorEastAsia" w:hAnsi="Cambria Math"/>
                </w:rPr>
              </w:ins>
            </m:ctrlPr>
          </m:sSubPr>
          <m:e>
            <m:acc>
              <m:accPr>
                <m:ctrlPr>
                  <w:ins w:id="2" w:author="Steve Barbeaux" w:date="2021-09-28T10:25:00Z">
                    <w:rPr>
                      <w:rFonts w:ascii="Cambria Math" w:eastAsiaTheme="minorEastAsia" w:hAnsi="Cambria Math"/>
                    </w:rPr>
                  </w:ins>
                </m:ctrlPr>
              </m:accPr>
              <m:e>
                <m:r>
                  <m:rPr>
                    <m:sty m:val="p"/>
                  </m:rPr>
                  <w:rPr>
                    <w:rFonts w:ascii="Cambria Math" w:eastAsiaTheme="minorEastAsia" w:hAnsi="Cambria Math"/>
                  </w:rPr>
                  <m:t>I</m:t>
                </m:r>
              </m:e>
            </m:acc>
          </m:e>
          <m:sub>
            <m:r>
              <w:rPr>
                <w:rFonts w:ascii="Cambria Math" w:eastAsiaTheme="minorEastAsia" w:hAnsi="Cambria Math"/>
              </w:rPr>
              <m:t>y</m:t>
            </m:r>
          </m:sub>
        </m:sSub>
      </m:oMath>
      <w:r>
        <w:rPr>
          <w:rFonts w:eastAsiaTheme="minorEastAsia"/>
        </w:rPr>
        <w:t xml:space="preserve">, </w:t>
      </w:r>
      <w:r w:rsidR="00671517">
        <w:rPr>
          <w:rFonts w:eastAsiaTheme="minorEastAsia"/>
        </w:rPr>
        <w:t>was modeled as a function of the June temperature anomaly</w:t>
      </w:r>
      <w:r w:rsidR="00F065D0">
        <w:rPr>
          <w:rFonts w:eastAsiaTheme="minorEastAsia"/>
        </w:rPr>
        <w:t>,</w:t>
      </w:r>
      <w:r w:rsidR="00671517">
        <w:rPr>
          <w:rFonts w:eastAsiaTheme="minorEastAsia"/>
        </w:rPr>
        <w:t xml:space="preserve"> </w:t>
      </w:r>
      <w:r w:rsidR="00F065D0" w:rsidRPr="00A6570D">
        <w:rPr>
          <w:rFonts w:eastAsiaTheme="minorEastAsia"/>
          <w:i/>
        </w:rPr>
        <w:t>t</w:t>
      </w:r>
      <w:r w:rsidR="00F065D0" w:rsidRPr="00A6570D">
        <w:rPr>
          <w:rFonts w:eastAsiaTheme="minorEastAsia"/>
          <w:i/>
          <w:vertAlign w:val="subscript"/>
        </w:rPr>
        <w:t>y</w:t>
      </w:r>
      <w:r w:rsidR="00F065D0">
        <w:rPr>
          <w:rFonts w:eastAsiaTheme="minorEastAsia"/>
        </w:rPr>
        <w:t xml:space="preserve">, </w:t>
      </w:r>
      <w:r w:rsidR="00671517">
        <w:rPr>
          <w:rFonts w:eastAsiaTheme="minorEastAsia"/>
        </w:rPr>
        <w:t>for the central GOA</w:t>
      </w:r>
      <w:r w:rsidR="008C5011">
        <w:rPr>
          <w:rFonts w:eastAsiaTheme="minorEastAsia"/>
        </w:rPr>
        <w:t>. We used</w:t>
      </w:r>
      <w:r w:rsidR="00671517">
        <w:rPr>
          <w:rFonts w:eastAsiaTheme="minorEastAsia"/>
        </w:rPr>
        <w:t xml:space="preserve"> a delta linear model where the probability of a spawning heatwave for all years 1981-2020 was fit as a binomial process and the cumulative intensity of the heatwave given the mean June temperature for the years with a heatwave modeled as a Gaussian process. </w:t>
      </w:r>
      <m:oMath>
        <m:r>
          <m:rPr>
            <m:sty m:val="p"/>
          </m:rPr>
          <w:rPr>
            <w:rFonts w:ascii="Cambria Math" w:eastAsiaTheme="minorEastAsia" w:hAnsi="Cambria Math"/>
          </w:rPr>
          <w:br/>
        </m:r>
      </m:oMath>
      <m:oMathPara>
        <m:oMath>
          <m:sSub>
            <m:sSubPr>
              <m:ctrlPr>
                <w:ins w:id="3" w:author="Steve Barbeaux" w:date="2021-09-28T10:25:00Z">
                  <w:rPr>
                    <w:rFonts w:ascii="Cambria Math" w:eastAsiaTheme="minorEastAsia" w:hAnsi="Cambria Math"/>
                  </w:rPr>
                </w:ins>
              </m:ctrlPr>
            </m:sSubPr>
            <m:e>
              <m:acc>
                <m:accPr>
                  <m:ctrlPr>
                    <w:ins w:id="4" w:author="Steve Barbeaux" w:date="2021-09-28T10:25:00Z">
                      <w:rPr>
                        <w:rFonts w:ascii="Cambria Math" w:eastAsiaTheme="minorEastAsia" w:hAnsi="Cambria Math"/>
                      </w:rPr>
                    </w:ins>
                  </m:ctrlPr>
                </m:accPr>
                <m:e>
                  <m:r>
                    <m:rPr>
                      <m:sty m:val="p"/>
                    </m:rPr>
                    <w:rPr>
                      <w:rFonts w:ascii="Cambria Math" w:eastAsiaTheme="minorEastAsia" w:hAnsi="Cambria Math"/>
                    </w:rPr>
                    <m:t>I</m:t>
                  </m:r>
                </m:e>
              </m:acc>
            </m:e>
            <m:sub>
              <m:r>
                <w:rPr>
                  <w:rFonts w:ascii="Cambria Math" w:eastAsiaTheme="minorEastAsia" w:hAnsi="Cambria Math"/>
                </w:rPr>
                <m:t>y</m:t>
              </m:r>
            </m:sub>
          </m:sSub>
          <m:r>
            <w:rPr>
              <w:rFonts w:ascii="Cambria Math" w:eastAsiaTheme="minorEastAsia" w:hAnsi="Cambria Math"/>
            </w:rPr>
            <m:t>=</m:t>
          </m:r>
          <m:d>
            <m:dPr>
              <m:ctrlPr>
                <w:ins w:id="5" w:author="Steve Barbeaux" w:date="2021-09-28T10:25:00Z">
                  <w:rPr>
                    <w:rFonts w:ascii="Cambria Math" w:eastAsiaTheme="minorEastAsia" w:hAnsi="Cambria Math"/>
                    <w:i/>
                  </w:rPr>
                </w:ins>
              </m:ctrlPr>
            </m:dPr>
            <m:e>
              <m:f>
                <m:fPr>
                  <m:ctrlPr>
                    <w:ins w:id="6" w:author="Steve Barbeaux" w:date="2021-09-28T10:25:00Z">
                      <w:rPr>
                        <w:rFonts w:ascii="Cambria Math" w:eastAsiaTheme="minorEastAsia" w:hAnsi="Cambria Math"/>
                        <w:i/>
                      </w:rPr>
                    </w:ins>
                  </m:ctrlPr>
                </m:fPr>
                <m:num>
                  <m:sSup>
                    <m:sSupPr>
                      <m:ctrlPr>
                        <w:ins w:id="7" w:author="Steve Barbeaux" w:date="2021-09-28T10:25:00Z">
                          <w:rPr>
                            <w:rFonts w:ascii="Cambria Math" w:eastAsiaTheme="minorEastAsia" w:hAnsi="Cambria Math"/>
                            <w:i/>
                          </w:rPr>
                        </w:ins>
                      </m:ctrlPr>
                    </m:sSupPr>
                    <m:e>
                      <m:r>
                        <w:rPr>
                          <w:rFonts w:ascii="Cambria Math" w:hAnsi="Cambria Math"/>
                        </w:rPr>
                        <m:t>e</m:t>
                      </m:r>
                    </m:e>
                    <m:sup>
                      <m:sSub>
                        <m:sSubPr>
                          <m:ctrlPr>
                            <w:ins w:id="8"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1</m:t>
                          </m:r>
                        </m:sub>
                      </m:sSub>
                      <m:sSub>
                        <m:sSubPr>
                          <m:ctrlPr>
                            <w:ins w:id="9" w:author="Steve Barbeaux" w:date="2021-09-28T10:25:00Z">
                              <w:rPr>
                                <w:rFonts w:ascii="Cambria Math" w:eastAsiaTheme="minorEastAsia" w:hAnsi="Cambria Math"/>
                                <w:i/>
                              </w:rPr>
                            </w:ins>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ins w:id="10"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0</m:t>
                          </m:r>
                        </m:sub>
                      </m:sSub>
                    </m:sup>
                  </m:sSup>
                </m:num>
                <m:den>
                  <m:r>
                    <w:rPr>
                      <w:rFonts w:ascii="Cambria Math" w:eastAsiaTheme="minorEastAsia" w:hAnsi="Cambria Math"/>
                    </w:rPr>
                    <m:t>1+</m:t>
                  </m:r>
                  <m:sSup>
                    <m:sSupPr>
                      <m:ctrlPr>
                        <w:ins w:id="11" w:author="Steve Barbeaux" w:date="2021-09-28T10:25:00Z">
                          <w:rPr>
                            <w:rFonts w:ascii="Cambria Math" w:eastAsiaTheme="minorEastAsia" w:hAnsi="Cambria Math"/>
                            <w:i/>
                          </w:rPr>
                        </w:ins>
                      </m:ctrlPr>
                    </m:sSupPr>
                    <m:e>
                      <m:r>
                        <w:rPr>
                          <w:rFonts w:ascii="Cambria Math" w:hAnsi="Cambria Math"/>
                        </w:rPr>
                        <m:t>e</m:t>
                      </m:r>
                    </m:e>
                    <m:sup>
                      <m:sSub>
                        <m:sSubPr>
                          <m:ctrlPr>
                            <w:ins w:id="12"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1</m:t>
                          </m:r>
                        </m:sub>
                      </m:sSub>
                      <m:sSub>
                        <m:sSubPr>
                          <m:ctrlPr>
                            <w:ins w:id="13" w:author="Steve Barbeaux" w:date="2021-09-28T10:25:00Z">
                              <w:rPr>
                                <w:rFonts w:ascii="Cambria Math" w:eastAsiaTheme="minorEastAsia" w:hAnsi="Cambria Math"/>
                                <w:i/>
                              </w:rPr>
                            </w:ins>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ins w:id="14"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0</m:t>
                          </m:r>
                        </m:sub>
                      </m:sSub>
                    </m:sup>
                  </m:sSup>
                </m:den>
              </m:f>
            </m:e>
          </m:d>
          <m:d>
            <m:dPr>
              <m:ctrlPr>
                <w:ins w:id="15" w:author="Steve Barbeaux" w:date="2021-09-28T10:25:00Z">
                  <w:rPr>
                    <w:rFonts w:ascii="Cambria Math" w:eastAsiaTheme="minorEastAsia" w:hAnsi="Cambria Math"/>
                    <w:i/>
                  </w:rPr>
                </w:ins>
              </m:ctrlPr>
            </m:dPr>
            <m:e>
              <m:sSub>
                <m:sSubPr>
                  <m:ctrlPr>
                    <w:ins w:id="16"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3</m:t>
                  </m:r>
                </m:sub>
              </m:sSub>
              <m:sSub>
                <m:sSubPr>
                  <m:ctrlPr>
                    <w:ins w:id="17" w:author="Steve Barbeaux" w:date="2021-09-28T10:25:00Z">
                      <w:rPr>
                        <w:rFonts w:ascii="Cambria Math" w:eastAsiaTheme="minorEastAsia" w:hAnsi="Cambria Math"/>
                        <w:i/>
                      </w:rPr>
                    </w:ins>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ins w:id="18"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2</m:t>
                  </m:r>
                </m:sub>
              </m:sSub>
            </m:e>
          </m:d>
        </m:oMath>
      </m:oMathPara>
    </w:p>
    <w:p w14:paraId="4FB2A84C" w14:textId="5F974535" w:rsidR="0082048E" w:rsidRDefault="00F065D0" w:rsidP="00736922">
      <w:r>
        <w:rPr>
          <w:rFonts w:eastAsiaTheme="minorEastAsia"/>
        </w:rPr>
        <w:t xml:space="preserve">The </w:t>
      </w:r>
      <w:r w:rsidR="00671517">
        <w:rPr>
          <w:rFonts w:eastAsiaTheme="minorEastAsia"/>
        </w:rPr>
        <w:t>model w</w:t>
      </w:r>
      <w:r w:rsidR="008C5011">
        <w:rPr>
          <w:rFonts w:eastAsiaTheme="minorEastAsia"/>
        </w:rPr>
        <w:t>as</w:t>
      </w:r>
      <w:r w:rsidR="00671517">
        <w:rPr>
          <w:rFonts w:eastAsiaTheme="minorEastAsia"/>
        </w:rPr>
        <w:t xml:space="preserve"> fit using </w:t>
      </w:r>
      <w:r w:rsidR="00671517" w:rsidRPr="00E7640B">
        <w:rPr>
          <w:rFonts w:eastAsiaTheme="minorEastAsia"/>
          <w:i/>
        </w:rPr>
        <w:t>glm</w:t>
      </w:r>
      <w:r w:rsidR="00671517">
        <w:rPr>
          <w:rFonts w:eastAsiaTheme="minorEastAsia"/>
        </w:rPr>
        <w:t xml:space="preserve"> function in the </w:t>
      </w:r>
      <w:r w:rsidR="00671517" w:rsidRPr="00E7640B">
        <w:rPr>
          <w:rFonts w:eastAsiaTheme="minorEastAsia"/>
          <w:b/>
        </w:rPr>
        <w:t>stats</w:t>
      </w:r>
      <w:r w:rsidR="00671517">
        <w:rPr>
          <w:rFonts w:eastAsiaTheme="minorEastAsia"/>
        </w:rPr>
        <w:t xml:space="preserve"> R library.</w:t>
      </w:r>
      <w:r>
        <w:rPr>
          <w:rFonts w:eastAsiaTheme="minorEastAsia"/>
        </w:rPr>
        <w:t xml:space="preserve"> Table 2.2</w:t>
      </w:r>
      <w:r w:rsidR="00484F65">
        <w:rPr>
          <w:rFonts w:eastAsiaTheme="minorEastAsia"/>
        </w:rPr>
        <w:t>8</w:t>
      </w:r>
      <w:r>
        <w:rPr>
          <w:rFonts w:eastAsiaTheme="minorEastAsia"/>
        </w:rPr>
        <w:t xml:space="preserve"> contains the covariate values and standard errors of the parameters. </w:t>
      </w:r>
      <w:r w:rsidR="008C5011">
        <w:t>This allowed us to project Model 20.1 to 2099 under each of the five models and two carbon emission scenarios. We also projected each of the scenarios under no catch and under F</w:t>
      </w:r>
      <w:r w:rsidR="008C5011" w:rsidRPr="00A6570D">
        <w:rPr>
          <w:vertAlign w:val="subscript"/>
        </w:rPr>
        <w:t>maxABC</w:t>
      </w:r>
      <w:r w:rsidR="008C5011">
        <w:t xml:space="preserve"> for each of the projections. </w:t>
      </w:r>
      <w:r w:rsidR="00880C2C">
        <w:t xml:space="preserve"> Changes in spawning biomass under no fishing and with fishing under the current groundfish control rules and catch compared to projections using static 1982-2012 conditions are provided in Table 2</w:t>
      </w:r>
      <w:r w:rsidR="00135FB7">
        <w:t>.2</w:t>
      </w:r>
      <w:r w:rsidR="00484F65">
        <w:t>9</w:t>
      </w:r>
      <w:r w:rsidR="00880C2C">
        <w:t xml:space="preserve">. </w:t>
      </w:r>
      <w:r w:rsidR="008C5011">
        <w:t>Figure 2.</w:t>
      </w:r>
      <w:r w:rsidR="00E96A4C">
        <w:t>86</w:t>
      </w:r>
      <w:r w:rsidR="008C5011">
        <w:t xml:space="preserve"> </w:t>
      </w:r>
      <w:r w:rsidR="001328A3">
        <w:t>illustrates</w:t>
      </w:r>
      <w:r w:rsidR="008C5011">
        <w:t xml:space="preserve"> the projection of spawning biomass</w:t>
      </w:r>
      <w:r w:rsidR="001328A3">
        <w:t xml:space="preserve"> under a no fishing </w:t>
      </w:r>
      <w:r w:rsidR="007B2130">
        <w:t xml:space="preserve">and </w:t>
      </w:r>
      <w:r w:rsidR="008C5011">
        <w:t>provides a</w:t>
      </w:r>
      <w:r w:rsidR="001328A3">
        <w:t>n estimate stock</w:t>
      </w:r>
      <w:r w:rsidR="008C5011">
        <w:t xml:space="preserve"> </w:t>
      </w:r>
      <w:r w:rsidR="001328A3">
        <w:t xml:space="preserve">productivity </w:t>
      </w:r>
      <w:r w:rsidR="008C5011">
        <w:t>under RCP 2.6</w:t>
      </w:r>
      <w:r w:rsidR="001328A3">
        <w:t xml:space="preserve"> and RCP 4.5</w:t>
      </w:r>
      <w:r w:rsidR="007B2130">
        <w:t xml:space="preserve">. </w:t>
      </w:r>
      <w:r w:rsidR="00880C2C">
        <w:t xml:space="preserve">These models show a </w:t>
      </w:r>
      <w:r w:rsidR="00862FC2">
        <w:t xml:space="preserve">counterintuitive result, </w:t>
      </w:r>
      <w:r w:rsidR="00880C2C">
        <w:t>with a higher unfished spawning biomass under the higher carbon emission scenario. This is an estimate with no fishing and in this case i</w:t>
      </w:r>
      <w:r w:rsidR="00862FC2">
        <w:t xml:space="preserve">ncreases in growth with increasing temperatures in the RCP 4.5 models outweigh the decreases in abundance observed in recruitment </w:t>
      </w:r>
      <w:r w:rsidR="001328A3">
        <w:t>compared to RCP 2.6</w:t>
      </w:r>
      <w:r w:rsidR="00880C2C">
        <w:t xml:space="preserve"> when no fishing is present</w:t>
      </w:r>
      <w:r w:rsidR="00862FC2">
        <w:t>.</w:t>
      </w:r>
      <w:r w:rsidR="001328A3">
        <w:t xml:space="preserve"> Figure 2.</w:t>
      </w:r>
      <w:r w:rsidR="00E96A4C">
        <w:t>8</w:t>
      </w:r>
      <w:r w:rsidR="00C44237">
        <w:t>7</w:t>
      </w:r>
      <w:r w:rsidR="001328A3">
        <w:t xml:space="preserve"> illustrates the projection of spawning biomass under the standard North Pacific groundfish con</w:t>
      </w:r>
      <w:r w:rsidR="00C65429">
        <w:t xml:space="preserve">trol rule. Under these conditions there is a larger drop in the expected </w:t>
      </w:r>
      <w:r w:rsidR="00135FB7">
        <w:t xml:space="preserve">spawning biomass with </w:t>
      </w:r>
      <w:r w:rsidR="00C65429">
        <w:t>RCP 4.5 compared to the 1982-2012 base conditions</w:t>
      </w:r>
      <w:r w:rsidR="00135FB7">
        <w:t xml:space="preserve"> than with</w:t>
      </w:r>
      <w:r w:rsidR="00C65429">
        <w:t xml:space="preserve"> RCP 2.</w:t>
      </w:r>
      <w:r w:rsidR="00135FB7">
        <w:t>6</w:t>
      </w:r>
      <w:r w:rsidR="00C65429">
        <w:t xml:space="preserve">.  </w:t>
      </w:r>
      <w:r w:rsidR="00135FB7">
        <w:t>As shown in Figure 2.</w:t>
      </w:r>
      <w:r w:rsidR="00E96A4C">
        <w:t>8</w:t>
      </w:r>
      <w:r w:rsidR="00C44237">
        <w:t>8</w:t>
      </w:r>
      <w:r w:rsidR="00135FB7">
        <w:t xml:space="preserve"> and Table 2.28 t</w:t>
      </w:r>
      <w:r w:rsidR="00C65429">
        <w:t>hese drops in average spawning biomass also result in a drop in the average maximum ABC</w:t>
      </w:r>
      <w:r w:rsidR="00C20363">
        <w:t>.</w:t>
      </w:r>
      <w:r w:rsidR="00135FB7">
        <w:t xml:space="preserve"> In all of the projections there is an apparent shift in productivity that occurs between 2050 and 2060, this is not an artifact of the </w:t>
      </w:r>
      <w:r w:rsidR="004C21F0">
        <w:t>ecosystem-linked</w:t>
      </w:r>
      <w:r w:rsidR="00135FB7">
        <w:t xml:space="preserve"> assessment model but rather a feature in the CMIP5 climate models. </w:t>
      </w:r>
    </w:p>
    <w:p w14:paraId="2C4E52ED" w14:textId="4803B9A4" w:rsidR="00C20363" w:rsidRDefault="00135FB7" w:rsidP="00736922">
      <w:r>
        <w:t xml:space="preserve">It should be noted that Model 20.1 does not take into account any changes in natural mortality. We assume a constant natural mortality of 0.46 for all model runs and projections. </w:t>
      </w:r>
      <w:r w:rsidR="0078182C">
        <w:t>During the 2014-2016 marine heatwave w</w:t>
      </w:r>
      <w:r>
        <w:t>e did see an increase in natural mortality</w:t>
      </w:r>
      <w:r w:rsidR="0078182C">
        <w:t xml:space="preserve"> that had a substantial impact on the stock</w:t>
      </w:r>
      <w:r>
        <w:t>, we have not been able to determine a consistent mechanism for this increase in n</w:t>
      </w:r>
      <w:r w:rsidR="0078182C">
        <w:t>atural mortality</w:t>
      </w:r>
      <w:r>
        <w:t>. Future work will concentrate on improving our understanding of this</w:t>
      </w:r>
      <w:r w:rsidR="0078182C">
        <w:t xml:space="preserve"> phenomenon.</w:t>
      </w:r>
      <w:r>
        <w:t xml:space="preserve">  </w:t>
      </w:r>
    </w:p>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1C3303A6" w:rsidR="00AF1AB1" w:rsidRPr="00A6570D" w:rsidRDefault="00AF1AB1" w:rsidP="00A6570D">
      <w:pPr>
        <w:ind w:left="360" w:hanging="360"/>
        <w:rPr>
          <w:b/>
        </w:rPr>
      </w:pPr>
      <w:r>
        <w:t xml:space="preserve">1) </w:t>
      </w:r>
      <w:r w:rsidRPr="00A6570D">
        <w:rPr>
          <w:b/>
        </w:rPr>
        <w:t>Better understanding effects of warming temperatures on Pacific cod ecology and population</w:t>
      </w:r>
      <w:r w:rsidR="007402F0">
        <w:rPr>
          <w:b/>
        </w:rPr>
        <w:t xml:space="preserve"> </w:t>
      </w:r>
      <w:r w:rsidRPr="00A6570D">
        <w:rPr>
          <w:b/>
        </w:rPr>
        <w:t>dynamics</w:t>
      </w:r>
      <w:r>
        <w:t>, with a focus on 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1BACD555" w:rsidR="00AF1AB1" w:rsidRDefault="00AF1AB1" w:rsidP="00A6570D">
      <w:pPr>
        <w:ind w:left="360" w:hanging="360"/>
      </w:pPr>
      <w:r>
        <w:t xml:space="preserve">3) </w:t>
      </w:r>
      <w:r w:rsidRPr="00A6570D">
        <w:rPr>
          <w:b/>
        </w:rPr>
        <w:t>Resolving stock spatial structure, migration patterns, and connectivity</w:t>
      </w:r>
      <w:r w:rsidR="007402F0">
        <w:t xml:space="preserve"> based on new </w:t>
      </w:r>
      <w:r>
        <w:t>genetics/genomics approaches. Research was discussed that covered a wide range of methods,</w:t>
      </w:r>
      <w:r w:rsidR="007402F0">
        <w:t xml:space="preserve"> </w:t>
      </w:r>
      <w:r>
        <w:t>including understanding early life history, 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E3721BD" w:rsidR="00AF1AB1" w:rsidRDefault="00AF1AB1" w:rsidP="00AF1AB1">
      <w:r>
        <w:t xml:space="preserve">Continuation of age-0 juvenile surveys across the WGOA and CGOA will generate better estimates of growth and survival for juvenile cod in the stock assessment model. Expanding the temporal scale of </w:t>
      </w:r>
      <w:r>
        <w:lastRenderedPageBreak/>
        <w:t>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213566B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p>
    <w:p w14:paraId="44B51A64" w14:textId="77777777" w:rsidR="00AF1AB1" w:rsidRDefault="00AF1AB1" w:rsidP="00A6570D">
      <w:pPr>
        <w:pStyle w:val="Heading3"/>
      </w:pPr>
      <w:r>
        <w:t>Improved stock assessment modeling</w:t>
      </w:r>
    </w:p>
    <w:p w14:paraId="4D6B2C5B" w14:textId="437B3C95" w:rsidR="00AF1AB1" w:rsidRDefault="00AF1AB1" w:rsidP="00AF1AB1">
      <w:r>
        <w:t>In connection with the pop-up tag study, there is a need to develop a multi-area assessment model for the BSAI and GOA. The development of a</w:t>
      </w:r>
      <w:r w:rsidR="004C21F0">
        <w:t>n</w:t>
      </w:r>
      <w:r>
        <w:t xml:space="preserve"> </w:t>
      </w:r>
      <w:r w:rsidR="004C21F0">
        <w:t>ecosystem-linked</w:t>
      </w:r>
      <w:r>
        <w:t xml:space="preserve"> GOA model is also needed to test potential reactions to climate change.</w:t>
      </w:r>
    </w:p>
    <w:p w14:paraId="23919034" w14:textId="77777777" w:rsidR="00AF1AB1" w:rsidRDefault="00AF1AB1" w:rsidP="00A6570D">
      <w:pPr>
        <w:pStyle w:val="Heading3"/>
      </w:pPr>
      <w:r>
        <w:t>Survey</w:t>
      </w:r>
    </w:p>
    <w:p w14:paraId="055B0847" w14:textId="7F64772E" w:rsidR="00AF1AB1" w:rsidRDefault="00AF1AB1" w:rsidP="00AF1AB1">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F15428">
      <w:pPr>
        <w:pStyle w:val="lc"/>
        <w:rPr>
          <w:szCs w:val="22"/>
        </w:rPr>
      </w:pPr>
      <w:r>
        <w:rPr>
          <w:szCs w:val="22"/>
        </w:rPr>
        <w:t>A’mar, T. and W. Pallson 2015.</w:t>
      </w:r>
      <w:r w:rsidRPr="00EB3A9E">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w:t>
      </w:r>
      <w:r>
        <w:rPr>
          <w:szCs w:val="22"/>
        </w:rPr>
        <w:t>ces of the Gulf of Alaska, p. 17</w:t>
      </w:r>
      <w:r w:rsidRPr="006221C3">
        <w:rPr>
          <w:szCs w:val="22"/>
        </w:rPr>
        <w:t>3-</w:t>
      </w:r>
      <w:r>
        <w:rPr>
          <w:szCs w:val="22"/>
        </w:rPr>
        <w:t>296</w:t>
      </w:r>
      <w:r w:rsidRPr="006221C3">
        <w:rPr>
          <w:szCs w:val="22"/>
        </w:rPr>
        <w:t>.</w:t>
      </w:r>
      <w:r>
        <w:rPr>
          <w:szCs w:val="22"/>
        </w:rPr>
        <w:t xml:space="preserve"> </w:t>
      </w:r>
      <w:r w:rsidRPr="006221C3">
        <w:rPr>
          <w:szCs w:val="22"/>
        </w:rPr>
        <w:t>North Pacific Fishery Management Council, 605 W. 4th Avenue Suite 306, Anchorage, AK 99501</w:t>
      </w:r>
    </w:p>
    <w:p w14:paraId="03F0EF83" w14:textId="1D2C8DCC" w:rsidR="00A45C01" w:rsidRDefault="00A45C01" w:rsidP="00F15428">
      <w:pPr>
        <w:pStyle w:val="lc"/>
        <w:rPr>
          <w:szCs w:val="22"/>
        </w:rPr>
      </w:pPr>
      <w:r w:rsidRPr="00A45C01">
        <w:rPr>
          <w:szCs w:val="22"/>
        </w:rPr>
        <w:t>Bakkala, R. G., and V. G. Wespestad. 1985. Pacific cod. In R. G. Bakkala and L. L. Low (editors), Condition of groundfish resources of the eastern Bering Sea and Aleutian Islands region in 1984, p. 37-49. U.S. Dep. Commer., NOAA Tech. Memo. NMFS F/NWC-83.</w:t>
      </w:r>
    </w:p>
    <w:p w14:paraId="7E4269AC" w14:textId="3B5FF42B" w:rsidR="000378D9" w:rsidRDefault="000378D9" w:rsidP="000378D9">
      <w:pPr>
        <w:pStyle w:val="lc"/>
        <w:rPr>
          <w:szCs w:val="22"/>
        </w:rPr>
      </w:pPr>
      <w:r>
        <w:rPr>
          <w:szCs w:val="22"/>
        </w:rPr>
        <w:t xml:space="preserve">Barbeaux. S. J., K. Aydin, B. Fissel, K. Holsman, W. Palsson, K. Shotwell, Q. Yang, and S. Zador. 2017.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w:t>
      </w:r>
      <w:r w:rsidRPr="006221C3">
        <w:rPr>
          <w:szCs w:val="22"/>
        </w:rPr>
        <w:lastRenderedPageBreak/>
        <w:t>groundfish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1441104" w14:textId="502BD2C8" w:rsidR="003106C2" w:rsidRDefault="003106C2" w:rsidP="00F15428">
      <w:pPr>
        <w:pStyle w:val="lc"/>
        <w:rPr>
          <w:szCs w:val="22"/>
        </w:rPr>
      </w:pPr>
      <w:r>
        <w:rPr>
          <w:szCs w:val="22"/>
        </w:rPr>
        <w:t xml:space="preserve">Barbeaux. S. J., K. Aydin, B. Fissel, K. Holsman, W. Palsson, K. Shotwell, Q. Yang, and S. Zador. 2018.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4D71BB26" w14:textId="20099240" w:rsidR="009913EF" w:rsidRDefault="009913EF" w:rsidP="009913EF">
      <w:pPr>
        <w:pStyle w:val="lc"/>
        <w:rPr>
          <w:szCs w:val="22"/>
        </w:rPr>
      </w:pPr>
      <w:r>
        <w:rPr>
          <w:szCs w:val="22"/>
        </w:rPr>
        <w:t>Barbeaux. S. J., K. Aydin, B. Fissel, K. Holsman, W. Palsson, K. Shotwell, Q. Yang, and S. Zador. 201</w:t>
      </w:r>
      <w:r w:rsidR="0066620A">
        <w:rPr>
          <w:szCs w:val="22"/>
        </w:rPr>
        <w:t>9</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E02566C" w14:textId="7B8ED5F9" w:rsidR="005B70F6" w:rsidRDefault="005B70F6" w:rsidP="00F15428">
      <w:pPr>
        <w:pStyle w:val="lc"/>
        <w:rPr>
          <w:szCs w:val="22"/>
        </w:rPr>
      </w:pPr>
      <w:r>
        <w:rPr>
          <w:szCs w:val="22"/>
        </w:rPr>
        <w:t xml:space="preserve">Barbeaux. S. J., </w:t>
      </w:r>
      <w:r w:rsidR="00D825BA">
        <w:rPr>
          <w:szCs w:val="22"/>
        </w:rPr>
        <w:t xml:space="preserve">A’mar, T., and Palsson, W. </w:t>
      </w:r>
      <w:r>
        <w:rPr>
          <w:szCs w:val="22"/>
        </w:rPr>
        <w:t>201</w:t>
      </w:r>
      <w:r w:rsidR="00D825BA">
        <w:rPr>
          <w:szCs w:val="22"/>
        </w:rPr>
        <w:t>6</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resources of the Gulf of Alaska, p. 1</w:t>
      </w:r>
      <w:r w:rsidR="00D825BA">
        <w:rPr>
          <w:szCs w:val="22"/>
        </w:rPr>
        <w:t>75</w:t>
      </w:r>
      <w:r w:rsidRPr="006221C3">
        <w:rPr>
          <w:szCs w:val="22"/>
        </w:rPr>
        <w:t>-32</w:t>
      </w:r>
      <w:r w:rsidR="00D825BA">
        <w:rPr>
          <w:szCs w:val="22"/>
        </w:rPr>
        <w:t>4</w:t>
      </w:r>
      <w:r w:rsidRPr="006221C3">
        <w:rPr>
          <w:szCs w:val="22"/>
        </w:rPr>
        <w:t>.</w:t>
      </w:r>
      <w:r>
        <w:rPr>
          <w:szCs w:val="22"/>
        </w:rPr>
        <w:t xml:space="preserve"> </w:t>
      </w:r>
      <w:r w:rsidRPr="006221C3">
        <w:rPr>
          <w:szCs w:val="22"/>
        </w:rPr>
        <w:t>North Pacific Fishery Management Council, 605 W. 4th Avenue Suite 306, Anchorage, AK 99501</w:t>
      </w:r>
    </w:p>
    <w:p w14:paraId="02A2A67A" w14:textId="31B3B867" w:rsidR="00C5056A" w:rsidRDefault="00C5056A" w:rsidP="00F15428">
      <w:pPr>
        <w:pStyle w:val="lc"/>
        <w:rPr>
          <w:szCs w:val="22"/>
        </w:rPr>
      </w:pPr>
      <w:r w:rsidRPr="00C5056A">
        <w:rPr>
          <w:lang w:val="en-US"/>
        </w:rPr>
        <w:t>Baty,</w:t>
      </w:r>
      <w:r>
        <w:rPr>
          <w:lang w:val="en-US"/>
        </w:rPr>
        <w:t xml:space="preserve"> F., </w:t>
      </w:r>
      <w:r w:rsidRPr="00C5056A">
        <w:rPr>
          <w:lang w:val="en-US"/>
        </w:rPr>
        <w:t xml:space="preserve"> Ritz,</w:t>
      </w:r>
      <w:r>
        <w:rPr>
          <w:lang w:val="en-US"/>
        </w:rPr>
        <w:t xml:space="preserve"> C.</w:t>
      </w:r>
      <w:r w:rsidRPr="00C5056A">
        <w:rPr>
          <w:lang w:val="en-US"/>
        </w:rPr>
        <w:t xml:space="preserve"> Charles</w:t>
      </w:r>
      <w:r>
        <w:rPr>
          <w:lang w:val="en-US"/>
        </w:rPr>
        <w:t>, S.</w:t>
      </w:r>
      <w:r w:rsidRPr="00C5056A">
        <w:rPr>
          <w:lang w:val="en-US"/>
        </w:rPr>
        <w:t>, Brutsche,</w:t>
      </w:r>
      <w:r>
        <w:rPr>
          <w:lang w:val="en-US"/>
        </w:rPr>
        <w:t xml:space="preserve"> M.,</w:t>
      </w:r>
      <w:r w:rsidRPr="00C5056A">
        <w:rPr>
          <w:lang w:val="en-US"/>
        </w:rPr>
        <w:t xml:space="preserve"> Flandrois,</w:t>
      </w:r>
      <w:r>
        <w:rPr>
          <w:lang w:val="en-US"/>
        </w:rPr>
        <w:t xml:space="preserve"> J.,</w:t>
      </w:r>
      <w:r w:rsidRPr="00C5056A">
        <w:rPr>
          <w:lang w:val="en-US"/>
        </w:rPr>
        <w:t xml:space="preserve"> Delignette-Muller</w:t>
      </w:r>
      <w:r>
        <w:rPr>
          <w:lang w:val="en-US"/>
        </w:rPr>
        <w:t>, M.</w:t>
      </w:r>
      <w:r w:rsidRPr="00C5056A">
        <w:rPr>
          <w:lang w:val="en-US"/>
        </w:rPr>
        <w:t xml:space="preserve"> 2015. A Toolbox for Nonlinear Regression in R: The Package nlstools. Journal of Statistical Software, 66(5), 1-21. URL </w:t>
      </w:r>
      <w:hyperlink r:id="rId24" w:history="1">
        <w:r w:rsidRPr="00D80F02">
          <w:rPr>
            <w:rStyle w:val="Hyperlink"/>
            <w:lang w:val="en-US"/>
          </w:rPr>
          <w:t>http://www.jstatsoft.org/v66/i05/</w:t>
        </w:r>
      </w:hyperlink>
    </w:p>
    <w:p w14:paraId="52DE2287" w14:textId="76168DC6" w:rsidR="007D15B3" w:rsidRDefault="007D15B3" w:rsidP="00F15428">
      <w:pPr>
        <w:pStyle w:val="lc"/>
        <w:rPr>
          <w:szCs w:val="22"/>
        </w:rPr>
      </w:pPr>
      <w:r w:rsidRPr="007D15B3">
        <w:rPr>
          <w:szCs w:val="22"/>
        </w:rPr>
        <w:t>Betts,</w:t>
      </w:r>
      <w:r>
        <w:rPr>
          <w:szCs w:val="22"/>
        </w:rPr>
        <w:t xml:space="preserve"> M., H.</w:t>
      </w:r>
      <w:r w:rsidRPr="007D15B3">
        <w:rPr>
          <w:szCs w:val="22"/>
        </w:rPr>
        <w:t xml:space="preserve"> D.</w:t>
      </w:r>
      <w:r>
        <w:rPr>
          <w:szCs w:val="22"/>
        </w:rPr>
        <w:t xml:space="preserve"> </w:t>
      </w:r>
      <w:r w:rsidRPr="007D15B3">
        <w:rPr>
          <w:szCs w:val="22"/>
        </w:rPr>
        <w:t>G. Maschner, and D</w:t>
      </w:r>
      <w:r>
        <w:rPr>
          <w:szCs w:val="22"/>
        </w:rPr>
        <w:t>.</w:t>
      </w:r>
      <w:r w:rsidR="00AB5EB0">
        <w:rPr>
          <w:szCs w:val="22"/>
        </w:rPr>
        <w:t xml:space="preserve"> S. Clark 2011.</w:t>
      </w:r>
      <w:r>
        <w:rPr>
          <w:szCs w:val="22"/>
        </w:rPr>
        <w:t xml:space="preserve"> </w:t>
      </w:r>
      <w:r w:rsidRPr="007D15B3">
        <w:rPr>
          <w:szCs w:val="22"/>
        </w:rPr>
        <w:t>Zooarchaeo</w:t>
      </w:r>
      <w:r w:rsidR="00AB5EB0">
        <w:rPr>
          <w:szCs w:val="22"/>
        </w:rPr>
        <w:t>logy of the ‘Fish That Stops’,</w:t>
      </w:r>
      <w:r w:rsidRPr="007D15B3">
        <w:rPr>
          <w:szCs w:val="22"/>
        </w:rPr>
        <w:t xml:space="preserve"> in Madonna L. Moss and Aubrey Cannon, eds., </w:t>
      </w:r>
      <w:r w:rsidRPr="004529FA">
        <w:rPr>
          <w:i/>
          <w:szCs w:val="22"/>
        </w:rPr>
        <w:t>The Archaeol</w:t>
      </w:r>
      <w:r w:rsidR="00AB5EB0" w:rsidRPr="004529FA">
        <w:rPr>
          <w:i/>
          <w:szCs w:val="22"/>
        </w:rPr>
        <w:t>ogy of North Pacific Fisheries</w:t>
      </w:r>
      <w:r w:rsidR="00AB5EB0">
        <w:rPr>
          <w:szCs w:val="22"/>
        </w:rPr>
        <w:t>, University of Alaska Press,</w:t>
      </w:r>
      <w:r w:rsidR="0069155A">
        <w:rPr>
          <w:szCs w:val="22"/>
        </w:rPr>
        <w:t xml:space="preserve"> </w:t>
      </w:r>
      <w:r w:rsidR="00AB5EB0">
        <w:rPr>
          <w:szCs w:val="22"/>
        </w:rPr>
        <w:t>Fairbanks, Alaska</w:t>
      </w:r>
      <w:r w:rsidRPr="007D15B3">
        <w:rPr>
          <w:szCs w:val="22"/>
        </w:rPr>
        <w:t>, 188.</w:t>
      </w:r>
    </w:p>
    <w:p w14:paraId="3CFBB089" w14:textId="77777777" w:rsidR="001E2919" w:rsidRPr="006221C3" w:rsidRDefault="001E2919" w:rsidP="00F15428">
      <w:pPr>
        <w:pStyle w:val="lc"/>
        <w:rPr>
          <w:szCs w:val="22"/>
        </w:rPr>
      </w:pPr>
      <w:r w:rsidRPr="001E2919">
        <w:rPr>
          <w:szCs w:val="22"/>
        </w:rPr>
        <w:t>Cahalan, J., J. Gasper, and J. Mondragon. 2014. Catch sampling</w:t>
      </w:r>
      <w:r>
        <w:rPr>
          <w:szCs w:val="22"/>
        </w:rPr>
        <w:t xml:space="preserve"> </w:t>
      </w:r>
      <w:r w:rsidRPr="001E2919">
        <w:rPr>
          <w:szCs w:val="22"/>
        </w:rPr>
        <w:t>and estimation in the federal groundfish fisheries off Alaska, 2015</w:t>
      </w:r>
      <w:r>
        <w:rPr>
          <w:szCs w:val="22"/>
        </w:rPr>
        <w:t xml:space="preserve"> </w:t>
      </w:r>
      <w:r w:rsidRPr="001E2919">
        <w:rPr>
          <w:szCs w:val="22"/>
        </w:rPr>
        <w:t xml:space="preserve">edition. U.S. Dep. Commer., </w:t>
      </w:r>
      <w:r>
        <w:rPr>
          <w:szCs w:val="22"/>
        </w:rPr>
        <w:t xml:space="preserve">NOAA Tech. Memo. NMFS-AFSC-286, </w:t>
      </w:r>
      <w:r w:rsidRPr="001E2919">
        <w:rPr>
          <w:szCs w:val="22"/>
        </w:rPr>
        <w:t>46 p.</w:t>
      </w:r>
    </w:p>
    <w:p w14:paraId="19E89487" w14:textId="217F8E3F" w:rsidR="00EF700A" w:rsidRDefault="00EF700A" w:rsidP="00F15428">
      <w:pPr>
        <w:pStyle w:val="lc"/>
        <w:rPr>
          <w:color w:val="000000"/>
          <w:sz w:val="24"/>
          <w:lang w:val="en-US"/>
        </w:rPr>
      </w:pPr>
      <w:r w:rsidRPr="00EF700A">
        <w:rPr>
          <w:color w:val="000000"/>
          <w:sz w:val="24"/>
          <w:lang w:val="en-US"/>
        </w:rPr>
        <w:t>Drinan, D.P., Gruenthal, K.M., Canino, M.F., Lowry, D., Fisher, M.C. and Hauser, L., 2018. Population assignment and local adaptation along an isolation‐by‐distance gradient in Pacific cod (</w:t>
      </w:r>
      <w:r w:rsidRPr="00600104">
        <w:rPr>
          <w:i/>
          <w:color w:val="000000"/>
          <w:sz w:val="24"/>
          <w:lang w:val="en-US"/>
        </w:rPr>
        <w:t>Gadus macrocephalus</w:t>
      </w:r>
      <w:r w:rsidRPr="00EF700A">
        <w:rPr>
          <w:color w:val="000000"/>
          <w:sz w:val="24"/>
          <w:lang w:val="en-US"/>
        </w:rPr>
        <w:t>). Evolutionary applications, 11(8), pp.1448-1464.</w:t>
      </w:r>
    </w:p>
    <w:p w14:paraId="409823F0" w14:textId="76341E72" w:rsidR="00984FE2" w:rsidRDefault="00984FE2" w:rsidP="00F15428">
      <w:pPr>
        <w:pStyle w:val="lc"/>
        <w:rPr>
          <w:szCs w:val="22"/>
        </w:rPr>
      </w:pPr>
      <w:r w:rsidRPr="00984FE2">
        <w:rPr>
          <w:rFonts w:cs="Tahoma"/>
          <w:color w:val="222222"/>
          <w:shd w:val="clear" w:color="auto" w:fill="FFFFFF"/>
        </w:rPr>
        <w:t xml:space="preserve">Echave KB, Hanselman DH, Adkison MD, Sigler MF. 2012. Inter-decadal changes in sablefish, </w:t>
      </w:r>
      <w:r w:rsidRPr="00600104">
        <w:rPr>
          <w:rFonts w:cs="Tahoma"/>
          <w:i/>
          <w:color w:val="222222"/>
          <w:shd w:val="clear" w:color="auto" w:fill="FFFFFF"/>
        </w:rPr>
        <w:t>Anoplopoma fimbria</w:t>
      </w:r>
      <w:r w:rsidRPr="00984FE2">
        <w:rPr>
          <w:rFonts w:cs="Tahoma"/>
          <w:color w:val="222222"/>
          <w:shd w:val="clear" w:color="auto" w:fill="FFFFFF"/>
        </w:rPr>
        <w:t>, growth in the northeast Pacific Ocean. Fish. Bull. 210: 361-374</w:t>
      </w:r>
    </w:p>
    <w:p w14:paraId="69ED653C" w14:textId="77777777" w:rsidR="001E2919" w:rsidRPr="006221C3" w:rsidRDefault="001E2919" w:rsidP="00F15428">
      <w:pPr>
        <w:pStyle w:val="lc"/>
        <w:rPr>
          <w:szCs w:val="22"/>
        </w:rPr>
      </w:pPr>
      <w:r w:rsidRPr="001E2919">
        <w:rPr>
          <w:szCs w:val="22"/>
        </w:rPr>
        <w:t>Faunce, C., J. Sullivan, S. Barbeaux, J. Cahalan, J. Gasper, S. Lowe,</w:t>
      </w:r>
      <w:r>
        <w:rPr>
          <w:szCs w:val="22"/>
        </w:rPr>
        <w:t xml:space="preserve"> </w:t>
      </w:r>
      <w:r w:rsidRPr="001E2919">
        <w:rPr>
          <w:szCs w:val="22"/>
        </w:rPr>
        <w:t>and R. Webster. 2017. Deployment performance review of the 2016</w:t>
      </w:r>
      <w:r>
        <w:rPr>
          <w:szCs w:val="22"/>
        </w:rPr>
        <w:t xml:space="preserve"> </w:t>
      </w:r>
      <w:r w:rsidRPr="001E2919">
        <w:rPr>
          <w:szCs w:val="22"/>
        </w:rPr>
        <w:t>North Pacific Groundfish and Halibut Observer Program. U.S. Dep.</w:t>
      </w:r>
      <w:r>
        <w:rPr>
          <w:szCs w:val="22"/>
        </w:rPr>
        <w:t xml:space="preserve"> </w:t>
      </w:r>
      <w:r w:rsidRPr="001E2919">
        <w:rPr>
          <w:szCs w:val="22"/>
        </w:rPr>
        <w:t>Commer., NOAA Tech. Memo. NMFS-AFSC-358, 75 p.</w:t>
      </w:r>
    </w:p>
    <w:p w14:paraId="53519A65" w14:textId="77777777" w:rsidR="00EA56F6" w:rsidRPr="006221C3" w:rsidRDefault="00EA56F6" w:rsidP="00F15428">
      <w:pPr>
        <w:pStyle w:val="lc"/>
        <w:rPr>
          <w:szCs w:val="22"/>
        </w:rPr>
      </w:pPr>
      <w:r w:rsidRPr="006221C3">
        <w:rPr>
          <w:szCs w:val="22"/>
        </w:rPr>
        <w:t>Fournier, D.</w:t>
      </w:r>
      <w:r w:rsidR="00241F7B">
        <w:rPr>
          <w:szCs w:val="22"/>
        </w:rPr>
        <w:t xml:space="preserve"> </w:t>
      </w:r>
      <w:r w:rsidRPr="006221C3">
        <w:rPr>
          <w:szCs w:val="22"/>
        </w:rPr>
        <w:t>1983.</w:t>
      </w:r>
      <w:r w:rsidR="00241F7B">
        <w:rPr>
          <w:szCs w:val="22"/>
        </w:rPr>
        <w:t xml:space="preserve"> </w:t>
      </w:r>
      <w:r w:rsidRPr="006221C3">
        <w:rPr>
          <w:szCs w:val="22"/>
        </w:rPr>
        <w:t>An analysis of the Hecate Strait Pacific cod fishery using an age-structured model incorporating density-dependent effects.</w:t>
      </w:r>
      <w:r w:rsidR="00241F7B">
        <w:rPr>
          <w:szCs w:val="22"/>
        </w:rPr>
        <w:t xml:space="preserve"> </w:t>
      </w:r>
      <w:r w:rsidRPr="006221C3">
        <w:rPr>
          <w:szCs w:val="22"/>
        </w:rPr>
        <w:t>Can. J. Fish. Aquat. Sci. 40:1233-1243.</w:t>
      </w:r>
    </w:p>
    <w:p w14:paraId="0531ECAB" w14:textId="53BBF28A" w:rsidR="001E1A1A" w:rsidRPr="006221C3" w:rsidRDefault="001E1A1A" w:rsidP="00F15428">
      <w:pPr>
        <w:pStyle w:val="lc"/>
        <w:rPr>
          <w:szCs w:val="22"/>
        </w:rPr>
      </w:pPr>
      <w:r w:rsidRPr="001E1A1A">
        <w:rPr>
          <w:szCs w:val="22"/>
        </w:rPr>
        <w:t xml:space="preserve">Geweke, J. </w:t>
      </w:r>
      <w:r w:rsidR="00EF700A">
        <w:rPr>
          <w:szCs w:val="22"/>
        </w:rPr>
        <w:t xml:space="preserve">1992. </w:t>
      </w:r>
      <w:r w:rsidRPr="001E1A1A">
        <w:rPr>
          <w:szCs w:val="22"/>
        </w:rPr>
        <w:t>Evaluating the accuracy of sampling-based approaches to calculating posterior moments. In Bayesian Statistics 4 (ed JM Bernado, JO Berger, AP Dawid and AFM Smith). Clarendon Press, Oxford, UK.</w:t>
      </w:r>
    </w:p>
    <w:p w14:paraId="5B0D843B" w14:textId="50F866B4" w:rsidR="00EF700A" w:rsidRDefault="00F31372" w:rsidP="00F15428">
      <w:pPr>
        <w:pStyle w:val="lc"/>
      </w:pPr>
      <w:r w:rsidRPr="00F31372">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20374FFD" w14:textId="37B6F5E5" w:rsidR="001E1A1A" w:rsidRDefault="001E1A1A" w:rsidP="00F15428">
      <w:pPr>
        <w:pStyle w:val="lc"/>
        <w:rPr>
          <w:szCs w:val="22"/>
        </w:rPr>
      </w:pPr>
      <w:r w:rsidRPr="001E1A1A">
        <w:rPr>
          <w:szCs w:val="22"/>
        </w:rPr>
        <w:t>Heidelberger P and Welch PD. Simulation run length control in the presence of an initial transient. Opns Res., 31, 1109-44 (1983)</w:t>
      </w:r>
    </w:p>
    <w:p w14:paraId="12366703" w14:textId="67C9AC51" w:rsidR="00362012" w:rsidRDefault="00DF4D7B" w:rsidP="00F15428">
      <w:pPr>
        <w:pStyle w:val="lc"/>
        <w:rPr>
          <w:szCs w:val="22"/>
        </w:rPr>
      </w:pPr>
      <w:r w:rsidRPr="00DF4D7B">
        <w:rPr>
          <w:szCs w:val="22"/>
        </w:rPr>
        <w:lastRenderedPageBreak/>
        <w:t>Hobday, A.J., Alexander, L.V., Perkins, S.E., Smale, D.A., Straub, S.C., Oliver, E.C., Benthuysen, J.A., Burrows, M.T., Donat, M.G., Feng, M. and Holbrook, N.J., 2016. A hierarchical approach to defining marine heatwaves. Progress in Oceanography, 141, pp.227-238.</w:t>
      </w:r>
      <w:r w:rsidR="00362012" w:rsidRPr="00362012">
        <w:rPr>
          <w:szCs w:val="22"/>
        </w:rPr>
        <w:t>Holsman, KK and K Aydin. 2015. Comparative methods for evaluating climate change impacts on the foraging ecology of Alaskan groundfish. Mar Ecol Prog Ser doi: 521:217-23510.3354/ meps11102</w:t>
      </w:r>
    </w:p>
    <w:p w14:paraId="32C7FEEC" w14:textId="4A48F1DA" w:rsidR="00EF700A" w:rsidRDefault="00EF700A" w:rsidP="00F15428">
      <w:pPr>
        <w:pStyle w:val="lc"/>
        <w:rPr>
          <w:szCs w:val="22"/>
        </w:rPr>
      </w:pPr>
      <w:r w:rsidRPr="00EF700A">
        <w:rPr>
          <w:rFonts w:ascii="Times" w:hAnsi="Times" w:cs="Lucida Grande"/>
          <w:color w:val="000000"/>
          <w:lang w:val="en-US"/>
        </w:rPr>
        <w:t>Hobday, A.J., Oliver, E.C., Gupta, A.S., Benthuysen, J.A., Burrows, M.T., Donat, M.G., Holbrook, N.J., Moore, P.J., Thomsen, M.S., Wernberg, T. and Smale, D.A., 2018. Categorizing and naming marine heatwaves. Oceanography, 31(2), pp.162-173.</w:t>
      </w:r>
    </w:p>
    <w:p w14:paraId="259B3699" w14:textId="7CF557BA" w:rsidR="00EF700A" w:rsidRPr="006026D4" w:rsidRDefault="00EF700A" w:rsidP="00F15428">
      <w:pPr>
        <w:pStyle w:val="lc"/>
        <w:rPr>
          <w:b/>
        </w:rPr>
      </w:pPr>
      <w:r w:rsidRPr="00EF700A">
        <w:rPr>
          <w:szCs w:val="22"/>
        </w:rPr>
        <w:t>Kastelle, C.R., Helser, T.E., McKay, J.L., Johnston, C.G., Anderl, D.M., Matta, M.E. and Nichol, D.G., 2017. Age validation of Pacific cod (Gadus macrocephalus) using high-resolution stable oxygen isotope (δ 18O) chronologies in otoliths. Fisheries research, 185, pp.43-53.</w:t>
      </w:r>
    </w:p>
    <w:p w14:paraId="34B09DEE" w14:textId="50721816" w:rsidR="00EA56F6" w:rsidRDefault="00EA56F6" w:rsidP="00F15428">
      <w:pPr>
        <w:pStyle w:val="lc"/>
        <w:rPr>
          <w:szCs w:val="22"/>
        </w:rPr>
      </w:pPr>
      <w:r w:rsidRPr="006221C3">
        <w:rPr>
          <w:szCs w:val="22"/>
        </w:rPr>
        <w:t>Ketchen, K.S.</w:t>
      </w:r>
      <w:r w:rsidR="00241F7B">
        <w:rPr>
          <w:szCs w:val="22"/>
        </w:rPr>
        <w:t xml:space="preserve"> </w:t>
      </w:r>
      <w:r w:rsidRPr="006221C3">
        <w:rPr>
          <w:szCs w:val="22"/>
        </w:rPr>
        <w:t>1964.</w:t>
      </w:r>
      <w:r w:rsidR="00241F7B">
        <w:rPr>
          <w:szCs w:val="22"/>
        </w:rPr>
        <w:t xml:space="preserve"> </w:t>
      </w:r>
      <w:r w:rsidRPr="006221C3">
        <w:rPr>
          <w:szCs w:val="22"/>
        </w:rPr>
        <w:t xml:space="preserve">Preliminary </w:t>
      </w:r>
      <w:r w:rsidR="004878D4" w:rsidRPr="006221C3">
        <w:rPr>
          <w:szCs w:val="22"/>
        </w:rPr>
        <w:t xml:space="preserve">results of studies on a growth </w:t>
      </w:r>
      <w:r w:rsidRPr="006221C3">
        <w:rPr>
          <w:szCs w:val="22"/>
        </w:rPr>
        <w:t>and mortality of Pacific cod (</w:t>
      </w:r>
      <w:r w:rsidRPr="006221C3">
        <w:rPr>
          <w:i/>
          <w:iCs/>
          <w:szCs w:val="22"/>
        </w:rPr>
        <w:t>Gadus macrocephalus</w:t>
      </w:r>
      <w:r w:rsidRPr="006221C3">
        <w:rPr>
          <w:szCs w:val="22"/>
        </w:rPr>
        <w:t>) in Hecate Strait, British Columbia.</w:t>
      </w:r>
      <w:r w:rsidR="00241F7B">
        <w:rPr>
          <w:szCs w:val="22"/>
        </w:rPr>
        <w:t xml:space="preserve"> </w:t>
      </w:r>
      <w:r w:rsidRPr="006221C3">
        <w:rPr>
          <w:szCs w:val="22"/>
        </w:rPr>
        <w:t>J. Fish. Res. Bd. Canada 21:1051-1067.</w:t>
      </w:r>
    </w:p>
    <w:p w14:paraId="4412D48A" w14:textId="5CCF0073" w:rsidR="00EF700A" w:rsidRPr="006221C3" w:rsidRDefault="00EF700A" w:rsidP="00F15428">
      <w:pPr>
        <w:pStyle w:val="lc"/>
        <w:rPr>
          <w:szCs w:val="22"/>
        </w:rPr>
      </w:pPr>
      <w:r w:rsidRPr="00EF700A">
        <w:rPr>
          <w:lang w:val="en-US"/>
        </w:rPr>
        <w:t>Kimura, D.K., Balsiger, J.W. and Ito, D.H., 1984. Generalized stock reduction analysis. Canadian Journal of Fisheries and Aquatic Sciences, 41(9), pp.1325-1333.</w:t>
      </w:r>
    </w:p>
    <w:p w14:paraId="50DDE1D8" w14:textId="77777777" w:rsidR="005B70F6" w:rsidRPr="005B70F6" w:rsidRDefault="005B70F6" w:rsidP="00F15428">
      <w:pPr>
        <w:pStyle w:val="lc"/>
        <w:rPr>
          <w:szCs w:val="22"/>
        </w:rPr>
      </w:pPr>
      <w:r w:rsidRPr="005B70F6">
        <w:rPr>
          <w:szCs w:val="22"/>
        </w:rPr>
        <w:t>Laurel, B., M. Spencer, P. Iseri, and L. Copeman. 2016a. Temperature-dependent growth and behavior of juvenile Arctic cod (Boreogadus saida) and co-occurring North Pacific gadids. Polar Biology 39:1127-1135.</w:t>
      </w:r>
    </w:p>
    <w:p w14:paraId="286743A3" w14:textId="64E5F0B8" w:rsidR="005B70F6" w:rsidRDefault="005B70F6" w:rsidP="00F15428">
      <w:pPr>
        <w:pStyle w:val="lc"/>
        <w:rPr>
          <w:szCs w:val="22"/>
        </w:rPr>
      </w:pPr>
      <w:r w:rsidRPr="005B70F6">
        <w:rPr>
          <w:szCs w:val="22"/>
        </w:rPr>
        <w:t>Laurel, B. J., B. A. Knoth, and C. H. Ryer. 2016</w:t>
      </w:r>
      <w:r w:rsidR="00A45C01">
        <w:rPr>
          <w:szCs w:val="22"/>
        </w:rPr>
        <w:t>b</w:t>
      </w:r>
      <w:r w:rsidRPr="005B70F6">
        <w:rPr>
          <w:szCs w:val="22"/>
        </w:rPr>
        <w:t>. Growth, mortality, and recruitment signals in age-0 gadids settling in coastal Gulf of Alaska. ICES Journal of Marine Science 73:2227-2237.</w:t>
      </w:r>
    </w:p>
    <w:p w14:paraId="30655748" w14:textId="77777777" w:rsidR="00A307B6" w:rsidRDefault="00A307B6" w:rsidP="00F15428">
      <w:pPr>
        <w:pStyle w:val="lc"/>
        <w:rPr>
          <w:color w:val="000000"/>
          <w:szCs w:val="22"/>
          <w:lang w:val="en-US"/>
        </w:rPr>
      </w:pPr>
      <w:r w:rsidRPr="00A307B6">
        <w:rPr>
          <w:color w:val="000000"/>
          <w:szCs w:val="22"/>
          <w:lang w:val="en-US"/>
        </w:rPr>
        <w:t>Litzow M, Abookire A. 2018. Kodiak and Alaska Peninsula Cruise Report, College of Fisheries and Ocean Sciences, University of Alaska Fairbanks pgs 1-3</w:t>
      </w:r>
    </w:p>
    <w:p w14:paraId="5EFF6396" w14:textId="494E0F01" w:rsidR="006C46C1" w:rsidRPr="006221C3" w:rsidRDefault="006C46C1" w:rsidP="00F15428">
      <w:pPr>
        <w:pStyle w:val="lc"/>
        <w:rPr>
          <w:szCs w:val="22"/>
        </w:rPr>
      </w:pPr>
      <w:r w:rsidRPr="006C46C1">
        <w:rPr>
          <w:szCs w:val="22"/>
        </w:rPr>
        <w:t>Low, L. L. 1974. A study of four major groundfish fisheries of the Bering Sea. Ph.D. Thesis, Univ. Washington, Seattle, WA. 240 p.</w:t>
      </w:r>
    </w:p>
    <w:p w14:paraId="0FC59153" w14:textId="3DBCA6D6" w:rsidR="005B70F6" w:rsidRPr="006221C3" w:rsidRDefault="005B70F6" w:rsidP="00F15428">
      <w:pPr>
        <w:pStyle w:val="lc"/>
        <w:rPr>
          <w:szCs w:val="22"/>
        </w:rPr>
      </w:pPr>
      <w:r w:rsidRPr="005B70F6">
        <w:rPr>
          <w:szCs w:val="22"/>
        </w:rPr>
        <w:t>Matarese, A. C., D. M. Blood, S. J. Picquelle, and J. L. Benson. 2003. Atlas of abundance and distribution patterns of ichthyoplankton from the Northeast Pacific Ocean and Bering Sea ecosystems: based on research conducted by the Alaska Fisheries Science Center (1972–1996).</w:t>
      </w:r>
    </w:p>
    <w:p w14:paraId="521953DE" w14:textId="77777777" w:rsidR="00EA56F6" w:rsidRPr="006221C3" w:rsidRDefault="00EA56F6" w:rsidP="00F15428">
      <w:pPr>
        <w:pStyle w:val="lc"/>
        <w:rPr>
          <w:szCs w:val="22"/>
        </w:rPr>
      </w:pPr>
      <w:r w:rsidRPr="006221C3">
        <w:rPr>
          <w:szCs w:val="22"/>
        </w:rPr>
        <w:t>Methot, R. D.</w:t>
      </w:r>
      <w:r w:rsidR="00241F7B">
        <w:rPr>
          <w:szCs w:val="22"/>
        </w:rPr>
        <w:t xml:space="preserve"> </w:t>
      </w:r>
      <w:r w:rsidRPr="006221C3">
        <w:rPr>
          <w:szCs w:val="22"/>
        </w:rPr>
        <w:t>1986.</w:t>
      </w:r>
      <w:r w:rsidR="00241F7B">
        <w:rPr>
          <w:szCs w:val="22"/>
        </w:rPr>
        <w:t xml:space="preserve"> </w:t>
      </w:r>
      <w:r w:rsidRPr="006221C3">
        <w:rPr>
          <w:szCs w:val="22"/>
        </w:rPr>
        <w:t xml:space="preserve">Synthetic estimates of historical abundance and mortality for northern anchovy, </w:t>
      </w:r>
      <w:r w:rsidRPr="006221C3">
        <w:rPr>
          <w:i/>
          <w:iCs/>
          <w:szCs w:val="22"/>
        </w:rPr>
        <w:t>Engraulis mordax</w:t>
      </w:r>
      <w:r w:rsidRPr="006221C3">
        <w:rPr>
          <w:szCs w:val="22"/>
        </w:rPr>
        <w:t>.</w:t>
      </w:r>
      <w:r w:rsidR="00241F7B">
        <w:rPr>
          <w:szCs w:val="22"/>
        </w:rPr>
        <w:t xml:space="preserve"> </w:t>
      </w:r>
      <w:r w:rsidRPr="006221C3">
        <w:rPr>
          <w:szCs w:val="22"/>
        </w:rPr>
        <w:t>NMFS, Southwest Fish. Cent., Admin. Rep. LJ 86-29, La Jolla, CA.</w:t>
      </w:r>
    </w:p>
    <w:p w14:paraId="30B348A3" w14:textId="77777777" w:rsidR="00EA56F6" w:rsidRPr="006221C3" w:rsidRDefault="00EA56F6" w:rsidP="00F15428">
      <w:pPr>
        <w:pStyle w:val="lc"/>
        <w:rPr>
          <w:szCs w:val="22"/>
        </w:rPr>
      </w:pPr>
      <w:r w:rsidRPr="006221C3">
        <w:rPr>
          <w:szCs w:val="22"/>
        </w:rPr>
        <w:t>Methot, R. D.</w:t>
      </w:r>
      <w:r w:rsidR="00241F7B">
        <w:rPr>
          <w:szCs w:val="22"/>
        </w:rPr>
        <w:t xml:space="preserve"> </w:t>
      </w:r>
      <w:r w:rsidRPr="006221C3">
        <w:rPr>
          <w:szCs w:val="22"/>
        </w:rPr>
        <w:t>1990.</w:t>
      </w:r>
      <w:r w:rsidR="00241F7B">
        <w:rPr>
          <w:szCs w:val="22"/>
        </w:rPr>
        <w:t xml:space="preserve"> </w:t>
      </w:r>
      <w:r w:rsidRPr="006221C3">
        <w:rPr>
          <w:szCs w:val="22"/>
        </w:rPr>
        <w:t>Synthesis model:</w:t>
      </w:r>
      <w:r w:rsidR="00241F7B">
        <w:rPr>
          <w:szCs w:val="22"/>
        </w:rPr>
        <w:t xml:space="preserve"> </w:t>
      </w:r>
      <w:r w:rsidRPr="006221C3">
        <w:rPr>
          <w:szCs w:val="22"/>
        </w:rPr>
        <w:t>An adaptable framework for analysis of diverse stock assessment data.</w:t>
      </w:r>
      <w:r w:rsidR="00241F7B">
        <w:rPr>
          <w:szCs w:val="22"/>
        </w:rPr>
        <w:t xml:space="preserve"> </w:t>
      </w:r>
      <w:r w:rsidRPr="006221C3">
        <w:rPr>
          <w:szCs w:val="22"/>
        </w:rPr>
        <w:t>Int. N. Pac. Fish. Comm. Bull. 50:259-277.</w:t>
      </w:r>
    </w:p>
    <w:p w14:paraId="4028AA3F" w14:textId="5FC91CE0" w:rsidR="00EA56F6" w:rsidRDefault="00EA56F6" w:rsidP="00F15428">
      <w:pPr>
        <w:pStyle w:val="lc"/>
        <w:rPr>
          <w:szCs w:val="22"/>
        </w:rPr>
      </w:pPr>
      <w:r w:rsidRPr="006221C3">
        <w:rPr>
          <w:szCs w:val="22"/>
        </w:rPr>
        <w:t>Methot, R. D.</w:t>
      </w:r>
      <w:r w:rsidR="00241F7B">
        <w:rPr>
          <w:szCs w:val="22"/>
        </w:rPr>
        <w:t xml:space="preserve"> </w:t>
      </w:r>
      <w:r w:rsidRPr="006221C3">
        <w:rPr>
          <w:szCs w:val="22"/>
        </w:rPr>
        <w:t>2005. User manual for the assessment program Strock Synthesis 2 (SS2), Model Version 1.19.</w:t>
      </w:r>
      <w:r w:rsidR="00241F7B">
        <w:rPr>
          <w:szCs w:val="22"/>
        </w:rPr>
        <w:t xml:space="preserve"> </w:t>
      </w:r>
      <w:r w:rsidRPr="006221C3">
        <w:rPr>
          <w:szCs w:val="22"/>
        </w:rPr>
        <w:t>National Marine Fisheries Service, Northwest Fisheries Science Center, 2725 Montlake Blvd. East, Seattle, WA 98112-2097.</w:t>
      </w:r>
      <w:r w:rsidR="00241F7B">
        <w:rPr>
          <w:szCs w:val="22"/>
        </w:rPr>
        <w:t xml:space="preserve"> </w:t>
      </w:r>
      <w:r w:rsidRPr="006221C3">
        <w:rPr>
          <w:szCs w:val="22"/>
        </w:rPr>
        <w:t>47 p.</w:t>
      </w:r>
    </w:p>
    <w:p w14:paraId="36458EB6" w14:textId="35FC72BC" w:rsidR="00A45C01" w:rsidRPr="006221C3" w:rsidRDefault="00A45C01" w:rsidP="00F15428">
      <w:pPr>
        <w:pStyle w:val="lc"/>
        <w:rPr>
          <w:szCs w:val="22"/>
        </w:rPr>
      </w:pPr>
      <w:r w:rsidRPr="00A45C01">
        <w:rPr>
          <w:rFonts w:eastAsiaTheme="minorEastAsia"/>
        </w:rPr>
        <w:t>M</w:t>
      </w:r>
      <w:r>
        <w:rPr>
          <w:rFonts w:eastAsiaTheme="minorEastAsia"/>
        </w:rPr>
        <w:t>ethot</w:t>
      </w:r>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77777777" w:rsidR="00EA56F6" w:rsidRDefault="00EA56F6" w:rsidP="00F15428">
      <w:pPr>
        <w:pStyle w:val="lc"/>
        <w:rPr>
          <w:szCs w:val="22"/>
        </w:rPr>
      </w:pPr>
      <w:r w:rsidRPr="006221C3">
        <w:rPr>
          <w:szCs w:val="22"/>
        </w:rPr>
        <w:t>Methot, R. D., and Wetzell, C. R. 2013. Stock synthesis: A biological and statistical framework for fish stock assessment and fishery management. Fish. Rsch. 142:86-99.</w:t>
      </w:r>
    </w:p>
    <w:p w14:paraId="0703C99F" w14:textId="7CF34495" w:rsidR="002C3BA1" w:rsidRPr="006221C3" w:rsidRDefault="002C3BA1" w:rsidP="00F15428">
      <w:pPr>
        <w:pStyle w:val="lc"/>
        <w:rPr>
          <w:szCs w:val="22"/>
        </w:rPr>
      </w:pPr>
      <w:r w:rsidRPr="002C3BA1">
        <w:t>Nash, R.D., Valencia, A.H. and Geffen, A.J., 2006. The origin of Fulton’s condition factor—setting the record straight. Fisheries, 31(5), pp.236-238.</w:t>
      </w:r>
    </w:p>
    <w:p w14:paraId="5BEBF9C8" w14:textId="0EB347BE" w:rsidR="002C3BA1" w:rsidRDefault="002C3BA1" w:rsidP="00F15428">
      <w:pPr>
        <w:pStyle w:val="lc"/>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7777777" w:rsidR="00B35B54" w:rsidRPr="006221C3" w:rsidRDefault="00B35B54" w:rsidP="00F15428">
      <w:pPr>
        <w:pStyle w:val="lc"/>
        <w:rPr>
          <w:szCs w:val="22"/>
        </w:rPr>
      </w:pPr>
      <w:r w:rsidRPr="00B35B54">
        <w:rPr>
          <w:szCs w:val="22"/>
        </w:rPr>
        <w:lastRenderedPageBreak/>
        <w:t>Nichols, N. W., P. Converse, and K. Phillips. 2015. Annual management report for groundfish fisheries in the</w:t>
      </w:r>
      <w:r>
        <w:rPr>
          <w:szCs w:val="22"/>
        </w:rPr>
        <w:t xml:space="preserve"> </w:t>
      </w:r>
      <w:r w:rsidRPr="00B35B54">
        <w:rPr>
          <w:szCs w:val="22"/>
        </w:rPr>
        <w:t>Kodiak, Chignik, and South Alaska Peninsula Management Areas, 2014. Alaska Department of Fish and</w:t>
      </w:r>
      <w:r>
        <w:rPr>
          <w:szCs w:val="22"/>
        </w:rPr>
        <w:t xml:space="preserve"> </w:t>
      </w:r>
      <w:r w:rsidRPr="00B35B54">
        <w:rPr>
          <w:szCs w:val="22"/>
        </w:rPr>
        <w:t>Game, Fishery Management Report No. 15-41, Anchorage</w:t>
      </w:r>
      <w:r>
        <w:rPr>
          <w:szCs w:val="22"/>
        </w:rPr>
        <w:t>.</w:t>
      </w:r>
    </w:p>
    <w:p w14:paraId="37ED862C" w14:textId="3B025937" w:rsidR="001E1A1A" w:rsidRDefault="001E1A1A" w:rsidP="00F15428">
      <w:pPr>
        <w:pStyle w:val="lc"/>
        <w:rPr>
          <w:szCs w:val="22"/>
        </w:rPr>
      </w:pPr>
      <w:r w:rsidRPr="001E1A1A">
        <w:rPr>
          <w:szCs w:val="22"/>
        </w:rPr>
        <w:t>Plummer,</w:t>
      </w:r>
      <w:r w:rsidR="002C3BA1">
        <w:rPr>
          <w:szCs w:val="22"/>
        </w:rPr>
        <w:t xml:space="preserve"> M.,</w:t>
      </w:r>
      <w:r w:rsidRPr="001E1A1A">
        <w:rPr>
          <w:szCs w:val="22"/>
        </w:rPr>
        <w:t xml:space="preserve"> Best,</w:t>
      </w:r>
      <w:r w:rsidR="002C3BA1">
        <w:rPr>
          <w:szCs w:val="22"/>
        </w:rPr>
        <w:t xml:space="preserve"> N.,</w:t>
      </w:r>
      <w:r w:rsidRPr="001E1A1A">
        <w:rPr>
          <w:szCs w:val="22"/>
        </w:rPr>
        <w:t xml:space="preserve"> Cowles</w:t>
      </w:r>
      <w:r w:rsidR="002C3BA1">
        <w:rPr>
          <w:szCs w:val="22"/>
        </w:rPr>
        <w:t>, K.</w:t>
      </w:r>
      <w:r w:rsidRPr="001E1A1A">
        <w:rPr>
          <w:szCs w:val="22"/>
        </w:rPr>
        <w:t xml:space="preserve"> and </w:t>
      </w:r>
      <w:r w:rsidR="002C3BA1">
        <w:rPr>
          <w:szCs w:val="22"/>
        </w:rPr>
        <w:t>V</w:t>
      </w:r>
      <w:r w:rsidRPr="001E1A1A">
        <w:rPr>
          <w:szCs w:val="22"/>
        </w:rPr>
        <w:t>ines</w:t>
      </w:r>
      <w:r w:rsidR="002C3BA1">
        <w:rPr>
          <w:szCs w:val="22"/>
        </w:rPr>
        <w:t xml:space="preserve"> K.</w:t>
      </w:r>
      <w:r w:rsidRPr="001E1A1A">
        <w:rPr>
          <w:szCs w:val="22"/>
        </w:rPr>
        <w:t xml:space="preserve"> 2006. CODA:  Convergence Diagnosis and Output Analysis for MCMC, R News, vol 6,</w:t>
      </w:r>
      <w:r w:rsidR="0069155A">
        <w:rPr>
          <w:szCs w:val="22"/>
        </w:rPr>
        <w:t xml:space="preserve"> </w:t>
      </w:r>
      <w:r w:rsidRPr="001E1A1A">
        <w:rPr>
          <w:szCs w:val="22"/>
        </w:rPr>
        <w:t>7-11</w:t>
      </w:r>
    </w:p>
    <w:p w14:paraId="2E412811" w14:textId="77777777" w:rsidR="00230286" w:rsidRDefault="00230286" w:rsidP="00F15428">
      <w:pPr>
        <w:pStyle w:val="lc"/>
        <w:rPr>
          <w:szCs w:val="22"/>
        </w:rPr>
      </w:pPr>
      <w:r w:rsidRPr="00230286">
        <w:rPr>
          <w:szCs w:val="22"/>
        </w:rPr>
        <w:t>Raring, N. W., E. A. Laman, P. G. von Szalay, and M. H. Martin. 2016.</w:t>
      </w:r>
      <w:r>
        <w:rPr>
          <w:szCs w:val="22"/>
        </w:rPr>
        <w:t xml:space="preserve"> </w:t>
      </w:r>
      <w:r w:rsidRPr="00230286">
        <w:rPr>
          <w:szCs w:val="22"/>
        </w:rPr>
        <w:t>Data report: 2011 Gulf of Alaska bottom trawl survey. U.S. Dep.</w:t>
      </w:r>
      <w:r>
        <w:rPr>
          <w:szCs w:val="22"/>
        </w:rPr>
        <w:t xml:space="preserve"> </w:t>
      </w:r>
      <w:r w:rsidRPr="00230286">
        <w:rPr>
          <w:szCs w:val="22"/>
        </w:rPr>
        <w:t>Commer., NOAA Tech. Memo. NMFS-AFSC-330, 231 p.</w:t>
      </w:r>
      <w:r>
        <w:rPr>
          <w:szCs w:val="22"/>
        </w:rPr>
        <w:t xml:space="preserve"> </w:t>
      </w:r>
      <w:r w:rsidRPr="00230286">
        <w:rPr>
          <w:szCs w:val="22"/>
        </w:rPr>
        <w:t>doi:10.7289/V5/TM-AFSC-330.</w:t>
      </w:r>
    </w:p>
    <w:p w14:paraId="14AAE51A" w14:textId="0E6B290B" w:rsidR="00BA18B0" w:rsidRDefault="00BA18B0" w:rsidP="00F15428">
      <w:pPr>
        <w:pStyle w:val="lc"/>
        <w:rPr>
          <w:szCs w:val="22"/>
        </w:rPr>
      </w:pPr>
      <w:r w:rsidRPr="00BA18B0">
        <w:rPr>
          <w:szCs w:val="22"/>
        </w:rPr>
        <w:t>Rose, G.A. and Kulka, D.W., 1999. Hyperaggregation of fish and fisheries: how catch-per-unit-effort increased as the northern cod (</w:t>
      </w:r>
      <w:r w:rsidRPr="004529FA">
        <w:rPr>
          <w:i/>
          <w:szCs w:val="22"/>
        </w:rPr>
        <w:t>Gadus morhua</w:t>
      </w:r>
      <w:r w:rsidRPr="00BA18B0">
        <w:rPr>
          <w:szCs w:val="22"/>
        </w:rPr>
        <w:t>) declined. Canadian Journal of Fisheries and Aquatic Sciences, 56(S1), pp.118-127.</w:t>
      </w:r>
    </w:p>
    <w:p w14:paraId="15108F5C" w14:textId="3711D82F" w:rsidR="00C5402E" w:rsidRDefault="00C5402E" w:rsidP="00F15428">
      <w:pPr>
        <w:pStyle w:val="lc"/>
      </w:pPr>
      <w:r>
        <w:t>Rutecki, T. L., and</w:t>
      </w:r>
      <w:r w:rsidRPr="00C5402E">
        <w:t xml:space="preserve"> Varosi, E. R. 1997. Distribution, ag</w:t>
      </w:r>
      <w:r>
        <w:t>e, and growth of juvenile sablefis</w:t>
      </w:r>
      <w:r w:rsidRPr="00C5402E">
        <w:t xml:space="preserve">h, </w:t>
      </w:r>
      <w:r w:rsidRPr="00600104">
        <w:rPr>
          <w:i/>
        </w:rPr>
        <w:t>Anoplopoma fimbria</w:t>
      </w:r>
      <w:r w:rsidRPr="00C5402E">
        <w:t>, in southeast Alaska. U.S. Dep. Commer., NOAA Technical Report NMFS, vol. 130, pp. 45– 54.</w:t>
      </w:r>
      <w:r>
        <w:t xml:space="preserve"> </w:t>
      </w:r>
    </w:p>
    <w:p w14:paraId="3624D5E6" w14:textId="625C90AE" w:rsidR="00C5402E" w:rsidRDefault="00C5402E" w:rsidP="00F15428">
      <w:pPr>
        <w:pStyle w:val="lc"/>
        <w:rPr>
          <w:szCs w:val="22"/>
        </w:rPr>
      </w:pPr>
      <w:r w:rsidRPr="00C5402E">
        <w:rPr>
          <w:szCs w:val="22"/>
        </w:rPr>
        <w:t>Schlegel, R.W. and Smit, A.J., 2018. heatwaveR: A central algorithm for the detection of heatwaves and cold-spells. J. Open Source Software, 3(27), p.821.</w:t>
      </w:r>
    </w:p>
    <w:p w14:paraId="14275E3F" w14:textId="335244C8" w:rsidR="00A45C01" w:rsidRPr="006221C3" w:rsidRDefault="00A45C01" w:rsidP="00F15428">
      <w:pPr>
        <w:pStyle w:val="lc"/>
        <w:rPr>
          <w:szCs w:val="22"/>
        </w:rPr>
      </w:pPr>
      <w:r w:rsidRPr="00A45C01">
        <w:rPr>
          <w:rFonts w:eastAsia="Calibri"/>
          <w:szCs w:val="20"/>
          <w:lang w:val="en-US"/>
        </w:rPr>
        <w:t>Shi, Y., Gunderson, D., Munro, P. and Urban, J., 2007. Estimating movement rates of Pacific cod (Gadus macrocephalus) in the Bering Sea and the Gulf of Alaska using mark-recapture methods. North Pacific Research Board Final Report, 620.</w:t>
      </w:r>
    </w:p>
    <w:p w14:paraId="1C49B9B4" w14:textId="2DEEBD72" w:rsidR="00EA56F6" w:rsidRDefault="00EA56F6" w:rsidP="00F15428">
      <w:pPr>
        <w:pStyle w:val="lc"/>
        <w:rPr>
          <w:szCs w:val="22"/>
        </w:rPr>
      </w:pPr>
      <w:r w:rsidRPr="006221C3">
        <w:rPr>
          <w:szCs w:val="22"/>
        </w:rPr>
        <w:t>Shimada, A. M., and D. K. Kimura.</w:t>
      </w:r>
      <w:r w:rsidR="00241F7B">
        <w:rPr>
          <w:szCs w:val="22"/>
        </w:rPr>
        <w:t xml:space="preserve"> </w:t>
      </w:r>
      <w:r w:rsidRPr="006221C3">
        <w:rPr>
          <w:szCs w:val="22"/>
        </w:rPr>
        <w:t>1994.</w:t>
      </w:r>
      <w:r w:rsidR="00241F7B">
        <w:rPr>
          <w:szCs w:val="22"/>
        </w:rPr>
        <w:t xml:space="preserve"> </w:t>
      </w:r>
      <w:r w:rsidRPr="006221C3">
        <w:rPr>
          <w:szCs w:val="22"/>
        </w:rPr>
        <w:t>Seasonal movements of Pacific cod (</w:t>
      </w:r>
      <w:r w:rsidRPr="006221C3">
        <w:rPr>
          <w:i/>
          <w:iCs/>
          <w:szCs w:val="22"/>
        </w:rPr>
        <w:t>Gadus macrocephalus</w:t>
      </w:r>
      <w:r w:rsidRPr="006221C3">
        <w:rPr>
          <w:szCs w:val="22"/>
        </w:rPr>
        <w:t>) in the eastern Bering Sea and adjacent waters based on tag-recapture data.</w:t>
      </w:r>
      <w:r w:rsidR="00241F7B">
        <w:rPr>
          <w:szCs w:val="22"/>
        </w:rPr>
        <w:t xml:space="preserve"> </w:t>
      </w:r>
      <w:r w:rsidRPr="006221C3">
        <w:rPr>
          <w:szCs w:val="22"/>
        </w:rPr>
        <w:t>U.S. Natl. Mar. Fish. Serv., Fish. Bull. 92:800-816.</w:t>
      </w:r>
    </w:p>
    <w:p w14:paraId="1F15D4C4" w14:textId="04D42872" w:rsidR="00E42BC3" w:rsidRPr="006221C3" w:rsidRDefault="00E42BC3" w:rsidP="00F15428">
      <w:pPr>
        <w:pStyle w:val="lc"/>
        <w:rPr>
          <w:szCs w:val="22"/>
        </w:rPr>
      </w:pPr>
      <w:r w:rsidRPr="00E42BC3">
        <w:rPr>
          <w:szCs w:val="22"/>
        </w:rPr>
        <w:t>Sigler, M.F., and Zenger, H.H. 1989. Assessment of Gulf of Alaska</w:t>
      </w:r>
      <w:r>
        <w:rPr>
          <w:szCs w:val="22"/>
        </w:rPr>
        <w:t xml:space="preserve"> </w:t>
      </w:r>
      <w:r w:rsidRPr="00E42BC3">
        <w:rPr>
          <w:szCs w:val="22"/>
        </w:rPr>
        <w:t>sablefish and other groundfish based on the domestic longline</w:t>
      </w:r>
      <w:r>
        <w:rPr>
          <w:szCs w:val="22"/>
        </w:rPr>
        <w:t xml:space="preserve"> </w:t>
      </w:r>
      <w:r w:rsidRPr="00E42BC3">
        <w:rPr>
          <w:szCs w:val="22"/>
        </w:rPr>
        <w:t>survey, 1987. NOAA Tech. Memo. NMFS F/NWC-169.</w:t>
      </w:r>
    </w:p>
    <w:p w14:paraId="3F78D5FA" w14:textId="158B88FC" w:rsidR="00E42BC3" w:rsidRDefault="00E42BC3" w:rsidP="00F15428">
      <w:pPr>
        <w:pStyle w:val="lc"/>
        <w:rPr>
          <w:szCs w:val="22"/>
        </w:rPr>
      </w:pPr>
      <w:r w:rsidRPr="00E42BC3">
        <w:rPr>
          <w:szCs w:val="22"/>
        </w:rPr>
        <w:t>Soderlund, E., Dykstra, C., Geernaert, T., Anderson-Chao, E., Ranta, A. 2009. 2008 Standardized stock assessment survey. Int. Pac. Halibut Comm. Report of Assessment and Research Activities 2008: 469-496</w:t>
      </w:r>
    </w:p>
    <w:p w14:paraId="1A7D65A9" w14:textId="036A5E07" w:rsidR="00E42BC3" w:rsidRPr="006221C3" w:rsidRDefault="00E42BC3" w:rsidP="00F15428">
      <w:pPr>
        <w:pStyle w:val="lc"/>
        <w:rPr>
          <w:szCs w:val="22"/>
        </w:rPr>
      </w:pPr>
      <w:r w:rsidRPr="00E42BC3">
        <w:rPr>
          <w:szCs w:val="22"/>
        </w:rPr>
        <w:t>Spalinger, K., 2006. Bottom trawl survey of crab and groundfish: Kodiak, Chignik, South Peninsula, and eastern Aleutian management districts, 2005. Alaska Department of Fish and Game, Division of Sport Fish, Research and Technical Services.</w:t>
      </w:r>
    </w:p>
    <w:p w14:paraId="32A95D6D" w14:textId="35AAE923" w:rsidR="00A538C5" w:rsidRPr="006221C3" w:rsidRDefault="00A538C5" w:rsidP="00F15428">
      <w:pPr>
        <w:pStyle w:val="lc"/>
        <w:rPr>
          <w:szCs w:val="22"/>
        </w:rPr>
      </w:pPr>
      <w:r w:rsidRPr="00A538C5">
        <w:rPr>
          <w:szCs w:val="22"/>
        </w:rPr>
        <w:t>Spies, I., Gruenthal, K., Drinan, D., Hollowed, A., Stevenson, D., Tarpey, C., and Hauser, L. 2019. Genetic evidence of a northward range expansion in the eastern Bering Sea stock of Pacific cod. Evolutionary Applications. doi: 10.1111/EVA.12874.</w:t>
      </w:r>
    </w:p>
    <w:p w14:paraId="1A613CA0" w14:textId="2E84B7A9" w:rsidR="00EA56F6" w:rsidRDefault="00EA56F6" w:rsidP="00F15428">
      <w:pPr>
        <w:pStyle w:val="lc"/>
        <w:rPr>
          <w:szCs w:val="22"/>
        </w:rPr>
      </w:pPr>
      <w:r w:rsidRPr="006221C3">
        <w:rPr>
          <w:szCs w:val="22"/>
        </w:rPr>
        <w:t>Stark, J. W.</w:t>
      </w:r>
      <w:r w:rsidR="00241F7B">
        <w:rPr>
          <w:szCs w:val="22"/>
        </w:rPr>
        <w:t xml:space="preserve"> </w:t>
      </w:r>
      <w:r w:rsidRPr="006221C3">
        <w:rPr>
          <w:szCs w:val="22"/>
        </w:rPr>
        <w:t>2007.</w:t>
      </w:r>
      <w:r w:rsidR="00241F7B">
        <w:rPr>
          <w:szCs w:val="22"/>
        </w:rPr>
        <w:t xml:space="preserve"> </w:t>
      </w:r>
      <w:r w:rsidRPr="006221C3">
        <w:rPr>
          <w:szCs w:val="22"/>
        </w:rPr>
        <w:t>Geographic and seasonal variations in maturation and growth of female Pacific cod (</w:t>
      </w:r>
      <w:r w:rsidRPr="006221C3">
        <w:rPr>
          <w:i/>
          <w:szCs w:val="22"/>
        </w:rPr>
        <w:t>Gadus macrocephalus</w:t>
      </w:r>
      <w:r w:rsidRPr="006221C3">
        <w:rPr>
          <w:szCs w:val="22"/>
        </w:rPr>
        <w:t>) in the Gulf of Alaska and Bering Sea. Fish. Bull. 105:396–407.</w:t>
      </w:r>
    </w:p>
    <w:p w14:paraId="3486944E" w14:textId="3FFFA7CE" w:rsidR="00B23E4A" w:rsidRDefault="00B23E4A" w:rsidP="00F15428">
      <w:pPr>
        <w:pStyle w:val="lc"/>
        <w:rPr>
          <w:szCs w:val="22"/>
        </w:rPr>
      </w:pPr>
      <w:r w:rsidRPr="00B23E4A">
        <w:rPr>
          <w:szCs w:val="22"/>
        </w:rPr>
        <w:t xml:space="preserve">Stauffer, G. 2004. NOAA protocols for groundfish bottom trawl surveys of the Nation’s fishery resources. U.S. Dep. Commer., NOAA Tech. Memo. NMFS-F/SPO-65, 205 p. </w:t>
      </w:r>
    </w:p>
    <w:p w14:paraId="4DD5536A" w14:textId="50166381" w:rsidR="000001E0" w:rsidRDefault="000001E0" w:rsidP="00A6570D">
      <w:pPr>
        <w:pStyle w:val="lc"/>
        <w:rPr>
          <w:szCs w:val="22"/>
        </w:rPr>
      </w:pPr>
      <w:r w:rsidRPr="006221C3">
        <w:rPr>
          <w:szCs w:val="22"/>
        </w:rPr>
        <w:t xml:space="preserve">Thompson, G. </w:t>
      </w:r>
      <w:r>
        <w:rPr>
          <w:szCs w:val="22"/>
        </w:rPr>
        <w:t xml:space="preserve">G. </w:t>
      </w:r>
      <w:r w:rsidRPr="006221C3">
        <w:rPr>
          <w:szCs w:val="22"/>
        </w:rPr>
        <w:t>200</w:t>
      </w:r>
      <w:r>
        <w:rPr>
          <w:szCs w:val="22"/>
        </w:rPr>
        <w:t>7</w:t>
      </w:r>
      <w:r w:rsidRPr="006221C3">
        <w:rPr>
          <w:szCs w:val="22"/>
        </w:rPr>
        <w:t>.</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w:t>
      </w:r>
      <w:r>
        <w:rPr>
          <w:szCs w:val="22"/>
        </w:rPr>
        <w:t>esources of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7AF50217" w14:textId="52B759D4" w:rsidR="00A45C01" w:rsidRDefault="00A45C01" w:rsidP="00A6570D">
      <w:pPr>
        <w:pStyle w:val="lc"/>
        <w:rPr>
          <w:szCs w:val="22"/>
        </w:rPr>
      </w:pPr>
      <w:r w:rsidRPr="00B23E4A">
        <w:rPr>
          <w:szCs w:val="22"/>
        </w:rPr>
        <w:t>Thompson, G.G. 201</w:t>
      </w:r>
      <w:r>
        <w:rPr>
          <w:szCs w:val="22"/>
        </w:rPr>
        <w:t>6</w:t>
      </w:r>
      <w:r w:rsidRPr="00B23E4A">
        <w:rPr>
          <w:szCs w:val="22"/>
        </w:rPr>
        <w:t>. Assessment of the Pacific Cod Stock in the Eastern Bering Sea. In Stock assessment and fishery evaluation report for the groundfish resource</w:t>
      </w:r>
      <w:r>
        <w:rPr>
          <w:szCs w:val="22"/>
        </w:rPr>
        <w:t>s of the Gulf of Alaska</w:t>
      </w:r>
      <w:r w:rsidRPr="00B23E4A">
        <w:rPr>
          <w:szCs w:val="22"/>
        </w:rPr>
        <w:t xml:space="preserve">. Compiled by The Plan Team for the Groundfish Fisheries of the Gulf of Alaska. North Pacific Fishery Management Council, Anchorage, Alaska. </w:t>
      </w:r>
    </w:p>
    <w:p w14:paraId="4C13AEFF" w14:textId="6B351D59" w:rsidR="00B23E4A" w:rsidRPr="006221C3" w:rsidRDefault="00B23E4A" w:rsidP="00F15428">
      <w:pPr>
        <w:pStyle w:val="lc"/>
        <w:rPr>
          <w:szCs w:val="22"/>
        </w:rPr>
      </w:pPr>
      <w:r w:rsidRPr="00B23E4A">
        <w:rPr>
          <w:szCs w:val="22"/>
        </w:rPr>
        <w:lastRenderedPageBreak/>
        <w:t>Thompson, G.G. 201</w:t>
      </w:r>
      <w:r>
        <w:rPr>
          <w:szCs w:val="22"/>
        </w:rPr>
        <w:t>7</w:t>
      </w:r>
      <w:r w:rsidRPr="00B23E4A">
        <w:rPr>
          <w:szCs w:val="22"/>
        </w:rPr>
        <w:t xml:space="preserve">. Assessment of the Pacific Cod Stock in the Eastern Bering Sea. In Stock assessment and fishery evaluation report for the groundfish resources of the Gulf of Alaska. Compiled by The Plan Team for the Groundfish Fisheries of the Gulf of Alaska. North Pacific Fishery Management Council, Anchorage, Alaska. </w:t>
      </w:r>
    </w:p>
    <w:p w14:paraId="2F10605E" w14:textId="77777777" w:rsidR="00EA56F6" w:rsidRPr="006221C3" w:rsidRDefault="00EA56F6" w:rsidP="00F15428">
      <w:pPr>
        <w:pStyle w:val="lc"/>
        <w:rPr>
          <w:szCs w:val="22"/>
        </w:rPr>
      </w:pPr>
      <w:r w:rsidRPr="006221C3">
        <w:rPr>
          <w:szCs w:val="22"/>
        </w:rPr>
        <w:t>Thompson, G. G., and M. E. Conners.</w:t>
      </w:r>
      <w:r w:rsidR="00241F7B">
        <w:rPr>
          <w:szCs w:val="22"/>
        </w:rPr>
        <w:t xml:space="preserve"> </w:t>
      </w:r>
      <w:r w:rsidRPr="006221C3">
        <w:rPr>
          <w:szCs w:val="22"/>
        </w:rPr>
        <w:t>2007.</w:t>
      </w:r>
      <w:r w:rsidR="00241F7B">
        <w:rPr>
          <w:szCs w:val="22"/>
        </w:rPr>
        <w:t xml:space="preserve"> </w:t>
      </w:r>
      <w:r w:rsidRPr="006221C3">
        <w:rPr>
          <w:szCs w:val="22"/>
        </w:rPr>
        <w:t>Report of the Pacific cod technical workshop held at the Alaska Fisheries Science Center, April 24-25, 2007.</w:t>
      </w:r>
      <w:r w:rsidR="00241F7B">
        <w:rPr>
          <w:szCs w:val="22"/>
        </w:rPr>
        <w:t xml:space="preserve"> </w:t>
      </w:r>
      <w:r w:rsidRPr="006221C3">
        <w:rPr>
          <w:szCs w:val="22"/>
        </w:rPr>
        <w:t>Unpubl. manuscr., Alaska Fisheries Science Center, Resource Ecology and Fisheries Management Division, 7600 Sand Point Way NE., Seattle, WA 98115-6349.</w:t>
      </w:r>
      <w:r w:rsidR="00241F7B">
        <w:rPr>
          <w:szCs w:val="22"/>
        </w:rPr>
        <w:t xml:space="preserve"> </w:t>
      </w:r>
      <w:r w:rsidRPr="006221C3">
        <w:rPr>
          <w:szCs w:val="22"/>
        </w:rPr>
        <w:t>56 p.</w:t>
      </w:r>
    </w:p>
    <w:p w14:paraId="224DB098" w14:textId="75976051" w:rsidR="00EA56F6" w:rsidRDefault="00EA56F6" w:rsidP="00F15428">
      <w:pPr>
        <w:pStyle w:val="lc"/>
        <w:rPr>
          <w:szCs w:val="22"/>
        </w:rPr>
      </w:pPr>
      <w:r w:rsidRPr="006221C3">
        <w:rPr>
          <w:szCs w:val="22"/>
        </w:rPr>
        <w:t>Thompson, G. G., and M. W. Dorn.</w:t>
      </w:r>
      <w:r w:rsidR="00241F7B">
        <w:rPr>
          <w:szCs w:val="22"/>
        </w:rPr>
        <w:t xml:space="preserve"> </w:t>
      </w:r>
      <w:r w:rsidRPr="006221C3">
        <w:rPr>
          <w:szCs w:val="22"/>
        </w:rPr>
        <w:t>2005.</w:t>
      </w:r>
      <w:r w:rsidR="00241F7B">
        <w:rPr>
          <w:szCs w:val="22"/>
        </w:rPr>
        <w:t xml:space="preserve"> </w:t>
      </w:r>
      <w:r w:rsidRPr="006221C3">
        <w:rPr>
          <w:szCs w:val="22"/>
        </w:rPr>
        <w:t>Assessment of the Pacific cod stock in the Gulf of Alaska.</w:t>
      </w:r>
      <w:r w:rsidR="00241F7B">
        <w:rPr>
          <w:szCs w:val="22"/>
        </w:rPr>
        <w:t xml:space="preserve"> </w:t>
      </w:r>
      <w:r w:rsidRPr="006221C3">
        <w:rPr>
          <w:i/>
          <w:iCs/>
          <w:szCs w:val="22"/>
        </w:rPr>
        <w:t>In</w:t>
      </w:r>
      <w:r w:rsidRPr="006221C3">
        <w:rPr>
          <w:szCs w:val="22"/>
        </w:rPr>
        <w:t xml:space="preserve"> Plan Team for Groundfish Fisheries of the Gulf of Alaska (compiler), Stock assessment and fishery evaluation report for the groundfish resources of the Gulf of Alaska, p. 155-244.</w:t>
      </w:r>
      <w:r w:rsidR="00241F7B">
        <w:rPr>
          <w:szCs w:val="22"/>
        </w:rPr>
        <w:t xml:space="preserve"> </w:t>
      </w:r>
      <w:r w:rsidRPr="006221C3">
        <w:rPr>
          <w:szCs w:val="22"/>
        </w:rPr>
        <w:t>North Pacific Fishery Management Council, 605 W. 4th Avenue Suite 306, Anchorage, AK 99501.</w:t>
      </w:r>
    </w:p>
    <w:p w14:paraId="35F38FA4" w14:textId="77777777" w:rsidR="006C46C1" w:rsidRPr="006C46C1" w:rsidRDefault="006C46C1" w:rsidP="00F15428">
      <w:pPr>
        <w:pStyle w:val="lc"/>
        <w:rPr>
          <w:szCs w:val="22"/>
        </w:rPr>
      </w:pPr>
      <w:r w:rsidRPr="006C46C1">
        <w:rPr>
          <w:szCs w:val="22"/>
        </w:rPr>
        <w:t>Thompson, G. G., and R. D. Methot. 1993. Pacific cod. In Plan Team for Groundfish Fisheries of the Bering Sea/Aleutian Islands (editor), Stock assessment and fishery evaluation report for the groundfish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F15428">
      <w:pPr>
        <w:pStyle w:val="lc"/>
        <w:rPr>
          <w:szCs w:val="22"/>
        </w:rPr>
      </w:pPr>
      <w:r w:rsidRPr="006C46C1">
        <w:rPr>
          <w:szCs w:val="22"/>
        </w:rPr>
        <w:t>Thompson, G. G., and A. M. Shimada. 1990. Pacific cod. In L. L. Low and R. E. Narita (editors), Condition of groundfish resources of the eastern Bering Sea-Aleutian Islands region as assessed in 1988, p. 44-66. U.S. Dep. Commer., NOAA Tech. Memo. NMFS F/NWC-178.</w:t>
      </w:r>
    </w:p>
    <w:p w14:paraId="493EF4CE" w14:textId="40C5A7B3" w:rsidR="00A45C01" w:rsidRDefault="006C46C1" w:rsidP="00F15428">
      <w:pPr>
        <w:pStyle w:val="lc"/>
        <w:rPr>
          <w:szCs w:val="22"/>
        </w:rPr>
      </w:pPr>
      <w:r w:rsidRPr="006C46C1">
        <w:rPr>
          <w:szCs w:val="22"/>
        </w:rPr>
        <w:t>Thompson, G. G, and H. H. Zenger. 1993.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3C58944C" w14:textId="2BD62278" w:rsidR="00A45C01" w:rsidRDefault="00A45C01" w:rsidP="00A45C01">
      <w:pPr>
        <w:pStyle w:val="lc"/>
        <w:rPr>
          <w:szCs w:val="22"/>
        </w:rPr>
      </w:pPr>
      <w:r w:rsidRPr="006C46C1">
        <w:rPr>
          <w:szCs w:val="22"/>
        </w:rPr>
        <w:t xml:space="preserve">Thompson, G. G, and </w:t>
      </w:r>
      <w:r>
        <w:rPr>
          <w:szCs w:val="22"/>
        </w:rPr>
        <w:t>H. H. Zenger. 1995</w:t>
      </w:r>
      <w:r w:rsidRPr="006C46C1">
        <w:rPr>
          <w:szCs w:val="22"/>
        </w:rPr>
        <w:t>.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50F52C5C" w14:textId="52A881BB" w:rsidR="004F0464" w:rsidRDefault="004F0464" w:rsidP="00A6570D">
      <w:pPr>
        <w:pStyle w:val="lc"/>
        <w:rPr>
          <w:szCs w:val="22"/>
        </w:rPr>
      </w:pPr>
      <w:r w:rsidRPr="004F0464">
        <w:rPr>
          <w:szCs w:val="22"/>
        </w:rPr>
        <w:t>Torrejon-Magallanes</w:t>
      </w:r>
      <w:r>
        <w:rPr>
          <w:szCs w:val="22"/>
        </w:rPr>
        <w:t>, J.</w:t>
      </w:r>
      <w:r w:rsidRPr="004F0464">
        <w:rPr>
          <w:szCs w:val="22"/>
        </w:rPr>
        <w:t xml:space="preserve"> 2020. s</w:t>
      </w:r>
      <w:r>
        <w:rPr>
          <w:szCs w:val="22"/>
        </w:rPr>
        <w:t xml:space="preserve">izeMat: Estimate Size at Sexual </w:t>
      </w:r>
      <w:r w:rsidRPr="004F0464">
        <w:rPr>
          <w:szCs w:val="22"/>
        </w:rPr>
        <w:t>Maturity. R package version 1.1.2.</w:t>
      </w:r>
    </w:p>
    <w:p w14:paraId="7572E90C" w14:textId="24FA1187" w:rsidR="00C965AA" w:rsidRDefault="00C965AA" w:rsidP="00F15428">
      <w:pPr>
        <w:pStyle w:val="lc"/>
        <w:rPr>
          <w:szCs w:val="22"/>
        </w:rPr>
      </w:pPr>
      <w:r w:rsidRPr="00C965AA">
        <w:rPr>
          <w:szCs w:val="22"/>
        </w:rPr>
        <w:t>von Szalay, P.G., and N.W. Raring. 2018. Data report: 2017 Gulf of Alaska bottom trawl survey. NOAA Tech. Mem NMFS-AFSC-374. 260 p.</w:t>
      </w:r>
    </w:p>
    <w:p w14:paraId="4FCAC2AB" w14:textId="3C38EE6D" w:rsidR="00C57E97" w:rsidRDefault="00C57E97" w:rsidP="00F15428">
      <w:pPr>
        <w:pStyle w:val="lc"/>
        <w:rPr>
          <w:szCs w:val="22"/>
        </w:rPr>
      </w:pPr>
      <w:r w:rsidRPr="00C57E97">
        <w:rPr>
          <w:szCs w:val="22"/>
        </w:rPr>
        <w:t>Walters, C., 2003. Folly and fantasy in the analysis of spatial catch rate data. Canadian Journal of Fisheries and Aquatic Sciences, 60(12), pp.1433-1436.</w:t>
      </w:r>
    </w:p>
    <w:p w14:paraId="6F1FA5E2" w14:textId="38A00BCF" w:rsidR="006C46C1" w:rsidRDefault="006C46C1" w:rsidP="00F15428">
      <w:pPr>
        <w:pStyle w:val="lc"/>
        <w:rPr>
          <w:szCs w:val="22"/>
        </w:rPr>
      </w:pPr>
      <w:r w:rsidRPr="006C46C1">
        <w:rPr>
          <w:szCs w:val="22"/>
        </w:rPr>
        <w:t>Wespestad, V., R. Bakkala, and J. June. 1982. Current abundance of Pacific cod (Gadus macrocephalus) in the eastern Bering Sea and expected abundance in 1982-1986. NOAA Tech. Memo. NMFS F/NWC-25, 26 p.</w:t>
      </w:r>
    </w:p>
    <w:p w14:paraId="091DA2F6" w14:textId="65708CAD" w:rsidR="005C4113" w:rsidRPr="006221C3" w:rsidRDefault="005C4113" w:rsidP="00FD4CE5">
      <w:pPr>
        <w:pStyle w:val="lc"/>
        <w:keepLines/>
        <w:spacing w:after="40"/>
        <w:jc w:val="both"/>
        <w:rPr>
          <w:szCs w:val="22"/>
        </w:rPr>
      </w:pPr>
      <w:r w:rsidRPr="005C4113">
        <w:rPr>
          <w:szCs w:val="22"/>
        </w:rPr>
        <w:t xml:space="preserve">West, C.F., Etnier, M.A., Barbeaux, S., Partlow, M.A. and Orlov, A.M., </w:t>
      </w:r>
      <w:r>
        <w:rPr>
          <w:szCs w:val="22"/>
        </w:rPr>
        <w:t xml:space="preserve">2020. </w:t>
      </w:r>
      <w:r w:rsidRPr="005C4113">
        <w:rPr>
          <w:szCs w:val="22"/>
        </w:rPr>
        <w:t>Size distribution of Pacific cod (</w:t>
      </w:r>
      <w:r w:rsidRPr="001E2547">
        <w:rPr>
          <w:i/>
          <w:szCs w:val="22"/>
        </w:rPr>
        <w:t>Gadus macrocephalus</w:t>
      </w:r>
      <w:r w:rsidRPr="005C4113">
        <w:rPr>
          <w:szCs w:val="22"/>
        </w:rPr>
        <w:t>) in the North Pacific Ocean over 6 millennia. Quaternary Research, pp.1-21.</w:t>
      </w:r>
    </w:p>
    <w:p w14:paraId="0F1BFBB9" w14:textId="30D52434" w:rsidR="00EA56F6" w:rsidRDefault="00EA56F6" w:rsidP="00F15428">
      <w:pPr>
        <w:pStyle w:val="lc"/>
        <w:rPr>
          <w:szCs w:val="22"/>
        </w:rPr>
      </w:pPr>
      <w:r w:rsidRPr="006221C3">
        <w:rPr>
          <w:szCs w:val="22"/>
        </w:rPr>
        <w:t>Yang, M-S.</w:t>
      </w:r>
      <w:r w:rsidR="00241F7B">
        <w:rPr>
          <w:szCs w:val="22"/>
        </w:rPr>
        <w:t xml:space="preserve"> </w:t>
      </w:r>
      <w:r w:rsidRPr="006221C3">
        <w:rPr>
          <w:szCs w:val="22"/>
        </w:rPr>
        <w:t>2004.</w:t>
      </w:r>
      <w:r w:rsidR="00241F7B">
        <w:rPr>
          <w:szCs w:val="22"/>
        </w:rPr>
        <w:t xml:space="preserve"> </w:t>
      </w:r>
      <w:r w:rsidRPr="006221C3">
        <w:rPr>
          <w:szCs w:val="22"/>
        </w:rPr>
        <w:t>Diet changes of Pacific cod (Gadus macrocephalus) in Pavlof Bay associated with climate changes in the Gulf of Alaska between 1980 and 1995.</w:t>
      </w:r>
      <w:r w:rsidR="00241F7B">
        <w:rPr>
          <w:szCs w:val="22"/>
        </w:rPr>
        <w:t xml:space="preserve"> </w:t>
      </w:r>
      <w:r w:rsidRPr="006221C3">
        <w:rPr>
          <w:szCs w:val="22"/>
        </w:rPr>
        <w:t>U.S. Natl. Mar. Fish. Serv., Fish. Bull. 102:400-405.</w:t>
      </w:r>
    </w:p>
    <w:p w14:paraId="7BDAAC37" w14:textId="3B09DB38" w:rsidR="003106C2" w:rsidRDefault="003106C2" w:rsidP="00F15428">
      <w:pPr>
        <w:pStyle w:val="lc"/>
        <w:rPr>
          <w:szCs w:val="22"/>
        </w:rPr>
      </w:pPr>
      <w:r w:rsidRPr="003106C2">
        <w:rPr>
          <w:szCs w:val="22"/>
        </w:rPr>
        <w:t>Yang, Q., Cokelet, E.D., Stabeno, P.J., Li, L., Hollowed, A.B., Palsson, W.A., Bond, N.A. and Barbeaux, S.J., 2019. How “The Blob” affected groundfish distributions in the Gulf of Alaska. Fisheries Oceanography, 28(4), pp.434-453.</w:t>
      </w:r>
    </w:p>
    <w:p w14:paraId="767E841A" w14:textId="4F26B64E" w:rsidR="00E6035E" w:rsidRDefault="00E6035E" w:rsidP="00A12C0D">
      <w:pPr>
        <w:pStyle w:val="figcap"/>
      </w:pPr>
      <w:bookmarkStart w:id="19" w:name="_MON_1570027457"/>
      <w:bookmarkEnd w:id="19"/>
      <w:r>
        <w:br w:type="page"/>
      </w:r>
    </w:p>
    <w:p w14:paraId="3ED0A29F" w14:textId="77777777" w:rsidR="001F6076" w:rsidRDefault="001F6076" w:rsidP="00F15428">
      <w:pPr>
        <w:pStyle w:val="Heading1"/>
      </w:pPr>
      <w:r>
        <w:lastRenderedPageBreak/>
        <w:t>Tables</w:t>
      </w:r>
    </w:p>
    <w:p w14:paraId="64FB8739" w14:textId="77777777" w:rsidR="001F6076" w:rsidRPr="00B015AD" w:rsidRDefault="001F6076" w:rsidP="001F6076">
      <w:pPr>
        <w:pStyle w:val="Caption"/>
      </w:pPr>
      <w:r w:rsidRPr="00B015AD">
        <w:t>Table 2.</w:t>
      </w:r>
      <w:r w:rsidR="008C2DF5">
        <w:fldChar w:fldCharType="begin"/>
      </w:r>
      <w:r w:rsidR="008C2DF5">
        <w:instrText xml:space="preserve"> SEQ Table \* ARABIC </w:instrText>
      </w:r>
      <w:r w:rsidR="008C2DF5">
        <w:fldChar w:fldCharType="separate"/>
      </w:r>
      <w:r>
        <w:rPr>
          <w:noProof/>
        </w:rPr>
        <w:t>1</w:t>
      </w:r>
      <w:r w:rsidR="008C2DF5">
        <w:rPr>
          <w:noProof/>
        </w:rPr>
        <w:fldChar w:fldCharType="end"/>
      </w:r>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r>
              <w:t>Wespestad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r>
              <w:t>Bakkala and Wespestad</w:t>
            </w:r>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Thompson and Methot</w:t>
            </w:r>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r>
              <w:t>Ketchen</w:t>
            </w:r>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02A341F4"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w:t>
      </w:r>
      <w:r w:rsidRPr="004B3FD6">
        <w:rPr>
          <w:noProof/>
        </w:rPr>
        <w:fldChar w:fldCharType="end"/>
      </w:r>
      <w:r w:rsidRPr="004B3FD6">
        <w:t>.</w:t>
      </w:r>
      <w:r w:rsidRPr="004B3FD6">
        <w:tab/>
        <w:t xml:space="preserve">Catch (t) for 1991 through </w:t>
      </w:r>
      <w:r w:rsidR="001F2954" w:rsidRPr="004B3FD6">
        <w:t>20</w:t>
      </w:r>
      <w:r w:rsidR="001F2954">
        <w:t>2</w:t>
      </w:r>
      <w:r w:rsidR="00190250">
        <w:t>1</w:t>
      </w:r>
      <w:r w:rsidR="001F2954" w:rsidRPr="004B3FD6">
        <w:t xml:space="preserve"> </w:t>
      </w:r>
      <w:r w:rsidRPr="004B3FD6">
        <w:t>by jurisdiction and gear type (as of 20</w:t>
      </w:r>
      <w:r w:rsidR="00BE369C">
        <w:t>2</w:t>
      </w:r>
      <w:r w:rsidR="00190250">
        <w:t>1</w:t>
      </w:r>
      <w:r w:rsidRPr="004B3FD6">
        <w:t>-10-</w:t>
      </w:r>
      <w:r w:rsidR="00190250">
        <w:t>0</w:t>
      </w:r>
      <w:r w:rsidR="00BE369C">
        <w:t>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190250">
        <w:trPr>
          <w:cantSplit/>
          <w:trHeight w:val="20"/>
        </w:trPr>
        <w:tc>
          <w:tcPr>
            <w:tcW w:w="378" w:type="pct"/>
            <w:tcBorders>
              <w:right w:val="single" w:sz="4" w:space="0" w:color="auto"/>
            </w:tcBorders>
            <w:shd w:val="clear" w:color="auto" w:fill="auto"/>
            <w:noWrap/>
          </w:tcPr>
          <w:p w14:paraId="722E5913" w14:textId="7722E12A" w:rsidR="001F2954" w:rsidRDefault="001F2954" w:rsidP="003A27E2">
            <w:pPr>
              <w:spacing w:after="0"/>
              <w:jc w:val="right"/>
              <w:rPr>
                <w:sz w:val="20"/>
              </w:rPr>
            </w:pPr>
            <w:r>
              <w:rPr>
                <w:sz w:val="20"/>
              </w:rPr>
              <w:t>2020</w:t>
            </w:r>
          </w:p>
        </w:tc>
        <w:tc>
          <w:tcPr>
            <w:tcW w:w="504" w:type="pct"/>
            <w:tcBorders>
              <w:left w:val="single" w:sz="4" w:space="0" w:color="auto"/>
            </w:tcBorders>
            <w:shd w:val="clear" w:color="auto" w:fill="auto"/>
            <w:noWrap/>
          </w:tcPr>
          <w:p w14:paraId="771C1706" w14:textId="47C0AFCA" w:rsidR="001F2954" w:rsidRDefault="00B9135F" w:rsidP="003A27E2">
            <w:pPr>
              <w:spacing w:after="0"/>
              <w:jc w:val="right"/>
            </w:pPr>
            <w:r>
              <w:t>3,427</w:t>
            </w:r>
          </w:p>
        </w:tc>
        <w:tc>
          <w:tcPr>
            <w:tcW w:w="461" w:type="pct"/>
            <w:shd w:val="clear" w:color="auto" w:fill="auto"/>
            <w:noWrap/>
          </w:tcPr>
          <w:p w14:paraId="0BAC3B64" w14:textId="5BF1835E" w:rsidR="001F2954" w:rsidRDefault="00B9135F" w:rsidP="003A27E2">
            <w:pPr>
              <w:spacing w:after="0"/>
              <w:jc w:val="right"/>
            </w:pPr>
            <w:r>
              <w:t>459</w:t>
            </w:r>
          </w:p>
        </w:tc>
        <w:tc>
          <w:tcPr>
            <w:tcW w:w="463" w:type="pct"/>
            <w:shd w:val="clear" w:color="auto" w:fill="auto"/>
            <w:noWrap/>
          </w:tcPr>
          <w:p w14:paraId="696F28B1" w14:textId="2479D1E1" w:rsidR="001F2954" w:rsidRDefault="00B9135F" w:rsidP="003A27E2">
            <w:pPr>
              <w:spacing w:after="0"/>
              <w:jc w:val="right"/>
            </w:pPr>
            <w:r>
              <w:t>30</w:t>
            </w:r>
          </w:p>
        </w:tc>
        <w:tc>
          <w:tcPr>
            <w:tcW w:w="416" w:type="pct"/>
            <w:shd w:val="clear" w:color="auto" w:fill="auto"/>
            <w:noWrap/>
          </w:tcPr>
          <w:p w14:paraId="6879056F" w14:textId="262341D4" w:rsidR="001F2954" w:rsidRDefault="001F2954" w:rsidP="003A27E2">
            <w:pPr>
              <w:spacing w:after="0"/>
              <w:jc w:val="right"/>
            </w:pPr>
            <w:r>
              <w:t>0</w:t>
            </w:r>
          </w:p>
        </w:tc>
        <w:tc>
          <w:tcPr>
            <w:tcW w:w="512" w:type="pct"/>
            <w:tcBorders>
              <w:right w:val="single" w:sz="4" w:space="0" w:color="auto"/>
            </w:tcBorders>
            <w:shd w:val="clear" w:color="auto" w:fill="auto"/>
            <w:noWrap/>
          </w:tcPr>
          <w:p w14:paraId="05D26C30" w14:textId="30DAF363" w:rsidR="001F2954" w:rsidRDefault="00B9135F" w:rsidP="003A27E2">
            <w:pPr>
              <w:spacing w:after="0"/>
              <w:jc w:val="right"/>
            </w:pPr>
            <w:r>
              <w:t>3,916</w:t>
            </w:r>
          </w:p>
        </w:tc>
        <w:tc>
          <w:tcPr>
            <w:tcW w:w="417" w:type="pct"/>
            <w:tcBorders>
              <w:left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shd w:val="clear" w:color="auto" w:fill="auto"/>
            <w:noWrap/>
          </w:tcPr>
          <w:p w14:paraId="65206395" w14:textId="68081B2C" w:rsidR="001F2954" w:rsidRDefault="001F2954" w:rsidP="00B9135F">
            <w:pPr>
              <w:spacing w:after="0"/>
              <w:jc w:val="right"/>
            </w:pPr>
            <w:r>
              <w:t>1,</w:t>
            </w:r>
            <w:r w:rsidR="00B9135F">
              <w:t>780</w:t>
            </w:r>
          </w:p>
        </w:tc>
        <w:tc>
          <w:tcPr>
            <w:tcW w:w="417" w:type="pct"/>
            <w:shd w:val="clear" w:color="auto" w:fill="auto"/>
            <w:noWrap/>
          </w:tcPr>
          <w:p w14:paraId="26994171" w14:textId="5321FB14" w:rsidR="001F2954" w:rsidRDefault="001F2954" w:rsidP="003A27E2">
            <w:pPr>
              <w:spacing w:after="0"/>
              <w:jc w:val="right"/>
            </w:pPr>
            <w:r>
              <w:t>4</w:t>
            </w:r>
            <w:r w:rsidR="00B9135F">
              <w:t>88</w:t>
            </w:r>
          </w:p>
        </w:tc>
        <w:tc>
          <w:tcPr>
            <w:tcW w:w="508" w:type="pct"/>
            <w:shd w:val="clear" w:color="auto" w:fill="auto"/>
            <w:noWrap/>
          </w:tcPr>
          <w:p w14:paraId="60705E9F" w14:textId="5A081267" w:rsidR="001F2954" w:rsidRDefault="00BE369C" w:rsidP="00B9135F">
            <w:pPr>
              <w:spacing w:after="0"/>
              <w:jc w:val="right"/>
            </w:pPr>
            <w:r>
              <w:t>2,</w:t>
            </w:r>
            <w:r w:rsidR="00B9135F">
              <w:t>318</w:t>
            </w:r>
          </w:p>
        </w:tc>
        <w:tc>
          <w:tcPr>
            <w:tcW w:w="461" w:type="pct"/>
            <w:shd w:val="clear" w:color="auto" w:fill="auto"/>
            <w:noWrap/>
          </w:tcPr>
          <w:p w14:paraId="51EADA0B" w14:textId="64D7BCC0" w:rsidR="001F2954" w:rsidRDefault="00B9135F" w:rsidP="003A27E2">
            <w:pPr>
              <w:spacing w:after="0"/>
              <w:jc w:val="right"/>
            </w:pPr>
            <w:r>
              <w:t>6,233</w:t>
            </w:r>
          </w:p>
        </w:tc>
      </w:tr>
      <w:tr w:rsidR="00190250" w:rsidRPr="00D8607E" w14:paraId="1804338C" w14:textId="77777777" w:rsidTr="00A6570D">
        <w:trPr>
          <w:cantSplit/>
          <w:trHeight w:val="20"/>
        </w:trPr>
        <w:tc>
          <w:tcPr>
            <w:tcW w:w="378" w:type="pct"/>
            <w:tcBorders>
              <w:bottom w:val="single" w:sz="4" w:space="0" w:color="auto"/>
              <w:right w:val="single" w:sz="4" w:space="0" w:color="auto"/>
            </w:tcBorders>
            <w:shd w:val="clear" w:color="auto" w:fill="auto"/>
            <w:noWrap/>
          </w:tcPr>
          <w:p w14:paraId="4CCA8A24" w14:textId="23B07B02" w:rsidR="00190250" w:rsidRDefault="00190250" w:rsidP="003A27E2">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14:paraId="11226C4F" w14:textId="04C2F315" w:rsidR="00190250" w:rsidRDefault="00B9135F" w:rsidP="003A27E2">
            <w:pPr>
              <w:spacing w:after="0"/>
              <w:jc w:val="right"/>
            </w:pPr>
            <w:r>
              <w:t>5,257</w:t>
            </w:r>
          </w:p>
        </w:tc>
        <w:tc>
          <w:tcPr>
            <w:tcW w:w="461" w:type="pct"/>
            <w:tcBorders>
              <w:bottom w:val="single" w:sz="4" w:space="0" w:color="auto"/>
            </w:tcBorders>
            <w:shd w:val="clear" w:color="auto" w:fill="auto"/>
            <w:noWrap/>
          </w:tcPr>
          <w:p w14:paraId="70A1D562" w14:textId="7751E949" w:rsidR="00190250" w:rsidRDefault="00B9135F" w:rsidP="003A27E2">
            <w:pPr>
              <w:spacing w:after="0"/>
              <w:jc w:val="right"/>
            </w:pPr>
            <w:r>
              <w:t>2,967</w:t>
            </w:r>
          </w:p>
        </w:tc>
        <w:tc>
          <w:tcPr>
            <w:tcW w:w="463" w:type="pct"/>
            <w:tcBorders>
              <w:bottom w:val="single" w:sz="4" w:space="0" w:color="auto"/>
            </w:tcBorders>
            <w:shd w:val="clear" w:color="auto" w:fill="auto"/>
            <w:noWrap/>
          </w:tcPr>
          <w:p w14:paraId="0B8403C5" w14:textId="7E0D38F6" w:rsidR="00190250" w:rsidRDefault="00B9135F" w:rsidP="003A27E2">
            <w:pPr>
              <w:spacing w:after="0"/>
              <w:jc w:val="right"/>
            </w:pPr>
            <w:r>
              <w:t>2,653</w:t>
            </w:r>
          </w:p>
        </w:tc>
        <w:tc>
          <w:tcPr>
            <w:tcW w:w="416" w:type="pct"/>
            <w:tcBorders>
              <w:bottom w:val="single" w:sz="4" w:space="0" w:color="auto"/>
            </w:tcBorders>
            <w:shd w:val="clear" w:color="auto" w:fill="auto"/>
            <w:noWrap/>
          </w:tcPr>
          <w:p w14:paraId="62915715" w14:textId="6573979C" w:rsidR="00190250" w:rsidRDefault="00B9135F" w:rsidP="003A27E2">
            <w:pPr>
              <w:spacing w:after="0"/>
              <w:jc w:val="right"/>
            </w:pPr>
            <w:r>
              <w:t>52</w:t>
            </w:r>
          </w:p>
        </w:tc>
        <w:tc>
          <w:tcPr>
            <w:tcW w:w="512" w:type="pct"/>
            <w:tcBorders>
              <w:bottom w:val="single" w:sz="4" w:space="0" w:color="auto"/>
              <w:right w:val="single" w:sz="4" w:space="0" w:color="auto"/>
            </w:tcBorders>
            <w:shd w:val="clear" w:color="auto" w:fill="auto"/>
            <w:noWrap/>
          </w:tcPr>
          <w:p w14:paraId="7CC6BB82" w14:textId="6CF8B13B" w:rsidR="00190250" w:rsidRDefault="00B9135F" w:rsidP="003A27E2">
            <w:pPr>
              <w:spacing w:after="0"/>
              <w:jc w:val="right"/>
            </w:pPr>
            <w:r>
              <w:t>10,930</w:t>
            </w:r>
          </w:p>
        </w:tc>
        <w:tc>
          <w:tcPr>
            <w:tcW w:w="417" w:type="pct"/>
            <w:tcBorders>
              <w:left w:val="single" w:sz="4" w:space="0" w:color="auto"/>
              <w:bottom w:val="single" w:sz="4" w:space="0" w:color="auto"/>
            </w:tcBorders>
            <w:shd w:val="clear" w:color="auto" w:fill="auto"/>
            <w:noWrap/>
          </w:tcPr>
          <w:p w14:paraId="6F14663B" w14:textId="5D868C76" w:rsidR="00190250" w:rsidRDefault="00B9135F" w:rsidP="003A27E2">
            <w:pPr>
              <w:spacing w:after="0"/>
              <w:jc w:val="right"/>
            </w:pPr>
            <w:r>
              <w:t>276</w:t>
            </w:r>
          </w:p>
        </w:tc>
        <w:tc>
          <w:tcPr>
            <w:tcW w:w="463" w:type="pct"/>
            <w:tcBorders>
              <w:bottom w:val="single" w:sz="4" w:space="0" w:color="auto"/>
            </w:tcBorders>
            <w:shd w:val="clear" w:color="auto" w:fill="auto"/>
            <w:noWrap/>
          </w:tcPr>
          <w:p w14:paraId="7CA2D6F2" w14:textId="4CACA650" w:rsidR="00190250" w:rsidRDefault="00B9135F" w:rsidP="003A27E2">
            <w:pPr>
              <w:spacing w:after="0"/>
              <w:jc w:val="right"/>
            </w:pPr>
            <w:r>
              <w:t>4,229</w:t>
            </w:r>
          </w:p>
        </w:tc>
        <w:tc>
          <w:tcPr>
            <w:tcW w:w="417" w:type="pct"/>
            <w:tcBorders>
              <w:bottom w:val="single" w:sz="4" w:space="0" w:color="auto"/>
            </w:tcBorders>
            <w:shd w:val="clear" w:color="auto" w:fill="auto"/>
            <w:noWrap/>
          </w:tcPr>
          <w:p w14:paraId="0E1D0950" w14:textId="7BB2DB73" w:rsidR="00190250" w:rsidRDefault="00B9135F" w:rsidP="003A27E2">
            <w:pPr>
              <w:spacing w:after="0"/>
              <w:jc w:val="right"/>
            </w:pPr>
            <w:r>
              <w:t>1,068</w:t>
            </w:r>
          </w:p>
        </w:tc>
        <w:tc>
          <w:tcPr>
            <w:tcW w:w="508" w:type="pct"/>
            <w:tcBorders>
              <w:bottom w:val="single" w:sz="4" w:space="0" w:color="auto"/>
            </w:tcBorders>
            <w:shd w:val="clear" w:color="auto" w:fill="auto"/>
            <w:noWrap/>
          </w:tcPr>
          <w:p w14:paraId="0AFAFE3C" w14:textId="5C1D229A" w:rsidR="00190250" w:rsidRDefault="00B9135F" w:rsidP="003A27E2">
            <w:pPr>
              <w:spacing w:after="0"/>
              <w:jc w:val="right"/>
            </w:pPr>
            <w:r>
              <w:t>5,573</w:t>
            </w:r>
          </w:p>
        </w:tc>
        <w:tc>
          <w:tcPr>
            <w:tcW w:w="461" w:type="pct"/>
            <w:tcBorders>
              <w:bottom w:val="single" w:sz="4" w:space="0" w:color="auto"/>
            </w:tcBorders>
            <w:shd w:val="clear" w:color="auto" w:fill="auto"/>
            <w:noWrap/>
          </w:tcPr>
          <w:p w14:paraId="59F7F1CD" w14:textId="6C40992C" w:rsidR="00190250" w:rsidRDefault="00B9135F" w:rsidP="003A27E2">
            <w:pPr>
              <w:spacing w:after="0"/>
              <w:jc w:val="right"/>
            </w:pPr>
            <w:r>
              <w:t>16,502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0A1E9BA2"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groundfish prior to 1986. Catch for </w:t>
      </w:r>
      <w:r w:rsidR="00D63BEA" w:rsidRPr="004B3FD6">
        <w:t>20</w:t>
      </w:r>
      <w:r w:rsidR="00D63BEA">
        <w:t>2</w:t>
      </w:r>
      <w:r w:rsidR="00190250">
        <w:t>1</w:t>
      </w:r>
      <w:r w:rsidR="00D63BEA" w:rsidRPr="004B3FD6">
        <w:t xml:space="preserve"> </w:t>
      </w:r>
      <w:r w:rsidRPr="004B3FD6">
        <w:t xml:space="preserve">is current through </w:t>
      </w:r>
      <w:r w:rsidR="00D63BEA" w:rsidRPr="004B3FD6">
        <w:t>20</w:t>
      </w:r>
      <w:r w:rsidR="00D63BEA">
        <w:t>2</w:t>
      </w:r>
      <w:r w:rsidR="00190250">
        <w:t>1</w:t>
      </w:r>
      <w:r w:rsidRPr="004B3FD6">
        <w:t>-10-</w:t>
      </w:r>
      <w:r w:rsidR="00190250">
        <w:t>04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1F177129" w:rsidR="00D63BEA" w:rsidRDefault="00B9135F" w:rsidP="00D63BEA">
            <w:pPr>
              <w:spacing w:after="0"/>
              <w:jc w:val="right"/>
            </w:pPr>
            <w:r>
              <w:t>6,233</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07D6B647" w:rsidR="007626AC" w:rsidRDefault="00190250" w:rsidP="00D63BEA">
            <w:pPr>
              <w:keepNext/>
              <w:spacing w:after="0"/>
              <w:jc w:val="right"/>
            </w:pPr>
            <w:r>
              <w:t>*</w:t>
            </w:r>
            <w:r w:rsidR="007626AC">
              <w:t>2021</w:t>
            </w:r>
          </w:p>
        </w:tc>
        <w:tc>
          <w:tcPr>
            <w:tcW w:w="0" w:type="auto"/>
            <w:tcBorders>
              <w:bottom w:val="single" w:sz="4" w:space="0" w:color="auto"/>
            </w:tcBorders>
            <w:shd w:val="clear" w:color="auto" w:fill="auto"/>
            <w:noWrap/>
          </w:tcPr>
          <w:p w14:paraId="0AEFC3C9" w14:textId="17695CAF" w:rsidR="007626AC" w:rsidRDefault="00B9135F" w:rsidP="00D63BEA">
            <w:pPr>
              <w:spacing w:after="0"/>
              <w:jc w:val="right"/>
            </w:pPr>
            <w:r>
              <w:t>16,502</w:t>
            </w:r>
          </w:p>
        </w:tc>
        <w:tc>
          <w:tcPr>
            <w:tcW w:w="852" w:type="dxa"/>
            <w:tcBorders>
              <w:bottom w:val="single" w:sz="4" w:space="0" w:color="auto"/>
            </w:tcBorders>
            <w:shd w:val="clear" w:color="auto" w:fill="auto"/>
            <w:noWrap/>
            <w:vAlign w:val="bottom"/>
          </w:tcPr>
          <w:p w14:paraId="2B36B88F" w14:textId="10237441" w:rsidR="007626AC" w:rsidRDefault="00B9135F" w:rsidP="00B9135F">
            <w:pPr>
              <w:keepNext/>
              <w:spacing w:after="0"/>
              <w:jc w:val="right"/>
            </w:pPr>
            <w:r>
              <w:t>17,321</w:t>
            </w:r>
          </w:p>
        </w:tc>
        <w:tc>
          <w:tcPr>
            <w:tcW w:w="1397" w:type="dxa"/>
            <w:tcBorders>
              <w:bottom w:val="single" w:sz="4" w:space="0" w:color="auto"/>
            </w:tcBorders>
            <w:shd w:val="clear" w:color="auto" w:fill="auto"/>
            <w:noWrap/>
            <w:vAlign w:val="bottom"/>
          </w:tcPr>
          <w:p w14:paraId="6D5304D0" w14:textId="5C8B70A2" w:rsidR="007626AC" w:rsidRDefault="00B9135F" w:rsidP="00D63BEA">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14:paraId="24EC889D" w14:textId="6ADA3AC0" w:rsidR="007626AC" w:rsidRDefault="00B9135F" w:rsidP="00D63BEA">
            <w:pPr>
              <w:keepNext/>
              <w:spacing w:after="0"/>
              <w:jc w:val="right"/>
            </w:pPr>
            <w:r>
              <w:t>28,977</w:t>
            </w:r>
          </w:p>
        </w:tc>
        <w:tc>
          <w:tcPr>
            <w:tcW w:w="0" w:type="auto"/>
            <w:tcBorders>
              <w:bottom w:val="single" w:sz="4" w:space="0" w:color="auto"/>
            </w:tcBorders>
          </w:tcPr>
          <w:p w14:paraId="2141BBFD" w14:textId="34589F37" w:rsidR="007626AC" w:rsidRDefault="00B9135F" w:rsidP="00ED64A9">
            <w:pPr>
              <w:keepNext/>
              <w:spacing w:after="0"/>
              <w:jc w:val="right"/>
            </w:pPr>
            <w:r>
              <w:t>5,</w:t>
            </w:r>
            <w:r w:rsidR="00ED64A9">
              <w:t>864</w:t>
            </w:r>
          </w:p>
        </w:tc>
      </w:tr>
    </w:tbl>
    <w:p w14:paraId="146B96E5" w14:textId="1AF36E2F" w:rsidR="001F6076" w:rsidRDefault="001F6076" w:rsidP="001F6076">
      <w:pPr>
        <w:pStyle w:val="ListParagraph"/>
        <w:jc w:val="both"/>
      </w:pPr>
      <w:r>
        <w:t>*As of 10/</w:t>
      </w:r>
      <w:r w:rsidR="00190250">
        <w:t>04</w:t>
      </w:r>
      <w:r>
        <w:t>/20</w:t>
      </w:r>
      <w:r w:rsidR="00BE369C">
        <w:t>2</w:t>
      </w:r>
      <w:r w:rsidR="00190250">
        <w:t>1</w:t>
      </w:r>
    </w:p>
    <w:p w14:paraId="54D8F980" w14:textId="0D3F16F4"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F15428">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F15428">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960"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F15428">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960"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F15428">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960"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F15428">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960"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F15428">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960"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F15428">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960"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F15428">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9319382" w14:textId="77777777" w:rsidTr="00F15428">
        <w:trPr>
          <w:gridAfter w:val="1"/>
          <w:wAfter w:w="51" w:type="dxa"/>
          <w:trHeight w:val="300"/>
          <w:jc w:val="center"/>
        </w:trPr>
        <w:tc>
          <w:tcPr>
            <w:tcW w:w="1924" w:type="dxa"/>
            <w:noWrap/>
            <w:vAlign w:val="center"/>
            <w:hideMark/>
          </w:tcPr>
          <w:p w14:paraId="13DF4EA1"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78D83520"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197B072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1FCD7C98" w14:textId="77777777" w:rsidR="001F6076" w:rsidRPr="00614E36" w:rsidRDefault="001F6076" w:rsidP="003A27E2">
            <w:pPr>
              <w:pStyle w:val="tabcap"/>
              <w:spacing w:before="0" w:after="0"/>
              <w:jc w:val="center"/>
            </w:pPr>
            <w:r w:rsidRPr="00614E36">
              <w:t>6</w:t>
            </w:r>
          </w:p>
        </w:tc>
      </w:tr>
      <w:tr w:rsidR="001F6076" w:rsidRPr="00614E36" w14:paraId="7A6B10CB" w14:textId="77777777" w:rsidTr="00F15428">
        <w:trPr>
          <w:gridAfter w:val="1"/>
          <w:wAfter w:w="51" w:type="dxa"/>
          <w:trHeight w:val="300"/>
          <w:jc w:val="center"/>
        </w:trPr>
        <w:tc>
          <w:tcPr>
            <w:tcW w:w="1924" w:type="dxa"/>
            <w:noWrap/>
            <w:vAlign w:val="center"/>
            <w:hideMark/>
          </w:tcPr>
          <w:p w14:paraId="6DF4B638"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5FFF73EF"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60F7FBF"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BA4C01D" w14:textId="77777777" w:rsidR="001F6076" w:rsidRPr="00614E36" w:rsidRDefault="001F6076" w:rsidP="003A27E2">
            <w:pPr>
              <w:pStyle w:val="tabcap"/>
              <w:spacing w:before="0" w:after="0"/>
              <w:jc w:val="center"/>
            </w:pPr>
            <w:r w:rsidRPr="00614E36">
              <w:t>6</w:t>
            </w:r>
          </w:p>
        </w:tc>
      </w:tr>
      <w:tr w:rsidR="001F6076" w:rsidRPr="00614E36" w14:paraId="23FE9C5D" w14:textId="77777777" w:rsidTr="00F15428">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24EB982E" w14:textId="77777777" w:rsidTr="00F15428">
        <w:trPr>
          <w:gridAfter w:val="1"/>
          <w:wAfter w:w="51" w:type="dxa"/>
          <w:trHeight w:val="300"/>
          <w:jc w:val="center"/>
        </w:trPr>
        <w:tc>
          <w:tcPr>
            <w:tcW w:w="1924" w:type="dxa"/>
            <w:noWrap/>
            <w:vAlign w:val="center"/>
            <w:hideMark/>
          </w:tcPr>
          <w:p w14:paraId="79C1551A"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08EAC4EE"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19182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6598FBA" w14:textId="77777777" w:rsidR="001F6076" w:rsidRPr="00614E36" w:rsidRDefault="001F6076" w:rsidP="003A27E2">
            <w:pPr>
              <w:pStyle w:val="tabcap"/>
              <w:spacing w:before="0" w:after="0"/>
              <w:jc w:val="center"/>
            </w:pPr>
            <w:r w:rsidRPr="00614E36">
              <w:t>7</w:t>
            </w:r>
          </w:p>
        </w:tc>
      </w:tr>
      <w:tr w:rsidR="001F6076" w:rsidRPr="00614E36" w14:paraId="08F1875E" w14:textId="77777777" w:rsidTr="00F15428">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63A39E9" w14:textId="77777777" w:rsidTr="00F15428">
        <w:trPr>
          <w:gridAfter w:val="1"/>
          <w:wAfter w:w="51" w:type="dxa"/>
          <w:trHeight w:val="300"/>
          <w:jc w:val="center"/>
        </w:trPr>
        <w:tc>
          <w:tcPr>
            <w:tcW w:w="1924" w:type="dxa"/>
            <w:noWrap/>
            <w:vAlign w:val="center"/>
            <w:hideMark/>
          </w:tcPr>
          <w:p w14:paraId="34E2D500"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7D122F26"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DA7AF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515F3E3" w14:textId="77777777" w:rsidR="001F6076" w:rsidRPr="00614E36" w:rsidRDefault="001F6076" w:rsidP="003A27E2">
            <w:pPr>
              <w:pStyle w:val="tabcap"/>
              <w:spacing w:before="0" w:after="0"/>
              <w:jc w:val="center"/>
            </w:pPr>
            <w:r w:rsidRPr="00614E36">
              <w:t>7</w:t>
            </w:r>
          </w:p>
        </w:tc>
      </w:tr>
      <w:tr w:rsidR="001F6076" w:rsidRPr="00614E36" w14:paraId="1373A57D" w14:textId="77777777" w:rsidTr="00F15428">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305E3E85" w14:textId="77777777" w:rsidTr="00F15428">
        <w:trPr>
          <w:gridAfter w:val="1"/>
          <w:wAfter w:w="51" w:type="dxa"/>
          <w:trHeight w:val="300"/>
          <w:jc w:val="center"/>
        </w:trPr>
        <w:tc>
          <w:tcPr>
            <w:tcW w:w="1924" w:type="dxa"/>
            <w:noWrap/>
            <w:vAlign w:val="center"/>
            <w:hideMark/>
          </w:tcPr>
          <w:p w14:paraId="56A07756"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650F1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DFEE4E3"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069F8281" w14:textId="77777777" w:rsidR="001F6076" w:rsidRPr="00614E36" w:rsidRDefault="001F6076" w:rsidP="003A27E2">
            <w:pPr>
              <w:pStyle w:val="tabcap"/>
              <w:spacing w:before="0" w:after="0"/>
              <w:jc w:val="center"/>
            </w:pPr>
            <w:r w:rsidRPr="00614E36">
              <w:t>6</w:t>
            </w:r>
          </w:p>
        </w:tc>
      </w:tr>
      <w:tr w:rsidR="001F6076" w:rsidRPr="00614E36" w14:paraId="1F19EF52" w14:textId="77777777" w:rsidTr="00F15428">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71B25A34" w14:textId="77777777" w:rsidTr="00F15428">
        <w:trPr>
          <w:gridAfter w:val="1"/>
          <w:wAfter w:w="51" w:type="dxa"/>
          <w:trHeight w:val="300"/>
          <w:jc w:val="center"/>
        </w:trPr>
        <w:tc>
          <w:tcPr>
            <w:tcW w:w="1924" w:type="dxa"/>
            <w:noWrap/>
            <w:vAlign w:val="center"/>
            <w:hideMark/>
          </w:tcPr>
          <w:p w14:paraId="40FEEADD"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0E85047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20091D74"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18BBA4EA" w14:textId="77777777" w:rsidR="001F6076" w:rsidRPr="00614E36" w:rsidRDefault="001F6076" w:rsidP="003A27E2">
            <w:pPr>
              <w:pStyle w:val="tabcap"/>
              <w:spacing w:before="0" w:after="0"/>
              <w:jc w:val="center"/>
            </w:pPr>
            <w:r w:rsidRPr="00614E36">
              <w:t>6</w:t>
            </w:r>
          </w:p>
        </w:tc>
      </w:tr>
      <w:tr w:rsidR="001F6076" w:rsidRPr="00614E36" w14:paraId="3D3742EE" w14:textId="77777777" w:rsidTr="00F15428">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5CC7718A" w14:textId="77777777" w:rsidTr="00F15428">
        <w:trPr>
          <w:gridAfter w:val="1"/>
          <w:wAfter w:w="51" w:type="dxa"/>
          <w:trHeight w:val="300"/>
          <w:jc w:val="center"/>
        </w:trPr>
        <w:tc>
          <w:tcPr>
            <w:tcW w:w="1924" w:type="dxa"/>
            <w:noWrap/>
            <w:vAlign w:val="center"/>
            <w:hideMark/>
          </w:tcPr>
          <w:p w14:paraId="0C0F6727"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45F4E99B"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5FB2C01D"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7810C72" w14:textId="77777777" w:rsidR="001F6076" w:rsidRPr="00614E36" w:rsidRDefault="001F6076" w:rsidP="003A27E2">
            <w:pPr>
              <w:pStyle w:val="tabcap"/>
              <w:spacing w:before="0" w:after="0"/>
              <w:jc w:val="center"/>
            </w:pPr>
            <w:r w:rsidRPr="00614E36">
              <w:t>4</w:t>
            </w:r>
          </w:p>
        </w:tc>
      </w:tr>
      <w:tr w:rsidR="001F6076" w:rsidRPr="00614E36" w14:paraId="486DE95F" w14:textId="77777777" w:rsidTr="00F15428">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72073D17" w14:textId="77777777" w:rsidTr="00F15428">
        <w:trPr>
          <w:gridAfter w:val="1"/>
          <w:wAfter w:w="51" w:type="dxa"/>
          <w:trHeight w:val="300"/>
          <w:jc w:val="center"/>
        </w:trPr>
        <w:tc>
          <w:tcPr>
            <w:tcW w:w="1924" w:type="dxa"/>
            <w:noWrap/>
            <w:vAlign w:val="center"/>
            <w:hideMark/>
          </w:tcPr>
          <w:p w14:paraId="3B9ECBFC"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56046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0FCEC45"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0200C160" w14:textId="77777777" w:rsidR="001F6076" w:rsidRPr="00614E36" w:rsidRDefault="001F6076" w:rsidP="003A27E2">
            <w:pPr>
              <w:pStyle w:val="tabcap"/>
              <w:spacing w:before="0" w:after="0"/>
              <w:jc w:val="center"/>
            </w:pPr>
            <w:r w:rsidRPr="00614E36">
              <w:t>4</w:t>
            </w:r>
          </w:p>
        </w:tc>
      </w:tr>
      <w:tr w:rsidR="001F6076" w:rsidRPr="00614E36" w14:paraId="06B5FE5D" w14:textId="77777777" w:rsidTr="00F15428">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6047DB49" w14:textId="77777777" w:rsidTr="00F15428">
        <w:trPr>
          <w:gridAfter w:val="1"/>
          <w:wAfter w:w="51" w:type="dxa"/>
          <w:trHeight w:val="300"/>
          <w:jc w:val="center"/>
        </w:trPr>
        <w:tc>
          <w:tcPr>
            <w:tcW w:w="1924" w:type="dxa"/>
            <w:noWrap/>
            <w:vAlign w:val="center"/>
            <w:hideMark/>
          </w:tcPr>
          <w:p w14:paraId="0EEBDB07"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93E5996"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7FF9241"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629A9B62" w14:textId="77777777" w:rsidR="001F6076" w:rsidRPr="00614E36" w:rsidRDefault="001F6076" w:rsidP="003A27E2">
            <w:pPr>
              <w:pStyle w:val="tabcap"/>
              <w:spacing w:before="0" w:after="0"/>
              <w:jc w:val="center"/>
            </w:pPr>
            <w:r w:rsidRPr="00614E36">
              <w:t>3</w:t>
            </w:r>
          </w:p>
        </w:tc>
      </w:tr>
      <w:tr w:rsidR="001F6076" w:rsidRPr="00614E36" w14:paraId="4FCE4010" w14:textId="77777777" w:rsidTr="00F15428">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1F6076" w:rsidRPr="00614E36" w14:paraId="28458A6B" w14:textId="77777777" w:rsidTr="00F15428">
        <w:trPr>
          <w:gridAfter w:val="1"/>
          <w:wAfter w:w="51" w:type="dxa"/>
          <w:trHeight w:val="300"/>
          <w:jc w:val="center"/>
        </w:trPr>
        <w:tc>
          <w:tcPr>
            <w:tcW w:w="1924" w:type="dxa"/>
            <w:noWrap/>
            <w:vAlign w:val="center"/>
            <w:hideMark/>
          </w:tcPr>
          <w:p w14:paraId="367C8127"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617378C0"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5EC57CF"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76F175EA" w14:textId="77777777" w:rsidR="001F6076" w:rsidRPr="00614E36" w:rsidRDefault="001F6076" w:rsidP="003A27E2">
            <w:pPr>
              <w:pStyle w:val="tabcap"/>
              <w:spacing w:before="0" w:after="0"/>
              <w:jc w:val="center"/>
            </w:pPr>
            <w:r w:rsidRPr="00614E36">
              <w:t>3</w:t>
            </w:r>
          </w:p>
        </w:tc>
      </w:tr>
      <w:tr w:rsidR="001F6076" w:rsidRPr="00614E36" w14:paraId="70EDA218" w14:textId="77777777" w:rsidTr="00F15428">
        <w:trPr>
          <w:gridAfter w:val="1"/>
          <w:wAfter w:w="51" w:type="dxa"/>
          <w:trHeight w:val="300"/>
          <w:jc w:val="center"/>
        </w:trPr>
        <w:tc>
          <w:tcPr>
            <w:tcW w:w="1924" w:type="dxa"/>
            <w:noWrap/>
            <w:vAlign w:val="center"/>
            <w:hideMark/>
          </w:tcPr>
          <w:p w14:paraId="0EDC00D1"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29181284"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1B8B1B7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42A9389C" w14:textId="77777777" w:rsidR="001F6076" w:rsidRPr="00614E36" w:rsidRDefault="001F6076" w:rsidP="003A27E2">
            <w:pPr>
              <w:pStyle w:val="tabcap"/>
              <w:spacing w:before="0" w:after="0"/>
              <w:jc w:val="center"/>
            </w:pPr>
            <w:r w:rsidRPr="00614E36">
              <w:t>3</w:t>
            </w:r>
          </w:p>
        </w:tc>
      </w:tr>
      <w:tr w:rsidR="001F6076" w:rsidRPr="00614E36" w14:paraId="129DC93B" w14:textId="77777777" w:rsidTr="00F15428">
        <w:trPr>
          <w:gridAfter w:val="1"/>
          <w:wAfter w:w="51" w:type="dxa"/>
          <w:trHeight w:val="300"/>
          <w:jc w:val="center"/>
        </w:trPr>
        <w:tc>
          <w:tcPr>
            <w:tcW w:w="1924" w:type="dxa"/>
            <w:noWrap/>
            <w:vAlign w:val="center"/>
            <w:hideMark/>
          </w:tcPr>
          <w:p w14:paraId="6770625C"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5D7A562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9475A14"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0157712F" w14:textId="77777777" w:rsidR="001F6076" w:rsidRPr="00614E36" w:rsidRDefault="001F6076" w:rsidP="003A27E2">
            <w:pPr>
              <w:pStyle w:val="tabcap"/>
              <w:spacing w:before="0" w:after="0"/>
              <w:jc w:val="center"/>
            </w:pPr>
            <w:r w:rsidRPr="00614E36">
              <w:t>3</w:t>
            </w:r>
          </w:p>
        </w:tc>
      </w:tr>
      <w:tr w:rsidR="001F6076" w:rsidRPr="00614E36" w14:paraId="607FBAB1" w14:textId="77777777" w:rsidTr="00F15428">
        <w:trPr>
          <w:gridAfter w:val="1"/>
          <w:wAfter w:w="51" w:type="dxa"/>
          <w:trHeight w:val="300"/>
          <w:jc w:val="center"/>
        </w:trPr>
        <w:tc>
          <w:tcPr>
            <w:tcW w:w="1924" w:type="dxa"/>
            <w:noWrap/>
            <w:vAlign w:val="center"/>
            <w:hideMark/>
          </w:tcPr>
          <w:p w14:paraId="4A3D95E8"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37ACB079" w14:textId="77777777" w:rsidR="001F6076" w:rsidRPr="00614E36" w:rsidRDefault="001F6076" w:rsidP="003A27E2">
            <w:pPr>
              <w:pStyle w:val="tabcap"/>
              <w:spacing w:before="0" w:after="0"/>
              <w:jc w:val="center"/>
            </w:pPr>
            <w:r w:rsidRPr="00614E36">
              <w:t>32</w:t>
            </w:r>
          </w:p>
        </w:tc>
        <w:tc>
          <w:tcPr>
            <w:tcW w:w="960" w:type="dxa"/>
            <w:noWrap/>
            <w:vAlign w:val="center"/>
            <w:hideMark/>
          </w:tcPr>
          <w:p w14:paraId="76FAE32D" w14:textId="77777777" w:rsidR="001F6076" w:rsidRPr="00614E36" w:rsidRDefault="001F6076" w:rsidP="003A27E2">
            <w:pPr>
              <w:pStyle w:val="tabcap"/>
              <w:spacing w:before="0" w:after="0"/>
              <w:jc w:val="center"/>
            </w:pPr>
            <w:r w:rsidRPr="00614E36">
              <w:t>65</w:t>
            </w:r>
          </w:p>
        </w:tc>
        <w:tc>
          <w:tcPr>
            <w:tcW w:w="960" w:type="dxa"/>
            <w:noWrap/>
            <w:vAlign w:val="center"/>
            <w:hideMark/>
          </w:tcPr>
          <w:p w14:paraId="11EA31A8" w14:textId="77777777" w:rsidR="001F6076" w:rsidRPr="00614E36" w:rsidRDefault="001F6076" w:rsidP="003A27E2">
            <w:pPr>
              <w:pStyle w:val="tabcap"/>
              <w:spacing w:before="0" w:after="0"/>
              <w:jc w:val="center"/>
            </w:pPr>
            <w:r w:rsidRPr="00614E36">
              <w:t>3</w:t>
            </w:r>
          </w:p>
        </w:tc>
      </w:tr>
      <w:tr w:rsidR="001F6076" w:rsidRPr="00614E36" w14:paraId="2DA50DE4" w14:textId="77777777" w:rsidTr="00F15428">
        <w:trPr>
          <w:gridAfter w:val="1"/>
          <w:wAfter w:w="51" w:type="dxa"/>
          <w:trHeight w:val="300"/>
          <w:jc w:val="center"/>
        </w:trPr>
        <w:tc>
          <w:tcPr>
            <w:tcW w:w="1924" w:type="dxa"/>
            <w:noWrap/>
            <w:vAlign w:val="center"/>
            <w:hideMark/>
          </w:tcPr>
          <w:p w14:paraId="1F2A0F24" w14:textId="77777777" w:rsidR="001F6076" w:rsidRPr="00614E36" w:rsidRDefault="001F6076" w:rsidP="003A27E2">
            <w:pPr>
              <w:pStyle w:val="tabcap"/>
              <w:spacing w:before="0" w:after="0"/>
              <w:jc w:val="center"/>
            </w:pPr>
            <w:r w:rsidRPr="00614E36">
              <w:t>2013</w:t>
            </w:r>
          </w:p>
        </w:tc>
        <w:tc>
          <w:tcPr>
            <w:tcW w:w="960" w:type="dxa"/>
            <w:noWrap/>
            <w:vAlign w:val="center"/>
            <w:hideMark/>
          </w:tcPr>
          <w:p w14:paraId="2B938EB4"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56D652D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73454C5" w14:textId="77777777" w:rsidR="001F6076" w:rsidRPr="00614E36" w:rsidRDefault="001F6076" w:rsidP="003A27E2">
            <w:pPr>
              <w:pStyle w:val="tabcap"/>
              <w:spacing w:before="0" w:after="0"/>
              <w:jc w:val="center"/>
            </w:pPr>
            <w:r w:rsidRPr="00614E36">
              <w:t>3</w:t>
            </w:r>
          </w:p>
        </w:tc>
      </w:tr>
      <w:tr w:rsidR="001F6076" w:rsidRPr="00614E36" w14:paraId="1672BAFB" w14:textId="77777777" w:rsidTr="00F15428">
        <w:trPr>
          <w:gridAfter w:val="1"/>
          <w:wAfter w:w="51" w:type="dxa"/>
          <w:trHeight w:val="300"/>
          <w:jc w:val="center"/>
        </w:trPr>
        <w:tc>
          <w:tcPr>
            <w:tcW w:w="1924" w:type="dxa"/>
            <w:noWrap/>
            <w:vAlign w:val="center"/>
            <w:hideMark/>
          </w:tcPr>
          <w:p w14:paraId="3012B547" w14:textId="77777777" w:rsidR="001F6076" w:rsidRPr="00614E36" w:rsidRDefault="001F6076" w:rsidP="003A27E2">
            <w:pPr>
              <w:pStyle w:val="tabcap"/>
              <w:spacing w:before="0" w:after="0"/>
              <w:jc w:val="center"/>
            </w:pPr>
            <w:r w:rsidRPr="00614E36">
              <w:t>2014</w:t>
            </w:r>
          </w:p>
        </w:tc>
        <w:tc>
          <w:tcPr>
            <w:tcW w:w="960" w:type="dxa"/>
            <w:noWrap/>
            <w:vAlign w:val="center"/>
            <w:hideMark/>
          </w:tcPr>
          <w:p w14:paraId="58C12947"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559636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5146713B" w14:textId="77777777" w:rsidR="001F6076" w:rsidRPr="00614E36" w:rsidRDefault="001F6076" w:rsidP="003A27E2">
            <w:pPr>
              <w:pStyle w:val="tabcap"/>
              <w:spacing w:before="0" w:after="0"/>
              <w:jc w:val="center"/>
            </w:pPr>
            <w:r w:rsidRPr="00614E36">
              <w:t>3</w:t>
            </w:r>
          </w:p>
        </w:tc>
      </w:tr>
      <w:tr w:rsidR="001F6076" w:rsidRPr="00614E36" w14:paraId="11520401" w14:textId="77777777" w:rsidTr="00F15428">
        <w:trPr>
          <w:gridAfter w:val="1"/>
          <w:wAfter w:w="51" w:type="dxa"/>
          <w:trHeight w:val="300"/>
          <w:jc w:val="center"/>
        </w:trPr>
        <w:tc>
          <w:tcPr>
            <w:tcW w:w="1924" w:type="dxa"/>
            <w:noWrap/>
            <w:vAlign w:val="center"/>
            <w:hideMark/>
          </w:tcPr>
          <w:p w14:paraId="4A7BDACB" w14:textId="77777777" w:rsidR="001F6076" w:rsidRPr="00614E36" w:rsidRDefault="001F6076" w:rsidP="003A27E2">
            <w:pPr>
              <w:pStyle w:val="tabcap"/>
              <w:spacing w:before="0" w:after="0"/>
              <w:jc w:val="center"/>
            </w:pPr>
            <w:r w:rsidRPr="00614E36">
              <w:t>2015</w:t>
            </w:r>
          </w:p>
        </w:tc>
        <w:tc>
          <w:tcPr>
            <w:tcW w:w="960" w:type="dxa"/>
            <w:noWrap/>
            <w:vAlign w:val="center"/>
            <w:hideMark/>
          </w:tcPr>
          <w:p w14:paraId="0C856CA6"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75A5DA0B"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6AACB9C" w14:textId="77777777" w:rsidR="001F6076" w:rsidRPr="00614E36" w:rsidRDefault="001F6076" w:rsidP="003A27E2">
            <w:pPr>
              <w:pStyle w:val="tabcap"/>
              <w:spacing w:before="0" w:after="0"/>
              <w:jc w:val="center"/>
            </w:pPr>
            <w:r w:rsidRPr="00614E36">
              <w:t>3</w:t>
            </w:r>
          </w:p>
        </w:tc>
      </w:tr>
      <w:tr w:rsidR="001F6076" w:rsidRPr="00614E36" w14:paraId="1216756D" w14:textId="77777777" w:rsidTr="00F15428">
        <w:trPr>
          <w:gridAfter w:val="1"/>
          <w:wAfter w:w="51" w:type="dxa"/>
          <w:trHeight w:val="300"/>
          <w:jc w:val="center"/>
        </w:trPr>
        <w:tc>
          <w:tcPr>
            <w:tcW w:w="1924" w:type="dxa"/>
            <w:noWrap/>
            <w:vAlign w:val="center"/>
          </w:tcPr>
          <w:p w14:paraId="1270563C" w14:textId="77777777" w:rsidR="001F6076" w:rsidRPr="00614E36" w:rsidRDefault="001F6076" w:rsidP="003A27E2">
            <w:pPr>
              <w:pStyle w:val="tabcap"/>
              <w:spacing w:before="0" w:after="0"/>
              <w:jc w:val="center"/>
            </w:pPr>
            <w:r>
              <w:t>2016</w:t>
            </w:r>
          </w:p>
        </w:tc>
        <w:tc>
          <w:tcPr>
            <w:tcW w:w="960" w:type="dxa"/>
            <w:noWrap/>
            <w:vAlign w:val="center"/>
          </w:tcPr>
          <w:p w14:paraId="7AA8F44A" w14:textId="77777777" w:rsidR="001F6076" w:rsidRPr="00614E36" w:rsidRDefault="001F6076" w:rsidP="003A27E2">
            <w:pPr>
              <w:pStyle w:val="tabcap"/>
              <w:spacing w:before="0" w:after="0"/>
              <w:jc w:val="center"/>
            </w:pPr>
            <w:r>
              <w:t>41</w:t>
            </w:r>
          </w:p>
        </w:tc>
        <w:tc>
          <w:tcPr>
            <w:tcW w:w="960" w:type="dxa"/>
            <w:noWrap/>
            <w:vAlign w:val="center"/>
          </w:tcPr>
          <w:p w14:paraId="3EB0B970" w14:textId="77777777" w:rsidR="001F6076" w:rsidRPr="00614E36" w:rsidRDefault="001F6076" w:rsidP="003A27E2">
            <w:pPr>
              <w:pStyle w:val="tabcap"/>
              <w:spacing w:before="0" w:after="0"/>
              <w:jc w:val="center"/>
            </w:pPr>
            <w:r>
              <w:t>50</w:t>
            </w:r>
          </w:p>
        </w:tc>
        <w:tc>
          <w:tcPr>
            <w:tcW w:w="960" w:type="dxa"/>
            <w:noWrap/>
            <w:vAlign w:val="center"/>
          </w:tcPr>
          <w:p w14:paraId="1CC6CF96" w14:textId="77777777" w:rsidR="001F6076" w:rsidRPr="00614E36" w:rsidRDefault="001F6076" w:rsidP="003A27E2">
            <w:pPr>
              <w:pStyle w:val="tabcap"/>
              <w:spacing w:before="0" w:after="0"/>
              <w:jc w:val="center"/>
            </w:pPr>
            <w:r>
              <w:t>9</w:t>
            </w:r>
          </w:p>
        </w:tc>
      </w:tr>
      <w:tr w:rsidR="001F6076" w:rsidRPr="00614E36" w14:paraId="2459AC5B" w14:textId="77777777" w:rsidTr="00F15428">
        <w:trPr>
          <w:gridAfter w:val="1"/>
          <w:wAfter w:w="51" w:type="dxa"/>
          <w:trHeight w:val="300"/>
          <w:jc w:val="center"/>
        </w:trPr>
        <w:tc>
          <w:tcPr>
            <w:tcW w:w="1924" w:type="dxa"/>
            <w:noWrap/>
            <w:vAlign w:val="center"/>
          </w:tcPr>
          <w:p w14:paraId="02A39877" w14:textId="77777777" w:rsidR="001F6076" w:rsidRDefault="001F6076" w:rsidP="003A27E2">
            <w:pPr>
              <w:pStyle w:val="tabcap"/>
              <w:spacing w:before="0" w:after="0"/>
              <w:jc w:val="center"/>
            </w:pPr>
            <w:r>
              <w:t>2017</w:t>
            </w:r>
          </w:p>
        </w:tc>
        <w:tc>
          <w:tcPr>
            <w:tcW w:w="960" w:type="dxa"/>
            <w:noWrap/>
            <w:vAlign w:val="center"/>
          </w:tcPr>
          <w:p w14:paraId="591CB3BE" w14:textId="77777777" w:rsidR="001F6076" w:rsidRDefault="001F6076" w:rsidP="003A27E2">
            <w:pPr>
              <w:pStyle w:val="tabcap"/>
              <w:spacing w:before="0" w:after="0"/>
              <w:jc w:val="center"/>
            </w:pPr>
            <w:r>
              <w:t>41</w:t>
            </w:r>
          </w:p>
        </w:tc>
        <w:tc>
          <w:tcPr>
            <w:tcW w:w="960" w:type="dxa"/>
            <w:noWrap/>
            <w:vAlign w:val="center"/>
          </w:tcPr>
          <w:p w14:paraId="3D2867CD" w14:textId="77777777" w:rsidR="001F6076" w:rsidRDefault="001F6076" w:rsidP="003A27E2">
            <w:pPr>
              <w:pStyle w:val="tabcap"/>
              <w:spacing w:before="0" w:after="0"/>
              <w:jc w:val="center"/>
            </w:pPr>
            <w:r>
              <w:t>50</w:t>
            </w:r>
          </w:p>
        </w:tc>
        <w:tc>
          <w:tcPr>
            <w:tcW w:w="960" w:type="dxa"/>
            <w:noWrap/>
            <w:vAlign w:val="center"/>
          </w:tcPr>
          <w:p w14:paraId="522303E8" w14:textId="77777777" w:rsidR="001F6076" w:rsidRDefault="001F6076" w:rsidP="003A27E2">
            <w:pPr>
              <w:pStyle w:val="tabcap"/>
              <w:spacing w:before="0" w:after="0"/>
              <w:jc w:val="center"/>
            </w:pPr>
            <w:r>
              <w:t>9</w:t>
            </w:r>
          </w:p>
        </w:tc>
      </w:tr>
      <w:tr w:rsidR="001F6076" w:rsidRPr="00614E36" w14:paraId="48C3B285" w14:textId="77777777" w:rsidTr="00F15428">
        <w:trPr>
          <w:gridAfter w:val="1"/>
          <w:wAfter w:w="51" w:type="dxa"/>
          <w:trHeight w:val="300"/>
          <w:jc w:val="center"/>
        </w:trPr>
        <w:tc>
          <w:tcPr>
            <w:tcW w:w="1924" w:type="dxa"/>
            <w:noWrap/>
            <w:vAlign w:val="center"/>
          </w:tcPr>
          <w:p w14:paraId="1F35E711" w14:textId="77777777" w:rsidR="001F6076" w:rsidRDefault="001F6076" w:rsidP="003A27E2">
            <w:pPr>
              <w:pStyle w:val="tabcap"/>
              <w:spacing w:before="0" w:after="0"/>
              <w:jc w:val="center"/>
            </w:pPr>
            <w:r>
              <w:t>2018</w:t>
            </w:r>
          </w:p>
        </w:tc>
        <w:tc>
          <w:tcPr>
            <w:tcW w:w="960" w:type="dxa"/>
            <w:noWrap/>
            <w:vAlign w:val="center"/>
          </w:tcPr>
          <w:p w14:paraId="71EE4001" w14:textId="77777777" w:rsidR="001F6076" w:rsidRDefault="001F6076" w:rsidP="003A27E2">
            <w:pPr>
              <w:pStyle w:val="tabcap"/>
              <w:spacing w:before="0" w:after="0"/>
              <w:jc w:val="center"/>
            </w:pPr>
            <w:r>
              <w:t>44.9</w:t>
            </w:r>
          </w:p>
        </w:tc>
        <w:tc>
          <w:tcPr>
            <w:tcW w:w="960" w:type="dxa"/>
            <w:noWrap/>
            <w:vAlign w:val="center"/>
          </w:tcPr>
          <w:p w14:paraId="5C1A557B" w14:textId="77777777" w:rsidR="001F6076" w:rsidRDefault="001F6076" w:rsidP="003A27E2">
            <w:pPr>
              <w:pStyle w:val="tabcap"/>
              <w:spacing w:before="0" w:after="0"/>
              <w:jc w:val="center"/>
            </w:pPr>
            <w:r>
              <w:t>45.1</w:t>
            </w:r>
          </w:p>
        </w:tc>
        <w:tc>
          <w:tcPr>
            <w:tcW w:w="960" w:type="dxa"/>
            <w:noWrap/>
            <w:vAlign w:val="center"/>
          </w:tcPr>
          <w:p w14:paraId="794E37E8" w14:textId="77777777" w:rsidR="001F6076" w:rsidRDefault="001F6076" w:rsidP="003A27E2">
            <w:pPr>
              <w:pStyle w:val="tabcap"/>
              <w:spacing w:before="0" w:after="0"/>
              <w:jc w:val="center"/>
            </w:pPr>
            <w:r>
              <w:t>10</w:t>
            </w:r>
          </w:p>
        </w:tc>
      </w:tr>
      <w:tr w:rsidR="001F6076" w:rsidRPr="00614E36" w14:paraId="3DA1C2BA" w14:textId="77777777" w:rsidTr="00F15428">
        <w:trPr>
          <w:gridAfter w:val="1"/>
          <w:wAfter w:w="51" w:type="dxa"/>
          <w:trHeight w:val="300"/>
          <w:jc w:val="center"/>
        </w:trPr>
        <w:tc>
          <w:tcPr>
            <w:tcW w:w="1924" w:type="dxa"/>
            <w:noWrap/>
            <w:vAlign w:val="center"/>
          </w:tcPr>
          <w:p w14:paraId="16A4803F" w14:textId="77777777" w:rsidR="001F6076" w:rsidRDefault="001F6076" w:rsidP="003A27E2">
            <w:pPr>
              <w:pStyle w:val="tabcap"/>
              <w:spacing w:before="0" w:after="0"/>
              <w:jc w:val="center"/>
            </w:pPr>
            <w:r>
              <w:t>2019</w:t>
            </w:r>
          </w:p>
        </w:tc>
        <w:tc>
          <w:tcPr>
            <w:tcW w:w="960" w:type="dxa"/>
            <w:noWrap/>
            <w:vAlign w:val="center"/>
          </w:tcPr>
          <w:p w14:paraId="3FD8A1E4" w14:textId="77777777" w:rsidR="001F6076" w:rsidRDefault="001F6076" w:rsidP="003A27E2">
            <w:pPr>
              <w:pStyle w:val="tabcap"/>
              <w:spacing w:before="0" w:after="0"/>
              <w:jc w:val="center"/>
            </w:pPr>
            <w:r>
              <w:t>44.9</w:t>
            </w:r>
          </w:p>
        </w:tc>
        <w:tc>
          <w:tcPr>
            <w:tcW w:w="960" w:type="dxa"/>
            <w:noWrap/>
            <w:vAlign w:val="center"/>
          </w:tcPr>
          <w:p w14:paraId="74C779B9" w14:textId="77777777" w:rsidR="001F6076" w:rsidRDefault="001F6076" w:rsidP="003A27E2">
            <w:pPr>
              <w:pStyle w:val="tabcap"/>
              <w:spacing w:before="0" w:after="0"/>
              <w:jc w:val="center"/>
            </w:pPr>
            <w:r>
              <w:t>45.1</w:t>
            </w:r>
          </w:p>
        </w:tc>
        <w:tc>
          <w:tcPr>
            <w:tcW w:w="960" w:type="dxa"/>
            <w:noWrap/>
            <w:vAlign w:val="center"/>
          </w:tcPr>
          <w:p w14:paraId="23959C81" w14:textId="77777777" w:rsidR="001F6076" w:rsidRDefault="001F6076" w:rsidP="003A27E2">
            <w:pPr>
              <w:pStyle w:val="tabcap"/>
              <w:spacing w:before="0" w:after="0"/>
              <w:jc w:val="center"/>
            </w:pPr>
            <w:r>
              <w:t>10</w:t>
            </w:r>
          </w:p>
        </w:tc>
      </w:tr>
      <w:tr w:rsidR="001F6076" w:rsidRPr="00614E36" w14:paraId="26C673E2" w14:textId="77777777" w:rsidTr="00190250">
        <w:trPr>
          <w:trHeight w:val="300"/>
          <w:jc w:val="center"/>
        </w:trPr>
        <w:tc>
          <w:tcPr>
            <w:tcW w:w="1924" w:type="dxa"/>
            <w:noWrap/>
            <w:vAlign w:val="center"/>
          </w:tcPr>
          <w:p w14:paraId="01B82673" w14:textId="77777777" w:rsidR="001F6076" w:rsidRDefault="001F6076" w:rsidP="003A27E2">
            <w:pPr>
              <w:pStyle w:val="tabcap"/>
              <w:spacing w:before="0" w:after="0"/>
              <w:jc w:val="center"/>
            </w:pPr>
            <w:r>
              <w:t>2020</w:t>
            </w:r>
          </w:p>
        </w:tc>
        <w:tc>
          <w:tcPr>
            <w:tcW w:w="960" w:type="dxa"/>
            <w:noWrap/>
            <w:vAlign w:val="center"/>
          </w:tcPr>
          <w:p w14:paraId="10A7CB31" w14:textId="280B5305" w:rsidR="001F6076" w:rsidRDefault="00140BD4" w:rsidP="003A27E2">
            <w:pPr>
              <w:pStyle w:val="tabcap"/>
              <w:spacing w:before="0" w:after="0"/>
              <w:jc w:val="center"/>
            </w:pPr>
            <w:r>
              <w:t>33.8</w:t>
            </w:r>
          </w:p>
        </w:tc>
        <w:tc>
          <w:tcPr>
            <w:tcW w:w="960" w:type="dxa"/>
            <w:noWrap/>
            <w:vAlign w:val="center"/>
          </w:tcPr>
          <w:p w14:paraId="102AE03C" w14:textId="557CB0D8" w:rsidR="001F6076" w:rsidRDefault="00140BD4" w:rsidP="001E2547">
            <w:pPr>
              <w:pStyle w:val="tabcap"/>
              <w:spacing w:before="0" w:after="0"/>
              <w:jc w:val="center"/>
            </w:pPr>
            <w:r>
              <w:t>57.8</w:t>
            </w:r>
          </w:p>
        </w:tc>
        <w:tc>
          <w:tcPr>
            <w:tcW w:w="960" w:type="dxa"/>
            <w:gridSpan w:val="2"/>
            <w:noWrap/>
            <w:vAlign w:val="center"/>
          </w:tcPr>
          <w:p w14:paraId="57E92893" w14:textId="2B9939FE" w:rsidR="001F6076" w:rsidRDefault="00140BD4" w:rsidP="001E2547">
            <w:pPr>
              <w:pStyle w:val="tabcap"/>
              <w:spacing w:before="0" w:after="0"/>
              <w:jc w:val="center"/>
            </w:pPr>
            <w:r>
              <w:t>8.4</w:t>
            </w:r>
          </w:p>
        </w:tc>
      </w:tr>
      <w:tr w:rsidR="00BE369C" w:rsidRPr="00614E36" w14:paraId="2B7F8150" w14:textId="77777777" w:rsidTr="00190250">
        <w:trPr>
          <w:trHeight w:val="300"/>
          <w:jc w:val="center"/>
        </w:trPr>
        <w:tc>
          <w:tcPr>
            <w:tcW w:w="1924" w:type="dxa"/>
            <w:noWrap/>
            <w:vAlign w:val="center"/>
          </w:tcPr>
          <w:p w14:paraId="31A46F15" w14:textId="5FCBD973" w:rsidR="00BE369C" w:rsidRPr="007626AC" w:rsidRDefault="007626AC" w:rsidP="00BE369C">
            <w:pPr>
              <w:pStyle w:val="tabcap"/>
              <w:spacing w:before="0" w:after="0"/>
              <w:jc w:val="center"/>
            </w:pPr>
            <w:r w:rsidRPr="007626AC">
              <w:t>2021</w:t>
            </w:r>
          </w:p>
        </w:tc>
        <w:tc>
          <w:tcPr>
            <w:tcW w:w="960" w:type="dxa"/>
            <w:noWrap/>
            <w:vAlign w:val="center"/>
          </w:tcPr>
          <w:p w14:paraId="0C464A14" w14:textId="137E8F28" w:rsidR="00BE369C" w:rsidRPr="007626AC" w:rsidRDefault="008E1F1F" w:rsidP="00BE369C">
            <w:pPr>
              <w:pStyle w:val="tabcap"/>
              <w:spacing w:before="0" w:after="0"/>
              <w:jc w:val="center"/>
            </w:pPr>
            <w:r w:rsidRPr="007626AC">
              <w:t>33.8</w:t>
            </w:r>
          </w:p>
        </w:tc>
        <w:tc>
          <w:tcPr>
            <w:tcW w:w="960" w:type="dxa"/>
            <w:noWrap/>
            <w:vAlign w:val="center"/>
          </w:tcPr>
          <w:p w14:paraId="7F94A5BF" w14:textId="7946B8EF" w:rsidR="00BE369C" w:rsidRPr="007626AC" w:rsidRDefault="008E1F1F" w:rsidP="008E1F1F">
            <w:pPr>
              <w:pStyle w:val="tabcap"/>
              <w:spacing w:before="0" w:after="0"/>
              <w:jc w:val="center"/>
            </w:pPr>
            <w:r w:rsidRPr="007626AC">
              <w:t>57.8</w:t>
            </w:r>
          </w:p>
        </w:tc>
        <w:tc>
          <w:tcPr>
            <w:tcW w:w="960" w:type="dxa"/>
            <w:gridSpan w:val="2"/>
            <w:noWrap/>
            <w:vAlign w:val="center"/>
          </w:tcPr>
          <w:p w14:paraId="04A79158" w14:textId="2931AD00" w:rsidR="00BE369C" w:rsidRPr="007626AC" w:rsidRDefault="008E1F1F" w:rsidP="008E1F1F">
            <w:pPr>
              <w:pStyle w:val="tabcap"/>
              <w:spacing w:before="0" w:after="0"/>
              <w:jc w:val="center"/>
            </w:pPr>
            <w:r w:rsidRPr="007626AC">
              <w:t>8.4</w:t>
            </w:r>
          </w:p>
        </w:tc>
      </w:tr>
      <w:tr w:rsidR="007626AC" w:rsidRPr="00614E36" w14:paraId="1D627BAF" w14:textId="77777777" w:rsidTr="00190250">
        <w:trPr>
          <w:trHeight w:val="300"/>
          <w:jc w:val="center"/>
        </w:trPr>
        <w:tc>
          <w:tcPr>
            <w:tcW w:w="1924" w:type="dxa"/>
            <w:tcBorders>
              <w:bottom w:val="single" w:sz="4" w:space="0" w:color="auto"/>
            </w:tcBorders>
            <w:noWrap/>
            <w:vAlign w:val="center"/>
          </w:tcPr>
          <w:p w14:paraId="57426279" w14:textId="0E0CA3C4" w:rsidR="007626AC" w:rsidRPr="00003C98" w:rsidRDefault="007626AC" w:rsidP="00BE369C">
            <w:pPr>
              <w:pStyle w:val="tabcap"/>
              <w:spacing w:before="0" w:after="0"/>
              <w:jc w:val="center"/>
              <w:rPr>
                <w:i/>
              </w:rPr>
            </w:pPr>
            <w:r>
              <w:rPr>
                <w:i/>
              </w:rPr>
              <w:t>2022</w:t>
            </w:r>
          </w:p>
        </w:tc>
        <w:tc>
          <w:tcPr>
            <w:tcW w:w="960" w:type="dxa"/>
            <w:tcBorders>
              <w:bottom w:val="single" w:sz="4" w:space="0" w:color="auto"/>
            </w:tcBorders>
            <w:noWrap/>
            <w:vAlign w:val="center"/>
          </w:tcPr>
          <w:p w14:paraId="28C8A8AE" w14:textId="77777777" w:rsidR="007626AC" w:rsidRPr="00003C98" w:rsidRDefault="007626AC" w:rsidP="00BE369C">
            <w:pPr>
              <w:pStyle w:val="tabcap"/>
              <w:spacing w:before="0" w:after="0"/>
              <w:jc w:val="center"/>
              <w:rPr>
                <w:i/>
              </w:rPr>
            </w:pPr>
          </w:p>
        </w:tc>
        <w:tc>
          <w:tcPr>
            <w:tcW w:w="960" w:type="dxa"/>
            <w:tcBorders>
              <w:bottom w:val="single" w:sz="4" w:space="0" w:color="auto"/>
            </w:tcBorders>
            <w:noWrap/>
            <w:vAlign w:val="center"/>
          </w:tcPr>
          <w:p w14:paraId="34FBE431" w14:textId="77777777" w:rsidR="007626AC" w:rsidRPr="00003C98" w:rsidRDefault="007626AC" w:rsidP="008E1F1F">
            <w:pPr>
              <w:pStyle w:val="tabcap"/>
              <w:spacing w:before="0" w:after="0"/>
              <w:jc w:val="center"/>
              <w:rPr>
                <w:i/>
              </w:rPr>
            </w:pPr>
          </w:p>
        </w:tc>
        <w:tc>
          <w:tcPr>
            <w:tcW w:w="960" w:type="dxa"/>
            <w:gridSpan w:val="2"/>
            <w:tcBorders>
              <w:bottom w:val="single" w:sz="4" w:space="0" w:color="auto"/>
            </w:tcBorders>
            <w:noWrap/>
            <w:vAlign w:val="center"/>
          </w:tcPr>
          <w:p w14:paraId="3E6E027E" w14:textId="77777777" w:rsidR="007626AC" w:rsidRPr="00003C98" w:rsidRDefault="007626AC" w:rsidP="008E1F1F">
            <w:pPr>
              <w:pStyle w:val="tabcap"/>
              <w:spacing w:before="0" w:after="0"/>
              <w:jc w:val="center"/>
              <w:rPr>
                <w:i/>
              </w:rPr>
            </w:pPr>
          </w:p>
        </w:tc>
      </w:tr>
    </w:tbl>
    <w:p w14:paraId="26586ED5" w14:textId="77777777" w:rsidR="001F6076" w:rsidRDefault="001F6076" w:rsidP="001F6076">
      <w:pPr>
        <w:pStyle w:val="Caption"/>
        <w:ind w:left="1080" w:hanging="1080"/>
      </w:pPr>
    </w:p>
    <w:p w14:paraId="29A0B108" w14:textId="77777777" w:rsidR="001F6076" w:rsidRDefault="001F6076" w:rsidP="001F6076">
      <w:pPr>
        <w:pStyle w:val="Caption"/>
        <w:ind w:left="1080" w:hanging="1080"/>
      </w:pPr>
    </w:p>
    <w:p w14:paraId="14B4369B" w14:textId="77777777" w:rsidR="001F6076" w:rsidRDefault="001F6076" w:rsidP="001F6076">
      <w:pPr>
        <w:pStyle w:val="Caption"/>
        <w:ind w:left="1080" w:hanging="1080"/>
      </w:pPr>
    </w:p>
    <w:p w14:paraId="609FA2B6" w14:textId="1F28CDB3" w:rsidR="001F6076" w:rsidRDefault="001F6076" w:rsidP="001F6076">
      <w:pPr>
        <w:pStyle w:val="Caption"/>
        <w:ind w:left="1080" w:hanging="1080"/>
      </w:pPr>
      <w:r>
        <w:t>Table 2.</w:t>
      </w:r>
      <w:r>
        <w:rPr>
          <w:noProof/>
        </w:rPr>
        <w:fldChar w:fldCharType="begin"/>
      </w:r>
      <w:r>
        <w:rPr>
          <w:noProof/>
        </w:rPr>
        <w:instrText xml:space="preserve"> SEQ Table \* ARABIC </w:instrText>
      </w:r>
      <w:r>
        <w:rPr>
          <w:noProof/>
        </w:rPr>
        <w:fldChar w:fldCharType="separate"/>
      </w:r>
      <w:r>
        <w:rPr>
          <w:noProof/>
        </w:rPr>
        <w:t>5</w:t>
      </w:r>
      <w:r>
        <w:rPr>
          <w:noProof/>
        </w:rPr>
        <w:fldChar w:fldCharType="end"/>
      </w:r>
      <w:r>
        <w:tab/>
        <w:t xml:space="preserve">Estimated retained-and discarded GOA Pacific cod </w:t>
      </w:r>
      <w:r w:rsidR="00BF1639">
        <w:t>(</w:t>
      </w:r>
      <w:r>
        <w:t xml:space="preserve"> *as of </w:t>
      </w:r>
      <w:r w:rsidR="00BE369C">
        <w:t>202</w:t>
      </w:r>
      <w:r w:rsidR="00167374">
        <w:t>1</w:t>
      </w:r>
      <w:r>
        <w:t>-10-</w:t>
      </w:r>
      <w:r w:rsidR="00B9135F">
        <w:t>04</w:t>
      </w:r>
      <w:r>
        <w:t>)</w:t>
      </w:r>
    </w:p>
    <w:tbl>
      <w:tblPr>
        <w:tblW w:w="0" w:type="auto"/>
        <w:jc w:val="center"/>
        <w:tblLook w:val="04A0" w:firstRow="1" w:lastRow="0" w:firstColumn="1" w:lastColumn="0" w:noHBand="0" w:noVBand="1"/>
      </w:tblPr>
      <w:tblGrid>
        <w:gridCol w:w="772"/>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A1D4149" w:rsidR="00BF1639" w:rsidRPr="001E2547" w:rsidDel="00BE369C" w:rsidRDefault="00ED64A9" w:rsidP="00BF1639">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14:paraId="62BA2F57" w14:textId="0AB8EDE6"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14:paraId="1BB70D13" w14:textId="77DD9794"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6,233</w:t>
            </w: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61E77E4F" w:rsidR="007626AC" w:rsidRDefault="00ED64A9" w:rsidP="00BF1639">
            <w:pPr>
              <w:keepNext/>
              <w:spacing w:after="0"/>
              <w:jc w:val="right"/>
              <w:rPr>
                <w:rFonts w:asciiTheme="minorHAnsi" w:hAnsiTheme="minorHAnsi" w:cstheme="minorHAnsi"/>
                <w:szCs w:val="22"/>
              </w:rPr>
            </w:pPr>
            <w:r>
              <w:rPr>
                <w:rFonts w:asciiTheme="minorHAnsi" w:hAnsiTheme="minorHAnsi" w:cstheme="minorHAnsi"/>
                <w:szCs w:val="22"/>
              </w:rPr>
              <w:t>*</w:t>
            </w:r>
            <w:r w:rsidR="007626AC">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42860409"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14:paraId="4E6A4C98" w14:textId="2B6F5181"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14:paraId="5F093B42" w14:textId="1B6A7D64" w:rsidR="007626AC" w:rsidRPr="001E2547" w:rsidRDefault="00ED64A9" w:rsidP="00BF1639">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5B396DF7"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Pr>
          <w:noProof/>
          <w:szCs w:val="22"/>
        </w:rPr>
        <w:t>6</w:t>
      </w:r>
      <w:r w:rsidRPr="001E685E">
        <w:rPr>
          <w:noProof/>
          <w:szCs w:val="22"/>
        </w:rPr>
        <w:fldChar w:fldCharType="end"/>
      </w:r>
      <w:r w:rsidRPr="001E685E">
        <w:rPr>
          <w:szCs w:val="22"/>
        </w:rPr>
        <w:t xml:space="preserve"> – Weight of groundfish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w:t>
      </w:r>
      <w:r w:rsidR="00ED64A9">
        <w:rPr>
          <w:szCs w:val="22"/>
        </w:rPr>
        <w:t>1</w:t>
      </w:r>
      <w:r w:rsidRPr="001E685E">
        <w:rPr>
          <w:szCs w:val="22"/>
        </w:rPr>
        <w:t>-10-</w:t>
      </w:r>
      <w:r w:rsidR="00EF37AA">
        <w:rPr>
          <w:szCs w:val="22"/>
        </w:rPr>
        <w:t>04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167374" w:rsidRPr="00051042" w14:paraId="0EA12727" w14:textId="77777777" w:rsidTr="00411FDF">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004B9C" w:rsidRDefault="00167374" w:rsidP="00004B9C">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14:paraId="62BD2E2C" w14:textId="30B1368A"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167374" w:rsidRPr="00051042" w14:paraId="2383CFD2" w14:textId="77777777" w:rsidTr="00411FDF">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411FDF" w:rsidRPr="00051042" w14:paraId="51C90C38" w14:textId="77777777" w:rsidTr="00411FDF">
        <w:trPr>
          <w:trHeight w:val="107"/>
        </w:trPr>
        <w:tc>
          <w:tcPr>
            <w:tcW w:w="1978" w:type="dxa"/>
            <w:tcBorders>
              <w:top w:val="single" w:sz="4" w:space="0" w:color="auto"/>
              <w:left w:val="nil"/>
              <w:bottom w:val="nil"/>
              <w:right w:val="nil"/>
            </w:tcBorders>
          </w:tcPr>
          <w:p w14:paraId="12C86583" w14:textId="058BF88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321518E" w14:textId="2C5C77A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042A3DC" w14:textId="7456CAA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94D848" w14:textId="726620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14:paraId="543A262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5D7C5B8" w14:textId="20568A2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223F4B02" w14:textId="77777777" w:rsidTr="00411FDF">
        <w:trPr>
          <w:trHeight w:val="170"/>
        </w:trPr>
        <w:tc>
          <w:tcPr>
            <w:tcW w:w="1978" w:type="dxa"/>
            <w:tcBorders>
              <w:top w:val="nil"/>
              <w:left w:val="nil"/>
              <w:bottom w:val="nil"/>
              <w:right w:val="nil"/>
            </w:tcBorders>
          </w:tcPr>
          <w:p w14:paraId="28E69B29" w14:textId="5602721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4CBB1C69" w14:textId="0076F4F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13DCF19" w14:textId="6D6B28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B3EBB95" w14:textId="52F98D2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14:paraId="30AF4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FCDB901" w14:textId="32FF043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411FDF" w:rsidRPr="00051042" w14:paraId="2E93EB86" w14:textId="77777777" w:rsidTr="00411FDF">
        <w:trPr>
          <w:trHeight w:val="143"/>
        </w:trPr>
        <w:tc>
          <w:tcPr>
            <w:tcW w:w="1978" w:type="dxa"/>
            <w:tcBorders>
              <w:top w:val="nil"/>
              <w:left w:val="nil"/>
              <w:bottom w:val="nil"/>
              <w:right w:val="nil"/>
            </w:tcBorders>
          </w:tcPr>
          <w:p w14:paraId="712D57E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arrowtooth</w:t>
            </w:r>
          </w:p>
        </w:tc>
        <w:tc>
          <w:tcPr>
            <w:tcW w:w="627" w:type="dxa"/>
            <w:tcBorders>
              <w:top w:val="nil"/>
              <w:left w:val="nil"/>
              <w:bottom w:val="nil"/>
              <w:right w:val="nil"/>
            </w:tcBorders>
          </w:tcPr>
          <w:p w14:paraId="739314E2" w14:textId="6D1B6D1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14:paraId="534978DE" w14:textId="3B32CDD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14:paraId="44AEB7B0" w14:textId="2710C3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14:paraId="7DC9A902" w14:textId="49305B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14:paraId="3C65BC45" w14:textId="5F3DD2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14:paraId="25F4775D" w14:textId="7C506F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411FDF" w:rsidRPr="00051042" w14:paraId="3BE17C5C" w14:textId="77777777" w:rsidTr="00411FDF">
        <w:trPr>
          <w:trHeight w:val="116"/>
        </w:trPr>
        <w:tc>
          <w:tcPr>
            <w:tcW w:w="1978" w:type="dxa"/>
            <w:tcBorders>
              <w:top w:val="nil"/>
              <w:left w:val="nil"/>
              <w:bottom w:val="nil"/>
              <w:right w:val="nil"/>
            </w:tcBorders>
          </w:tcPr>
          <w:p w14:paraId="7BBF4B1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2B1227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28B67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016024" w14:textId="61C1B0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14:paraId="74D23398" w14:textId="5EA3A2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14:paraId="3F124B59" w14:textId="34C874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411FDF" w:rsidRPr="00051042" w14:paraId="4115CFE8" w14:textId="77777777" w:rsidTr="00411FDF">
        <w:trPr>
          <w:trHeight w:val="44"/>
        </w:trPr>
        <w:tc>
          <w:tcPr>
            <w:tcW w:w="1978" w:type="dxa"/>
            <w:tcBorders>
              <w:top w:val="nil"/>
              <w:left w:val="nil"/>
              <w:bottom w:val="nil"/>
              <w:right w:val="nil"/>
            </w:tcBorders>
          </w:tcPr>
          <w:p w14:paraId="546CA5E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6C8CB85" w14:textId="299F2E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03450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20DD8F7" w14:textId="469C32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14:paraId="7849508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FA3FC61" w14:textId="091C62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411FDF" w:rsidRPr="00051042" w14:paraId="00D3300B" w14:textId="77777777" w:rsidTr="00411FDF">
        <w:trPr>
          <w:trHeight w:val="161"/>
        </w:trPr>
        <w:tc>
          <w:tcPr>
            <w:tcW w:w="1978" w:type="dxa"/>
            <w:tcBorders>
              <w:top w:val="nil"/>
              <w:left w:val="nil"/>
              <w:bottom w:val="nil"/>
              <w:right w:val="nil"/>
            </w:tcBorders>
          </w:tcPr>
          <w:p w14:paraId="7CD5D9BC"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greenling, atka mackerel</w:t>
            </w:r>
          </w:p>
        </w:tc>
        <w:tc>
          <w:tcPr>
            <w:tcW w:w="627" w:type="dxa"/>
            <w:tcBorders>
              <w:top w:val="nil"/>
              <w:left w:val="nil"/>
              <w:bottom w:val="nil"/>
              <w:right w:val="nil"/>
            </w:tcBorders>
          </w:tcPr>
          <w:p w14:paraId="330EF510" w14:textId="0BB277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19F3D704" w14:textId="7E3504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8C7A36" w14:textId="6EC7B3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394794" w14:textId="714B3E9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14:paraId="427BCA10" w14:textId="6EACB64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2203A4BA" w14:textId="20E924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411FDF" w:rsidRPr="00051042" w14:paraId="60D6FD87" w14:textId="77777777" w:rsidTr="00411FDF">
        <w:trPr>
          <w:trHeight w:val="179"/>
        </w:trPr>
        <w:tc>
          <w:tcPr>
            <w:tcW w:w="1978" w:type="dxa"/>
            <w:tcBorders>
              <w:top w:val="nil"/>
              <w:left w:val="nil"/>
              <w:bottom w:val="nil"/>
              <w:right w:val="nil"/>
            </w:tcBorders>
          </w:tcPr>
          <w:p w14:paraId="40E6B98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groundfish, general</w:t>
            </w:r>
          </w:p>
        </w:tc>
        <w:tc>
          <w:tcPr>
            <w:tcW w:w="627" w:type="dxa"/>
            <w:tcBorders>
              <w:top w:val="nil"/>
              <w:left w:val="nil"/>
              <w:bottom w:val="nil"/>
              <w:right w:val="nil"/>
            </w:tcBorders>
          </w:tcPr>
          <w:p w14:paraId="6E67B42D" w14:textId="58D9AC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A3EFEC4" w14:textId="34E085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14:paraId="3DC079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BF384E3" w14:textId="245BE9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14:paraId="683DBE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3B48ECC" w14:textId="2B2DBFB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411FDF" w:rsidRPr="00051042" w14:paraId="151CCB6A" w14:textId="77777777" w:rsidTr="00411FDF">
        <w:trPr>
          <w:trHeight w:val="80"/>
        </w:trPr>
        <w:tc>
          <w:tcPr>
            <w:tcW w:w="1978" w:type="dxa"/>
            <w:tcBorders>
              <w:top w:val="nil"/>
              <w:left w:val="nil"/>
              <w:bottom w:val="nil"/>
              <w:right w:val="nil"/>
            </w:tcBorders>
          </w:tcPr>
          <w:p w14:paraId="32C9009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14:paraId="3BFA102D" w14:textId="22F10D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34B7048" w14:textId="352F34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14:paraId="001F3D25" w14:textId="6EFF0D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14:paraId="497976C1" w14:textId="49BDE3D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14:paraId="53CDB16F" w14:textId="151FFFC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411FDF" w:rsidRPr="00051042" w14:paraId="0564F091" w14:textId="77777777" w:rsidTr="00411FDF">
        <w:trPr>
          <w:trHeight w:val="98"/>
        </w:trPr>
        <w:tc>
          <w:tcPr>
            <w:tcW w:w="1978" w:type="dxa"/>
            <w:tcBorders>
              <w:top w:val="nil"/>
              <w:left w:val="nil"/>
              <w:bottom w:val="nil"/>
              <w:right w:val="nil"/>
            </w:tcBorders>
          </w:tcPr>
          <w:p w14:paraId="25AA53E2"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14:paraId="4AEEC3AD" w14:textId="02BDC0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14:paraId="44D5AE2C" w14:textId="500C1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4879E28" w14:textId="448A4DC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14:paraId="71CB4C0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2FBCA6" w14:textId="07A38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411FDF" w:rsidRPr="00051042" w14:paraId="6F95D9C0" w14:textId="77777777" w:rsidTr="00411FDF">
        <w:trPr>
          <w:trHeight w:val="125"/>
        </w:trPr>
        <w:tc>
          <w:tcPr>
            <w:tcW w:w="1978" w:type="dxa"/>
            <w:tcBorders>
              <w:top w:val="nil"/>
              <w:left w:val="nil"/>
              <w:bottom w:val="nil"/>
              <w:right w:val="nil"/>
            </w:tcBorders>
          </w:tcPr>
          <w:p w14:paraId="29C9917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14:paraId="16CC2E26" w14:textId="3AE3B8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32131C8E" w14:textId="764882C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14:paraId="223B48A2" w14:textId="56CE45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14:paraId="575E288C" w14:textId="424AD3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14:paraId="52465774" w14:textId="2736F9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411FDF" w:rsidRPr="00051042" w14:paraId="21C20616" w14:textId="77777777" w:rsidTr="00411FDF">
        <w:trPr>
          <w:trHeight w:val="143"/>
        </w:trPr>
        <w:tc>
          <w:tcPr>
            <w:tcW w:w="1978" w:type="dxa"/>
            <w:tcBorders>
              <w:top w:val="nil"/>
              <w:left w:val="nil"/>
              <w:bottom w:val="nil"/>
              <w:right w:val="nil"/>
            </w:tcBorders>
          </w:tcPr>
          <w:p w14:paraId="62CF881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9E0B363" w14:textId="7B7836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6C4EBDF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3DBC218" w14:textId="4DBF4C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14:paraId="40B1E04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02F590D6" w14:textId="03159F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411FDF" w:rsidRPr="00051042" w14:paraId="054F0F3C" w14:textId="77777777" w:rsidTr="00411FDF">
        <w:trPr>
          <w:trHeight w:val="80"/>
        </w:trPr>
        <w:tc>
          <w:tcPr>
            <w:tcW w:w="1978" w:type="dxa"/>
            <w:tcBorders>
              <w:top w:val="nil"/>
              <w:left w:val="nil"/>
              <w:bottom w:val="nil"/>
              <w:right w:val="nil"/>
            </w:tcBorders>
          </w:tcPr>
          <w:p w14:paraId="2B703125" w14:textId="17CCFB2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14:paraId="740E78E6" w14:textId="701528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A40F861" w14:textId="76D0828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14:paraId="59857F92" w14:textId="382CAB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14:paraId="717BF82D" w14:textId="24C1A5B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14:paraId="3BECC504" w14:textId="6F8EB4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411FDF" w:rsidRPr="00051042" w14:paraId="629B47E4" w14:textId="77777777" w:rsidTr="00411FDF">
        <w:trPr>
          <w:trHeight w:val="98"/>
        </w:trPr>
        <w:tc>
          <w:tcPr>
            <w:tcW w:w="1978" w:type="dxa"/>
            <w:tcBorders>
              <w:top w:val="nil"/>
              <w:left w:val="nil"/>
              <w:bottom w:val="nil"/>
              <w:right w:val="nil"/>
            </w:tcBorders>
          </w:tcPr>
          <w:p w14:paraId="450830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14:paraId="6869CE13" w14:textId="0A439AE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14:paraId="3E1392B5" w14:textId="0D1359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14:paraId="0FF00180" w14:textId="3A67DE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14:paraId="05763384" w14:textId="3DCD62E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14:paraId="22A30248" w14:textId="50B37C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411FDF" w:rsidRPr="00051042" w14:paraId="6ACA70B9" w14:textId="77777777" w:rsidTr="00411FDF">
        <w:trPr>
          <w:trHeight w:val="125"/>
        </w:trPr>
        <w:tc>
          <w:tcPr>
            <w:tcW w:w="1978" w:type="dxa"/>
            <w:tcBorders>
              <w:top w:val="nil"/>
              <w:left w:val="nil"/>
              <w:bottom w:val="nil"/>
              <w:right w:val="nil"/>
            </w:tcBorders>
          </w:tcPr>
          <w:p w14:paraId="7A21D77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bocaccio</w:t>
            </w:r>
          </w:p>
        </w:tc>
        <w:tc>
          <w:tcPr>
            <w:tcW w:w="627" w:type="dxa"/>
            <w:tcBorders>
              <w:top w:val="nil"/>
              <w:left w:val="nil"/>
              <w:bottom w:val="nil"/>
              <w:right w:val="nil"/>
            </w:tcBorders>
          </w:tcPr>
          <w:p w14:paraId="7F5397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FCE6A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CCA5FD0" w14:textId="10C1AA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37113A93" w14:textId="77777777" w:rsidTr="00411FDF">
        <w:trPr>
          <w:trHeight w:val="62"/>
        </w:trPr>
        <w:tc>
          <w:tcPr>
            <w:tcW w:w="1978" w:type="dxa"/>
            <w:tcBorders>
              <w:top w:val="nil"/>
              <w:left w:val="nil"/>
              <w:bottom w:val="nil"/>
              <w:right w:val="nil"/>
            </w:tcBorders>
          </w:tcPr>
          <w:p w14:paraId="735351F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0B34904F" w14:textId="4C61CA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A90CABD" w14:textId="798A21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FBE9CAA" w14:textId="631FA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E8CDDBA" w14:textId="43215E6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14:paraId="2D231CB6" w14:textId="70BF3A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411FDF" w:rsidRPr="00051042" w14:paraId="3E8A8F8F" w14:textId="77777777" w:rsidTr="00411FDF">
        <w:trPr>
          <w:trHeight w:val="89"/>
        </w:trPr>
        <w:tc>
          <w:tcPr>
            <w:tcW w:w="1978" w:type="dxa"/>
            <w:tcBorders>
              <w:top w:val="nil"/>
              <w:left w:val="nil"/>
              <w:bottom w:val="nil"/>
              <w:right w:val="nil"/>
            </w:tcBorders>
          </w:tcPr>
          <w:p w14:paraId="2B00E5A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38BD432" w14:textId="06353A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2658356B" w14:textId="02E0FA6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10606A4" w14:textId="432124C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14:paraId="7F3980F7" w14:textId="698BD77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14:paraId="5C157732" w14:textId="73320CF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411FDF" w:rsidRPr="00051042" w14:paraId="2D7E58F1" w14:textId="77777777" w:rsidTr="00411FDF">
        <w:trPr>
          <w:trHeight w:val="116"/>
        </w:trPr>
        <w:tc>
          <w:tcPr>
            <w:tcW w:w="1978" w:type="dxa"/>
            <w:tcBorders>
              <w:top w:val="nil"/>
              <w:left w:val="nil"/>
              <w:bottom w:val="nil"/>
              <w:right w:val="nil"/>
            </w:tcBorders>
          </w:tcPr>
          <w:p w14:paraId="64B224FB"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C2E15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F00AD89" w14:textId="0414679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0E37C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147E0943" w14:textId="34D65B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42360583" w14:textId="6227582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73E61C40" w14:textId="77777777" w:rsidTr="00411FDF">
        <w:trPr>
          <w:trHeight w:val="44"/>
        </w:trPr>
        <w:tc>
          <w:tcPr>
            <w:tcW w:w="1978" w:type="dxa"/>
            <w:tcBorders>
              <w:top w:val="nil"/>
              <w:left w:val="nil"/>
              <w:bottom w:val="nil"/>
              <w:right w:val="nil"/>
            </w:tcBorders>
          </w:tcPr>
          <w:p w14:paraId="6326F4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14:paraId="5213F7BB" w14:textId="1E842B1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14:paraId="6313A9FB" w14:textId="4DF6A7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14:paraId="046CF55A" w14:textId="0A8D4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14:paraId="630D3823" w14:textId="69A8CB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14:paraId="0D2F8AA2" w14:textId="1A6EEC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411FDF" w:rsidRPr="00051042" w14:paraId="365FD033" w14:textId="77777777" w:rsidTr="00411FDF">
        <w:trPr>
          <w:trHeight w:val="71"/>
        </w:trPr>
        <w:tc>
          <w:tcPr>
            <w:tcW w:w="1978" w:type="dxa"/>
            <w:tcBorders>
              <w:top w:val="nil"/>
              <w:left w:val="nil"/>
              <w:bottom w:val="nil"/>
              <w:right w:val="nil"/>
            </w:tcBorders>
          </w:tcPr>
          <w:p w14:paraId="5DD6B45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982F7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66254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53E8249" w14:textId="0BA60F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6A18FA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B3C60F0" w14:textId="2C7F33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411FDF" w:rsidRPr="00051042" w14:paraId="2010508B" w14:textId="77777777" w:rsidTr="00411FDF">
        <w:trPr>
          <w:trHeight w:val="89"/>
        </w:trPr>
        <w:tc>
          <w:tcPr>
            <w:tcW w:w="1978" w:type="dxa"/>
            <w:tcBorders>
              <w:top w:val="nil"/>
              <w:left w:val="nil"/>
              <w:bottom w:val="nil"/>
              <w:right w:val="nil"/>
            </w:tcBorders>
          </w:tcPr>
          <w:p w14:paraId="550D7594"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14:paraId="7447E5BB" w14:textId="030233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5451D5D" w14:textId="7CBF17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14:paraId="478437F3" w14:textId="49F74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14:paraId="366343D6" w14:textId="2E23D2C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192E4B6D" w14:textId="26DE73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411FDF" w:rsidRPr="00051042" w14:paraId="5284951A" w14:textId="77777777" w:rsidTr="00411FDF">
        <w:trPr>
          <w:trHeight w:val="116"/>
        </w:trPr>
        <w:tc>
          <w:tcPr>
            <w:tcW w:w="1978" w:type="dxa"/>
            <w:tcBorders>
              <w:top w:val="nil"/>
              <w:left w:val="nil"/>
              <w:bottom w:val="nil"/>
              <w:right w:val="nil"/>
            </w:tcBorders>
          </w:tcPr>
          <w:p w14:paraId="6AEE979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E1F8326" w14:textId="375605F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29F725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95AA138" w14:textId="7A3030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14:paraId="74E7A1B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53377B7" w14:textId="3EFEC7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411FDF" w:rsidRPr="00051042" w14:paraId="2C3021BF" w14:textId="77777777" w:rsidTr="00411FDF">
        <w:trPr>
          <w:trHeight w:val="44"/>
        </w:trPr>
        <w:tc>
          <w:tcPr>
            <w:tcW w:w="1978" w:type="dxa"/>
            <w:tcBorders>
              <w:top w:val="nil"/>
              <w:left w:val="nil"/>
              <w:bottom w:val="nil"/>
              <w:right w:val="nil"/>
            </w:tcBorders>
          </w:tcPr>
          <w:p w14:paraId="4358D665" w14:textId="466A2B06"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14:paraId="6EE1B049" w14:textId="714C0FE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334C0CD" w14:textId="36189CF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14:paraId="79D5620B" w14:textId="694B8D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14:paraId="0A1F3D94" w14:textId="126ED7D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14:paraId="6B8A1AB9" w14:textId="4F2B2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411FDF" w:rsidRPr="00051042" w14:paraId="61E53E60" w14:textId="77777777" w:rsidTr="00411FDF">
        <w:trPr>
          <w:trHeight w:val="71"/>
        </w:trPr>
        <w:tc>
          <w:tcPr>
            <w:tcW w:w="1978" w:type="dxa"/>
            <w:tcBorders>
              <w:top w:val="nil"/>
              <w:left w:val="nil"/>
              <w:bottom w:val="nil"/>
              <w:right w:val="nil"/>
            </w:tcBorders>
          </w:tcPr>
          <w:p w14:paraId="4D8B5DA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redbanded</w:t>
            </w:r>
          </w:p>
        </w:tc>
        <w:tc>
          <w:tcPr>
            <w:tcW w:w="627" w:type="dxa"/>
            <w:tcBorders>
              <w:top w:val="nil"/>
              <w:left w:val="nil"/>
              <w:bottom w:val="nil"/>
              <w:right w:val="nil"/>
            </w:tcBorders>
          </w:tcPr>
          <w:p w14:paraId="76948B28" w14:textId="102416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14:paraId="01680EC2" w14:textId="78C2E9A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14:paraId="100AE41F" w14:textId="06F39A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14:paraId="0CDE4338" w14:textId="4A742E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45C58509" w14:textId="661A88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14:paraId="458D899E" w14:textId="45F5B9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411FDF" w:rsidRPr="00051042" w14:paraId="30EE5988" w14:textId="77777777" w:rsidTr="00411FDF">
        <w:trPr>
          <w:trHeight w:val="42"/>
        </w:trPr>
        <w:tc>
          <w:tcPr>
            <w:tcW w:w="1978" w:type="dxa"/>
            <w:tcBorders>
              <w:top w:val="nil"/>
              <w:left w:val="nil"/>
              <w:bottom w:val="nil"/>
              <w:right w:val="nil"/>
            </w:tcBorders>
          </w:tcPr>
          <w:p w14:paraId="3296C9C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redstripe</w:t>
            </w:r>
          </w:p>
        </w:tc>
        <w:tc>
          <w:tcPr>
            <w:tcW w:w="627" w:type="dxa"/>
            <w:tcBorders>
              <w:top w:val="nil"/>
              <w:left w:val="nil"/>
              <w:bottom w:val="nil"/>
              <w:right w:val="nil"/>
            </w:tcBorders>
          </w:tcPr>
          <w:p w14:paraId="5DC6EBFF" w14:textId="5BA341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40A61E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FE10283" w14:textId="685FD54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62A24B9" w14:textId="2301A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14:paraId="09CF8B7A" w14:textId="1184E2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A26789F" w14:textId="7EE5DBD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411FDF" w:rsidRPr="00051042" w14:paraId="76E53EDA" w14:textId="77777777" w:rsidTr="00411FDF">
        <w:trPr>
          <w:trHeight w:val="42"/>
        </w:trPr>
        <w:tc>
          <w:tcPr>
            <w:tcW w:w="1978" w:type="dxa"/>
            <w:tcBorders>
              <w:top w:val="nil"/>
              <w:left w:val="nil"/>
              <w:bottom w:val="nil"/>
              <w:right w:val="nil"/>
            </w:tcBorders>
          </w:tcPr>
          <w:p w14:paraId="42ED944B" w14:textId="26EA276F"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rosethorn</w:t>
            </w:r>
          </w:p>
        </w:tc>
        <w:tc>
          <w:tcPr>
            <w:tcW w:w="627" w:type="dxa"/>
            <w:tcBorders>
              <w:top w:val="nil"/>
              <w:left w:val="nil"/>
              <w:bottom w:val="nil"/>
              <w:right w:val="nil"/>
            </w:tcBorders>
          </w:tcPr>
          <w:p w14:paraId="2F5ECB94" w14:textId="7139719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32BEED6C" w14:textId="4EC6D6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1A71D20" w14:textId="113A5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3154D1C" w14:textId="31E0D7C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14:paraId="433C0802" w14:textId="19C3AD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10C1096" w14:textId="532FB6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411FDF" w:rsidRPr="00051042" w14:paraId="24AF728F" w14:textId="77777777" w:rsidTr="00411FDF">
        <w:trPr>
          <w:trHeight w:val="53"/>
        </w:trPr>
        <w:tc>
          <w:tcPr>
            <w:tcW w:w="1978" w:type="dxa"/>
            <w:tcBorders>
              <w:top w:val="nil"/>
              <w:left w:val="nil"/>
              <w:bottom w:val="nil"/>
              <w:right w:val="nil"/>
            </w:tcBorders>
          </w:tcPr>
          <w:p w14:paraId="1DDDEE7F"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rougheye</w:t>
            </w:r>
          </w:p>
        </w:tc>
        <w:tc>
          <w:tcPr>
            <w:tcW w:w="627" w:type="dxa"/>
            <w:tcBorders>
              <w:top w:val="nil"/>
              <w:left w:val="nil"/>
              <w:bottom w:val="nil"/>
              <w:right w:val="nil"/>
            </w:tcBorders>
          </w:tcPr>
          <w:p w14:paraId="66133056" w14:textId="5F214D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14:paraId="7232AE06" w14:textId="42A884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D4B1677" w14:textId="4311C2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64A9977D" w14:textId="1B6926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14:paraId="59258275" w14:textId="2BEA71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14:paraId="0F0A9980" w14:textId="687170B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411FDF" w:rsidRPr="00051042" w14:paraId="423C348F" w14:textId="77777777" w:rsidTr="00411FDF">
        <w:trPr>
          <w:trHeight w:val="71"/>
        </w:trPr>
        <w:tc>
          <w:tcPr>
            <w:tcW w:w="1978" w:type="dxa"/>
            <w:tcBorders>
              <w:top w:val="nil"/>
              <w:left w:val="nil"/>
              <w:bottom w:val="nil"/>
              <w:right w:val="nil"/>
            </w:tcBorders>
          </w:tcPr>
          <w:p w14:paraId="54AF22B6" w14:textId="6ABB219D"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sharpchin</w:t>
            </w:r>
          </w:p>
        </w:tc>
        <w:tc>
          <w:tcPr>
            <w:tcW w:w="627" w:type="dxa"/>
            <w:tcBorders>
              <w:top w:val="nil"/>
              <w:left w:val="nil"/>
              <w:bottom w:val="nil"/>
              <w:right w:val="nil"/>
            </w:tcBorders>
          </w:tcPr>
          <w:p w14:paraId="5DD38A70" w14:textId="133CB1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06AF2328" w14:textId="7E7BA43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7E46497" w14:textId="68578B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FF3AB07" w14:textId="5C1C9D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21F511E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1BC5CAD" w14:textId="62FE77B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131C72C7" w14:textId="77777777" w:rsidTr="00411FDF">
        <w:trPr>
          <w:trHeight w:val="42"/>
        </w:trPr>
        <w:tc>
          <w:tcPr>
            <w:tcW w:w="1978" w:type="dxa"/>
            <w:tcBorders>
              <w:top w:val="nil"/>
              <w:left w:val="nil"/>
              <w:bottom w:val="nil"/>
              <w:right w:val="nil"/>
            </w:tcBorders>
          </w:tcPr>
          <w:p w14:paraId="1AB93861" w14:textId="1FA637E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shortraker</w:t>
            </w:r>
          </w:p>
        </w:tc>
        <w:tc>
          <w:tcPr>
            <w:tcW w:w="627" w:type="dxa"/>
            <w:tcBorders>
              <w:top w:val="nil"/>
              <w:left w:val="nil"/>
              <w:bottom w:val="nil"/>
              <w:right w:val="nil"/>
            </w:tcBorders>
          </w:tcPr>
          <w:p w14:paraId="4EB4A054" w14:textId="08A2E4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14:paraId="6F5E927D" w14:textId="4A5B4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A26BAC0" w14:textId="22F251F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5AD71C9C" w14:textId="453E5AE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14:paraId="097163BE" w14:textId="043112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E0C260C" w14:textId="5743BA1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411FDF" w:rsidRPr="00051042" w14:paraId="6953517D" w14:textId="77777777" w:rsidTr="00411FDF">
        <w:trPr>
          <w:trHeight w:val="42"/>
        </w:trPr>
        <w:tc>
          <w:tcPr>
            <w:tcW w:w="1978" w:type="dxa"/>
            <w:tcBorders>
              <w:top w:val="nil"/>
              <w:left w:val="nil"/>
              <w:bottom w:val="nil"/>
              <w:right w:val="nil"/>
            </w:tcBorders>
          </w:tcPr>
          <w:p w14:paraId="456BFCA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silvergray</w:t>
            </w:r>
          </w:p>
        </w:tc>
        <w:tc>
          <w:tcPr>
            <w:tcW w:w="627" w:type="dxa"/>
            <w:tcBorders>
              <w:top w:val="nil"/>
              <w:left w:val="nil"/>
              <w:bottom w:val="nil"/>
              <w:right w:val="nil"/>
            </w:tcBorders>
          </w:tcPr>
          <w:p w14:paraId="5AC893FE" w14:textId="0F7FC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14:paraId="38D0E956" w14:textId="5CD7AC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19448D5" w14:textId="3A6387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70BADCE2" w14:textId="175DA8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4BB8AB35" w14:textId="7F15247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14:paraId="068CF9AF" w14:textId="5C47D6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411FDF" w:rsidRPr="00051042" w14:paraId="7491B427" w14:textId="77777777" w:rsidTr="00411FDF">
        <w:trPr>
          <w:trHeight w:val="42"/>
        </w:trPr>
        <w:tc>
          <w:tcPr>
            <w:tcW w:w="1978" w:type="dxa"/>
            <w:tcBorders>
              <w:top w:val="nil"/>
              <w:left w:val="nil"/>
              <w:bottom w:val="nil"/>
              <w:right w:val="nil"/>
            </w:tcBorders>
          </w:tcPr>
          <w:p w14:paraId="749E161C"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thornyhead (idiots)</w:t>
            </w:r>
          </w:p>
        </w:tc>
        <w:tc>
          <w:tcPr>
            <w:tcW w:w="627" w:type="dxa"/>
            <w:tcBorders>
              <w:top w:val="nil"/>
              <w:left w:val="nil"/>
              <w:bottom w:val="nil"/>
              <w:right w:val="nil"/>
            </w:tcBorders>
          </w:tcPr>
          <w:p w14:paraId="6FC32548" w14:textId="0A9D05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14:paraId="7618C509" w14:textId="42427C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14:paraId="2F4BCFB9" w14:textId="3BC988E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A6CC3F4" w14:textId="0BB006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09A60FA8" w14:textId="7AFF1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14:paraId="42B3535B" w14:textId="4AFA296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411FDF" w:rsidRPr="00051042" w14:paraId="4DA4B358" w14:textId="77777777" w:rsidTr="00411FDF">
        <w:trPr>
          <w:trHeight w:val="42"/>
        </w:trPr>
        <w:tc>
          <w:tcPr>
            <w:tcW w:w="1978" w:type="dxa"/>
            <w:tcBorders>
              <w:top w:val="nil"/>
              <w:left w:val="nil"/>
              <w:bottom w:val="nil"/>
              <w:right w:val="nil"/>
            </w:tcBorders>
          </w:tcPr>
          <w:p w14:paraId="314CF52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3B88047D" w14:textId="295B0B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C20F1CB" w14:textId="0D9BB4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6E8F667" w14:textId="2804DC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14:paraId="7241986B" w14:textId="5D8B19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59813A41" w14:textId="7A124B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411FDF" w:rsidRPr="00051042" w14:paraId="1D92B9DC" w14:textId="77777777" w:rsidTr="00411FDF">
        <w:trPr>
          <w:trHeight w:val="42"/>
        </w:trPr>
        <w:tc>
          <w:tcPr>
            <w:tcW w:w="1978" w:type="dxa"/>
            <w:tcBorders>
              <w:top w:val="nil"/>
              <w:left w:val="nil"/>
              <w:bottom w:val="nil"/>
              <w:right w:val="nil"/>
            </w:tcBorders>
          </w:tcPr>
          <w:p w14:paraId="428107B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135A87A0" w14:textId="1CADC7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311C13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B2E4EBF" w14:textId="3C547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14:paraId="2A8FC13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7F42DED" w14:textId="2AF692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411FDF" w:rsidRPr="00051042" w14:paraId="49866C26" w14:textId="77777777" w:rsidTr="00411FDF">
        <w:trPr>
          <w:trHeight w:val="42"/>
        </w:trPr>
        <w:tc>
          <w:tcPr>
            <w:tcW w:w="1978" w:type="dxa"/>
            <w:tcBorders>
              <w:top w:val="nil"/>
              <w:left w:val="nil"/>
              <w:bottom w:val="nil"/>
              <w:right w:val="nil"/>
            </w:tcBorders>
          </w:tcPr>
          <w:p w14:paraId="20F101D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yelloweye (red snapper)</w:t>
            </w:r>
          </w:p>
        </w:tc>
        <w:tc>
          <w:tcPr>
            <w:tcW w:w="627" w:type="dxa"/>
            <w:tcBorders>
              <w:top w:val="nil"/>
              <w:left w:val="nil"/>
              <w:bottom w:val="nil"/>
              <w:right w:val="nil"/>
            </w:tcBorders>
          </w:tcPr>
          <w:p w14:paraId="58DF810C" w14:textId="296553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14:paraId="3141537A" w14:textId="62E0701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22C4E68" w14:textId="3AD1D9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14:paraId="68C8B283" w14:textId="1F97C2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14:paraId="76753769" w14:textId="1C0977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14:paraId="09DB9F99" w14:textId="505901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411FDF" w:rsidRPr="00051042" w14:paraId="6668A832" w14:textId="77777777" w:rsidTr="00411FDF">
        <w:trPr>
          <w:trHeight w:val="42"/>
        </w:trPr>
        <w:tc>
          <w:tcPr>
            <w:tcW w:w="1978" w:type="dxa"/>
            <w:tcBorders>
              <w:top w:val="nil"/>
              <w:left w:val="nil"/>
              <w:bottom w:val="nil"/>
              <w:right w:val="nil"/>
            </w:tcBorders>
          </w:tcPr>
          <w:p w14:paraId="44EFD727"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DF3FFA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4A465CB" w14:textId="32402F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1E1DD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0F4F5BF" w14:textId="635D3A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3084817F" w14:textId="018B1E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6801AA9F" w14:textId="77777777" w:rsidTr="00411FDF">
        <w:trPr>
          <w:trHeight w:val="42"/>
        </w:trPr>
        <w:tc>
          <w:tcPr>
            <w:tcW w:w="1978" w:type="dxa"/>
            <w:tcBorders>
              <w:top w:val="nil"/>
              <w:left w:val="nil"/>
              <w:bottom w:val="nil"/>
              <w:right w:val="nil"/>
            </w:tcBorders>
          </w:tcPr>
          <w:p w14:paraId="580975C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(blackcod)</w:t>
            </w:r>
          </w:p>
        </w:tc>
        <w:tc>
          <w:tcPr>
            <w:tcW w:w="627" w:type="dxa"/>
            <w:tcBorders>
              <w:top w:val="nil"/>
              <w:left w:val="nil"/>
              <w:bottom w:val="nil"/>
              <w:right w:val="nil"/>
            </w:tcBorders>
          </w:tcPr>
          <w:p w14:paraId="7DF95266" w14:textId="4204A4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14:paraId="73A6ED1C" w14:textId="0B2B6A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14:paraId="65E3344B" w14:textId="1B987C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14:paraId="585A1B74" w14:textId="43ED5D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14:paraId="13DC14CC" w14:textId="0436006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14:paraId="7D169FE9" w14:textId="511284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411FDF" w:rsidRPr="00051042" w14:paraId="03064CFD" w14:textId="77777777" w:rsidTr="00411FDF">
        <w:trPr>
          <w:trHeight w:val="107"/>
        </w:trPr>
        <w:tc>
          <w:tcPr>
            <w:tcW w:w="1978" w:type="dxa"/>
            <w:tcBorders>
              <w:top w:val="nil"/>
              <w:left w:val="nil"/>
              <w:bottom w:val="nil"/>
              <w:right w:val="nil"/>
            </w:tcBorders>
          </w:tcPr>
          <w:p w14:paraId="22FB951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A45854" w14:textId="39B4EE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8DD8B1E" w14:textId="11FF3A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62F00B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343B98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D5F7B33" w14:textId="4E7B03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411FDF" w:rsidRPr="00051042" w14:paraId="5CB0263F" w14:textId="77777777" w:rsidTr="00411FDF">
        <w:trPr>
          <w:trHeight w:val="44"/>
        </w:trPr>
        <w:tc>
          <w:tcPr>
            <w:tcW w:w="1978" w:type="dxa"/>
            <w:tcBorders>
              <w:top w:val="nil"/>
              <w:left w:val="nil"/>
              <w:bottom w:val="nil"/>
              <w:right w:val="nil"/>
            </w:tcBorders>
          </w:tcPr>
          <w:p w14:paraId="23C44A52" w14:textId="2CECA298"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79B7546C" w14:textId="078565C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92EB16B" w14:textId="75B020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5F5904D9" w14:textId="74C87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751BF4C3" w14:textId="30AD566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C89C750" w14:textId="60537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411FDF" w:rsidRPr="00051042" w14:paraId="1193523C" w14:textId="77777777" w:rsidTr="00411FDF">
        <w:trPr>
          <w:trHeight w:val="62"/>
        </w:trPr>
        <w:tc>
          <w:tcPr>
            <w:tcW w:w="1978" w:type="dxa"/>
            <w:tcBorders>
              <w:top w:val="nil"/>
              <w:left w:val="nil"/>
              <w:bottom w:val="nil"/>
              <w:right w:val="nil"/>
            </w:tcBorders>
          </w:tcPr>
          <w:p w14:paraId="6CB8251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F3F4589" w14:textId="00E35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95B7C5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5BE4B9A" w14:textId="1B6854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0675B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1B7CE6" w14:textId="7DEBC5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411FDF" w:rsidRPr="00051042" w14:paraId="26BF4A0A" w14:textId="77777777" w:rsidTr="00411FDF">
        <w:trPr>
          <w:trHeight w:val="42"/>
        </w:trPr>
        <w:tc>
          <w:tcPr>
            <w:tcW w:w="1978" w:type="dxa"/>
            <w:tcBorders>
              <w:top w:val="nil"/>
              <w:left w:val="nil"/>
              <w:bottom w:val="nil"/>
              <w:right w:val="nil"/>
            </w:tcBorders>
          </w:tcPr>
          <w:p w14:paraId="5BC670A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790F924" w14:textId="2D16BA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14:paraId="6FB2C419" w14:textId="0BF7C3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19F41C" w14:textId="4A1AB09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6B6A7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54C2BB" w14:textId="58FACA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411FDF" w:rsidRPr="00051042" w14:paraId="588DBBF7" w14:textId="77777777" w:rsidTr="00411FDF">
        <w:trPr>
          <w:trHeight w:val="42"/>
        </w:trPr>
        <w:tc>
          <w:tcPr>
            <w:tcW w:w="1978" w:type="dxa"/>
            <w:tcBorders>
              <w:top w:val="nil"/>
              <w:left w:val="nil"/>
              <w:bottom w:val="nil"/>
              <w:right w:val="nil"/>
            </w:tcBorders>
          </w:tcPr>
          <w:p w14:paraId="13882DC3" w14:textId="494B57D0"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791AEA57" w14:textId="05C419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189CF5C8" w14:textId="2828B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411FDF" w:rsidRPr="00051042" w14:paraId="1282D4F9" w14:textId="77777777" w:rsidTr="00411FDF">
        <w:trPr>
          <w:trHeight w:val="44"/>
        </w:trPr>
        <w:tc>
          <w:tcPr>
            <w:tcW w:w="1978" w:type="dxa"/>
            <w:tcBorders>
              <w:top w:val="nil"/>
              <w:left w:val="nil"/>
              <w:bottom w:val="nil"/>
              <w:right w:val="nil"/>
            </w:tcBorders>
          </w:tcPr>
          <w:p w14:paraId="5070E96B" w14:textId="4F1232E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35FEA416" w14:textId="6A61044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04E9A59B" w14:textId="3E262F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01C0238E" w14:textId="77777777" w:rsidTr="00411FDF">
        <w:trPr>
          <w:trHeight w:val="42"/>
        </w:trPr>
        <w:tc>
          <w:tcPr>
            <w:tcW w:w="1978" w:type="dxa"/>
            <w:tcBorders>
              <w:top w:val="nil"/>
              <w:left w:val="nil"/>
              <w:bottom w:val="nil"/>
              <w:right w:val="nil"/>
            </w:tcBorders>
          </w:tcPr>
          <w:p w14:paraId="403107A2" w14:textId="26EEEC3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yellow irish lord</w:t>
            </w:r>
          </w:p>
        </w:tc>
        <w:tc>
          <w:tcPr>
            <w:tcW w:w="627" w:type="dxa"/>
            <w:tcBorders>
              <w:top w:val="nil"/>
              <w:left w:val="nil"/>
              <w:bottom w:val="nil"/>
              <w:right w:val="nil"/>
            </w:tcBorders>
          </w:tcPr>
          <w:p w14:paraId="33FEAE04" w14:textId="6D987B5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51A9E151" w14:textId="4A8EF6D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7D35D28A" w14:textId="7ED4DC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4DAEA7A" w14:textId="2CFEEF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2D6204FE" w14:textId="538D82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2466405E" w14:textId="59FD36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411FDF" w:rsidRPr="00051042" w14:paraId="654ADBBB" w14:textId="77777777" w:rsidTr="00411FDF">
        <w:trPr>
          <w:trHeight w:val="42"/>
        </w:trPr>
        <w:tc>
          <w:tcPr>
            <w:tcW w:w="1978" w:type="dxa"/>
            <w:tcBorders>
              <w:top w:val="nil"/>
              <w:left w:val="nil"/>
              <w:bottom w:val="nil"/>
              <w:right w:val="nil"/>
            </w:tcBorders>
          </w:tcPr>
          <w:p w14:paraId="4320A40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14:paraId="08C0A461" w14:textId="22B37A8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16ED3B6" w14:textId="4EE783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3BCC8FA" w14:textId="1C394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14:paraId="2C77132F" w14:textId="5CA3BA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6F27CF5B" w14:textId="6223D3D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411FDF" w:rsidRPr="00051042" w14:paraId="32397BAB" w14:textId="77777777" w:rsidTr="00411FDF">
        <w:trPr>
          <w:trHeight w:val="42"/>
        </w:trPr>
        <w:tc>
          <w:tcPr>
            <w:tcW w:w="1978" w:type="dxa"/>
            <w:tcBorders>
              <w:top w:val="nil"/>
              <w:left w:val="nil"/>
              <w:bottom w:val="nil"/>
              <w:right w:val="nil"/>
            </w:tcBorders>
          </w:tcPr>
          <w:p w14:paraId="03DC709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3AC93C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EAF0A19" w14:textId="1032D5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14:paraId="3C2326C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B93043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214C795" w14:textId="13828D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411FDF" w:rsidRPr="00051042" w14:paraId="766F8B7B" w14:textId="77777777" w:rsidTr="00411FDF">
        <w:tc>
          <w:tcPr>
            <w:tcW w:w="1978" w:type="dxa"/>
            <w:tcBorders>
              <w:top w:val="nil"/>
              <w:left w:val="nil"/>
              <w:bottom w:val="nil"/>
              <w:right w:val="nil"/>
            </w:tcBorders>
          </w:tcPr>
          <w:p w14:paraId="624A0F1C" w14:textId="76C63BB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3636441A" w14:textId="0937CE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14:paraId="5ADF772E" w14:textId="12B42E1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9EC0277" w14:textId="3CF8FE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14:paraId="7E277880" w14:textId="3ED7CC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4B46CE92" w14:textId="126F39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411FDF" w:rsidRPr="00051042" w14:paraId="582C5909" w14:textId="77777777" w:rsidTr="00411FDF">
        <w:trPr>
          <w:trHeight w:val="42"/>
        </w:trPr>
        <w:tc>
          <w:tcPr>
            <w:tcW w:w="1978" w:type="dxa"/>
            <w:tcBorders>
              <w:top w:val="nil"/>
              <w:left w:val="nil"/>
              <w:bottom w:val="nil"/>
              <w:right w:val="nil"/>
            </w:tcBorders>
          </w:tcPr>
          <w:p w14:paraId="3046E2B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14:paraId="45B498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C56823B" w14:textId="1DD088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DCEED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66C8ADE" w14:textId="373544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6D184C19" w14:textId="4FEED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411FDF" w:rsidRPr="00051042" w14:paraId="2D7EDECD" w14:textId="77777777" w:rsidTr="00411FDF">
        <w:trPr>
          <w:trHeight w:val="29"/>
        </w:trPr>
        <w:tc>
          <w:tcPr>
            <w:tcW w:w="1978" w:type="dxa"/>
            <w:tcBorders>
              <w:top w:val="nil"/>
              <w:left w:val="nil"/>
              <w:bottom w:val="nil"/>
              <w:right w:val="nil"/>
            </w:tcBorders>
          </w:tcPr>
          <w:p w14:paraId="3860952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14:paraId="5C70ABE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7F4921" w14:textId="74E67B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2568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D189E77" w14:textId="1190ED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14:paraId="14842B53" w14:textId="1996F1E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411FDF" w:rsidRPr="00051042" w14:paraId="2D9B1E10" w14:textId="77777777" w:rsidTr="00411FDF">
        <w:trPr>
          <w:trHeight w:val="29"/>
        </w:trPr>
        <w:tc>
          <w:tcPr>
            <w:tcW w:w="1978" w:type="dxa"/>
            <w:tcBorders>
              <w:top w:val="nil"/>
              <w:left w:val="nil"/>
              <w:bottom w:val="nil"/>
              <w:right w:val="nil"/>
            </w:tcBorders>
          </w:tcPr>
          <w:p w14:paraId="6B04529E"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14:paraId="7588D4AF" w14:textId="7FF58C3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14:paraId="1D543935" w14:textId="0A1105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14:paraId="43237501" w14:textId="4A1E31B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14:paraId="424C7D88" w14:textId="036700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14:paraId="0B789FE7" w14:textId="4ECB5A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411FDF" w:rsidRPr="00051042" w14:paraId="4AD2E1E2" w14:textId="77777777" w:rsidTr="00411FDF">
        <w:trPr>
          <w:trHeight w:val="29"/>
        </w:trPr>
        <w:tc>
          <w:tcPr>
            <w:tcW w:w="1978" w:type="dxa"/>
            <w:tcBorders>
              <w:top w:val="nil"/>
              <w:left w:val="nil"/>
              <w:bottom w:val="nil"/>
              <w:right w:val="nil"/>
            </w:tcBorders>
          </w:tcPr>
          <w:p w14:paraId="5E0EFBC4" w14:textId="5C0B017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14:paraId="658AE453" w14:textId="217E49A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14:paraId="1C66361F" w14:textId="04DCC2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14:paraId="1837014E" w14:textId="2423FD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14:paraId="1139D01A" w14:textId="13B360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14:paraId="71F122D9" w14:textId="6A6643A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411FDF" w:rsidRPr="00051042" w14:paraId="58F58861" w14:textId="77777777" w:rsidTr="00411FDF">
        <w:trPr>
          <w:trHeight w:val="29"/>
        </w:trPr>
        <w:tc>
          <w:tcPr>
            <w:tcW w:w="1978" w:type="dxa"/>
            <w:tcBorders>
              <w:top w:val="nil"/>
              <w:left w:val="nil"/>
              <w:bottom w:val="nil"/>
              <w:right w:val="nil"/>
            </w:tcBorders>
          </w:tcPr>
          <w:p w14:paraId="1730691B" w14:textId="6B75B2B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14:paraId="72D36A52" w14:textId="637833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14:paraId="33A2D3EF" w14:textId="155033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14:paraId="08A95351" w14:textId="40D443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14:paraId="62EDF595" w14:textId="2A1D91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14:paraId="5DF346F2" w14:textId="703F5D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411FDF" w:rsidRPr="00051042" w14:paraId="3FAD5DA8" w14:textId="77777777" w:rsidTr="00411FDF">
        <w:trPr>
          <w:trHeight w:val="29"/>
        </w:trPr>
        <w:tc>
          <w:tcPr>
            <w:tcW w:w="1978" w:type="dxa"/>
            <w:tcBorders>
              <w:top w:val="nil"/>
              <w:left w:val="nil"/>
              <w:bottom w:val="nil"/>
              <w:right w:val="nil"/>
            </w:tcBorders>
          </w:tcPr>
          <w:p w14:paraId="7D5173B0"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Whiteblotched</w:t>
            </w:r>
          </w:p>
        </w:tc>
        <w:tc>
          <w:tcPr>
            <w:tcW w:w="627" w:type="dxa"/>
            <w:tcBorders>
              <w:top w:val="nil"/>
              <w:left w:val="nil"/>
              <w:bottom w:val="nil"/>
              <w:right w:val="nil"/>
            </w:tcBorders>
          </w:tcPr>
          <w:p w14:paraId="38D02677" w14:textId="777777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1AB9DF30" w14:textId="467A8C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B3EB5C" w14:textId="6671AD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C5907BA" w14:textId="16DBB1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E8A6C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73FC93" w14:textId="49F98C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411FDF" w:rsidRPr="00051042" w14:paraId="3BAEBF15" w14:textId="77777777" w:rsidTr="00411FDF">
        <w:trPr>
          <w:trHeight w:val="29"/>
        </w:trPr>
        <w:tc>
          <w:tcPr>
            <w:tcW w:w="1978" w:type="dxa"/>
            <w:tcBorders>
              <w:top w:val="nil"/>
              <w:left w:val="nil"/>
              <w:bottom w:val="nil"/>
              <w:right w:val="nil"/>
            </w:tcBorders>
          </w:tcPr>
          <w:p w14:paraId="5241902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7ABD80EB" w14:textId="11336A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07B254" w14:textId="0114A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511D33" w14:textId="497D05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14:paraId="67DA21D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650252B" w14:textId="05830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411FDF" w:rsidRPr="00051042" w14:paraId="5D200E05" w14:textId="77777777" w:rsidTr="00411FDF">
        <w:trPr>
          <w:trHeight w:val="29"/>
        </w:trPr>
        <w:tc>
          <w:tcPr>
            <w:tcW w:w="1978" w:type="dxa"/>
            <w:tcBorders>
              <w:top w:val="nil"/>
              <w:left w:val="nil"/>
              <w:bottom w:val="nil"/>
              <w:right w:val="nil"/>
            </w:tcBorders>
          </w:tcPr>
          <w:p w14:paraId="39E5680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9AC4590" w14:textId="5C50F54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0F55EEF" w14:textId="28DF712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5047C473" w14:textId="1F059B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14:paraId="6C4850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D45782C" w14:textId="0F3DDD3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411FDF" w:rsidRPr="00051042" w14:paraId="3D85F247" w14:textId="77777777" w:rsidTr="00411FDF">
        <w:trPr>
          <w:trHeight w:val="29"/>
        </w:trPr>
        <w:tc>
          <w:tcPr>
            <w:tcW w:w="1978" w:type="dxa"/>
            <w:tcBorders>
              <w:top w:val="nil"/>
              <w:left w:val="nil"/>
              <w:bottom w:val="nil"/>
              <w:right w:val="nil"/>
            </w:tcBorders>
          </w:tcPr>
          <w:p w14:paraId="31C6AE1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14:paraId="53283ECD" w14:textId="353A842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49FE2354" w14:textId="58CD3A3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59E1F30" w14:textId="20EC651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14:paraId="0E1F4D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1F98C3D" w14:textId="535BD0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411FDF" w:rsidRPr="00051042" w14:paraId="46B62338" w14:textId="77777777" w:rsidTr="00411FDF">
        <w:trPr>
          <w:trHeight w:val="29"/>
        </w:trPr>
        <w:tc>
          <w:tcPr>
            <w:tcW w:w="1978" w:type="dxa"/>
            <w:tcBorders>
              <w:top w:val="nil"/>
              <w:left w:val="nil"/>
              <w:bottom w:val="nil"/>
              <w:right w:val="nil"/>
            </w:tcBorders>
          </w:tcPr>
          <w:p w14:paraId="56AC59C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14:paraId="320DC4F1" w14:textId="27F01C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55491BBB" w14:textId="417E29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0B9A807" w14:textId="1FFCBA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14:paraId="1D6FFF3E" w14:textId="3D7A16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14:paraId="6C9FBA2C" w14:textId="045AE3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411FDF" w:rsidRPr="00051042" w14:paraId="6B85DE2B" w14:textId="77777777" w:rsidTr="00411FDF">
        <w:trPr>
          <w:trHeight w:val="29"/>
        </w:trPr>
        <w:tc>
          <w:tcPr>
            <w:tcW w:w="1978" w:type="dxa"/>
            <w:tcBorders>
              <w:top w:val="nil"/>
              <w:left w:val="nil"/>
              <w:bottom w:val="nil"/>
              <w:right w:val="nil"/>
            </w:tcBorders>
          </w:tcPr>
          <w:p w14:paraId="5471F14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14:paraId="5143AB42" w14:textId="0FC8C7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14:paraId="2C0DF17F" w14:textId="4E105F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DF66BE8" w14:textId="24A8D8A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14:paraId="619663CB" w14:textId="7C8D72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14:paraId="617F4BA5" w14:textId="2DC4F2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411FDF" w:rsidRPr="00051042" w14:paraId="3C6255C7" w14:textId="77777777" w:rsidTr="00411FDF">
        <w:trPr>
          <w:trHeight w:val="29"/>
        </w:trPr>
        <w:tc>
          <w:tcPr>
            <w:tcW w:w="1978" w:type="dxa"/>
            <w:tcBorders>
              <w:top w:val="nil"/>
              <w:left w:val="nil"/>
              <w:bottom w:val="nil"/>
              <w:right w:val="nil"/>
            </w:tcBorders>
          </w:tcPr>
          <w:p w14:paraId="09A900A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14:paraId="63E705C8" w14:textId="6EE86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0D5C271" w14:textId="59617EC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3913B66" w14:textId="0C48E0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14:paraId="45A0836F" w14:textId="62C710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14:paraId="39DF08D3" w14:textId="7791C9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411FDF" w:rsidRPr="00051042" w14:paraId="233EFF84" w14:textId="77777777" w:rsidTr="00411FDF">
        <w:trPr>
          <w:trHeight w:val="29"/>
        </w:trPr>
        <w:tc>
          <w:tcPr>
            <w:tcW w:w="1978" w:type="dxa"/>
            <w:tcBorders>
              <w:top w:val="nil"/>
              <w:left w:val="nil"/>
              <w:bottom w:val="nil"/>
              <w:right w:val="nil"/>
            </w:tcBorders>
          </w:tcPr>
          <w:p w14:paraId="56115995" w14:textId="69153559"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14:paraId="72A692D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B5C9A5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A9A2A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B53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DB911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FCFC73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11A31E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4F8D868"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14:paraId="09931328" w14:textId="117575B5" w:rsidR="00411FDF" w:rsidRDefault="00411FDF" w:rsidP="00411FDF">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14:paraId="6A52A54B"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14:paraId="7F9C1E2F" w14:textId="2EDF87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272C2A72" w14:textId="77777777" w:rsidTr="00411FDF">
        <w:trPr>
          <w:trHeight w:val="29"/>
        </w:trPr>
        <w:tc>
          <w:tcPr>
            <w:tcW w:w="1978" w:type="dxa"/>
            <w:tcBorders>
              <w:top w:val="nil"/>
              <w:left w:val="nil"/>
              <w:bottom w:val="nil"/>
              <w:right w:val="nil"/>
            </w:tcBorders>
          </w:tcPr>
          <w:p w14:paraId="238185F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54ACB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E15A6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151256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B7DE0F6" w14:textId="505C71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411FDF" w:rsidRPr="00051042" w14:paraId="236EAD78" w14:textId="77777777" w:rsidTr="00411FDF">
        <w:trPr>
          <w:trHeight w:val="29"/>
        </w:trPr>
        <w:tc>
          <w:tcPr>
            <w:tcW w:w="1978" w:type="dxa"/>
            <w:tcBorders>
              <w:top w:val="nil"/>
              <w:left w:val="nil"/>
              <w:bottom w:val="nil"/>
              <w:right w:val="nil"/>
            </w:tcBorders>
          </w:tcPr>
          <w:p w14:paraId="4D79D939"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A926B3D" w14:textId="12CAF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0E2903BE" w14:textId="5B2CB6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68137CF" w14:textId="101096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14:paraId="3646EB59" w14:textId="6761D6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9BF856E" w14:textId="0582532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411FDF" w:rsidRPr="00051042" w14:paraId="5C953DAE" w14:textId="77777777" w:rsidTr="00411FDF">
        <w:trPr>
          <w:trHeight w:val="29"/>
        </w:trPr>
        <w:tc>
          <w:tcPr>
            <w:tcW w:w="1978" w:type="dxa"/>
            <w:tcBorders>
              <w:top w:val="nil"/>
              <w:left w:val="nil"/>
              <w:bottom w:val="single" w:sz="4" w:space="0" w:color="auto"/>
              <w:right w:val="nil"/>
            </w:tcBorders>
          </w:tcPr>
          <w:p w14:paraId="0F17B36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55D1CD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14:paraId="630A1B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14:paraId="15CC6040" w14:textId="73BC5C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411FDF" w:rsidRPr="00051042" w14:paraId="727F8DC8" w14:textId="77777777" w:rsidTr="00411FDF">
        <w:trPr>
          <w:trHeight w:val="29"/>
        </w:trPr>
        <w:tc>
          <w:tcPr>
            <w:tcW w:w="1978" w:type="dxa"/>
            <w:tcBorders>
              <w:top w:val="single" w:sz="4" w:space="0" w:color="auto"/>
              <w:left w:val="nil"/>
              <w:bottom w:val="nil"/>
              <w:right w:val="nil"/>
            </w:tcBorders>
          </w:tcPr>
          <w:p w14:paraId="646C328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14:paraId="66A9F816" w14:textId="26CDB1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14:paraId="219F4FBE" w14:textId="46EBC37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14:paraId="77C2E724" w14:textId="5DB7C76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14:paraId="0B2A35FC" w14:textId="6E6AE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14:paraId="6D65B938" w14:textId="1C3A4A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4265EEB6"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DB7C8C">
        <w:t>2</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DB7C8C" w:rsidRPr="00DB7C8C" w14:paraId="4760AD24" w14:textId="77777777" w:rsidTr="00004B9C">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14:paraId="6A9F47FE" w14:textId="656E53CF" w:rsidR="00DB7C8C" w:rsidRPr="00004B9C" w:rsidRDefault="00DB7C8C" w:rsidP="00DB7C8C">
            <w:pPr>
              <w:spacing w:after="0"/>
              <w:rPr>
                <w:rFonts w:ascii="Calibri" w:hAnsi="Calibri" w:cs="Calibri"/>
                <w:b/>
                <w:color w:val="000000"/>
                <w:sz w:val="18"/>
                <w:szCs w:val="18"/>
              </w:rPr>
            </w:pPr>
            <w:r w:rsidRPr="00004B9C">
              <w:rPr>
                <w:rFonts w:ascii="Calibri" w:hAnsi="Calibri" w:cs="Calibri"/>
                <w:b/>
                <w:color w:val="000000"/>
                <w:sz w:val="18"/>
                <w:szCs w:val="18"/>
              </w:rPr>
              <w:t> </w:t>
            </w:r>
            <w:r w:rsidR="00004B9C" w:rsidRPr="00004B9C">
              <w:rPr>
                <w:rFonts w:ascii="Calibri" w:hAnsi="Calibri" w:cs="Calibri"/>
                <w:b/>
                <w:color w:val="000000"/>
                <w:sz w:val="18"/>
                <w:szCs w:val="18"/>
              </w:rPr>
              <w:t>Species Group</w:t>
            </w:r>
          </w:p>
        </w:tc>
        <w:tc>
          <w:tcPr>
            <w:tcW w:w="0" w:type="auto"/>
            <w:tcBorders>
              <w:top w:val="double" w:sz="4" w:space="0" w:color="auto"/>
              <w:bottom w:val="double" w:sz="4" w:space="0" w:color="auto"/>
            </w:tcBorders>
            <w:shd w:val="clear" w:color="auto" w:fill="BDD6EE" w:themeFill="accent1" w:themeFillTint="66"/>
            <w:vAlign w:val="bottom"/>
            <w:hideMark/>
          </w:tcPr>
          <w:p w14:paraId="7B99DDF2"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14:paraId="58E484B9"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14:paraId="51C49821"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14:paraId="7E0D0B8B"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14:paraId="5580C05E"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DB7C8C" w:rsidRPr="00DB7C8C" w14:paraId="6A5A0514" w14:textId="77777777" w:rsidTr="00004B9C">
        <w:trPr>
          <w:trHeight w:val="300"/>
          <w:jc w:val="center"/>
        </w:trPr>
        <w:tc>
          <w:tcPr>
            <w:tcW w:w="0" w:type="auto"/>
            <w:tcBorders>
              <w:top w:val="double" w:sz="4" w:space="0" w:color="auto"/>
            </w:tcBorders>
            <w:shd w:val="clear" w:color="auto" w:fill="auto"/>
            <w:hideMark/>
          </w:tcPr>
          <w:p w14:paraId="62DF137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Benthic urochordata</w:t>
            </w:r>
          </w:p>
        </w:tc>
        <w:tc>
          <w:tcPr>
            <w:tcW w:w="0" w:type="auto"/>
            <w:tcBorders>
              <w:top w:val="double" w:sz="4" w:space="0" w:color="auto"/>
            </w:tcBorders>
            <w:shd w:val="clear" w:color="auto" w:fill="auto"/>
            <w:hideMark/>
          </w:tcPr>
          <w:p w14:paraId="22FBCBA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30C16BD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0752CF3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14:paraId="0EE4BFC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14:paraId="789E421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DB7C8C" w:rsidRPr="00DB7C8C" w14:paraId="1C0A28EA" w14:textId="77777777" w:rsidTr="00004B9C">
        <w:trPr>
          <w:trHeight w:val="300"/>
          <w:jc w:val="center"/>
        </w:trPr>
        <w:tc>
          <w:tcPr>
            <w:tcW w:w="0" w:type="auto"/>
            <w:shd w:val="clear" w:color="auto" w:fill="auto"/>
            <w:hideMark/>
          </w:tcPr>
          <w:p w14:paraId="1A81CE5F" w14:textId="77777777" w:rsidR="00DB7C8C" w:rsidRPr="00DB7C8C" w:rsidRDefault="00DB7C8C" w:rsidP="00DB7C8C">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14:paraId="00D6E0E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14:paraId="4E7E3E27" w14:textId="4FA5D5AA" w:rsidR="00DB7C8C" w:rsidRPr="00DB7C8C" w:rsidRDefault="00DB7C8C" w:rsidP="0059647C">
            <w:pPr>
              <w:spacing w:after="0"/>
              <w:jc w:val="right"/>
              <w:rPr>
                <w:rFonts w:ascii="Calibri" w:hAnsi="Calibri" w:cs="Calibri"/>
                <w:i/>
                <w:color w:val="000000"/>
                <w:sz w:val="16"/>
                <w:szCs w:val="16"/>
              </w:rPr>
            </w:pPr>
          </w:p>
        </w:tc>
        <w:tc>
          <w:tcPr>
            <w:tcW w:w="0" w:type="auto"/>
            <w:shd w:val="clear" w:color="auto" w:fill="auto"/>
            <w:noWrap/>
            <w:vAlign w:val="bottom"/>
            <w:hideMark/>
          </w:tcPr>
          <w:p w14:paraId="5C23484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14:paraId="509845CC"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14:paraId="7CBA8EEE"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DB7C8C" w:rsidRPr="00DB7C8C" w14:paraId="550F0B21" w14:textId="77777777" w:rsidTr="00004B9C">
        <w:trPr>
          <w:trHeight w:val="300"/>
          <w:jc w:val="center"/>
        </w:trPr>
        <w:tc>
          <w:tcPr>
            <w:tcW w:w="0" w:type="auto"/>
            <w:shd w:val="clear" w:color="auto" w:fill="auto"/>
            <w:hideMark/>
          </w:tcPr>
          <w:p w14:paraId="4CD0549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14:paraId="6F4974C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010D26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656F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14:paraId="5E865FB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14:paraId="6413577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DB7C8C" w:rsidRPr="00DB7C8C" w14:paraId="2BA32738" w14:textId="77777777" w:rsidTr="00004B9C">
        <w:trPr>
          <w:trHeight w:val="300"/>
          <w:jc w:val="center"/>
        </w:trPr>
        <w:tc>
          <w:tcPr>
            <w:tcW w:w="0" w:type="auto"/>
            <w:shd w:val="clear" w:color="auto" w:fill="auto"/>
            <w:hideMark/>
          </w:tcPr>
          <w:p w14:paraId="3D2AD2D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14:paraId="2EE78ADA"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3C69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41A576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1993642" w14:textId="4614703C"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DC36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DB7C8C" w:rsidRPr="00DB7C8C" w14:paraId="55FAB8F2" w14:textId="77777777" w:rsidTr="00004B9C">
        <w:trPr>
          <w:trHeight w:val="300"/>
          <w:jc w:val="center"/>
        </w:trPr>
        <w:tc>
          <w:tcPr>
            <w:tcW w:w="0" w:type="auto"/>
            <w:shd w:val="clear" w:color="auto" w:fill="auto"/>
            <w:hideMark/>
          </w:tcPr>
          <w:p w14:paraId="2D24575A"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14:paraId="6637E0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14:paraId="08AD63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14:paraId="7EDA714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14:paraId="1D37DD4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14:paraId="032FA5D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DB7C8C" w:rsidRPr="00DB7C8C" w14:paraId="4FB913C1" w14:textId="77777777" w:rsidTr="00004B9C">
        <w:trPr>
          <w:trHeight w:val="300"/>
          <w:jc w:val="center"/>
        </w:trPr>
        <w:tc>
          <w:tcPr>
            <w:tcW w:w="0" w:type="auto"/>
            <w:shd w:val="clear" w:color="auto" w:fill="auto"/>
            <w:hideMark/>
          </w:tcPr>
          <w:p w14:paraId="0E95F57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14:paraId="29F6564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A59CF2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26C8B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14:paraId="6943690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A216F5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DB7C8C" w:rsidRPr="00DB7C8C" w14:paraId="4597F33B" w14:textId="77777777" w:rsidTr="00004B9C">
        <w:trPr>
          <w:trHeight w:val="300"/>
          <w:jc w:val="center"/>
        </w:trPr>
        <w:tc>
          <w:tcPr>
            <w:tcW w:w="0" w:type="auto"/>
            <w:shd w:val="clear" w:color="auto" w:fill="auto"/>
            <w:hideMark/>
          </w:tcPr>
          <w:p w14:paraId="0A37A0F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14:paraId="1326F30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8454DF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5CC1BE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25812D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D871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DB7C8C" w:rsidRPr="00DB7C8C" w14:paraId="0D28E545" w14:textId="77777777" w:rsidTr="00004B9C">
        <w:trPr>
          <w:trHeight w:val="300"/>
          <w:jc w:val="center"/>
        </w:trPr>
        <w:tc>
          <w:tcPr>
            <w:tcW w:w="0" w:type="auto"/>
            <w:shd w:val="clear" w:color="auto" w:fill="auto"/>
            <w:hideMark/>
          </w:tcPr>
          <w:p w14:paraId="715AFFC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14:paraId="4B12DA2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14:paraId="2D48870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271D8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14:paraId="749E1E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14:paraId="7105F8D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DB7C8C" w:rsidRPr="00DB7C8C" w14:paraId="1B986EE9" w14:textId="77777777" w:rsidTr="00004B9C">
        <w:trPr>
          <w:trHeight w:val="300"/>
          <w:jc w:val="center"/>
        </w:trPr>
        <w:tc>
          <w:tcPr>
            <w:tcW w:w="0" w:type="auto"/>
            <w:shd w:val="clear" w:color="auto" w:fill="auto"/>
            <w:hideMark/>
          </w:tcPr>
          <w:p w14:paraId="74F0375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14:paraId="3E881C69" w14:textId="0DB63A8C" w:rsidR="00DB7C8C" w:rsidRPr="00DB7C8C" w:rsidRDefault="00DB7C8C" w:rsidP="00975D62">
            <w:pPr>
              <w:spacing w:after="0"/>
              <w:jc w:val="right"/>
              <w:rPr>
                <w:rFonts w:ascii="Calibri" w:hAnsi="Calibri" w:cs="Calibri"/>
                <w:color w:val="000000"/>
                <w:sz w:val="16"/>
                <w:szCs w:val="16"/>
              </w:rPr>
            </w:pPr>
            <w:r w:rsidRPr="00DB7C8C">
              <w:rPr>
                <w:rFonts w:ascii="Calibri" w:hAnsi="Calibri" w:cs="Calibri"/>
                <w:color w:val="000000"/>
                <w:sz w:val="16"/>
                <w:szCs w:val="16"/>
              </w:rPr>
              <w:t>0.15</w:t>
            </w:r>
            <w:r w:rsidR="00975D62">
              <w:rPr>
                <w:rFonts w:ascii="Calibri" w:hAnsi="Calibri" w:cs="Calibri"/>
                <w:color w:val="000000"/>
                <w:sz w:val="16"/>
                <w:szCs w:val="16"/>
              </w:rPr>
              <w:t>0</w:t>
            </w:r>
          </w:p>
        </w:tc>
        <w:tc>
          <w:tcPr>
            <w:tcW w:w="0" w:type="auto"/>
            <w:shd w:val="clear" w:color="auto" w:fill="auto"/>
            <w:hideMark/>
          </w:tcPr>
          <w:p w14:paraId="06B6C24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4831B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68A78F4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7F31265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DB7C8C" w:rsidRPr="00DB7C8C" w14:paraId="53EDD658" w14:textId="77777777" w:rsidTr="00004B9C">
        <w:trPr>
          <w:trHeight w:val="300"/>
          <w:jc w:val="center"/>
        </w:trPr>
        <w:tc>
          <w:tcPr>
            <w:tcW w:w="0" w:type="auto"/>
            <w:shd w:val="clear" w:color="auto" w:fill="auto"/>
            <w:hideMark/>
          </w:tcPr>
          <w:p w14:paraId="41E3A70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14:paraId="558A9A58" w14:textId="22F0BB7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14:paraId="414FF8A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4034B4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14:paraId="7D6CB5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14:paraId="4E8EB62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DB7C8C" w:rsidRPr="00DB7C8C" w14:paraId="49B127CB" w14:textId="77777777" w:rsidTr="00004B9C">
        <w:trPr>
          <w:trHeight w:val="300"/>
          <w:jc w:val="center"/>
        </w:trPr>
        <w:tc>
          <w:tcPr>
            <w:tcW w:w="0" w:type="auto"/>
            <w:shd w:val="clear" w:color="auto" w:fill="auto"/>
            <w:hideMark/>
          </w:tcPr>
          <w:p w14:paraId="6644DD4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14:paraId="7AEB1CC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14:paraId="28BAF80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7C9C4D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14:paraId="02912A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14:paraId="161BF5C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DB7C8C" w:rsidRPr="00DB7C8C" w14:paraId="71417B9F" w14:textId="77777777" w:rsidTr="00004B9C">
        <w:trPr>
          <w:trHeight w:val="300"/>
          <w:jc w:val="center"/>
        </w:trPr>
        <w:tc>
          <w:tcPr>
            <w:tcW w:w="0" w:type="auto"/>
            <w:shd w:val="clear" w:color="auto" w:fill="auto"/>
            <w:hideMark/>
          </w:tcPr>
          <w:p w14:paraId="2C50665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14:paraId="23722DE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14:paraId="6E5705A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14:paraId="1B7FB2C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14:paraId="0CF951A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14:paraId="53BF698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DB7C8C" w:rsidRPr="00DB7C8C" w14:paraId="2BF31624" w14:textId="77777777" w:rsidTr="00004B9C">
        <w:trPr>
          <w:trHeight w:val="300"/>
          <w:jc w:val="center"/>
        </w:trPr>
        <w:tc>
          <w:tcPr>
            <w:tcW w:w="0" w:type="auto"/>
            <w:shd w:val="clear" w:color="auto" w:fill="auto"/>
            <w:hideMark/>
          </w:tcPr>
          <w:p w14:paraId="7830797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crabs</w:t>
            </w:r>
          </w:p>
        </w:tc>
        <w:tc>
          <w:tcPr>
            <w:tcW w:w="0" w:type="auto"/>
            <w:shd w:val="clear" w:color="auto" w:fill="auto"/>
            <w:hideMark/>
          </w:tcPr>
          <w:p w14:paraId="76AFFFD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14:paraId="58F633C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2CD8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14:paraId="6B7F0D3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14:paraId="042C20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DB7C8C" w:rsidRPr="00DB7C8C" w14:paraId="3A6402E2" w14:textId="77777777" w:rsidTr="00004B9C">
        <w:trPr>
          <w:trHeight w:val="300"/>
          <w:jc w:val="center"/>
        </w:trPr>
        <w:tc>
          <w:tcPr>
            <w:tcW w:w="0" w:type="auto"/>
            <w:shd w:val="clear" w:color="auto" w:fill="auto"/>
            <w:hideMark/>
          </w:tcPr>
          <w:p w14:paraId="27A5295D"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crustaceans</w:t>
            </w:r>
          </w:p>
        </w:tc>
        <w:tc>
          <w:tcPr>
            <w:tcW w:w="0" w:type="auto"/>
            <w:shd w:val="clear" w:color="auto" w:fill="auto"/>
            <w:hideMark/>
          </w:tcPr>
          <w:p w14:paraId="063096C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115EA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0E23F45" w14:textId="59FE5957"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2A2043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89B7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DB7C8C" w:rsidRPr="00DB7C8C" w14:paraId="6D99DDBE" w14:textId="77777777" w:rsidTr="00004B9C">
        <w:trPr>
          <w:trHeight w:val="300"/>
          <w:jc w:val="center"/>
        </w:trPr>
        <w:tc>
          <w:tcPr>
            <w:tcW w:w="0" w:type="auto"/>
            <w:shd w:val="clear" w:color="auto" w:fill="auto"/>
            <w:hideMark/>
          </w:tcPr>
          <w:p w14:paraId="29CF64C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fish</w:t>
            </w:r>
          </w:p>
        </w:tc>
        <w:tc>
          <w:tcPr>
            <w:tcW w:w="0" w:type="auto"/>
            <w:shd w:val="clear" w:color="auto" w:fill="auto"/>
            <w:hideMark/>
          </w:tcPr>
          <w:p w14:paraId="145912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14:paraId="383A235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14:paraId="296A999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14:paraId="79943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14:paraId="46956D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DB7C8C" w:rsidRPr="00DB7C8C" w14:paraId="335DE643" w14:textId="77777777" w:rsidTr="00004B9C">
        <w:trPr>
          <w:trHeight w:val="300"/>
          <w:jc w:val="center"/>
        </w:trPr>
        <w:tc>
          <w:tcPr>
            <w:tcW w:w="0" w:type="auto"/>
            <w:shd w:val="clear" w:color="auto" w:fill="auto"/>
            <w:hideMark/>
          </w:tcPr>
          <w:p w14:paraId="42DCC27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14:paraId="2A1C9C81"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6ACDBD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7A1B1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6F5C8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63ED42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DB7C8C" w:rsidRPr="00DB7C8C" w14:paraId="108025F1" w14:textId="77777777" w:rsidTr="00004B9C">
        <w:trPr>
          <w:trHeight w:val="300"/>
          <w:jc w:val="center"/>
        </w:trPr>
        <w:tc>
          <w:tcPr>
            <w:tcW w:w="0" w:type="auto"/>
            <w:shd w:val="clear" w:color="auto" w:fill="auto"/>
            <w:hideMark/>
          </w:tcPr>
          <w:p w14:paraId="3457691D" w14:textId="06CE893E"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14:paraId="18685009" w14:textId="01078CB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14:paraId="74D31C38"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1EE7DF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5633CA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B1BB1C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r>
      <w:tr w:rsidR="00DB7C8C" w:rsidRPr="00DB7C8C" w14:paraId="0BEF0B37" w14:textId="77777777" w:rsidTr="00004B9C">
        <w:trPr>
          <w:trHeight w:val="300"/>
          <w:jc w:val="center"/>
        </w:trPr>
        <w:tc>
          <w:tcPr>
            <w:tcW w:w="0" w:type="auto"/>
            <w:shd w:val="clear" w:color="auto" w:fill="auto"/>
            <w:hideMark/>
          </w:tcPr>
          <w:p w14:paraId="1F3C51B0"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Scypho jellies</w:t>
            </w:r>
          </w:p>
        </w:tc>
        <w:tc>
          <w:tcPr>
            <w:tcW w:w="0" w:type="auto"/>
            <w:shd w:val="clear" w:color="auto" w:fill="auto"/>
            <w:hideMark/>
          </w:tcPr>
          <w:p w14:paraId="68169D2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14:paraId="4699028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14:paraId="7702781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14:paraId="34C6DB8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BE0D8E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DB7C8C" w:rsidRPr="00DB7C8C" w14:paraId="69160E6B" w14:textId="77777777" w:rsidTr="00004B9C">
        <w:trPr>
          <w:trHeight w:val="300"/>
          <w:jc w:val="center"/>
        </w:trPr>
        <w:tc>
          <w:tcPr>
            <w:tcW w:w="0" w:type="auto"/>
            <w:shd w:val="clear" w:color="auto" w:fill="auto"/>
            <w:hideMark/>
          </w:tcPr>
          <w:p w14:paraId="6C8DEDE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14:paraId="1BECCE9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14:paraId="66BDA97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14:paraId="151AAE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14:paraId="3BB816A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14:paraId="204A9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DB7C8C" w:rsidRPr="00DB7C8C" w14:paraId="5E2E00D3" w14:textId="77777777" w:rsidTr="00004B9C">
        <w:trPr>
          <w:trHeight w:val="300"/>
          <w:jc w:val="center"/>
        </w:trPr>
        <w:tc>
          <w:tcPr>
            <w:tcW w:w="0" w:type="auto"/>
            <w:shd w:val="clear" w:color="auto" w:fill="auto"/>
            <w:hideMark/>
          </w:tcPr>
          <w:p w14:paraId="0E340A9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14:paraId="7D8830E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14:paraId="6CC80DA3"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1C027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14:paraId="53BCA68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14:paraId="074E340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DB7C8C" w:rsidRPr="00DB7C8C" w14:paraId="21630498" w14:textId="77777777" w:rsidTr="00004B9C">
        <w:trPr>
          <w:trHeight w:val="300"/>
          <w:jc w:val="center"/>
        </w:trPr>
        <w:tc>
          <w:tcPr>
            <w:tcW w:w="0" w:type="auto"/>
            <w:shd w:val="clear" w:color="auto" w:fill="auto"/>
            <w:hideMark/>
          </w:tcPr>
          <w:p w14:paraId="25E27F29"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14:paraId="7D351F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14:paraId="7A16FE1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14:paraId="5F1DE84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14:paraId="1963FF3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14:paraId="2C42FFF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DB7C8C" w:rsidRPr="00DB7C8C" w14:paraId="2CC3A50B" w14:textId="77777777" w:rsidTr="00004B9C">
        <w:trPr>
          <w:trHeight w:val="300"/>
          <w:jc w:val="center"/>
        </w:trPr>
        <w:tc>
          <w:tcPr>
            <w:tcW w:w="0" w:type="auto"/>
            <w:shd w:val="clear" w:color="auto" w:fill="auto"/>
            <w:hideMark/>
          </w:tcPr>
          <w:p w14:paraId="6EB40ED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14:paraId="0CAA1CD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14:paraId="7521D3C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14:paraId="2DC73B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14:paraId="4F531F5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14:paraId="42E6D6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DB7C8C" w:rsidRPr="00DB7C8C" w14:paraId="0843EAB6" w14:textId="77777777" w:rsidTr="00004B9C">
        <w:trPr>
          <w:trHeight w:val="300"/>
          <w:jc w:val="center"/>
        </w:trPr>
        <w:tc>
          <w:tcPr>
            <w:tcW w:w="0" w:type="auto"/>
            <w:shd w:val="clear" w:color="auto" w:fill="auto"/>
            <w:hideMark/>
          </w:tcPr>
          <w:p w14:paraId="689F5B54"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14:paraId="447F988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14:paraId="6E0B6C4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745B5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14:paraId="5854149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14:paraId="2CA670D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DB7C8C" w:rsidRPr="00DB7C8C" w14:paraId="2CA83A6D" w14:textId="77777777" w:rsidTr="00004B9C">
        <w:trPr>
          <w:trHeight w:val="300"/>
          <w:jc w:val="center"/>
        </w:trPr>
        <w:tc>
          <w:tcPr>
            <w:tcW w:w="0" w:type="auto"/>
            <w:shd w:val="clear" w:color="auto" w:fill="auto"/>
            <w:hideMark/>
          </w:tcPr>
          <w:p w14:paraId="308FEC3C"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14:paraId="1C668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14:paraId="23A58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FB7AC0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14:paraId="644E672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14:paraId="2ED7ECE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DB7C8C" w:rsidRPr="00DB7C8C" w14:paraId="77286879" w14:textId="77777777" w:rsidTr="00004B9C">
        <w:trPr>
          <w:trHeight w:val="300"/>
          <w:jc w:val="center"/>
        </w:trPr>
        <w:tc>
          <w:tcPr>
            <w:tcW w:w="0" w:type="auto"/>
            <w:shd w:val="clear" w:color="auto" w:fill="auto"/>
            <w:hideMark/>
          </w:tcPr>
          <w:p w14:paraId="4CD63FA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Stichaeidae</w:t>
            </w:r>
          </w:p>
        </w:tc>
        <w:tc>
          <w:tcPr>
            <w:tcW w:w="0" w:type="auto"/>
            <w:shd w:val="clear" w:color="auto" w:fill="auto"/>
            <w:hideMark/>
          </w:tcPr>
          <w:p w14:paraId="52543A7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453B07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9A47D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67F9A4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4E83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DB7C8C" w:rsidRPr="00DB7C8C" w14:paraId="40B9AF52" w14:textId="77777777" w:rsidTr="00004B9C">
        <w:trPr>
          <w:trHeight w:val="300"/>
          <w:jc w:val="center"/>
        </w:trPr>
        <w:tc>
          <w:tcPr>
            <w:tcW w:w="0" w:type="auto"/>
            <w:tcBorders>
              <w:bottom w:val="single" w:sz="4" w:space="0" w:color="auto"/>
            </w:tcBorders>
            <w:shd w:val="clear" w:color="auto" w:fill="auto"/>
            <w:hideMark/>
          </w:tcPr>
          <w:p w14:paraId="643CE58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14:paraId="0F3DC0A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14:paraId="4F14E6B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14:paraId="6FE3D3B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14:paraId="123E208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14:paraId="74717C4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14:paraId="6C679F74" w14:textId="5E5D1FF2" w:rsidR="00DB7C8C" w:rsidRDefault="00DB7C8C" w:rsidP="00DB7C8C"/>
    <w:p w14:paraId="72F9D000" w14:textId="381B4A28" w:rsidR="00DC4F11" w:rsidRDefault="00DC4F11" w:rsidP="001F6076">
      <w:pPr>
        <w:pStyle w:val="Caption"/>
        <w:keepNext/>
        <w:ind w:left="1080" w:hanging="1080"/>
        <w:rPr>
          <w:szCs w:val="22"/>
        </w:rPr>
      </w:pPr>
    </w:p>
    <w:p w14:paraId="09F8B61A" w14:textId="256EC78F" w:rsidR="0059647C" w:rsidRDefault="0059647C" w:rsidP="0059647C"/>
    <w:p w14:paraId="25EA70B3" w14:textId="2DF23BE6" w:rsidR="0059647C" w:rsidRDefault="0059647C" w:rsidP="0059647C"/>
    <w:p w14:paraId="40F0BB39" w14:textId="6E4B5D49" w:rsidR="0059647C" w:rsidRDefault="0059647C" w:rsidP="0059647C"/>
    <w:p w14:paraId="5C46A2B8" w14:textId="77777777" w:rsidR="0059647C" w:rsidRPr="0059647C" w:rsidRDefault="0059647C" w:rsidP="0059647C"/>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4A31C022" w14:textId="407C45A1" w:rsidR="0059647C" w:rsidRDefault="001F6076" w:rsidP="007C104A">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groundfish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59647C">
        <w:rPr>
          <w:szCs w:val="22"/>
        </w:rPr>
        <w:t>04</w:t>
      </w:r>
      <w:r w:rsidRPr="00D05CA6">
        <w:rPr>
          <w:szCs w:val="22"/>
        </w:rPr>
        <w:t>/20</w:t>
      </w:r>
      <w:r w:rsidR="00DC4F11">
        <w:rPr>
          <w:szCs w:val="22"/>
        </w:rPr>
        <w:t>2</w:t>
      </w:r>
      <w:r w:rsidR="00167374">
        <w:rPr>
          <w:szCs w:val="22"/>
        </w:rPr>
        <w:t>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7C104A" w:rsidRPr="007C104A" w14:paraId="3BC48BB7" w14:textId="77777777" w:rsidTr="007C104A">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14:paraId="366CB113" w14:textId="77777777" w:rsidR="007C104A" w:rsidRPr="007C104A" w:rsidRDefault="007C104A" w:rsidP="007C104A">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2D1E3B9"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4919DE10"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068EBF4"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5430957A"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14:paraId="66E35F1B"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2017</w:t>
            </w:r>
          </w:p>
        </w:tc>
      </w:tr>
      <w:tr w:rsidR="007C104A" w:rsidRPr="007C104A" w14:paraId="091310C5" w14:textId="77777777" w:rsidTr="007C104A">
        <w:tc>
          <w:tcPr>
            <w:tcW w:w="3150" w:type="dxa"/>
            <w:tcBorders>
              <w:top w:val="double" w:sz="4" w:space="0" w:color="auto"/>
              <w:left w:val="nil"/>
              <w:bottom w:val="nil"/>
              <w:right w:val="nil"/>
            </w:tcBorders>
            <w:shd w:val="clear" w:color="auto" w:fill="auto"/>
            <w:noWrap/>
            <w:vAlign w:val="bottom"/>
            <w:hideMark/>
          </w:tcPr>
          <w:p w14:paraId="7E30BD73"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Arrowtooth Flounder</w:t>
            </w:r>
          </w:p>
        </w:tc>
        <w:tc>
          <w:tcPr>
            <w:tcW w:w="1017" w:type="dxa"/>
            <w:tcBorders>
              <w:top w:val="double" w:sz="4" w:space="0" w:color="auto"/>
              <w:left w:val="nil"/>
              <w:bottom w:val="nil"/>
              <w:right w:val="nil"/>
            </w:tcBorders>
            <w:shd w:val="clear" w:color="auto" w:fill="auto"/>
            <w:noWrap/>
            <w:vAlign w:val="bottom"/>
            <w:hideMark/>
          </w:tcPr>
          <w:p w14:paraId="2EE0DA0B" w14:textId="33911F7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14:paraId="031995D1" w14:textId="4BDD5AD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14:paraId="079520C9" w14:textId="05F2A10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14:paraId="7F1778CA" w14:textId="481868D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14:paraId="4281CFF0" w14:textId="6B7B4ED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7C104A" w:rsidRPr="007C104A" w14:paraId="71A67FE8" w14:textId="77777777" w:rsidTr="007C104A">
        <w:tc>
          <w:tcPr>
            <w:tcW w:w="3150" w:type="dxa"/>
            <w:tcBorders>
              <w:top w:val="nil"/>
              <w:left w:val="nil"/>
              <w:bottom w:val="nil"/>
              <w:right w:val="nil"/>
            </w:tcBorders>
            <w:shd w:val="clear" w:color="auto" w:fill="auto"/>
            <w:noWrap/>
            <w:vAlign w:val="bottom"/>
            <w:hideMark/>
          </w:tcPr>
          <w:p w14:paraId="3B76FC3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14:paraId="5EB732C8"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35240A35"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42A86E24"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2964194" w14:textId="4EA8328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695EB72F" w14:textId="7540B6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7C104A" w:rsidRPr="007C104A" w14:paraId="6EBAF2AC" w14:textId="77777777" w:rsidTr="007C104A">
        <w:tc>
          <w:tcPr>
            <w:tcW w:w="3150" w:type="dxa"/>
            <w:tcBorders>
              <w:top w:val="nil"/>
              <w:left w:val="nil"/>
              <w:bottom w:val="nil"/>
              <w:right w:val="nil"/>
            </w:tcBorders>
            <w:shd w:val="clear" w:color="auto" w:fill="auto"/>
            <w:noWrap/>
            <w:vAlign w:val="bottom"/>
            <w:hideMark/>
          </w:tcPr>
          <w:p w14:paraId="1B85CE76"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14:paraId="774E3CFC"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0F8691A0"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388D6731" w14:textId="6ADB27B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14:paraId="23BC81E4" w14:textId="25A7A09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11CFDF6C" w14:textId="2AC88D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7C104A" w:rsidRPr="007C104A" w14:paraId="1F264DF1" w14:textId="77777777" w:rsidTr="007C104A">
        <w:tc>
          <w:tcPr>
            <w:tcW w:w="3150" w:type="dxa"/>
            <w:tcBorders>
              <w:top w:val="nil"/>
              <w:left w:val="nil"/>
              <w:bottom w:val="nil"/>
              <w:right w:val="nil"/>
            </w:tcBorders>
            <w:shd w:val="clear" w:color="auto" w:fill="auto"/>
            <w:noWrap/>
            <w:vAlign w:val="bottom"/>
            <w:hideMark/>
          </w:tcPr>
          <w:p w14:paraId="14FC926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14:paraId="3889D5EF" w14:textId="68B49C6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14:paraId="1AE0FB1B" w14:textId="73DFF24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14:paraId="440E0703" w14:textId="74908E6B"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14:paraId="692FCD83" w14:textId="715F759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14:paraId="69EC091B" w14:textId="762F51B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7C104A" w:rsidRPr="007C104A" w14:paraId="355E5E02" w14:textId="77777777" w:rsidTr="007C104A">
        <w:tc>
          <w:tcPr>
            <w:tcW w:w="3150" w:type="dxa"/>
            <w:tcBorders>
              <w:top w:val="nil"/>
              <w:left w:val="nil"/>
              <w:bottom w:val="nil"/>
              <w:right w:val="nil"/>
            </w:tcBorders>
            <w:shd w:val="clear" w:color="auto" w:fill="auto"/>
            <w:noWrap/>
            <w:vAlign w:val="bottom"/>
            <w:hideMark/>
          </w:tcPr>
          <w:p w14:paraId="1B88D711"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14:paraId="6BAF69B6"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4377505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352291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11FF517E" w14:textId="77777777" w:rsidR="007C104A" w:rsidRPr="007C104A" w:rsidRDefault="007C104A" w:rsidP="007C104A">
            <w:pPr>
              <w:spacing w:after="0"/>
              <w:jc w:val="right"/>
              <w:rPr>
                <w:sz w:val="20"/>
              </w:rPr>
            </w:pPr>
          </w:p>
        </w:tc>
        <w:tc>
          <w:tcPr>
            <w:tcW w:w="1018" w:type="dxa"/>
            <w:tcBorders>
              <w:top w:val="nil"/>
              <w:left w:val="nil"/>
              <w:bottom w:val="nil"/>
              <w:right w:val="nil"/>
            </w:tcBorders>
            <w:shd w:val="clear" w:color="auto" w:fill="auto"/>
            <w:noWrap/>
            <w:vAlign w:val="bottom"/>
            <w:hideMark/>
          </w:tcPr>
          <w:p w14:paraId="0AE6051A" w14:textId="105E98F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7C104A" w:rsidRPr="007C104A" w14:paraId="62E3623C" w14:textId="77777777" w:rsidTr="007C104A">
        <w:tc>
          <w:tcPr>
            <w:tcW w:w="3150" w:type="dxa"/>
            <w:tcBorders>
              <w:top w:val="nil"/>
              <w:left w:val="nil"/>
              <w:bottom w:val="nil"/>
              <w:right w:val="nil"/>
            </w:tcBorders>
            <w:shd w:val="clear" w:color="auto" w:fill="auto"/>
            <w:noWrap/>
            <w:vAlign w:val="bottom"/>
            <w:hideMark/>
          </w:tcPr>
          <w:p w14:paraId="004948F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14:paraId="16812E8F" w14:textId="181E501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14:paraId="74E3DCF8" w14:textId="5DF2289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14:paraId="64A10711" w14:textId="2E0CEEB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14:paraId="1098F5AA" w14:textId="412EE0F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14:paraId="5715301B" w14:textId="3E79083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7C104A" w:rsidRPr="007C104A" w14:paraId="494DE91B" w14:textId="77777777" w:rsidTr="007C104A">
        <w:tc>
          <w:tcPr>
            <w:tcW w:w="3150" w:type="dxa"/>
            <w:tcBorders>
              <w:top w:val="nil"/>
              <w:left w:val="nil"/>
              <w:bottom w:val="nil"/>
              <w:right w:val="nil"/>
            </w:tcBorders>
            <w:shd w:val="clear" w:color="auto" w:fill="auto"/>
            <w:noWrap/>
            <w:vAlign w:val="bottom"/>
            <w:hideMark/>
          </w:tcPr>
          <w:p w14:paraId="483C7D40"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14:paraId="539DD7D7" w14:textId="443D37C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14:paraId="696E39E8" w14:textId="7B922C5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14:paraId="44B05B36" w14:textId="31BC6F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14:paraId="3CA80FF8" w14:textId="24FE522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14:paraId="16795F68" w14:textId="4BA317C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7C104A" w:rsidRPr="007C104A" w14:paraId="74ED5C36" w14:textId="77777777" w:rsidTr="007C104A">
        <w:tc>
          <w:tcPr>
            <w:tcW w:w="3150" w:type="dxa"/>
            <w:tcBorders>
              <w:top w:val="nil"/>
              <w:left w:val="nil"/>
              <w:bottom w:val="nil"/>
              <w:right w:val="nil"/>
            </w:tcBorders>
            <w:shd w:val="clear" w:color="auto" w:fill="auto"/>
            <w:noWrap/>
            <w:vAlign w:val="bottom"/>
            <w:hideMark/>
          </w:tcPr>
          <w:p w14:paraId="4CF47FD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14:paraId="5AD9E699" w14:textId="4B4957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14:paraId="747066F4" w14:textId="3D68CE6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14:paraId="172A83A6" w14:textId="78C4497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14:paraId="55092516" w14:textId="57A08D3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14:paraId="5AE09628" w14:textId="4555627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7C104A" w:rsidRPr="007C104A" w14:paraId="74564433" w14:textId="77777777" w:rsidTr="007C104A">
        <w:tc>
          <w:tcPr>
            <w:tcW w:w="3150" w:type="dxa"/>
            <w:tcBorders>
              <w:top w:val="nil"/>
              <w:left w:val="nil"/>
              <w:bottom w:val="nil"/>
              <w:right w:val="nil"/>
            </w:tcBorders>
            <w:shd w:val="clear" w:color="auto" w:fill="auto"/>
            <w:noWrap/>
            <w:vAlign w:val="bottom"/>
            <w:hideMark/>
          </w:tcPr>
          <w:p w14:paraId="50F78218"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14:paraId="4246C3F0"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2FD79346" w14:textId="1D4375E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14:paraId="7C39AA09" w14:textId="77AF955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14:paraId="4B3D11A8" w14:textId="2601458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14:paraId="00DB3393" w14:textId="19D64AB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7C104A" w:rsidRPr="007C104A" w14:paraId="69A876FA" w14:textId="77777777" w:rsidTr="007C104A">
        <w:tc>
          <w:tcPr>
            <w:tcW w:w="3150" w:type="dxa"/>
            <w:tcBorders>
              <w:top w:val="nil"/>
              <w:left w:val="nil"/>
              <w:bottom w:val="nil"/>
              <w:right w:val="nil"/>
            </w:tcBorders>
            <w:shd w:val="clear" w:color="auto" w:fill="auto"/>
            <w:noWrap/>
            <w:vAlign w:val="bottom"/>
            <w:hideMark/>
          </w:tcPr>
          <w:p w14:paraId="2C834267"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14:paraId="429741C2" w14:textId="401016A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14:paraId="3FC28F3C" w14:textId="44430EA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14:paraId="25FDCFE2" w14:textId="5B9585F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14:paraId="151CD7D6" w14:textId="12412D2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14:paraId="0E90F234" w14:textId="696DCB2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7C104A" w:rsidRPr="007C104A" w14:paraId="66E6771F" w14:textId="77777777" w:rsidTr="007C104A">
        <w:tc>
          <w:tcPr>
            <w:tcW w:w="3150" w:type="dxa"/>
            <w:tcBorders>
              <w:top w:val="nil"/>
              <w:left w:val="nil"/>
              <w:bottom w:val="nil"/>
              <w:right w:val="nil"/>
            </w:tcBorders>
            <w:shd w:val="clear" w:color="auto" w:fill="auto"/>
            <w:noWrap/>
            <w:vAlign w:val="bottom"/>
            <w:hideMark/>
          </w:tcPr>
          <w:p w14:paraId="7EE9369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14:paraId="53E08D5B" w14:textId="4CFCA75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14:paraId="689BCCF9" w14:textId="34180B9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14:paraId="3C136265" w14:textId="13ADA20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14:paraId="4EB292C9" w14:textId="072DE16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14:paraId="33B5F78C" w14:textId="062DE83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7C104A" w:rsidRPr="007C104A" w14:paraId="499CB3B3" w14:textId="77777777" w:rsidTr="007C104A">
        <w:tc>
          <w:tcPr>
            <w:tcW w:w="3150" w:type="dxa"/>
            <w:tcBorders>
              <w:top w:val="nil"/>
              <w:left w:val="nil"/>
              <w:bottom w:val="single" w:sz="4" w:space="0" w:color="auto"/>
              <w:right w:val="nil"/>
            </w:tcBorders>
            <w:shd w:val="clear" w:color="auto" w:fill="auto"/>
            <w:noWrap/>
            <w:vAlign w:val="bottom"/>
            <w:hideMark/>
          </w:tcPr>
          <w:p w14:paraId="3274C21F"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14:paraId="4447DB48" w14:textId="1981409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14:paraId="13B41F98" w14:textId="0E9815E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14:paraId="002CB3CF" w14:textId="7B8C52F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14:paraId="4DFAB868" w14:textId="5156F19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14:paraId="26814E11" w14:textId="0F7E37F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7C104A" w:rsidRPr="007C104A" w14:paraId="5C04DB45" w14:textId="77777777" w:rsidTr="007C104A">
        <w:tc>
          <w:tcPr>
            <w:tcW w:w="3150" w:type="dxa"/>
            <w:tcBorders>
              <w:top w:val="nil"/>
              <w:left w:val="nil"/>
              <w:bottom w:val="single" w:sz="4" w:space="0" w:color="auto"/>
              <w:right w:val="nil"/>
            </w:tcBorders>
            <w:shd w:val="clear" w:color="auto" w:fill="auto"/>
            <w:noWrap/>
            <w:vAlign w:val="bottom"/>
            <w:hideMark/>
          </w:tcPr>
          <w:p w14:paraId="1BA6A57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14:paraId="63273626" w14:textId="5B0D00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14:paraId="7255412B" w14:textId="1CC90A1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14:paraId="4BB20801" w14:textId="67959DE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14:paraId="07E9F219" w14:textId="71D7769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14:paraId="34F9537E" w14:textId="71EC75B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7C104A" w:rsidRPr="007C104A" w14:paraId="1FC504D3" w14:textId="77777777" w:rsidTr="007C104A">
        <w:tc>
          <w:tcPr>
            <w:tcW w:w="3150" w:type="dxa"/>
            <w:tcBorders>
              <w:top w:val="nil"/>
              <w:left w:val="nil"/>
              <w:bottom w:val="single" w:sz="4" w:space="0" w:color="auto"/>
              <w:right w:val="nil"/>
            </w:tcBorders>
            <w:shd w:val="clear" w:color="auto" w:fill="auto"/>
            <w:noWrap/>
            <w:vAlign w:val="bottom"/>
            <w:hideMark/>
          </w:tcPr>
          <w:p w14:paraId="415CBF62"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14:paraId="1E26D9DC" w14:textId="176D9E3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14:paraId="53809CCB" w14:textId="635B73A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14:paraId="080C09B7" w14:textId="466FC4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14:paraId="50DD6F85" w14:textId="48D41FA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14:paraId="5A0C2A71" w14:textId="0CCE252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14:paraId="25BC29E6" w14:textId="7A880914" w:rsidR="001F6076" w:rsidRPr="00B015AD" w:rsidRDefault="001F6076"/>
    <w:p w14:paraId="3EA0260F" w14:textId="77777777" w:rsidR="001F6076" w:rsidRPr="00B015AD" w:rsidRDefault="001F6076" w:rsidP="001F6076">
      <w:pPr>
        <w:pStyle w:val="Caption"/>
        <w:keepNext/>
        <w:ind w:left="1080" w:hanging="1080"/>
      </w:pPr>
      <w:r w:rsidRPr="00B015AD">
        <w:br w:type="page"/>
      </w:r>
    </w:p>
    <w:p w14:paraId="796FE8F6" w14:textId="5F9C399B" w:rsidR="0059647C" w:rsidRDefault="001F6076" w:rsidP="0059647C">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9E27AF">
        <w:t>14</w:t>
      </w:r>
      <w:r w:rsidRPr="00CE2E15">
        <w:t>)</w:t>
      </w:r>
    </w:p>
    <w:tbl>
      <w:tblPr>
        <w:tblW w:w="0" w:type="auto"/>
        <w:tblLook w:val="04A0" w:firstRow="1" w:lastRow="0" w:firstColumn="1" w:lastColumn="0" w:noHBand="0" w:noVBand="1"/>
      </w:tblPr>
      <w:tblGrid>
        <w:gridCol w:w="4806"/>
        <w:gridCol w:w="921"/>
        <w:gridCol w:w="894"/>
        <w:gridCol w:w="894"/>
        <w:gridCol w:w="917"/>
      </w:tblGrid>
      <w:tr w:rsidR="0059647C" w:rsidRPr="0059647C" w14:paraId="7F3DC794" w14:textId="77777777" w:rsidTr="0059647C">
        <w:trPr>
          <w:trHeight w:val="300"/>
        </w:trPr>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319B33E4" w14:textId="3A9F3AE7" w:rsidR="0059647C" w:rsidRPr="0059647C" w:rsidRDefault="0059647C" w:rsidP="0059647C">
            <w:pPr>
              <w:spacing w:after="0"/>
              <w:rPr>
                <w:rFonts w:ascii="Calibri" w:hAnsi="Calibri" w:cs="Calibri"/>
                <w:b/>
                <w:color w:val="000000"/>
                <w:sz w:val="16"/>
                <w:szCs w:val="16"/>
              </w:rPr>
            </w:pPr>
            <w:r w:rsidRPr="0059647C">
              <w:rPr>
                <w:rFonts w:ascii="Calibri" w:hAnsi="Calibri" w:cs="Calibri"/>
                <w:b/>
                <w:color w:val="000000"/>
                <w:sz w:val="16"/>
                <w:szCs w:val="16"/>
              </w:rPr>
              <w:t> Source</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2A227258"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2019</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06895C82"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2018</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5EAEA617"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2017</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6D26A967"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2016</w:t>
            </w:r>
          </w:p>
        </w:tc>
      </w:tr>
      <w:tr w:rsidR="0059647C" w:rsidRPr="0059647C" w14:paraId="5BF4E62E" w14:textId="77777777" w:rsidTr="0059647C">
        <w:trPr>
          <w:trHeight w:val="300"/>
        </w:trPr>
        <w:tc>
          <w:tcPr>
            <w:tcW w:w="0" w:type="auto"/>
            <w:tcBorders>
              <w:top w:val="double" w:sz="4" w:space="0" w:color="auto"/>
              <w:left w:val="nil"/>
              <w:bottom w:val="nil"/>
              <w:right w:val="nil"/>
            </w:tcBorders>
            <w:shd w:val="clear" w:color="auto" w:fill="auto"/>
            <w:noWrap/>
            <w:vAlign w:val="bottom"/>
            <w:hideMark/>
          </w:tcPr>
          <w:p w14:paraId="001E8004"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AFSC Annual Longline Survey</w:t>
            </w:r>
          </w:p>
        </w:tc>
        <w:tc>
          <w:tcPr>
            <w:tcW w:w="0" w:type="auto"/>
            <w:tcBorders>
              <w:top w:val="double" w:sz="4" w:space="0" w:color="auto"/>
              <w:left w:val="nil"/>
              <w:bottom w:val="nil"/>
              <w:right w:val="nil"/>
            </w:tcBorders>
            <w:shd w:val="clear" w:color="auto" w:fill="auto"/>
            <w:noWrap/>
            <w:vAlign w:val="bottom"/>
            <w:hideMark/>
          </w:tcPr>
          <w:p w14:paraId="2D21C7A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5,530 </w:t>
            </w:r>
          </w:p>
        </w:tc>
        <w:tc>
          <w:tcPr>
            <w:tcW w:w="0" w:type="auto"/>
            <w:tcBorders>
              <w:top w:val="double" w:sz="4" w:space="0" w:color="auto"/>
              <w:left w:val="nil"/>
              <w:bottom w:val="nil"/>
              <w:right w:val="nil"/>
            </w:tcBorders>
            <w:shd w:val="clear" w:color="auto" w:fill="auto"/>
            <w:noWrap/>
            <w:vAlign w:val="bottom"/>
            <w:hideMark/>
          </w:tcPr>
          <w:p w14:paraId="03F6613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10,242 </w:t>
            </w:r>
          </w:p>
        </w:tc>
        <w:tc>
          <w:tcPr>
            <w:tcW w:w="0" w:type="auto"/>
            <w:tcBorders>
              <w:top w:val="double" w:sz="4" w:space="0" w:color="auto"/>
              <w:left w:val="nil"/>
              <w:bottom w:val="nil"/>
              <w:right w:val="nil"/>
            </w:tcBorders>
            <w:shd w:val="clear" w:color="auto" w:fill="auto"/>
            <w:noWrap/>
            <w:vAlign w:val="bottom"/>
            <w:hideMark/>
          </w:tcPr>
          <w:p w14:paraId="1DFB43C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15,597 </w:t>
            </w:r>
          </w:p>
        </w:tc>
        <w:tc>
          <w:tcPr>
            <w:tcW w:w="0" w:type="auto"/>
            <w:tcBorders>
              <w:top w:val="double" w:sz="4" w:space="0" w:color="auto"/>
              <w:left w:val="nil"/>
              <w:bottom w:val="nil"/>
              <w:right w:val="nil"/>
            </w:tcBorders>
            <w:shd w:val="clear" w:color="auto" w:fill="auto"/>
            <w:noWrap/>
            <w:vAlign w:val="bottom"/>
            <w:hideMark/>
          </w:tcPr>
          <w:p w14:paraId="4B64253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24,203 </w:t>
            </w:r>
          </w:p>
        </w:tc>
      </w:tr>
      <w:tr w:rsidR="0059647C" w:rsidRPr="0059647C" w14:paraId="2E8518FD" w14:textId="77777777" w:rsidTr="0059647C">
        <w:trPr>
          <w:trHeight w:val="300"/>
        </w:trPr>
        <w:tc>
          <w:tcPr>
            <w:tcW w:w="0" w:type="auto"/>
            <w:tcBorders>
              <w:top w:val="nil"/>
              <w:left w:val="nil"/>
              <w:bottom w:val="nil"/>
              <w:right w:val="nil"/>
            </w:tcBorders>
            <w:shd w:val="clear" w:color="auto" w:fill="auto"/>
            <w:noWrap/>
            <w:vAlign w:val="bottom"/>
            <w:hideMark/>
          </w:tcPr>
          <w:p w14:paraId="5D2F50D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Bait for Crab Fishery</w:t>
            </w:r>
          </w:p>
        </w:tc>
        <w:tc>
          <w:tcPr>
            <w:tcW w:w="0" w:type="auto"/>
            <w:tcBorders>
              <w:top w:val="nil"/>
              <w:left w:val="nil"/>
              <w:bottom w:val="nil"/>
              <w:right w:val="nil"/>
            </w:tcBorders>
            <w:shd w:val="clear" w:color="auto" w:fill="auto"/>
            <w:noWrap/>
            <w:vAlign w:val="bottom"/>
            <w:hideMark/>
          </w:tcPr>
          <w:p w14:paraId="7B3C678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75C545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C1CBE1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5B43C9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498 </w:t>
            </w:r>
          </w:p>
        </w:tc>
      </w:tr>
      <w:tr w:rsidR="0059647C" w:rsidRPr="0059647C" w14:paraId="4B4FB169" w14:textId="77777777" w:rsidTr="0059647C">
        <w:trPr>
          <w:trHeight w:val="300"/>
        </w:trPr>
        <w:tc>
          <w:tcPr>
            <w:tcW w:w="0" w:type="auto"/>
            <w:tcBorders>
              <w:top w:val="nil"/>
              <w:left w:val="nil"/>
              <w:bottom w:val="nil"/>
              <w:right w:val="nil"/>
            </w:tcBorders>
            <w:shd w:val="clear" w:color="auto" w:fill="auto"/>
            <w:noWrap/>
            <w:vAlign w:val="bottom"/>
            <w:hideMark/>
          </w:tcPr>
          <w:p w14:paraId="431C7B3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14:paraId="36B0275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EE1916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E9374E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53 </w:t>
            </w:r>
          </w:p>
        </w:tc>
        <w:tc>
          <w:tcPr>
            <w:tcW w:w="0" w:type="auto"/>
            <w:tcBorders>
              <w:top w:val="nil"/>
              <w:left w:val="nil"/>
              <w:bottom w:val="nil"/>
              <w:right w:val="nil"/>
            </w:tcBorders>
            <w:shd w:val="clear" w:color="auto" w:fill="auto"/>
            <w:noWrap/>
            <w:vAlign w:val="bottom"/>
            <w:hideMark/>
          </w:tcPr>
          <w:p w14:paraId="09F9B2D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97CFCE2" w14:textId="77777777" w:rsidTr="0059647C">
        <w:trPr>
          <w:trHeight w:val="300"/>
        </w:trPr>
        <w:tc>
          <w:tcPr>
            <w:tcW w:w="0" w:type="auto"/>
            <w:tcBorders>
              <w:top w:val="nil"/>
              <w:left w:val="nil"/>
              <w:bottom w:val="nil"/>
              <w:right w:val="nil"/>
            </w:tcBorders>
            <w:shd w:val="clear" w:color="auto" w:fill="auto"/>
            <w:noWrap/>
            <w:vAlign w:val="bottom"/>
            <w:hideMark/>
          </w:tcPr>
          <w:p w14:paraId="4B55DCE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14:paraId="3808D9B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7,796 </w:t>
            </w:r>
          </w:p>
        </w:tc>
        <w:tc>
          <w:tcPr>
            <w:tcW w:w="0" w:type="auto"/>
            <w:tcBorders>
              <w:top w:val="nil"/>
              <w:left w:val="nil"/>
              <w:bottom w:val="nil"/>
              <w:right w:val="nil"/>
            </w:tcBorders>
            <w:shd w:val="clear" w:color="auto" w:fill="auto"/>
            <w:noWrap/>
            <w:vAlign w:val="bottom"/>
            <w:hideMark/>
          </w:tcPr>
          <w:p w14:paraId="46944F9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2BE2A1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5,197 </w:t>
            </w:r>
          </w:p>
        </w:tc>
        <w:tc>
          <w:tcPr>
            <w:tcW w:w="0" w:type="auto"/>
            <w:tcBorders>
              <w:top w:val="nil"/>
              <w:left w:val="nil"/>
              <w:bottom w:val="nil"/>
              <w:right w:val="nil"/>
            </w:tcBorders>
            <w:shd w:val="clear" w:color="auto" w:fill="auto"/>
            <w:noWrap/>
            <w:vAlign w:val="bottom"/>
            <w:hideMark/>
          </w:tcPr>
          <w:p w14:paraId="1461DD8C"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3DAD7AF2" w14:textId="77777777" w:rsidTr="0059647C">
        <w:trPr>
          <w:trHeight w:val="300"/>
        </w:trPr>
        <w:tc>
          <w:tcPr>
            <w:tcW w:w="0" w:type="auto"/>
            <w:tcBorders>
              <w:top w:val="nil"/>
              <w:left w:val="nil"/>
              <w:bottom w:val="nil"/>
              <w:right w:val="nil"/>
            </w:tcBorders>
            <w:shd w:val="clear" w:color="auto" w:fill="auto"/>
            <w:noWrap/>
            <w:vAlign w:val="bottom"/>
            <w:hideMark/>
          </w:tcPr>
          <w:p w14:paraId="1AFE2659"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14:paraId="2311D94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14:paraId="7ECA6F4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89,231 </w:t>
            </w:r>
          </w:p>
        </w:tc>
        <w:tc>
          <w:tcPr>
            <w:tcW w:w="0" w:type="auto"/>
            <w:tcBorders>
              <w:top w:val="nil"/>
              <w:left w:val="nil"/>
              <w:bottom w:val="nil"/>
              <w:right w:val="nil"/>
            </w:tcBorders>
            <w:shd w:val="clear" w:color="auto" w:fill="auto"/>
            <w:noWrap/>
            <w:vAlign w:val="bottom"/>
            <w:hideMark/>
          </w:tcPr>
          <w:p w14:paraId="371C173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38,927 </w:t>
            </w:r>
          </w:p>
        </w:tc>
        <w:tc>
          <w:tcPr>
            <w:tcW w:w="0" w:type="auto"/>
            <w:tcBorders>
              <w:top w:val="nil"/>
              <w:left w:val="nil"/>
              <w:bottom w:val="nil"/>
              <w:right w:val="nil"/>
            </w:tcBorders>
            <w:shd w:val="clear" w:color="auto" w:fill="auto"/>
            <w:noWrap/>
            <w:vAlign w:val="bottom"/>
            <w:hideMark/>
          </w:tcPr>
          <w:p w14:paraId="4BB36E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46,273 </w:t>
            </w:r>
          </w:p>
        </w:tc>
      </w:tr>
      <w:tr w:rsidR="0059647C" w:rsidRPr="0059647C" w14:paraId="25C8ECC9" w14:textId="77777777" w:rsidTr="0059647C">
        <w:trPr>
          <w:trHeight w:val="300"/>
        </w:trPr>
        <w:tc>
          <w:tcPr>
            <w:tcW w:w="0" w:type="auto"/>
            <w:tcBorders>
              <w:top w:val="nil"/>
              <w:left w:val="nil"/>
              <w:bottom w:val="nil"/>
              <w:right w:val="nil"/>
            </w:tcBorders>
            <w:shd w:val="clear" w:color="auto" w:fill="auto"/>
            <w:noWrap/>
            <w:vAlign w:val="bottom"/>
            <w:hideMark/>
          </w:tcPr>
          <w:p w14:paraId="435267A9"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IPHC Research</w:t>
            </w:r>
          </w:p>
        </w:tc>
        <w:tc>
          <w:tcPr>
            <w:tcW w:w="0" w:type="auto"/>
            <w:tcBorders>
              <w:top w:val="nil"/>
              <w:left w:val="nil"/>
              <w:bottom w:val="nil"/>
              <w:right w:val="nil"/>
            </w:tcBorders>
            <w:shd w:val="clear" w:color="auto" w:fill="auto"/>
            <w:noWrap/>
            <w:vAlign w:val="bottom"/>
            <w:hideMark/>
          </w:tcPr>
          <w:p w14:paraId="4B5F9EC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E5A1C3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34 </w:t>
            </w:r>
          </w:p>
        </w:tc>
        <w:tc>
          <w:tcPr>
            <w:tcW w:w="0" w:type="auto"/>
            <w:tcBorders>
              <w:top w:val="nil"/>
              <w:left w:val="nil"/>
              <w:bottom w:val="nil"/>
              <w:right w:val="nil"/>
            </w:tcBorders>
            <w:shd w:val="clear" w:color="auto" w:fill="auto"/>
            <w:noWrap/>
            <w:vAlign w:val="bottom"/>
            <w:hideMark/>
          </w:tcPr>
          <w:p w14:paraId="51F95C7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65D566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CB35906" w14:textId="77777777" w:rsidTr="0059647C">
        <w:trPr>
          <w:trHeight w:val="300"/>
        </w:trPr>
        <w:tc>
          <w:tcPr>
            <w:tcW w:w="0" w:type="auto"/>
            <w:tcBorders>
              <w:top w:val="nil"/>
              <w:left w:val="nil"/>
              <w:bottom w:val="nil"/>
              <w:right w:val="nil"/>
            </w:tcBorders>
            <w:shd w:val="clear" w:color="auto" w:fill="auto"/>
            <w:noWrap/>
            <w:vAlign w:val="bottom"/>
            <w:hideMark/>
          </w:tcPr>
          <w:p w14:paraId="2830B16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Kachemak Bay Large Mesh Trawl Survey</w:t>
            </w:r>
          </w:p>
        </w:tc>
        <w:tc>
          <w:tcPr>
            <w:tcW w:w="0" w:type="auto"/>
            <w:tcBorders>
              <w:top w:val="nil"/>
              <w:left w:val="nil"/>
              <w:bottom w:val="nil"/>
              <w:right w:val="nil"/>
            </w:tcBorders>
            <w:shd w:val="clear" w:color="auto" w:fill="auto"/>
            <w:noWrap/>
            <w:vAlign w:val="bottom"/>
            <w:hideMark/>
          </w:tcPr>
          <w:p w14:paraId="6F12F38A"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515F2A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60A3AA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1,254 </w:t>
            </w:r>
          </w:p>
        </w:tc>
        <w:tc>
          <w:tcPr>
            <w:tcW w:w="0" w:type="auto"/>
            <w:tcBorders>
              <w:top w:val="nil"/>
              <w:left w:val="nil"/>
              <w:bottom w:val="nil"/>
              <w:right w:val="nil"/>
            </w:tcBorders>
            <w:shd w:val="clear" w:color="auto" w:fill="auto"/>
            <w:noWrap/>
            <w:vAlign w:val="bottom"/>
            <w:hideMark/>
          </w:tcPr>
          <w:p w14:paraId="0178A73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63691FE6" w14:textId="77777777" w:rsidTr="0059647C">
        <w:trPr>
          <w:trHeight w:val="300"/>
        </w:trPr>
        <w:tc>
          <w:tcPr>
            <w:tcW w:w="0" w:type="auto"/>
            <w:tcBorders>
              <w:top w:val="nil"/>
              <w:left w:val="nil"/>
              <w:bottom w:val="nil"/>
              <w:right w:val="nil"/>
            </w:tcBorders>
            <w:shd w:val="clear" w:color="auto" w:fill="auto"/>
            <w:noWrap/>
            <w:vAlign w:val="bottom"/>
            <w:hideMark/>
          </w:tcPr>
          <w:p w14:paraId="576AFA9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14:paraId="3E1B8BA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1C8F79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5CEE34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 </w:t>
            </w:r>
          </w:p>
        </w:tc>
        <w:tc>
          <w:tcPr>
            <w:tcW w:w="0" w:type="auto"/>
            <w:tcBorders>
              <w:top w:val="nil"/>
              <w:left w:val="nil"/>
              <w:bottom w:val="nil"/>
              <w:right w:val="nil"/>
            </w:tcBorders>
            <w:shd w:val="clear" w:color="auto" w:fill="auto"/>
            <w:noWrap/>
            <w:vAlign w:val="bottom"/>
            <w:hideMark/>
          </w:tcPr>
          <w:p w14:paraId="7CF1CD9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CC69E22" w14:textId="77777777" w:rsidTr="0059647C">
        <w:trPr>
          <w:trHeight w:val="300"/>
        </w:trPr>
        <w:tc>
          <w:tcPr>
            <w:tcW w:w="0" w:type="auto"/>
            <w:tcBorders>
              <w:top w:val="nil"/>
              <w:left w:val="nil"/>
              <w:bottom w:val="nil"/>
              <w:right w:val="nil"/>
            </w:tcBorders>
            <w:shd w:val="clear" w:color="auto" w:fill="auto"/>
            <w:noWrap/>
            <w:vAlign w:val="bottom"/>
            <w:hideMark/>
          </w:tcPr>
          <w:p w14:paraId="52F9B91C"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Kodiak Scallop Dredge</w:t>
            </w:r>
          </w:p>
        </w:tc>
        <w:tc>
          <w:tcPr>
            <w:tcW w:w="0" w:type="auto"/>
            <w:tcBorders>
              <w:top w:val="nil"/>
              <w:left w:val="nil"/>
              <w:bottom w:val="nil"/>
              <w:right w:val="nil"/>
            </w:tcBorders>
            <w:shd w:val="clear" w:color="auto" w:fill="auto"/>
            <w:noWrap/>
            <w:vAlign w:val="bottom"/>
            <w:hideMark/>
          </w:tcPr>
          <w:p w14:paraId="513F38F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17A4F9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C4C8CE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2FC752F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2603720B" w14:textId="77777777" w:rsidTr="0059647C">
        <w:trPr>
          <w:trHeight w:val="300"/>
        </w:trPr>
        <w:tc>
          <w:tcPr>
            <w:tcW w:w="0" w:type="auto"/>
            <w:tcBorders>
              <w:top w:val="nil"/>
              <w:left w:val="nil"/>
              <w:bottom w:val="nil"/>
              <w:right w:val="nil"/>
            </w:tcBorders>
            <w:shd w:val="clear" w:color="auto" w:fill="auto"/>
            <w:noWrap/>
            <w:vAlign w:val="bottom"/>
            <w:hideMark/>
          </w:tcPr>
          <w:p w14:paraId="3AAD2E0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Large-Mesh Trawl Survey</w:t>
            </w:r>
          </w:p>
        </w:tc>
        <w:tc>
          <w:tcPr>
            <w:tcW w:w="0" w:type="auto"/>
            <w:tcBorders>
              <w:top w:val="nil"/>
              <w:left w:val="nil"/>
              <w:bottom w:val="nil"/>
              <w:right w:val="nil"/>
            </w:tcBorders>
            <w:shd w:val="clear" w:color="auto" w:fill="auto"/>
            <w:noWrap/>
            <w:vAlign w:val="bottom"/>
            <w:hideMark/>
          </w:tcPr>
          <w:p w14:paraId="20CACA4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7,317 </w:t>
            </w:r>
          </w:p>
        </w:tc>
        <w:tc>
          <w:tcPr>
            <w:tcW w:w="0" w:type="auto"/>
            <w:tcBorders>
              <w:top w:val="nil"/>
              <w:left w:val="nil"/>
              <w:bottom w:val="nil"/>
              <w:right w:val="nil"/>
            </w:tcBorders>
            <w:shd w:val="clear" w:color="auto" w:fill="auto"/>
            <w:noWrap/>
            <w:vAlign w:val="bottom"/>
            <w:hideMark/>
          </w:tcPr>
          <w:p w14:paraId="1EBF17E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6,361 </w:t>
            </w:r>
          </w:p>
        </w:tc>
        <w:tc>
          <w:tcPr>
            <w:tcW w:w="0" w:type="auto"/>
            <w:tcBorders>
              <w:top w:val="nil"/>
              <w:left w:val="nil"/>
              <w:bottom w:val="nil"/>
              <w:right w:val="nil"/>
            </w:tcBorders>
            <w:shd w:val="clear" w:color="auto" w:fill="auto"/>
            <w:noWrap/>
            <w:vAlign w:val="bottom"/>
            <w:hideMark/>
          </w:tcPr>
          <w:p w14:paraId="2404DA6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6,597 </w:t>
            </w:r>
          </w:p>
        </w:tc>
        <w:tc>
          <w:tcPr>
            <w:tcW w:w="0" w:type="auto"/>
            <w:tcBorders>
              <w:top w:val="nil"/>
              <w:left w:val="nil"/>
              <w:bottom w:val="nil"/>
              <w:right w:val="nil"/>
            </w:tcBorders>
            <w:shd w:val="clear" w:color="auto" w:fill="auto"/>
            <w:noWrap/>
            <w:vAlign w:val="bottom"/>
            <w:hideMark/>
          </w:tcPr>
          <w:p w14:paraId="693B60F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6,076 </w:t>
            </w:r>
          </w:p>
        </w:tc>
      </w:tr>
      <w:tr w:rsidR="0059647C" w:rsidRPr="0059647C" w14:paraId="22A8E004" w14:textId="77777777" w:rsidTr="0059647C">
        <w:trPr>
          <w:trHeight w:val="300"/>
        </w:trPr>
        <w:tc>
          <w:tcPr>
            <w:tcW w:w="0" w:type="auto"/>
            <w:tcBorders>
              <w:top w:val="nil"/>
              <w:left w:val="nil"/>
              <w:bottom w:val="nil"/>
              <w:right w:val="nil"/>
            </w:tcBorders>
            <w:shd w:val="clear" w:color="auto" w:fill="auto"/>
            <w:noWrap/>
            <w:vAlign w:val="bottom"/>
            <w:hideMark/>
          </w:tcPr>
          <w:p w14:paraId="6D3ADE1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14:paraId="06663CB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B34332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C9AACD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164 </w:t>
            </w:r>
          </w:p>
        </w:tc>
        <w:tc>
          <w:tcPr>
            <w:tcW w:w="0" w:type="auto"/>
            <w:tcBorders>
              <w:top w:val="nil"/>
              <w:left w:val="nil"/>
              <w:bottom w:val="nil"/>
              <w:right w:val="nil"/>
            </w:tcBorders>
            <w:shd w:val="clear" w:color="auto" w:fill="auto"/>
            <w:noWrap/>
            <w:vAlign w:val="bottom"/>
            <w:hideMark/>
          </w:tcPr>
          <w:p w14:paraId="14E4A55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72C838D5" w14:textId="77777777" w:rsidTr="0059647C">
        <w:trPr>
          <w:trHeight w:val="300"/>
        </w:trPr>
        <w:tc>
          <w:tcPr>
            <w:tcW w:w="0" w:type="auto"/>
            <w:tcBorders>
              <w:top w:val="nil"/>
              <w:left w:val="nil"/>
              <w:bottom w:val="nil"/>
              <w:right w:val="nil"/>
            </w:tcBorders>
            <w:shd w:val="clear" w:color="auto" w:fill="auto"/>
            <w:noWrap/>
            <w:vAlign w:val="bottom"/>
            <w:hideMark/>
          </w:tcPr>
          <w:p w14:paraId="43A6BD43"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bottom"/>
            <w:hideMark/>
          </w:tcPr>
          <w:p w14:paraId="6EB79BF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4E635E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23 </w:t>
            </w:r>
          </w:p>
        </w:tc>
        <w:tc>
          <w:tcPr>
            <w:tcW w:w="0" w:type="auto"/>
            <w:tcBorders>
              <w:top w:val="nil"/>
              <w:left w:val="nil"/>
              <w:bottom w:val="nil"/>
              <w:right w:val="nil"/>
            </w:tcBorders>
            <w:shd w:val="clear" w:color="auto" w:fill="auto"/>
            <w:noWrap/>
            <w:vAlign w:val="bottom"/>
            <w:hideMark/>
          </w:tcPr>
          <w:p w14:paraId="5EAED88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11 </w:t>
            </w:r>
          </w:p>
        </w:tc>
        <w:tc>
          <w:tcPr>
            <w:tcW w:w="0" w:type="auto"/>
            <w:tcBorders>
              <w:top w:val="nil"/>
              <w:left w:val="nil"/>
              <w:bottom w:val="nil"/>
              <w:right w:val="nil"/>
            </w:tcBorders>
            <w:shd w:val="clear" w:color="auto" w:fill="auto"/>
            <w:noWrap/>
            <w:vAlign w:val="bottom"/>
            <w:hideMark/>
          </w:tcPr>
          <w:p w14:paraId="74B5855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482671FD" w14:textId="77777777" w:rsidTr="0059647C">
        <w:trPr>
          <w:trHeight w:val="300"/>
        </w:trPr>
        <w:tc>
          <w:tcPr>
            <w:tcW w:w="0" w:type="auto"/>
            <w:tcBorders>
              <w:top w:val="nil"/>
              <w:left w:val="nil"/>
              <w:bottom w:val="nil"/>
              <w:right w:val="nil"/>
            </w:tcBorders>
            <w:shd w:val="clear" w:color="auto" w:fill="auto"/>
            <w:noWrap/>
            <w:vAlign w:val="bottom"/>
            <w:hideMark/>
          </w:tcPr>
          <w:p w14:paraId="06393D71"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Small-Mesh Trawl Survey</w:t>
            </w:r>
          </w:p>
        </w:tc>
        <w:tc>
          <w:tcPr>
            <w:tcW w:w="0" w:type="auto"/>
            <w:tcBorders>
              <w:top w:val="nil"/>
              <w:left w:val="nil"/>
              <w:bottom w:val="nil"/>
              <w:right w:val="nil"/>
            </w:tcBorders>
            <w:shd w:val="clear" w:color="auto" w:fill="auto"/>
            <w:noWrap/>
            <w:vAlign w:val="bottom"/>
            <w:hideMark/>
          </w:tcPr>
          <w:p w14:paraId="5CF6C77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341 </w:t>
            </w:r>
          </w:p>
        </w:tc>
        <w:tc>
          <w:tcPr>
            <w:tcW w:w="0" w:type="auto"/>
            <w:tcBorders>
              <w:top w:val="nil"/>
              <w:left w:val="nil"/>
              <w:bottom w:val="nil"/>
              <w:right w:val="nil"/>
            </w:tcBorders>
            <w:shd w:val="clear" w:color="auto" w:fill="auto"/>
            <w:noWrap/>
            <w:vAlign w:val="bottom"/>
            <w:hideMark/>
          </w:tcPr>
          <w:p w14:paraId="024F92B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151 </w:t>
            </w:r>
          </w:p>
        </w:tc>
        <w:tc>
          <w:tcPr>
            <w:tcW w:w="0" w:type="auto"/>
            <w:tcBorders>
              <w:top w:val="nil"/>
              <w:left w:val="nil"/>
              <w:bottom w:val="nil"/>
              <w:right w:val="nil"/>
            </w:tcBorders>
            <w:shd w:val="clear" w:color="auto" w:fill="auto"/>
            <w:noWrap/>
            <w:vAlign w:val="bottom"/>
            <w:hideMark/>
          </w:tcPr>
          <w:p w14:paraId="41BBAE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161 </w:t>
            </w:r>
          </w:p>
        </w:tc>
        <w:tc>
          <w:tcPr>
            <w:tcW w:w="0" w:type="auto"/>
            <w:tcBorders>
              <w:top w:val="nil"/>
              <w:left w:val="nil"/>
              <w:bottom w:val="nil"/>
              <w:right w:val="nil"/>
            </w:tcBorders>
            <w:shd w:val="clear" w:color="auto" w:fill="auto"/>
            <w:noWrap/>
            <w:vAlign w:val="bottom"/>
            <w:hideMark/>
          </w:tcPr>
          <w:p w14:paraId="582CC24A"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160 </w:t>
            </w:r>
          </w:p>
        </w:tc>
      </w:tr>
      <w:tr w:rsidR="0059647C" w:rsidRPr="0059647C" w14:paraId="6F43934B" w14:textId="77777777" w:rsidTr="0059647C">
        <w:trPr>
          <w:trHeight w:val="300"/>
        </w:trPr>
        <w:tc>
          <w:tcPr>
            <w:tcW w:w="0" w:type="auto"/>
            <w:tcBorders>
              <w:top w:val="nil"/>
              <w:left w:val="nil"/>
              <w:bottom w:val="nil"/>
              <w:right w:val="nil"/>
            </w:tcBorders>
            <w:shd w:val="clear" w:color="auto" w:fill="auto"/>
            <w:noWrap/>
            <w:vAlign w:val="bottom"/>
            <w:hideMark/>
          </w:tcPr>
          <w:p w14:paraId="05EFE057"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Sport Fishery</w:t>
            </w:r>
          </w:p>
        </w:tc>
        <w:tc>
          <w:tcPr>
            <w:tcW w:w="0" w:type="auto"/>
            <w:tcBorders>
              <w:top w:val="nil"/>
              <w:left w:val="nil"/>
              <w:bottom w:val="nil"/>
              <w:right w:val="nil"/>
            </w:tcBorders>
            <w:shd w:val="clear" w:color="auto" w:fill="auto"/>
            <w:noWrap/>
            <w:vAlign w:val="bottom"/>
            <w:hideMark/>
          </w:tcPr>
          <w:p w14:paraId="5E7E0C8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78,575 </w:t>
            </w:r>
          </w:p>
        </w:tc>
        <w:tc>
          <w:tcPr>
            <w:tcW w:w="0" w:type="auto"/>
            <w:tcBorders>
              <w:top w:val="nil"/>
              <w:left w:val="nil"/>
              <w:bottom w:val="nil"/>
              <w:right w:val="nil"/>
            </w:tcBorders>
            <w:shd w:val="clear" w:color="auto" w:fill="auto"/>
            <w:noWrap/>
            <w:vAlign w:val="bottom"/>
            <w:hideMark/>
          </w:tcPr>
          <w:p w14:paraId="24B33CE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42,446 </w:t>
            </w:r>
          </w:p>
        </w:tc>
        <w:tc>
          <w:tcPr>
            <w:tcW w:w="0" w:type="auto"/>
            <w:tcBorders>
              <w:top w:val="nil"/>
              <w:left w:val="nil"/>
              <w:bottom w:val="nil"/>
              <w:right w:val="nil"/>
            </w:tcBorders>
            <w:shd w:val="clear" w:color="auto" w:fill="auto"/>
            <w:noWrap/>
            <w:vAlign w:val="bottom"/>
            <w:hideMark/>
          </w:tcPr>
          <w:p w14:paraId="0B33798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56,994 </w:t>
            </w:r>
          </w:p>
        </w:tc>
        <w:tc>
          <w:tcPr>
            <w:tcW w:w="0" w:type="auto"/>
            <w:tcBorders>
              <w:top w:val="nil"/>
              <w:left w:val="nil"/>
              <w:bottom w:val="nil"/>
              <w:right w:val="nil"/>
            </w:tcBorders>
            <w:shd w:val="clear" w:color="auto" w:fill="auto"/>
            <w:noWrap/>
            <w:vAlign w:val="bottom"/>
            <w:hideMark/>
          </w:tcPr>
          <w:p w14:paraId="50C9F83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122,501 </w:t>
            </w:r>
          </w:p>
        </w:tc>
      </w:tr>
      <w:tr w:rsidR="0059647C" w:rsidRPr="0059647C" w14:paraId="4ABD2876" w14:textId="77777777" w:rsidTr="0059647C">
        <w:trPr>
          <w:trHeight w:val="300"/>
        </w:trPr>
        <w:tc>
          <w:tcPr>
            <w:tcW w:w="0" w:type="auto"/>
            <w:tcBorders>
              <w:top w:val="nil"/>
              <w:left w:val="nil"/>
              <w:bottom w:val="nil"/>
              <w:right w:val="nil"/>
            </w:tcBorders>
            <w:shd w:val="clear" w:color="auto" w:fill="auto"/>
            <w:noWrap/>
            <w:vAlign w:val="bottom"/>
            <w:hideMark/>
          </w:tcPr>
          <w:p w14:paraId="0E768B20"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Spot Shrimp Survey</w:t>
            </w:r>
          </w:p>
        </w:tc>
        <w:tc>
          <w:tcPr>
            <w:tcW w:w="0" w:type="auto"/>
            <w:tcBorders>
              <w:top w:val="nil"/>
              <w:left w:val="nil"/>
              <w:bottom w:val="nil"/>
              <w:right w:val="nil"/>
            </w:tcBorders>
            <w:shd w:val="clear" w:color="auto" w:fill="auto"/>
            <w:noWrap/>
            <w:vAlign w:val="bottom"/>
            <w:hideMark/>
          </w:tcPr>
          <w:p w14:paraId="74C40D3C"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 </w:t>
            </w:r>
          </w:p>
        </w:tc>
        <w:tc>
          <w:tcPr>
            <w:tcW w:w="0" w:type="auto"/>
            <w:tcBorders>
              <w:top w:val="nil"/>
              <w:left w:val="nil"/>
              <w:bottom w:val="nil"/>
              <w:right w:val="nil"/>
            </w:tcBorders>
            <w:shd w:val="clear" w:color="auto" w:fill="auto"/>
            <w:noWrap/>
            <w:vAlign w:val="bottom"/>
            <w:hideMark/>
          </w:tcPr>
          <w:p w14:paraId="203CA2F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5145CF3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E2ACB1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 </w:t>
            </w:r>
          </w:p>
        </w:tc>
      </w:tr>
      <w:tr w:rsidR="0059647C" w:rsidRPr="0059647C" w14:paraId="7793AFB8" w14:textId="77777777" w:rsidTr="0059647C">
        <w:trPr>
          <w:trHeight w:val="300"/>
        </w:trPr>
        <w:tc>
          <w:tcPr>
            <w:tcW w:w="0" w:type="auto"/>
            <w:tcBorders>
              <w:top w:val="nil"/>
              <w:left w:val="nil"/>
              <w:bottom w:val="single" w:sz="4" w:space="0" w:color="auto"/>
              <w:right w:val="nil"/>
            </w:tcBorders>
            <w:shd w:val="clear" w:color="auto" w:fill="auto"/>
            <w:noWrap/>
            <w:vAlign w:val="bottom"/>
            <w:hideMark/>
          </w:tcPr>
          <w:p w14:paraId="55C61640"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Summer Acoustic-Trawl Survey of Walleye Pollock in the Gulf of Alaska</w:t>
            </w:r>
          </w:p>
        </w:tc>
        <w:tc>
          <w:tcPr>
            <w:tcW w:w="0" w:type="auto"/>
            <w:tcBorders>
              <w:top w:val="nil"/>
              <w:left w:val="nil"/>
              <w:bottom w:val="single" w:sz="4" w:space="0" w:color="auto"/>
              <w:right w:val="nil"/>
            </w:tcBorders>
            <w:shd w:val="clear" w:color="auto" w:fill="auto"/>
            <w:noWrap/>
            <w:vAlign w:val="bottom"/>
            <w:hideMark/>
          </w:tcPr>
          <w:p w14:paraId="2B5077D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70 </w:t>
            </w:r>
          </w:p>
        </w:tc>
        <w:tc>
          <w:tcPr>
            <w:tcW w:w="0" w:type="auto"/>
            <w:tcBorders>
              <w:top w:val="nil"/>
              <w:left w:val="nil"/>
              <w:bottom w:val="single" w:sz="4" w:space="0" w:color="auto"/>
              <w:right w:val="nil"/>
            </w:tcBorders>
            <w:shd w:val="clear" w:color="auto" w:fill="auto"/>
            <w:noWrap/>
            <w:vAlign w:val="bottom"/>
            <w:hideMark/>
          </w:tcPr>
          <w:p w14:paraId="4912E7E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7557262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2B5F06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37DAD83D" w14:textId="77777777" w:rsidTr="0059647C">
        <w:trPr>
          <w:trHeight w:val="300"/>
        </w:trPr>
        <w:tc>
          <w:tcPr>
            <w:tcW w:w="0" w:type="auto"/>
            <w:tcBorders>
              <w:top w:val="nil"/>
              <w:left w:val="nil"/>
              <w:bottom w:val="nil"/>
              <w:right w:val="nil"/>
            </w:tcBorders>
            <w:shd w:val="clear" w:color="auto" w:fill="auto"/>
            <w:noWrap/>
            <w:vAlign w:val="bottom"/>
            <w:hideMark/>
          </w:tcPr>
          <w:p w14:paraId="77C92538" w14:textId="41D32D98"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Total</w:t>
            </w:r>
          </w:p>
        </w:tc>
        <w:tc>
          <w:tcPr>
            <w:tcW w:w="0" w:type="auto"/>
            <w:tcBorders>
              <w:top w:val="nil"/>
              <w:left w:val="nil"/>
              <w:bottom w:val="nil"/>
              <w:right w:val="nil"/>
            </w:tcBorders>
            <w:shd w:val="clear" w:color="auto" w:fill="auto"/>
            <w:noWrap/>
            <w:vAlign w:val="bottom"/>
            <w:hideMark/>
          </w:tcPr>
          <w:p w14:paraId="7AA5CD7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14:paraId="45C7BB9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14:paraId="1A73C78D"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14:paraId="66BB3B3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199,713 </w:t>
            </w:r>
          </w:p>
        </w:tc>
      </w:tr>
    </w:tbl>
    <w:p w14:paraId="6FDD3EAF" w14:textId="15BAAD1F" w:rsidR="0059647C" w:rsidRDefault="0059647C" w:rsidP="0059647C"/>
    <w:p w14:paraId="14156FC1" w14:textId="77777777" w:rsidR="009E27AF" w:rsidRPr="00953138" w:rsidRDefault="009E27AF" w:rsidP="001E2547"/>
    <w:p w14:paraId="163FAD0D" w14:textId="77777777" w:rsidR="00C91BBA" w:rsidRDefault="00C91BBA" w:rsidP="001F6076">
      <w:pPr>
        <w:pStyle w:val="Caption"/>
        <w:ind w:left="0" w:firstLine="0"/>
      </w:pPr>
      <w:r>
        <w:br w:type="page"/>
      </w:r>
    </w:p>
    <w:p w14:paraId="043223C5" w14:textId="0E6D681C"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8C07967" w:rsidR="00167374" w:rsidRDefault="009417A7" w:rsidP="003A27E2">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14:paraId="7EE06445" w14:textId="1E355745" w:rsidR="00167374" w:rsidRDefault="009417A7" w:rsidP="003A27E2">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14:paraId="0173ACD9" w14:textId="02077E31" w:rsidR="00167374" w:rsidRDefault="009417A7" w:rsidP="003A27E2">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14:paraId="4DBAA506" w14:textId="0B75E02E" w:rsidR="00167374" w:rsidRDefault="009417A7" w:rsidP="003A27E2">
            <w:pPr>
              <w:spacing w:after="0"/>
              <w:jc w:val="right"/>
              <w:rPr>
                <w:color w:val="000000"/>
                <w:szCs w:val="22"/>
              </w:rPr>
            </w:pPr>
            <w:r>
              <w:rPr>
                <w:color w:val="000000"/>
                <w:szCs w:val="22"/>
              </w:rPr>
              <w:t>0.087</w:t>
            </w:r>
          </w:p>
        </w:tc>
      </w:tr>
    </w:tbl>
    <w:p w14:paraId="4FE2246F" w14:textId="77777777" w:rsidR="001F6076" w:rsidRDefault="001F6076" w:rsidP="001F6076">
      <w:pPr>
        <w:jc w:val="both"/>
      </w:pPr>
    </w:p>
    <w:p w14:paraId="319C9BB4" w14:textId="77777777"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357A1402" w:rsidR="001F6076" w:rsidRPr="00312E17" w:rsidRDefault="009417A7" w:rsidP="003A27E2">
            <w:pPr>
              <w:spacing w:after="0"/>
              <w:jc w:val="right"/>
              <w:rPr>
                <w:sz w:val="20"/>
              </w:rPr>
            </w:pPr>
            <w:r>
              <w:rPr>
                <w:sz w:val="20"/>
              </w:rPr>
              <w:t>30,830</w:t>
            </w:r>
          </w:p>
        </w:tc>
        <w:tc>
          <w:tcPr>
            <w:tcW w:w="758" w:type="dxa"/>
            <w:tcBorders>
              <w:top w:val="nil"/>
              <w:left w:val="nil"/>
              <w:bottom w:val="nil"/>
              <w:right w:val="nil"/>
            </w:tcBorders>
          </w:tcPr>
          <w:p w14:paraId="116C9B88" w14:textId="533BFC60" w:rsidR="001F6076" w:rsidRPr="00312E17" w:rsidRDefault="009417A7" w:rsidP="003A27E2">
            <w:pPr>
              <w:spacing w:after="0"/>
              <w:jc w:val="right"/>
              <w:rPr>
                <w:sz w:val="20"/>
              </w:rPr>
            </w:pPr>
            <w:r>
              <w:rPr>
                <w:sz w:val="20"/>
              </w:rPr>
              <w:t>0.162</w:t>
            </w: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4369411C" w14:textId="533245F2" w:rsidR="009417A7" w:rsidRDefault="009417A7" w:rsidP="009417A7">
      <w:pPr>
        <w:ind w:left="1170" w:hanging="1170"/>
      </w:pPr>
      <w:r>
        <w:lastRenderedPageBreak/>
        <w:t>Table 2.</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9417A7" w:rsidRPr="009417A7" w14:paraId="2D12CE3B" w14:textId="77777777" w:rsidTr="009417A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14:paraId="54007B4E"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14:paraId="3187483D"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14:paraId="2DEB0B07"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CV</w:t>
            </w:r>
          </w:p>
        </w:tc>
      </w:tr>
      <w:tr w:rsidR="009417A7" w:rsidRPr="009417A7" w14:paraId="14280CB0" w14:textId="77777777" w:rsidTr="009417A7">
        <w:trPr>
          <w:trHeight w:val="300"/>
          <w:jc w:val="center"/>
        </w:trPr>
        <w:tc>
          <w:tcPr>
            <w:tcW w:w="960" w:type="dxa"/>
            <w:tcBorders>
              <w:top w:val="single" w:sz="4" w:space="0" w:color="auto"/>
              <w:left w:val="nil"/>
              <w:bottom w:val="nil"/>
              <w:right w:val="nil"/>
            </w:tcBorders>
            <w:shd w:val="clear" w:color="auto" w:fill="auto"/>
            <w:noWrap/>
            <w:vAlign w:val="center"/>
            <w:hideMark/>
          </w:tcPr>
          <w:p w14:paraId="457E7A3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14:paraId="2024309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14:paraId="276977D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6D68578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F7B86A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14:paraId="20E91F1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14:paraId="2A5A833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0.39</w:t>
            </w:r>
          </w:p>
        </w:tc>
      </w:tr>
      <w:tr w:rsidR="009417A7" w:rsidRPr="009417A7" w14:paraId="48B3D72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6F2B6A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14:paraId="3854F736"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14:paraId="2E9C995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0.38</w:t>
            </w:r>
          </w:p>
        </w:tc>
      </w:tr>
      <w:tr w:rsidR="009417A7" w:rsidRPr="009417A7" w14:paraId="61B6E42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651DB9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14:paraId="7D631E2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14:paraId="5E89A61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0.57</w:t>
            </w:r>
          </w:p>
        </w:tc>
      </w:tr>
      <w:tr w:rsidR="009417A7" w:rsidRPr="009417A7" w14:paraId="0CDA549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05C884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14:paraId="38E52E9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14:paraId="4B3A0B8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0.52</w:t>
            </w:r>
          </w:p>
        </w:tc>
      </w:tr>
      <w:tr w:rsidR="009417A7" w:rsidRPr="009417A7" w14:paraId="62DE2B81"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EEB6D4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14:paraId="18CB5F5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14:paraId="4D1612D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0.41</w:t>
            </w:r>
          </w:p>
        </w:tc>
      </w:tr>
      <w:tr w:rsidR="009417A7" w:rsidRPr="009417A7" w14:paraId="440AF2A6"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037ECC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14:paraId="7C842E6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14:paraId="75F49BD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0.37</w:t>
            </w:r>
          </w:p>
        </w:tc>
      </w:tr>
      <w:tr w:rsidR="009417A7" w:rsidRPr="009417A7" w14:paraId="6F5B830C"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30BB40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14:paraId="230655B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14:paraId="45126FE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0.43</w:t>
            </w:r>
          </w:p>
        </w:tc>
      </w:tr>
      <w:tr w:rsidR="009417A7" w:rsidRPr="009417A7" w14:paraId="091A32D9"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4BF61E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14:paraId="5D1C1FE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14:paraId="1B00CF3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0.55</w:t>
            </w:r>
          </w:p>
        </w:tc>
      </w:tr>
      <w:tr w:rsidR="009417A7" w:rsidRPr="009417A7" w14:paraId="4D18AC10"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D1D555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14:paraId="795FF8B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14:paraId="71D680D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0.96</w:t>
            </w:r>
          </w:p>
        </w:tc>
      </w:tr>
      <w:tr w:rsidR="009417A7" w:rsidRPr="009417A7" w14:paraId="56E4136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68DCF6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14:paraId="495BA53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14:paraId="5BDD612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0.48</w:t>
            </w:r>
          </w:p>
        </w:tc>
      </w:tr>
      <w:tr w:rsidR="009417A7" w:rsidRPr="009417A7" w14:paraId="5B236ECE"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6C8CC7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14:paraId="605851E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14:paraId="374B345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23CB82F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95EAB1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14:paraId="3FD5FAB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14:paraId="0F00911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0.24</w:t>
            </w:r>
          </w:p>
        </w:tc>
      </w:tr>
      <w:tr w:rsidR="009417A7" w:rsidRPr="009417A7" w14:paraId="0FF7FE1B"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16CF70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14:paraId="5C4CCC0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14:paraId="093D4E7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0.58</w:t>
            </w:r>
          </w:p>
        </w:tc>
      </w:tr>
      <w:tr w:rsidR="009417A7" w:rsidRPr="009417A7" w14:paraId="66AC7313"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7DC013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14:paraId="0E285A2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14:paraId="3D18421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0.29</w:t>
            </w:r>
          </w:p>
        </w:tc>
      </w:tr>
      <w:tr w:rsidR="009417A7" w:rsidRPr="009417A7" w14:paraId="54CFB50B" w14:textId="77777777" w:rsidTr="009417A7">
        <w:trPr>
          <w:trHeight w:val="300"/>
          <w:jc w:val="center"/>
        </w:trPr>
        <w:tc>
          <w:tcPr>
            <w:tcW w:w="960" w:type="dxa"/>
            <w:tcBorders>
              <w:top w:val="nil"/>
              <w:left w:val="nil"/>
              <w:bottom w:val="single" w:sz="4" w:space="0" w:color="auto"/>
              <w:right w:val="nil"/>
            </w:tcBorders>
            <w:shd w:val="clear" w:color="auto" w:fill="auto"/>
            <w:noWrap/>
            <w:vAlign w:val="center"/>
            <w:hideMark/>
          </w:tcPr>
          <w:p w14:paraId="00C7906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14:paraId="02FA58A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14:paraId="5927540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0.28</w:t>
            </w:r>
          </w:p>
        </w:tc>
      </w:tr>
    </w:tbl>
    <w:p w14:paraId="425D6A7B" w14:textId="77777777" w:rsidR="009417A7" w:rsidRDefault="009417A7" w:rsidP="00167374">
      <w:pPr>
        <w:ind w:left="1170" w:hanging="1170"/>
      </w:pPr>
    </w:p>
    <w:p w14:paraId="6D2138C0" w14:textId="23244AFC" w:rsidR="001F6076" w:rsidRDefault="001F6076" w:rsidP="00167374">
      <w:pPr>
        <w:ind w:left="1170" w:hanging="1170"/>
      </w:pPr>
      <w:r>
        <w:t>Table 2.</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1091"/>
        <w:gridCol w:w="630"/>
        <w:gridCol w:w="270"/>
        <w:gridCol w:w="720"/>
        <w:gridCol w:w="1080"/>
        <w:gridCol w:w="720"/>
      </w:tblGrid>
      <w:tr w:rsidR="00B93BF7" w14:paraId="0D7FE0C6" w14:textId="77777777" w:rsidTr="00B93BF7">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1091"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63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70"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882005" w14:paraId="3314EB47" w14:textId="77777777" w:rsidTr="00B93BF7">
        <w:trPr>
          <w:trHeight w:hRule="exact" w:val="360"/>
          <w:jc w:val="center"/>
        </w:trPr>
        <w:tc>
          <w:tcPr>
            <w:tcW w:w="694" w:type="dxa"/>
            <w:tcBorders>
              <w:top w:val="single" w:sz="4" w:space="0" w:color="auto"/>
            </w:tcBorders>
            <w:hideMark/>
          </w:tcPr>
          <w:p w14:paraId="7DDEB74F" w14:textId="77777777" w:rsidR="00882005" w:rsidRPr="00DD76F0" w:rsidRDefault="00882005" w:rsidP="00882005">
            <w:pPr>
              <w:spacing w:after="240"/>
              <w:jc w:val="right"/>
              <w:rPr>
                <w:sz w:val="20"/>
              </w:rPr>
            </w:pPr>
            <w:r w:rsidRPr="00DD76F0">
              <w:rPr>
                <w:sz w:val="20"/>
              </w:rPr>
              <w:t>1997</w:t>
            </w:r>
          </w:p>
        </w:tc>
        <w:tc>
          <w:tcPr>
            <w:tcW w:w="1091" w:type="dxa"/>
            <w:tcBorders>
              <w:top w:val="single" w:sz="4" w:space="0" w:color="auto"/>
            </w:tcBorders>
            <w:hideMark/>
          </w:tcPr>
          <w:p w14:paraId="642B586B" w14:textId="0F8A154F" w:rsidR="00882005" w:rsidRPr="00DD76F0" w:rsidRDefault="00882005" w:rsidP="00882005">
            <w:pPr>
              <w:spacing w:after="240"/>
              <w:jc w:val="right"/>
              <w:rPr>
                <w:sz w:val="20"/>
              </w:rPr>
            </w:pPr>
            <w:r w:rsidRPr="00F973CE">
              <w:rPr>
                <w:sz w:val="20"/>
              </w:rPr>
              <w:t>29,431.</w:t>
            </w:r>
            <w:r w:rsidRPr="001E2547">
              <w:rPr>
                <w:color w:val="000000"/>
                <w:sz w:val="20"/>
              </w:rPr>
              <w:t>30</w:t>
            </w:r>
            <w:r w:rsidRPr="00F973CE">
              <w:rPr>
                <w:sz w:val="20"/>
              </w:rPr>
              <w:t xml:space="preserve"> </w:t>
            </w:r>
          </w:p>
        </w:tc>
        <w:tc>
          <w:tcPr>
            <w:tcW w:w="630" w:type="dxa"/>
            <w:tcBorders>
              <w:top w:val="single" w:sz="4" w:space="0" w:color="auto"/>
            </w:tcBorders>
            <w:hideMark/>
          </w:tcPr>
          <w:p w14:paraId="6DEBF17C" w14:textId="262EFADF" w:rsidR="00882005" w:rsidRPr="00DD76F0" w:rsidRDefault="00882005" w:rsidP="00882005">
            <w:pPr>
              <w:spacing w:after="240"/>
              <w:jc w:val="right"/>
              <w:rPr>
                <w:sz w:val="20"/>
              </w:rPr>
            </w:pPr>
            <w:r w:rsidRPr="00F973CE">
              <w:rPr>
                <w:sz w:val="20"/>
              </w:rPr>
              <w:t>0.24</w:t>
            </w:r>
          </w:p>
        </w:tc>
        <w:tc>
          <w:tcPr>
            <w:tcW w:w="270" w:type="dxa"/>
            <w:tcBorders>
              <w:top w:val="single" w:sz="4" w:space="0" w:color="auto"/>
            </w:tcBorders>
          </w:tcPr>
          <w:p w14:paraId="0F9C227A" w14:textId="77777777" w:rsidR="00882005" w:rsidRPr="00DD76F0" w:rsidRDefault="00882005" w:rsidP="00882005">
            <w:pPr>
              <w:spacing w:after="240"/>
              <w:jc w:val="right"/>
              <w:rPr>
                <w:sz w:val="20"/>
              </w:rPr>
            </w:pPr>
          </w:p>
        </w:tc>
        <w:tc>
          <w:tcPr>
            <w:tcW w:w="720" w:type="dxa"/>
            <w:tcBorders>
              <w:top w:val="single" w:sz="4" w:space="0" w:color="auto"/>
            </w:tcBorders>
          </w:tcPr>
          <w:p w14:paraId="73E362AE" w14:textId="58637A86" w:rsidR="00882005" w:rsidRPr="00DD76F0" w:rsidRDefault="00882005" w:rsidP="00882005">
            <w:pPr>
              <w:spacing w:after="240"/>
              <w:jc w:val="right"/>
              <w:rPr>
                <w:sz w:val="20"/>
              </w:rPr>
            </w:pPr>
            <w:r w:rsidRPr="00F973CE">
              <w:rPr>
                <w:color w:val="000000"/>
              </w:rPr>
              <w:t>2010</w:t>
            </w:r>
          </w:p>
        </w:tc>
        <w:tc>
          <w:tcPr>
            <w:tcW w:w="1080" w:type="dxa"/>
            <w:tcBorders>
              <w:top w:val="single" w:sz="4" w:space="0" w:color="auto"/>
            </w:tcBorders>
          </w:tcPr>
          <w:p w14:paraId="754DAE89" w14:textId="7B604011" w:rsidR="00882005" w:rsidRPr="00DD76F0" w:rsidRDefault="00882005" w:rsidP="00882005">
            <w:pPr>
              <w:spacing w:after="240"/>
              <w:jc w:val="right"/>
              <w:rPr>
                <w:sz w:val="20"/>
              </w:rPr>
            </w:pPr>
            <w:r w:rsidRPr="001E2547">
              <w:rPr>
                <w:color w:val="000000"/>
                <w:sz w:val="20"/>
              </w:rPr>
              <w:t>27,815.33</w:t>
            </w:r>
            <w:r w:rsidRPr="00F973CE">
              <w:rPr>
                <w:sz w:val="20"/>
              </w:rPr>
              <w:t xml:space="preserve"> </w:t>
            </w:r>
          </w:p>
        </w:tc>
        <w:tc>
          <w:tcPr>
            <w:tcW w:w="720" w:type="dxa"/>
            <w:tcBorders>
              <w:top w:val="single" w:sz="4" w:space="0" w:color="auto"/>
            </w:tcBorders>
          </w:tcPr>
          <w:p w14:paraId="402DAB64" w14:textId="3686C0C4" w:rsidR="00882005" w:rsidRPr="00DD76F0" w:rsidRDefault="00882005" w:rsidP="00882005">
            <w:pPr>
              <w:spacing w:after="240"/>
              <w:jc w:val="right"/>
              <w:rPr>
                <w:sz w:val="20"/>
              </w:rPr>
            </w:pPr>
            <w:r w:rsidRPr="00F973CE">
              <w:rPr>
                <w:sz w:val="20"/>
              </w:rPr>
              <w:t>0.16</w:t>
            </w:r>
          </w:p>
        </w:tc>
      </w:tr>
      <w:tr w:rsidR="00882005" w14:paraId="1E21BF28" w14:textId="77777777" w:rsidTr="00882005">
        <w:trPr>
          <w:trHeight w:hRule="exact" w:val="360"/>
          <w:jc w:val="center"/>
        </w:trPr>
        <w:tc>
          <w:tcPr>
            <w:tcW w:w="694" w:type="dxa"/>
            <w:hideMark/>
          </w:tcPr>
          <w:p w14:paraId="4492D55D" w14:textId="77777777" w:rsidR="00882005" w:rsidRPr="00DD76F0" w:rsidRDefault="00882005" w:rsidP="00882005">
            <w:pPr>
              <w:spacing w:after="240"/>
              <w:jc w:val="right"/>
              <w:rPr>
                <w:sz w:val="20"/>
              </w:rPr>
            </w:pPr>
            <w:r w:rsidRPr="00DD76F0">
              <w:rPr>
                <w:sz w:val="20"/>
              </w:rPr>
              <w:t>1998</w:t>
            </w:r>
          </w:p>
        </w:tc>
        <w:tc>
          <w:tcPr>
            <w:tcW w:w="1091" w:type="dxa"/>
            <w:hideMark/>
          </w:tcPr>
          <w:p w14:paraId="50103111" w14:textId="4E9F26E0" w:rsidR="00882005" w:rsidRPr="00DD76F0" w:rsidRDefault="00882005" w:rsidP="00882005">
            <w:pPr>
              <w:spacing w:after="240"/>
              <w:jc w:val="right"/>
              <w:rPr>
                <w:sz w:val="20"/>
              </w:rPr>
            </w:pPr>
            <w:r w:rsidRPr="00F973CE">
              <w:rPr>
                <w:sz w:val="20"/>
              </w:rPr>
              <w:t>16,</w:t>
            </w:r>
            <w:r w:rsidRPr="001E2547">
              <w:rPr>
                <w:color w:val="000000"/>
                <w:sz w:val="20"/>
              </w:rPr>
              <w:t>367.53</w:t>
            </w:r>
            <w:r w:rsidRPr="00F973CE">
              <w:rPr>
                <w:sz w:val="20"/>
              </w:rPr>
              <w:t xml:space="preserve"> </w:t>
            </w:r>
          </w:p>
        </w:tc>
        <w:tc>
          <w:tcPr>
            <w:tcW w:w="630" w:type="dxa"/>
            <w:hideMark/>
          </w:tcPr>
          <w:p w14:paraId="183742AD" w14:textId="355EF433"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1B05B719" w14:textId="77777777" w:rsidR="00882005" w:rsidRPr="00DD76F0" w:rsidRDefault="00882005" w:rsidP="00882005">
            <w:pPr>
              <w:spacing w:after="240"/>
              <w:jc w:val="right"/>
              <w:rPr>
                <w:sz w:val="20"/>
              </w:rPr>
            </w:pPr>
          </w:p>
        </w:tc>
        <w:tc>
          <w:tcPr>
            <w:tcW w:w="720" w:type="dxa"/>
          </w:tcPr>
          <w:p w14:paraId="454E022A" w14:textId="6A9DEAF4" w:rsidR="00882005" w:rsidRPr="00DD76F0" w:rsidRDefault="00882005" w:rsidP="00882005">
            <w:pPr>
              <w:spacing w:after="240"/>
              <w:jc w:val="right"/>
              <w:rPr>
                <w:sz w:val="20"/>
              </w:rPr>
            </w:pPr>
            <w:r w:rsidRPr="00F973CE">
              <w:t>2011</w:t>
            </w:r>
          </w:p>
        </w:tc>
        <w:tc>
          <w:tcPr>
            <w:tcW w:w="1080" w:type="dxa"/>
          </w:tcPr>
          <w:p w14:paraId="5CB5D50E" w14:textId="474B84FB" w:rsidR="00882005" w:rsidRPr="00DD76F0" w:rsidRDefault="00882005" w:rsidP="00882005">
            <w:pPr>
              <w:spacing w:after="240"/>
              <w:jc w:val="right"/>
              <w:rPr>
                <w:sz w:val="20"/>
              </w:rPr>
            </w:pPr>
            <w:r w:rsidRPr="001E2547">
              <w:rPr>
                <w:color w:val="000000"/>
                <w:sz w:val="20"/>
              </w:rPr>
              <w:t>31,746.63</w:t>
            </w:r>
            <w:r w:rsidRPr="00F973CE">
              <w:rPr>
                <w:sz w:val="20"/>
              </w:rPr>
              <w:t xml:space="preserve"> </w:t>
            </w:r>
          </w:p>
        </w:tc>
        <w:tc>
          <w:tcPr>
            <w:tcW w:w="720" w:type="dxa"/>
          </w:tcPr>
          <w:p w14:paraId="46BB6515" w14:textId="37397211" w:rsidR="00882005" w:rsidRPr="00DD76F0" w:rsidRDefault="00882005" w:rsidP="00882005">
            <w:pPr>
              <w:spacing w:after="240"/>
              <w:jc w:val="right"/>
              <w:rPr>
                <w:sz w:val="20"/>
              </w:rPr>
            </w:pPr>
            <w:r w:rsidRPr="00F973CE">
              <w:rPr>
                <w:sz w:val="20"/>
              </w:rPr>
              <w:t>0.</w:t>
            </w:r>
            <w:r w:rsidRPr="001E2547">
              <w:rPr>
                <w:color w:val="000000"/>
                <w:sz w:val="20"/>
              </w:rPr>
              <w:t>17</w:t>
            </w:r>
          </w:p>
        </w:tc>
      </w:tr>
      <w:tr w:rsidR="00882005" w14:paraId="56F7F044" w14:textId="77777777" w:rsidTr="00882005">
        <w:trPr>
          <w:trHeight w:hRule="exact" w:val="360"/>
          <w:jc w:val="center"/>
        </w:trPr>
        <w:tc>
          <w:tcPr>
            <w:tcW w:w="694" w:type="dxa"/>
            <w:hideMark/>
          </w:tcPr>
          <w:p w14:paraId="0FAF23EC" w14:textId="77777777" w:rsidR="00882005" w:rsidRPr="00DD76F0" w:rsidRDefault="00882005" w:rsidP="00882005">
            <w:pPr>
              <w:spacing w:after="240"/>
              <w:jc w:val="right"/>
              <w:rPr>
                <w:sz w:val="20"/>
              </w:rPr>
            </w:pPr>
            <w:r w:rsidRPr="00DD76F0">
              <w:rPr>
                <w:sz w:val="20"/>
              </w:rPr>
              <w:t>1999</w:t>
            </w:r>
          </w:p>
        </w:tc>
        <w:tc>
          <w:tcPr>
            <w:tcW w:w="1091" w:type="dxa"/>
            <w:hideMark/>
          </w:tcPr>
          <w:p w14:paraId="4D01C5A9" w14:textId="5A76C8D4" w:rsidR="00882005" w:rsidRPr="00DD76F0" w:rsidRDefault="00882005" w:rsidP="00882005">
            <w:pPr>
              <w:spacing w:after="240"/>
              <w:jc w:val="right"/>
              <w:rPr>
                <w:sz w:val="20"/>
              </w:rPr>
            </w:pPr>
            <w:r w:rsidRPr="00F973CE">
              <w:rPr>
                <w:sz w:val="20"/>
              </w:rPr>
              <w:t>12,</w:t>
            </w:r>
            <w:r w:rsidRPr="001E2547">
              <w:rPr>
                <w:color w:val="000000"/>
                <w:sz w:val="20"/>
              </w:rPr>
              <w:t>373.39</w:t>
            </w:r>
            <w:r w:rsidRPr="00F973CE">
              <w:rPr>
                <w:sz w:val="20"/>
              </w:rPr>
              <w:t xml:space="preserve"> </w:t>
            </w:r>
          </w:p>
        </w:tc>
        <w:tc>
          <w:tcPr>
            <w:tcW w:w="630" w:type="dxa"/>
            <w:hideMark/>
          </w:tcPr>
          <w:p w14:paraId="5808D5AF" w14:textId="27983284"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65FA8CFD" w14:textId="77777777" w:rsidR="00882005" w:rsidRPr="00DD76F0" w:rsidRDefault="00882005" w:rsidP="00882005">
            <w:pPr>
              <w:spacing w:after="240"/>
              <w:jc w:val="right"/>
              <w:rPr>
                <w:sz w:val="20"/>
              </w:rPr>
            </w:pPr>
          </w:p>
        </w:tc>
        <w:tc>
          <w:tcPr>
            <w:tcW w:w="720" w:type="dxa"/>
          </w:tcPr>
          <w:p w14:paraId="57FFADC2" w14:textId="31D9CAB2" w:rsidR="00882005" w:rsidRPr="00DD76F0" w:rsidRDefault="00882005" w:rsidP="00882005">
            <w:pPr>
              <w:spacing w:after="240"/>
              <w:jc w:val="right"/>
              <w:rPr>
                <w:sz w:val="20"/>
              </w:rPr>
            </w:pPr>
            <w:r w:rsidRPr="00DD76F0">
              <w:rPr>
                <w:sz w:val="20"/>
              </w:rPr>
              <w:t>2012</w:t>
            </w:r>
          </w:p>
        </w:tc>
        <w:tc>
          <w:tcPr>
            <w:tcW w:w="1080" w:type="dxa"/>
          </w:tcPr>
          <w:p w14:paraId="06B9E23E" w14:textId="0B41E450" w:rsidR="00882005" w:rsidRPr="00DD76F0" w:rsidRDefault="00882005" w:rsidP="00882005">
            <w:pPr>
              <w:spacing w:after="240"/>
              <w:jc w:val="right"/>
              <w:rPr>
                <w:sz w:val="20"/>
              </w:rPr>
            </w:pPr>
            <w:r w:rsidRPr="001E2547">
              <w:rPr>
                <w:color w:val="000000"/>
                <w:sz w:val="20"/>
              </w:rPr>
              <w:t>23,509.36</w:t>
            </w:r>
            <w:r w:rsidRPr="00F973CE">
              <w:rPr>
                <w:sz w:val="20"/>
              </w:rPr>
              <w:t xml:space="preserve"> </w:t>
            </w:r>
          </w:p>
        </w:tc>
        <w:tc>
          <w:tcPr>
            <w:tcW w:w="720" w:type="dxa"/>
          </w:tcPr>
          <w:p w14:paraId="2429142E" w14:textId="79E075C6" w:rsidR="00882005" w:rsidRPr="00DD76F0" w:rsidRDefault="00882005" w:rsidP="00882005">
            <w:pPr>
              <w:spacing w:after="240"/>
              <w:jc w:val="right"/>
              <w:rPr>
                <w:sz w:val="20"/>
              </w:rPr>
            </w:pPr>
            <w:r w:rsidRPr="00F973CE">
              <w:rPr>
                <w:sz w:val="20"/>
              </w:rPr>
              <w:t>0.</w:t>
            </w:r>
            <w:r w:rsidRPr="001E2547">
              <w:rPr>
                <w:color w:val="000000"/>
                <w:sz w:val="20"/>
              </w:rPr>
              <w:t>18</w:t>
            </w:r>
          </w:p>
        </w:tc>
      </w:tr>
      <w:tr w:rsidR="00882005" w14:paraId="15C607F7" w14:textId="77777777" w:rsidTr="0070194D">
        <w:trPr>
          <w:trHeight w:hRule="exact" w:val="360"/>
          <w:jc w:val="center"/>
        </w:trPr>
        <w:tc>
          <w:tcPr>
            <w:tcW w:w="694" w:type="dxa"/>
            <w:hideMark/>
          </w:tcPr>
          <w:p w14:paraId="00C94C74" w14:textId="77777777" w:rsidR="00882005" w:rsidRPr="00DD76F0" w:rsidRDefault="00882005" w:rsidP="00882005">
            <w:pPr>
              <w:spacing w:after="240"/>
              <w:jc w:val="right"/>
              <w:rPr>
                <w:sz w:val="20"/>
              </w:rPr>
            </w:pPr>
            <w:r w:rsidRPr="00DD76F0">
              <w:rPr>
                <w:sz w:val="20"/>
              </w:rPr>
              <w:t>2000</w:t>
            </w:r>
          </w:p>
        </w:tc>
        <w:tc>
          <w:tcPr>
            <w:tcW w:w="1091" w:type="dxa"/>
            <w:hideMark/>
          </w:tcPr>
          <w:p w14:paraId="4586B942" w14:textId="19211F01" w:rsidR="00882005" w:rsidRPr="00DD76F0" w:rsidRDefault="00882005" w:rsidP="00882005">
            <w:pPr>
              <w:spacing w:after="240"/>
              <w:jc w:val="right"/>
              <w:rPr>
                <w:sz w:val="20"/>
              </w:rPr>
            </w:pPr>
            <w:r w:rsidRPr="00F973CE">
              <w:rPr>
                <w:sz w:val="20"/>
              </w:rPr>
              <w:t>14,</w:t>
            </w:r>
            <w:r w:rsidRPr="001E2547">
              <w:rPr>
                <w:color w:val="000000"/>
                <w:sz w:val="20"/>
              </w:rPr>
              <w:t>641.58</w:t>
            </w:r>
            <w:r w:rsidRPr="00F973CE">
              <w:rPr>
                <w:sz w:val="20"/>
              </w:rPr>
              <w:t xml:space="preserve"> </w:t>
            </w:r>
          </w:p>
        </w:tc>
        <w:tc>
          <w:tcPr>
            <w:tcW w:w="630" w:type="dxa"/>
            <w:hideMark/>
          </w:tcPr>
          <w:p w14:paraId="5C7DFEE1" w14:textId="6D8EB532" w:rsidR="00882005" w:rsidRPr="00DD76F0" w:rsidRDefault="00882005" w:rsidP="00882005">
            <w:pPr>
              <w:spacing w:after="240"/>
              <w:jc w:val="right"/>
              <w:rPr>
                <w:sz w:val="20"/>
              </w:rPr>
            </w:pPr>
            <w:r w:rsidRPr="00F973CE">
              <w:rPr>
                <w:sz w:val="20"/>
              </w:rPr>
              <w:t>0.22</w:t>
            </w:r>
          </w:p>
        </w:tc>
        <w:tc>
          <w:tcPr>
            <w:tcW w:w="270" w:type="dxa"/>
          </w:tcPr>
          <w:p w14:paraId="68A7E43D" w14:textId="77777777" w:rsidR="00882005" w:rsidRPr="00DD76F0" w:rsidRDefault="00882005" w:rsidP="00882005">
            <w:pPr>
              <w:spacing w:after="240"/>
              <w:jc w:val="right"/>
              <w:rPr>
                <w:sz w:val="20"/>
              </w:rPr>
            </w:pPr>
          </w:p>
        </w:tc>
        <w:tc>
          <w:tcPr>
            <w:tcW w:w="720" w:type="dxa"/>
          </w:tcPr>
          <w:p w14:paraId="0BEBE496" w14:textId="33132D48" w:rsidR="00882005" w:rsidRPr="00DD76F0" w:rsidRDefault="00882005" w:rsidP="00882005">
            <w:pPr>
              <w:spacing w:after="240"/>
              <w:jc w:val="right"/>
              <w:rPr>
                <w:sz w:val="20"/>
              </w:rPr>
            </w:pPr>
            <w:r w:rsidRPr="00DD76F0">
              <w:rPr>
                <w:sz w:val="20"/>
              </w:rPr>
              <w:t>2013</w:t>
            </w:r>
          </w:p>
        </w:tc>
        <w:tc>
          <w:tcPr>
            <w:tcW w:w="1080" w:type="dxa"/>
            <w:vAlign w:val="bottom"/>
          </w:tcPr>
          <w:p w14:paraId="73ACFB99" w14:textId="01BD02D8" w:rsidR="00882005" w:rsidRPr="00DD76F0" w:rsidRDefault="00882005" w:rsidP="00882005">
            <w:pPr>
              <w:spacing w:after="240"/>
              <w:jc w:val="right"/>
              <w:rPr>
                <w:sz w:val="20"/>
              </w:rPr>
            </w:pPr>
            <w:r w:rsidRPr="001E2547">
              <w:rPr>
                <w:color w:val="000000"/>
                <w:sz w:val="20"/>
              </w:rPr>
              <w:t>26,432.41</w:t>
            </w:r>
          </w:p>
        </w:tc>
        <w:tc>
          <w:tcPr>
            <w:tcW w:w="720" w:type="dxa"/>
            <w:vAlign w:val="bottom"/>
          </w:tcPr>
          <w:p w14:paraId="4E3D03C2" w14:textId="4B22CA39" w:rsidR="00882005" w:rsidRPr="00DD76F0" w:rsidRDefault="00882005" w:rsidP="00882005">
            <w:pPr>
              <w:spacing w:after="240"/>
              <w:jc w:val="right"/>
              <w:rPr>
                <w:sz w:val="20"/>
              </w:rPr>
            </w:pPr>
            <w:r w:rsidRPr="00F973CE">
              <w:rPr>
                <w:sz w:val="20"/>
              </w:rPr>
              <w:t>0.</w:t>
            </w:r>
            <w:r w:rsidRPr="001E2547">
              <w:rPr>
                <w:color w:val="000000"/>
                <w:sz w:val="20"/>
              </w:rPr>
              <w:t>19</w:t>
            </w:r>
          </w:p>
        </w:tc>
      </w:tr>
      <w:tr w:rsidR="00882005" w14:paraId="0F07D9D6" w14:textId="77777777" w:rsidTr="0070194D">
        <w:trPr>
          <w:trHeight w:hRule="exact" w:val="360"/>
          <w:jc w:val="center"/>
        </w:trPr>
        <w:tc>
          <w:tcPr>
            <w:tcW w:w="694" w:type="dxa"/>
            <w:hideMark/>
          </w:tcPr>
          <w:p w14:paraId="692C4414" w14:textId="77777777" w:rsidR="00882005" w:rsidRPr="00DD76F0" w:rsidRDefault="00882005" w:rsidP="00882005">
            <w:pPr>
              <w:spacing w:after="240"/>
              <w:jc w:val="center"/>
              <w:rPr>
                <w:sz w:val="20"/>
              </w:rPr>
            </w:pPr>
            <w:r w:rsidRPr="00DD76F0">
              <w:rPr>
                <w:sz w:val="20"/>
              </w:rPr>
              <w:t>2001</w:t>
            </w:r>
          </w:p>
        </w:tc>
        <w:tc>
          <w:tcPr>
            <w:tcW w:w="1091" w:type="dxa"/>
            <w:vAlign w:val="bottom"/>
            <w:hideMark/>
          </w:tcPr>
          <w:p w14:paraId="623C99B1" w14:textId="09A860AF" w:rsidR="00882005" w:rsidRPr="00DD76F0" w:rsidRDefault="00882005" w:rsidP="00882005">
            <w:pPr>
              <w:spacing w:after="240"/>
              <w:jc w:val="center"/>
              <w:rPr>
                <w:sz w:val="20"/>
              </w:rPr>
            </w:pPr>
            <w:r w:rsidRPr="00F973CE">
              <w:rPr>
                <w:sz w:val="20"/>
              </w:rPr>
              <w:t>12,</w:t>
            </w:r>
            <w:r w:rsidRPr="001E2547">
              <w:rPr>
                <w:color w:val="000000"/>
                <w:sz w:val="20"/>
              </w:rPr>
              <w:t>169.30</w:t>
            </w:r>
          </w:p>
        </w:tc>
        <w:tc>
          <w:tcPr>
            <w:tcW w:w="630" w:type="dxa"/>
            <w:vAlign w:val="bottom"/>
            <w:hideMark/>
          </w:tcPr>
          <w:p w14:paraId="49E100C1" w14:textId="2890D7C6" w:rsidR="00882005" w:rsidRPr="00DD76F0" w:rsidRDefault="00882005" w:rsidP="00882005">
            <w:pPr>
              <w:spacing w:after="240"/>
              <w:jc w:val="center"/>
              <w:rPr>
                <w:sz w:val="20"/>
              </w:rPr>
            </w:pPr>
            <w:r w:rsidRPr="00F973CE">
              <w:rPr>
                <w:sz w:val="20"/>
              </w:rPr>
              <w:t>0.</w:t>
            </w:r>
            <w:r w:rsidRPr="001E2547">
              <w:rPr>
                <w:color w:val="000000"/>
                <w:sz w:val="20"/>
              </w:rPr>
              <w:t>24</w:t>
            </w:r>
          </w:p>
        </w:tc>
        <w:tc>
          <w:tcPr>
            <w:tcW w:w="270" w:type="dxa"/>
          </w:tcPr>
          <w:p w14:paraId="57E6C3B4" w14:textId="77777777" w:rsidR="00882005" w:rsidRPr="00DD76F0" w:rsidRDefault="00882005" w:rsidP="00882005">
            <w:pPr>
              <w:spacing w:after="240"/>
              <w:jc w:val="center"/>
              <w:rPr>
                <w:sz w:val="20"/>
              </w:rPr>
            </w:pPr>
          </w:p>
        </w:tc>
        <w:tc>
          <w:tcPr>
            <w:tcW w:w="720" w:type="dxa"/>
          </w:tcPr>
          <w:p w14:paraId="4AEEB731" w14:textId="10B4B791" w:rsidR="00882005" w:rsidRPr="00DD76F0" w:rsidRDefault="00882005" w:rsidP="00882005">
            <w:pPr>
              <w:spacing w:after="240"/>
              <w:jc w:val="center"/>
              <w:rPr>
                <w:sz w:val="20"/>
              </w:rPr>
            </w:pPr>
            <w:r w:rsidRPr="00F973CE">
              <w:rPr>
                <w:color w:val="000000"/>
                <w:sz w:val="23"/>
              </w:rPr>
              <w:t>2014</w:t>
            </w:r>
          </w:p>
        </w:tc>
        <w:tc>
          <w:tcPr>
            <w:tcW w:w="1080" w:type="dxa"/>
          </w:tcPr>
          <w:p w14:paraId="42F6B4BB" w14:textId="7FF2EB65" w:rsidR="00882005" w:rsidRPr="00DD76F0" w:rsidRDefault="00882005" w:rsidP="00882005">
            <w:pPr>
              <w:spacing w:after="240"/>
              <w:jc w:val="center"/>
              <w:rPr>
                <w:sz w:val="20"/>
              </w:rPr>
            </w:pPr>
            <w:r w:rsidRPr="001E2547">
              <w:rPr>
                <w:color w:val="000000"/>
                <w:sz w:val="20"/>
              </w:rPr>
              <w:t xml:space="preserve"> 27,750.79</w:t>
            </w:r>
            <w:r w:rsidRPr="00F973CE">
              <w:rPr>
                <w:sz w:val="20"/>
              </w:rPr>
              <w:t xml:space="preserve"> </w:t>
            </w:r>
          </w:p>
        </w:tc>
        <w:tc>
          <w:tcPr>
            <w:tcW w:w="720" w:type="dxa"/>
            <w:shd w:val="clear" w:color="auto" w:fill="FFFFFF"/>
          </w:tcPr>
          <w:p w14:paraId="0D805349" w14:textId="253D8AF6" w:rsidR="00882005" w:rsidRPr="00DD76F0" w:rsidRDefault="00882005" w:rsidP="00882005">
            <w:pPr>
              <w:spacing w:after="240"/>
              <w:jc w:val="center"/>
              <w:rPr>
                <w:sz w:val="20"/>
              </w:rPr>
            </w:pPr>
            <w:r w:rsidRPr="00F973CE">
              <w:rPr>
                <w:sz w:val="20"/>
              </w:rPr>
              <w:t>0.</w:t>
            </w:r>
            <w:r w:rsidRPr="001E2547">
              <w:rPr>
                <w:color w:val="000000"/>
                <w:sz w:val="20"/>
              </w:rPr>
              <w:t>16</w:t>
            </w:r>
          </w:p>
        </w:tc>
      </w:tr>
      <w:tr w:rsidR="00882005" w14:paraId="40B952C4" w14:textId="77777777" w:rsidTr="00882005">
        <w:trPr>
          <w:trHeight w:hRule="exact" w:val="360"/>
          <w:jc w:val="center"/>
        </w:trPr>
        <w:tc>
          <w:tcPr>
            <w:tcW w:w="694" w:type="dxa"/>
            <w:hideMark/>
          </w:tcPr>
          <w:p w14:paraId="3B3C90B4" w14:textId="77777777" w:rsidR="00882005" w:rsidRPr="00DD76F0" w:rsidRDefault="00882005" w:rsidP="00882005">
            <w:pPr>
              <w:spacing w:after="240"/>
              <w:jc w:val="right"/>
              <w:rPr>
                <w:sz w:val="20"/>
              </w:rPr>
            </w:pPr>
            <w:r w:rsidRPr="00DD76F0">
              <w:rPr>
                <w:sz w:val="20"/>
              </w:rPr>
              <w:t>2002</w:t>
            </w:r>
          </w:p>
        </w:tc>
        <w:tc>
          <w:tcPr>
            <w:tcW w:w="1091" w:type="dxa"/>
            <w:hideMark/>
          </w:tcPr>
          <w:p w14:paraId="1D881871" w14:textId="1B5C3EFA" w:rsidR="00882005" w:rsidRPr="00DD76F0" w:rsidRDefault="00882005" w:rsidP="00882005">
            <w:pPr>
              <w:spacing w:after="240"/>
              <w:jc w:val="right"/>
              <w:rPr>
                <w:sz w:val="20"/>
              </w:rPr>
            </w:pPr>
            <w:r w:rsidRPr="00F973CE">
              <w:rPr>
                <w:sz w:val="20"/>
              </w:rPr>
              <w:t xml:space="preserve"> 16,</w:t>
            </w:r>
            <w:r w:rsidRPr="001E2547">
              <w:rPr>
                <w:color w:val="000000"/>
                <w:sz w:val="20"/>
              </w:rPr>
              <w:t>494.80</w:t>
            </w:r>
            <w:r w:rsidRPr="00F973CE">
              <w:rPr>
                <w:sz w:val="20"/>
              </w:rPr>
              <w:t xml:space="preserve"> </w:t>
            </w:r>
          </w:p>
        </w:tc>
        <w:tc>
          <w:tcPr>
            <w:tcW w:w="630" w:type="dxa"/>
            <w:hideMark/>
          </w:tcPr>
          <w:p w14:paraId="091E72BB" w14:textId="4215479D"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702434F1" w14:textId="77777777" w:rsidR="00882005" w:rsidRPr="00DD76F0" w:rsidRDefault="00882005" w:rsidP="00882005">
            <w:pPr>
              <w:spacing w:after="240"/>
              <w:jc w:val="right"/>
              <w:rPr>
                <w:sz w:val="20"/>
              </w:rPr>
            </w:pPr>
          </w:p>
        </w:tc>
        <w:tc>
          <w:tcPr>
            <w:tcW w:w="720" w:type="dxa"/>
          </w:tcPr>
          <w:p w14:paraId="380FE68E" w14:textId="4508D037" w:rsidR="00882005" w:rsidRPr="00DD76F0" w:rsidRDefault="00882005" w:rsidP="00882005">
            <w:pPr>
              <w:spacing w:after="240"/>
              <w:jc w:val="right"/>
              <w:rPr>
                <w:sz w:val="20"/>
              </w:rPr>
            </w:pPr>
            <w:r w:rsidRPr="00F973CE">
              <w:t>2015</w:t>
            </w:r>
          </w:p>
        </w:tc>
        <w:tc>
          <w:tcPr>
            <w:tcW w:w="1080" w:type="dxa"/>
          </w:tcPr>
          <w:p w14:paraId="550CA9BB" w14:textId="7E28A771" w:rsidR="00882005" w:rsidRPr="00DD76F0" w:rsidRDefault="00882005" w:rsidP="00882005">
            <w:pPr>
              <w:spacing w:after="240"/>
              <w:jc w:val="right"/>
              <w:rPr>
                <w:sz w:val="20"/>
              </w:rPr>
            </w:pPr>
            <w:r w:rsidRPr="001E2547">
              <w:rPr>
                <w:color w:val="000000"/>
                <w:sz w:val="20"/>
              </w:rPr>
              <w:t xml:space="preserve"> 16,722.46</w:t>
            </w:r>
            <w:r w:rsidRPr="00F973CE">
              <w:rPr>
                <w:sz w:val="20"/>
              </w:rPr>
              <w:t xml:space="preserve"> </w:t>
            </w:r>
          </w:p>
        </w:tc>
        <w:tc>
          <w:tcPr>
            <w:tcW w:w="720" w:type="dxa"/>
          </w:tcPr>
          <w:p w14:paraId="61D84419" w14:textId="78AC959B"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39D54914" w14:textId="77777777" w:rsidTr="00882005">
        <w:trPr>
          <w:trHeight w:hRule="exact" w:val="360"/>
          <w:jc w:val="center"/>
        </w:trPr>
        <w:tc>
          <w:tcPr>
            <w:tcW w:w="694" w:type="dxa"/>
            <w:hideMark/>
          </w:tcPr>
          <w:p w14:paraId="20A90152" w14:textId="77777777" w:rsidR="00882005" w:rsidRPr="00DD76F0" w:rsidRDefault="00882005" w:rsidP="00882005">
            <w:pPr>
              <w:spacing w:after="240"/>
              <w:jc w:val="right"/>
              <w:rPr>
                <w:sz w:val="20"/>
              </w:rPr>
            </w:pPr>
            <w:r w:rsidRPr="00DD76F0">
              <w:rPr>
                <w:sz w:val="20"/>
              </w:rPr>
              <w:t>2003</w:t>
            </w:r>
          </w:p>
        </w:tc>
        <w:tc>
          <w:tcPr>
            <w:tcW w:w="1091" w:type="dxa"/>
            <w:hideMark/>
          </w:tcPr>
          <w:p w14:paraId="0EA471A5" w14:textId="63A37D44" w:rsidR="00882005" w:rsidRPr="00DD76F0" w:rsidRDefault="00882005" w:rsidP="00882005">
            <w:pPr>
              <w:spacing w:after="240"/>
              <w:jc w:val="right"/>
              <w:rPr>
                <w:sz w:val="20"/>
              </w:rPr>
            </w:pPr>
            <w:r w:rsidRPr="00F973CE">
              <w:rPr>
                <w:sz w:val="20"/>
              </w:rPr>
              <w:t xml:space="preserve"> 15,</w:t>
            </w:r>
            <w:r w:rsidRPr="001E2547">
              <w:rPr>
                <w:color w:val="000000"/>
                <w:sz w:val="20"/>
              </w:rPr>
              <w:t>404.35</w:t>
            </w:r>
            <w:r w:rsidRPr="00F973CE">
              <w:rPr>
                <w:sz w:val="20"/>
              </w:rPr>
              <w:t xml:space="preserve"> </w:t>
            </w:r>
          </w:p>
        </w:tc>
        <w:tc>
          <w:tcPr>
            <w:tcW w:w="630" w:type="dxa"/>
            <w:hideMark/>
          </w:tcPr>
          <w:p w14:paraId="55A88C06" w14:textId="47907547" w:rsidR="00882005" w:rsidRPr="00DD76F0" w:rsidRDefault="00882005" w:rsidP="00882005">
            <w:pPr>
              <w:spacing w:after="240"/>
              <w:jc w:val="right"/>
              <w:rPr>
                <w:sz w:val="20"/>
              </w:rPr>
            </w:pPr>
            <w:r w:rsidRPr="00F973CE">
              <w:rPr>
                <w:sz w:val="20"/>
              </w:rPr>
              <w:t>0.</w:t>
            </w:r>
            <w:r w:rsidRPr="001E2547">
              <w:rPr>
                <w:color w:val="000000"/>
                <w:sz w:val="20"/>
              </w:rPr>
              <w:t>24</w:t>
            </w:r>
          </w:p>
        </w:tc>
        <w:tc>
          <w:tcPr>
            <w:tcW w:w="270" w:type="dxa"/>
          </w:tcPr>
          <w:p w14:paraId="3E10AE27" w14:textId="77777777" w:rsidR="00882005" w:rsidRPr="00DD76F0" w:rsidRDefault="00882005" w:rsidP="00882005">
            <w:pPr>
              <w:spacing w:after="240"/>
              <w:jc w:val="right"/>
              <w:rPr>
                <w:sz w:val="20"/>
              </w:rPr>
            </w:pPr>
          </w:p>
        </w:tc>
        <w:tc>
          <w:tcPr>
            <w:tcW w:w="720" w:type="dxa"/>
          </w:tcPr>
          <w:p w14:paraId="20F5DE32" w14:textId="0FF44962" w:rsidR="00882005" w:rsidRPr="00DD76F0" w:rsidRDefault="00882005" w:rsidP="00882005">
            <w:pPr>
              <w:spacing w:after="240"/>
              <w:jc w:val="right"/>
              <w:rPr>
                <w:sz w:val="20"/>
              </w:rPr>
            </w:pPr>
            <w:r w:rsidRPr="00F973CE">
              <w:t>2016</w:t>
            </w:r>
          </w:p>
        </w:tc>
        <w:tc>
          <w:tcPr>
            <w:tcW w:w="1080" w:type="dxa"/>
          </w:tcPr>
          <w:p w14:paraId="1359D758" w14:textId="29AFE1A3" w:rsidR="00882005" w:rsidRPr="00DD76F0" w:rsidRDefault="00882005" w:rsidP="00882005">
            <w:pPr>
              <w:spacing w:after="240"/>
              <w:jc w:val="right"/>
              <w:rPr>
                <w:sz w:val="20"/>
              </w:rPr>
            </w:pPr>
            <w:r w:rsidRPr="001E2547">
              <w:rPr>
                <w:color w:val="000000"/>
                <w:sz w:val="20"/>
              </w:rPr>
              <w:t xml:space="preserve"> 11,917.64</w:t>
            </w:r>
            <w:r w:rsidRPr="00F973CE">
              <w:rPr>
                <w:sz w:val="20"/>
              </w:rPr>
              <w:t xml:space="preserve"> </w:t>
            </w:r>
          </w:p>
        </w:tc>
        <w:tc>
          <w:tcPr>
            <w:tcW w:w="720" w:type="dxa"/>
          </w:tcPr>
          <w:p w14:paraId="78A700C4" w14:textId="5B6FE40F"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7CFB201" w14:textId="77777777" w:rsidTr="00882005">
        <w:trPr>
          <w:trHeight w:hRule="exact" w:val="360"/>
          <w:jc w:val="center"/>
        </w:trPr>
        <w:tc>
          <w:tcPr>
            <w:tcW w:w="694" w:type="dxa"/>
            <w:hideMark/>
          </w:tcPr>
          <w:p w14:paraId="46615111" w14:textId="77777777" w:rsidR="00882005" w:rsidRPr="00DD76F0" w:rsidRDefault="00882005" w:rsidP="00882005">
            <w:pPr>
              <w:spacing w:after="240"/>
              <w:jc w:val="right"/>
              <w:rPr>
                <w:sz w:val="20"/>
              </w:rPr>
            </w:pPr>
            <w:r w:rsidRPr="00DD76F0">
              <w:rPr>
                <w:sz w:val="20"/>
              </w:rPr>
              <w:t>2004</w:t>
            </w:r>
          </w:p>
        </w:tc>
        <w:tc>
          <w:tcPr>
            <w:tcW w:w="1091" w:type="dxa"/>
            <w:hideMark/>
          </w:tcPr>
          <w:p w14:paraId="1E6FD9FC" w14:textId="3DE2D28F" w:rsidR="00882005" w:rsidRPr="00DD76F0" w:rsidRDefault="00882005" w:rsidP="00882005">
            <w:pPr>
              <w:spacing w:after="240"/>
              <w:jc w:val="right"/>
              <w:rPr>
                <w:sz w:val="20"/>
              </w:rPr>
            </w:pPr>
            <w:r w:rsidRPr="00F973CE">
              <w:rPr>
                <w:sz w:val="20"/>
              </w:rPr>
              <w:t xml:space="preserve"> 16,</w:t>
            </w:r>
            <w:r w:rsidRPr="001E2547">
              <w:rPr>
                <w:color w:val="000000"/>
                <w:sz w:val="20"/>
              </w:rPr>
              <w:t>046.61</w:t>
            </w:r>
            <w:r w:rsidRPr="00F973CE">
              <w:rPr>
                <w:sz w:val="20"/>
              </w:rPr>
              <w:t xml:space="preserve"> </w:t>
            </w:r>
          </w:p>
        </w:tc>
        <w:tc>
          <w:tcPr>
            <w:tcW w:w="630" w:type="dxa"/>
            <w:hideMark/>
          </w:tcPr>
          <w:p w14:paraId="440A6619" w14:textId="7CBE0176" w:rsidR="00882005" w:rsidRPr="00DD76F0" w:rsidRDefault="00882005" w:rsidP="00882005">
            <w:pPr>
              <w:spacing w:after="240"/>
              <w:jc w:val="right"/>
              <w:rPr>
                <w:sz w:val="20"/>
              </w:rPr>
            </w:pPr>
            <w:r w:rsidRPr="00F973CE">
              <w:rPr>
                <w:sz w:val="20"/>
              </w:rPr>
              <w:t>0.20</w:t>
            </w:r>
          </w:p>
        </w:tc>
        <w:tc>
          <w:tcPr>
            <w:tcW w:w="270" w:type="dxa"/>
          </w:tcPr>
          <w:p w14:paraId="5DFBA6D8" w14:textId="77777777" w:rsidR="00882005" w:rsidRPr="00DD76F0" w:rsidRDefault="00882005" w:rsidP="00882005">
            <w:pPr>
              <w:spacing w:after="240"/>
              <w:jc w:val="right"/>
              <w:rPr>
                <w:sz w:val="20"/>
              </w:rPr>
            </w:pPr>
          </w:p>
        </w:tc>
        <w:tc>
          <w:tcPr>
            <w:tcW w:w="720" w:type="dxa"/>
          </w:tcPr>
          <w:p w14:paraId="1A3C9D8A" w14:textId="6E8CF5FA" w:rsidR="00882005" w:rsidRPr="00DD76F0" w:rsidRDefault="00882005" w:rsidP="00882005">
            <w:pPr>
              <w:spacing w:after="240"/>
              <w:jc w:val="right"/>
              <w:rPr>
                <w:sz w:val="20"/>
              </w:rPr>
            </w:pPr>
            <w:r w:rsidRPr="00DD76F0">
              <w:rPr>
                <w:sz w:val="20"/>
              </w:rPr>
              <w:t>2017</w:t>
            </w:r>
          </w:p>
        </w:tc>
        <w:tc>
          <w:tcPr>
            <w:tcW w:w="1080" w:type="dxa"/>
          </w:tcPr>
          <w:p w14:paraId="22746E48" w14:textId="30C5728E" w:rsidR="00882005" w:rsidRPr="00DD76F0" w:rsidRDefault="00882005" w:rsidP="00882005">
            <w:pPr>
              <w:spacing w:after="240"/>
              <w:jc w:val="right"/>
              <w:rPr>
                <w:sz w:val="20"/>
              </w:rPr>
            </w:pPr>
            <w:r w:rsidRPr="001E2547">
              <w:rPr>
                <w:color w:val="000000"/>
                <w:sz w:val="20"/>
              </w:rPr>
              <w:t xml:space="preserve"> 10,355.52</w:t>
            </w:r>
            <w:r w:rsidRPr="00F973CE">
              <w:rPr>
                <w:sz w:val="20"/>
              </w:rPr>
              <w:t xml:space="preserve"> </w:t>
            </w:r>
          </w:p>
        </w:tc>
        <w:tc>
          <w:tcPr>
            <w:tcW w:w="720" w:type="dxa"/>
          </w:tcPr>
          <w:p w14:paraId="67B78E01" w14:textId="21C87972" w:rsidR="00882005" w:rsidRPr="00DD76F0" w:rsidRDefault="00882005" w:rsidP="00882005">
            <w:pPr>
              <w:spacing w:after="240"/>
              <w:jc w:val="right"/>
              <w:rPr>
                <w:sz w:val="20"/>
              </w:rPr>
            </w:pPr>
            <w:r w:rsidRPr="00F973CE">
              <w:rPr>
                <w:sz w:val="20"/>
              </w:rPr>
              <w:t>0.</w:t>
            </w:r>
            <w:r w:rsidRPr="001E2547">
              <w:rPr>
                <w:color w:val="000000"/>
                <w:sz w:val="20"/>
              </w:rPr>
              <w:t>24</w:t>
            </w:r>
          </w:p>
        </w:tc>
      </w:tr>
      <w:tr w:rsidR="00882005" w14:paraId="51092232" w14:textId="77777777" w:rsidTr="00882005">
        <w:trPr>
          <w:trHeight w:hRule="exact" w:val="360"/>
          <w:jc w:val="center"/>
        </w:trPr>
        <w:tc>
          <w:tcPr>
            <w:tcW w:w="694" w:type="dxa"/>
            <w:hideMark/>
          </w:tcPr>
          <w:p w14:paraId="45EC8A95" w14:textId="77777777" w:rsidR="00882005" w:rsidRPr="00DD76F0" w:rsidRDefault="00882005" w:rsidP="00882005">
            <w:pPr>
              <w:spacing w:after="240"/>
              <w:jc w:val="right"/>
              <w:rPr>
                <w:sz w:val="20"/>
              </w:rPr>
            </w:pPr>
            <w:r w:rsidRPr="00DD76F0">
              <w:rPr>
                <w:sz w:val="20"/>
              </w:rPr>
              <w:t>2005</w:t>
            </w:r>
          </w:p>
        </w:tc>
        <w:tc>
          <w:tcPr>
            <w:tcW w:w="1091" w:type="dxa"/>
            <w:hideMark/>
          </w:tcPr>
          <w:p w14:paraId="1E8D5524" w14:textId="6A70B227" w:rsidR="00882005" w:rsidRPr="00DD76F0" w:rsidRDefault="00882005" w:rsidP="00882005">
            <w:pPr>
              <w:spacing w:after="240"/>
              <w:jc w:val="right"/>
              <w:rPr>
                <w:sz w:val="20"/>
              </w:rPr>
            </w:pPr>
            <w:r w:rsidRPr="00F973CE">
              <w:rPr>
                <w:sz w:val="20"/>
              </w:rPr>
              <w:t xml:space="preserve"> 16,</w:t>
            </w:r>
            <w:r w:rsidRPr="001E2547">
              <w:rPr>
                <w:color w:val="000000"/>
                <w:sz w:val="20"/>
              </w:rPr>
              <w:t>301.24</w:t>
            </w:r>
            <w:r w:rsidRPr="00F973CE">
              <w:rPr>
                <w:sz w:val="20"/>
              </w:rPr>
              <w:t xml:space="preserve"> </w:t>
            </w:r>
          </w:p>
        </w:tc>
        <w:tc>
          <w:tcPr>
            <w:tcW w:w="630" w:type="dxa"/>
            <w:hideMark/>
          </w:tcPr>
          <w:p w14:paraId="2F0805D8" w14:textId="17251AE3" w:rsidR="00882005" w:rsidRPr="00DD76F0" w:rsidRDefault="00882005" w:rsidP="00882005">
            <w:pPr>
              <w:spacing w:after="240"/>
              <w:jc w:val="right"/>
              <w:rPr>
                <w:sz w:val="20"/>
              </w:rPr>
            </w:pPr>
            <w:r w:rsidRPr="00F973CE">
              <w:rPr>
                <w:sz w:val="20"/>
              </w:rPr>
              <w:t>0.23</w:t>
            </w:r>
          </w:p>
        </w:tc>
        <w:tc>
          <w:tcPr>
            <w:tcW w:w="270" w:type="dxa"/>
          </w:tcPr>
          <w:p w14:paraId="61D4F90C" w14:textId="77777777" w:rsidR="00882005" w:rsidRPr="00DD76F0" w:rsidRDefault="00882005" w:rsidP="00882005">
            <w:pPr>
              <w:spacing w:after="240"/>
              <w:jc w:val="right"/>
              <w:rPr>
                <w:sz w:val="20"/>
              </w:rPr>
            </w:pPr>
          </w:p>
        </w:tc>
        <w:tc>
          <w:tcPr>
            <w:tcW w:w="720" w:type="dxa"/>
          </w:tcPr>
          <w:p w14:paraId="4263296F" w14:textId="22E7C54F" w:rsidR="00882005" w:rsidRPr="00DD76F0" w:rsidRDefault="00882005" w:rsidP="00882005">
            <w:pPr>
              <w:spacing w:after="240"/>
              <w:jc w:val="right"/>
              <w:rPr>
                <w:sz w:val="20"/>
              </w:rPr>
            </w:pPr>
            <w:r w:rsidRPr="00F973CE">
              <w:rPr>
                <w:color w:val="000000"/>
              </w:rPr>
              <w:t>2018</w:t>
            </w:r>
          </w:p>
        </w:tc>
        <w:tc>
          <w:tcPr>
            <w:tcW w:w="1080" w:type="dxa"/>
          </w:tcPr>
          <w:p w14:paraId="71396CA0" w14:textId="308938B3" w:rsidR="00882005" w:rsidRPr="00DD76F0" w:rsidRDefault="00882005" w:rsidP="00882005">
            <w:pPr>
              <w:spacing w:after="240"/>
              <w:jc w:val="right"/>
              <w:rPr>
                <w:sz w:val="20"/>
              </w:rPr>
            </w:pPr>
            <w:r w:rsidRPr="001E2547">
              <w:rPr>
                <w:color w:val="000000"/>
                <w:sz w:val="20"/>
              </w:rPr>
              <w:t xml:space="preserve"> 13,909.87 </w:t>
            </w:r>
          </w:p>
        </w:tc>
        <w:tc>
          <w:tcPr>
            <w:tcW w:w="720" w:type="dxa"/>
          </w:tcPr>
          <w:p w14:paraId="43092625" w14:textId="1B50EC11"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1641ACE" w14:textId="77777777" w:rsidTr="0070194D">
        <w:trPr>
          <w:trHeight w:hRule="exact" w:val="360"/>
          <w:jc w:val="center"/>
        </w:trPr>
        <w:tc>
          <w:tcPr>
            <w:tcW w:w="694" w:type="dxa"/>
            <w:hideMark/>
          </w:tcPr>
          <w:p w14:paraId="6671C050" w14:textId="77777777" w:rsidR="00882005" w:rsidRPr="00DD76F0" w:rsidRDefault="00882005" w:rsidP="00882005">
            <w:pPr>
              <w:spacing w:after="240"/>
              <w:jc w:val="right"/>
              <w:rPr>
                <w:sz w:val="20"/>
              </w:rPr>
            </w:pPr>
            <w:r w:rsidRPr="00DD76F0">
              <w:rPr>
                <w:sz w:val="20"/>
              </w:rPr>
              <w:t>2006</w:t>
            </w:r>
          </w:p>
        </w:tc>
        <w:tc>
          <w:tcPr>
            <w:tcW w:w="1091" w:type="dxa"/>
            <w:hideMark/>
          </w:tcPr>
          <w:p w14:paraId="34EBA956" w14:textId="45FC39DB" w:rsidR="00882005" w:rsidRPr="00DD76F0" w:rsidRDefault="00882005" w:rsidP="00882005">
            <w:pPr>
              <w:spacing w:after="240"/>
              <w:jc w:val="right"/>
              <w:rPr>
                <w:sz w:val="20"/>
              </w:rPr>
            </w:pPr>
            <w:r w:rsidRPr="00F973CE">
              <w:rPr>
                <w:sz w:val="20"/>
              </w:rPr>
              <w:t xml:space="preserve"> 15,</w:t>
            </w:r>
            <w:r w:rsidRPr="001E2547">
              <w:rPr>
                <w:color w:val="000000"/>
                <w:sz w:val="20"/>
              </w:rPr>
              <w:t>804.85</w:t>
            </w:r>
            <w:r w:rsidRPr="00F973CE">
              <w:rPr>
                <w:sz w:val="20"/>
              </w:rPr>
              <w:t xml:space="preserve"> </w:t>
            </w:r>
          </w:p>
        </w:tc>
        <w:tc>
          <w:tcPr>
            <w:tcW w:w="630" w:type="dxa"/>
            <w:hideMark/>
          </w:tcPr>
          <w:p w14:paraId="4FCC0DC6" w14:textId="642AC9A8"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62395459" w14:textId="77777777" w:rsidR="00882005" w:rsidRPr="00DD76F0" w:rsidRDefault="00882005" w:rsidP="00882005">
            <w:pPr>
              <w:spacing w:after="240"/>
              <w:jc w:val="right"/>
              <w:rPr>
                <w:sz w:val="20"/>
              </w:rPr>
            </w:pPr>
          </w:p>
        </w:tc>
        <w:tc>
          <w:tcPr>
            <w:tcW w:w="720" w:type="dxa"/>
          </w:tcPr>
          <w:p w14:paraId="4C65B7FE" w14:textId="0A7D1521" w:rsidR="00882005" w:rsidRPr="00DD76F0" w:rsidRDefault="00882005" w:rsidP="00882005">
            <w:pPr>
              <w:spacing w:after="240"/>
              <w:jc w:val="right"/>
              <w:rPr>
                <w:sz w:val="20"/>
              </w:rPr>
            </w:pPr>
            <w:r w:rsidRPr="00DD76F0">
              <w:rPr>
                <w:sz w:val="20"/>
              </w:rPr>
              <w:t>2019</w:t>
            </w:r>
          </w:p>
        </w:tc>
        <w:tc>
          <w:tcPr>
            <w:tcW w:w="1080" w:type="dxa"/>
            <w:vAlign w:val="bottom"/>
          </w:tcPr>
          <w:p w14:paraId="7550670F" w14:textId="7BA05B5E" w:rsidR="00882005" w:rsidRPr="00DD76F0" w:rsidRDefault="00882005" w:rsidP="00882005">
            <w:pPr>
              <w:spacing w:after="240"/>
              <w:jc w:val="right"/>
              <w:rPr>
                <w:sz w:val="20"/>
              </w:rPr>
            </w:pPr>
            <w:r w:rsidRPr="00F973CE">
              <w:rPr>
                <w:sz w:val="20"/>
              </w:rPr>
              <w:t>13,</w:t>
            </w:r>
            <w:r w:rsidRPr="001E2547">
              <w:rPr>
                <w:color w:val="000000"/>
                <w:sz w:val="20"/>
              </w:rPr>
              <w:t xml:space="preserve">412.09 </w:t>
            </w:r>
          </w:p>
        </w:tc>
        <w:tc>
          <w:tcPr>
            <w:tcW w:w="720" w:type="dxa"/>
            <w:vAlign w:val="bottom"/>
          </w:tcPr>
          <w:p w14:paraId="288E97D9" w14:textId="51DE10D2"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668977CB" w14:textId="77777777" w:rsidTr="00B93BF7">
        <w:trPr>
          <w:trHeight w:hRule="exact" w:val="360"/>
          <w:jc w:val="center"/>
        </w:trPr>
        <w:tc>
          <w:tcPr>
            <w:tcW w:w="694" w:type="dxa"/>
            <w:shd w:val="clear" w:color="auto" w:fill="FFFFFF"/>
            <w:hideMark/>
          </w:tcPr>
          <w:p w14:paraId="7865026F" w14:textId="77777777" w:rsidR="00882005" w:rsidRPr="00DD76F0" w:rsidRDefault="00882005" w:rsidP="00882005">
            <w:pPr>
              <w:spacing w:after="240"/>
              <w:jc w:val="right"/>
              <w:rPr>
                <w:sz w:val="20"/>
              </w:rPr>
            </w:pPr>
            <w:r w:rsidRPr="00DD76F0">
              <w:rPr>
                <w:sz w:val="20"/>
              </w:rPr>
              <w:t>2007</w:t>
            </w:r>
          </w:p>
        </w:tc>
        <w:tc>
          <w:tcPr>
            <w:tcW w:w="1091" w:type="dxa"/>
            <w:shd w:val="clear" w:color="auto" w:fill="FFFFFF"/>
            <w:vAlign w:val="bottom"/>
            <w:hideMark/>
          </w:tcPr>
          <w:p w14:paraId="561B65F8" w14:textId="706FAF07" w:rsidR="00882005" w:rsidRPr="00DD76F0" w:rsidRDefault="00882005" w:rsidP="00882005">
            <w:pPr>
              <w:spacing w:after="240"/>
              <w:jc w:val="right"/>
              <w:rPr>
                <w:sz w:val="20"/>
              </w:rPr>
            </w:pPr>
            <w:r w:rsidRPr="00F973CE">
              <w:rPr>
                <w:sz w:val="20"/>
              </w:rPr>
              <w:t xml:space="preserve"> 18,</w:t>
            </w:r>
            <w:r w:rsidRPr="001E2547">
              <w:rPr>
                <w:color w:val="000000"/>
                <w:sz w:val="20"/>
              </w:rPr>
              <w:t>205.76</w:t>
            </w:r>
            <w:r w:rsidRPr="00F973CE">
              <w:rPr>
                <w:sz w:val="20"/>
              </w:rPr>
              <w:t xml:space="preserve"> </w:t>
            </w:r>
          </w:p>
        </w:tc>
        <w:tc>
          <w:tcPr>
            <w:tcW w:w="630" w:type="dxa"/>
            <w:shd w:val="clear" w:color="auto" w:fill="FFFFFF"/>
            <w:vAlign w:val="bottom"/>
            <w:hideMark/>
          </w:tcPr>
          <w:p w14:paraId="7423B408" w14:textId="39B4C09E" w:rsidR="00882005" w:rsidRPr="00DD76F0" w:rsidRDefault="00882005" w:rsidP="00882005">
            <w:pPr>
              <w:spacing w:after="240"/>
              <w:jc w:val="right"/>
              <w:rPr>
                <w:sz w:val="20"/>
              </w:rPr>
            </w:pPr>
            <w:r w:rsidRPr="00F973CE">
              <w:rPr>
                <w:sz w:val="20"/>
              </w:rPr>
              <w:t>0.</w:t>
            </w:r>
            <w:r w:rsidRPr="001E2547">
              <w:rPr>
                <w:color w:val="000000"/>
                <w:sz w:val="20"/>
              </w:rPr>
              <w:t>20</w:t>
            </w:r>
          </w:p>
        </w:tc>
        <w:tc>
          <w:tcPr>
            <w:tcW w:w="270" w:type="dxa"/>
            <w:shd w:val="clear" w:color="auto" w:fill="FFFFFF"/>
          </w:tcPr>
          <w:p w14:paraId="18BE880D" w14:textId="77777777" w:rsidR="00882005" w:rsidRPr="00DD76F0" w:rsidRDefault="00882005" w:rsidP="00882005">
            <w:pPr>
              <w:spacing w:after="240"/>
              <w:jc w:val="right"/>
              <w:rPr>
                <w:sz w:val="20"/>
              </w:rPr>
            </w:pPr>
          </w:p>
        </w:tc>
        <w:tc>
          <w:tcPr>
            <w:tcW w:w="720" w:type="dxa"/>
            <w:shd w:val="clear" w:color="auto" w:fill="FFFFFF"/>
          </w:tcPr>
          <w:p w14:paraId="607618FD" w14:textId="4F3822E0" w:rsidR="00882005" w:rsidRPr="00DD76F0" w:rsidRDefault="00882005" w:rsidP="00882005">
            <w:pPr>
              <w:spacing w:after="240"/>
              <w:jc w:val="right"/>
              <w:rPr>
                <w:sz w:val="20"/>
              </w:rPr>
            </w:pPr>
            <w:r>
              <w:rPr>
                <w:sz w:val="20"/>
              </w:rPr>
              <w:t>2020</w:t>
            </w:r>
          </w:p>
        </w:tc>
        <w:tc>
          <w:tcPr>
            <w:tcW w:w="1080" w:type="dxa"/>
            <w:shd w:val="clear" w:color="auto" w:fill="FFFFFF"/>
            <w:vAlign w:val="bottom"/>
          </w:tcPr>
          <w:p w14:paraId="2DA97994" w14:textId="2D0ECF74" w:rsidR="00882005" w:rsidRPr="00DD76F0" w:rsidRDefault="00882005" w:rsidP="00882005">
            <w:pPr>
              <w:spacing w:after="240"/>
              <w:jc w:val="right"/>
              <w:rPr>
                <w:sz w:val="20"/>
              </w:rPr>
            </w:pPr>
          </w:p>
        </w:tc>
        <w:tc>
          <w:tcPr>
            <w:tcW w:w="720" w:type="dxa"/>
            <w:vAlign w:val="bottom"/>
          </w:tcPr>
          <w:p w14:paraId="59A9EA2C" w14:textId="2D4AE3B8" w:rsidR="00882005" w:rsidRPr="00DD76F0" w:rsidRDefault="00882005" w:rsidP="00882005">
            <w:pPr>
              <w:spacing w:after="240"/>
              <w:jc w:val="right"/>
              <w:rPr>
                <w:sz w:val="20"/>
              </w:rPr>
            </w:pPr>
          </w:p>
        </w:tc>
      </w:tr>
      <w:tr w:rsidR="00882005" w14:paraId="40CD3769" w14:textId="77777777" w:rsidTr="00882005">
        <w:trPr>
          <w:trHeight w:hRule="exact" w:val="360"/>
          <w:jc w:val="center"/>
        </w:trPr>
        <w:tc>
          <w:tcPr>
            <w:tcW w:w="694" w:type="dxa"/>
            <w:shd w:val="clear" w:color="auto" w:fill="FFFFFF"/>
          </w:tcPr>
          <w:p w14:paraId="42C59078" w14:textId="77777777" w:rsidR="00882005" w:rsidRPr="00DD76F0" w:rsidRDefault="00882005" w:rsidP="00882005">
            <w:pPr>
              <w:spacing w:after="240"/>
              <w:jc w:val="right"/>
              <w:rPr>
                <w:sz w:val="20"/>
              </w:rPr>
            </w:pPr>
            <w:r w:rsidRPr="00DD76F0">
              <w:rPr>
                <w:sz w:val="20"/>
              </w:rPr>
              <w:t>2008</w:t>
            </w:r>
          </w:p>
        </w:tc>
        <w:tc>
          <w:tcPr>
            <w:tcW w:w="1091" w:type="dxa"/>
            <w:shd w:val="clear" w:color="auto" w:fill="FFFFFF"/>
            <w:vAlign w:val="bottom"/>
          </w:tcPr>
          <w:p w14:paraId="304430C0" w14:textId="511A7DB4" w:rsidR="00882005" w:rsidRPr="00DD76F0" w:rsidRDefault="00882005" w:rsidP="00882005">
            <w:pPr>
              <w:spacing w:after="240"/>
              <w:jc w:val="right"/>
              <w:rPr>
                <w:sz w:val="20"/>
              </w:rPr>
            </w:pPr>
            <w:r w:rsidRPr="00F973CE">
              <w:rPr>
                <w:sz w:val="20"/>
              </w:rPr>
              <w:t xml:space="preserve"> 22,</w:t>
            </w:r>
            <w:r w:rsidRPr="001E2547">
              <w:rPr>
                <w:color w:val="000000"/>
                <w:sz w:val="20"/>
              </w:rPr>
              <w:t>217.52</w:t>
            </w:r>
            <w:r w:rsidRPr="00F973CE">
              <w:rPr>
                <w:sz w:val="20"/>
              </w:rPr>
              <w:t xml:space="preserve"> </w:t>
            </w:r>
          </w:p>
        </w:tc>
        <w:tc>
          <w:tcPr>
            <w:tcW w:w="630" w:type="dxa"/>
            <w:shd w:val="clear" w:color="auto" w:fill="FFFFFF"/>
            <w:vAlign w:val="bottom"/>
          </w:tcPr>
          <w:p w14:paraId="430EF178" w14:textId="2D7004B6" w:rsidR="00882005" w:rsidRPr="00DD76F0" w:rsidRDefault="00882005" w:rsidP="00882005">
            <w:pPr>
              <w:spacing w:after="240"/>
              <w:jc w:val="right"/>
              <w:rPr>
                <w:sz w:val="20"/>
              </w:rPr>
            </w:pPr>
            <w:r w:rsidRPr="00F973CE">
              <w:rPr>
                <w:sz w:val="20"/>
              </w:rPr>
              <w:t>0.</w:t>
            </w:r>
            <w:r w:rsidRPr="001E2547">
              <w:rPr>
                <w:color w:val="000000"/>
                <w:sz w:val="20"/>
              </w:rPr>
              <w:t>18</w:t>
            </w:r>
          </w:p>
        </w:tc>
        <w:tc>
          <w:tcPr>
            <w:tcW w:w="270" w:type="dxa"/>
            <w:shd w:val="clear" w:color="auto" w:fill="FFFFFF"/>
          </w:tcPr>
          <w:p w14:paraId="2F525985" w14:textId="77777777" w:rsidR="00882005" w:rsidRPr="00DD76F0" w:rsidRDefault="00882005" w:rsidP="00882005">
            <w:pPr>
              <w:spacing w:after="240"/>
              <w:jc w:val="right"/>
              <w:rPr>
                <w:sz w:val="20"/>
              </w:rPr>
            </w:pPr>
          </w:p>
        </w:tc>
        <w:tc>
          <w:tcPr>
            <w:tcW w:w="720" w:type="dxa"/>
            <w:shd w:val="clear" w:color="auto" w:fill="FFFFFF"/>
          </w:tcPr>
          <w:p w14:paraId="0540FD64" w14:textId="11CBDC55" w:rsidR="00882005" w:rsidRPr="00DD76F0" w:rsidRDefault="00882005" w:rsidP="00882005">
            <w:pPr>
              <w:spacing w:after="240"/>
              <w:jc w:val="right"/>
              <w:rPr>
                <w:sz w:val="20"/>
              </w:rPr>
            </w:pPr>
            <w:r>
              <w:rPr>
                <w:sz w:val="20"/>
              </w:rPr>
              <w:t>2021</w:t>
            </w:r>
          </w:p>
        </w:tc>
        <w:tc>
          <w:tcPr>
            <w:tcW w:w="1080" w:type="dxa"/>
            <w:shd w:val="clear" w:color="auto" w:fill="FFFFFF"/>
            <w:vAlign w:val="bottom"/>
          </w:tcPr>
          <w:p w14:paraId="2945900A" w14:textId="50D9E252" w:rsidR="00882005" w:rsidRPr="00DD76F0" w:rsidRDefault="00882005" w:rsidP="00882005">
            <w:pPr>
              <w:spacing w:after="240"/>
              <w:jc w:val="right"/>
              <w:rPr>
                <w:sz w:val="20"/>
              </w:rPr>
            </w:pPr>
          </w:p>
        </w:tc>
        <w:tc>
          <w:tcPr>
            <w:tcW w:w="720" w:type="dxa"/>
            <w:vAlign w:val="bottom"/>
          </w:tcPr>
          <w:p w14:paraId="6CB397A3" w14:textId="74748819" w:rsidR="00882005" w:rsidRPr="00DD76F0" w:rsidRDefault="00882005" w:rsidP="00882005">
            <w:pPr>
              <w:spacing w:after="240"/>
              <w:jc w:val="right"/>
              <w:rPr>
                <w:sz w:val="20"/>
              </w:rPr>
            </w:pPr>
          </w:p>
        </w:tc>
      </w:tr>
      <w:tr w:rsidR="00882005" w14:paraId="75552475" w14:textId="77777777" w:rsidTr="0091567C">
        <w:trPr>
          <w:trHeight w:hRule="exact" w:val="360"/>
          <w:jc w:val="center"/>
        </w:trPr>
        <w:tc>
          <w:tcPr>
            <w:tcW w:w="694" w:type="dxa"/>
            <w:tcBorders>
              <w:bottom w:val="single" w:sz="4" w:space="0" w:color="auto"/>
            </w:tcBorders>
            <w:shd w:val="clear" w:color="auto" w:fill="FFFFFF"/>
          </w:tcPr>
          <w:p w14:paraId="4CA15282" w14:textId="0D669CD6" w:rsidR="00882005" w:rsidRPr="00DD76F0" w:rsidRDefault="00882005" w:rsidP="00882005">
            <w:pPr>
              <w:spacing w:after="240"/>
              <w:jc w:val="right"/>
              <w:rPr>
                <w:sz w:val="20"/>
              </w:rPr>
            </w:pPr>
            <w:r w:rsidRPr="00F973CE">
              <w:rPr>
                <w:color w:val="000000"/>
              </w:rPr>
              <w:t>2009</w:t>
            </w:r>
          </w:p>
        </w:tc>
        <w:tc>
          <w:tcPr>
            <w:tcW w:w="1091" w:type="dxa"/>
            <w:tcBorders>
              <w:bottom w:val="single" w:sz="4" w:space="0" w:color="auto"/>
            </w:tcBorders>
            <w:shd w:val="clear" w:color="auto" w:fill="FFFFFF"/>
          </w:tcPr>
          <w:p w14:paraId="63E720C9" w14:textId="349B87B3" w:rsidR="00882005" w:rsidRPr="00F973CE" w:rsidRDefault="00882005" w:rsidP="00882005">
            <w:pPr>
              <w:spacing w:after="240"/>
              <w:jc w:val="right"/>
              <w:rPr>
                <w:sz w:val="20"/>
              </w:rPr>
            </w:pPr>
            <w:r w:rsidRPr="001E2547">
              <w:rPr>
                <w:color w:val="000000"/>
                <w:sz w:val="20"/>
              </w:rPr>
              <w:t xml:space="preserve">30,159.79 </w:t>
            </w:r>
          </w:p>
        </w:tc>
        <w:tc>
          <w:tcPr>
            <w:tcW w:w="630" w:type="dxa"/>
            <w:tcBorders>
              <w:bottom w:val="single" w:sz="4" w:space="0" w:color="auto"/>
            </w:tcBorders>
            <w:shd w:val="clear" w:color="auto" w:fill="FFFFFF"/>
          </w:tcPr>
          <w:p w14:paraId="34E1BDE0" w14:textId="4DB19C38" w:rsidR="00882005" w:rsidRPr="00F973CE" w:rsidRDefault="00882005" w:rsidP="00882005">
            <w:pPr>
              <w:spacing w:after="240"/>
              <w:jc w:val="right"/>
              <w:rPr>
                <w:sz w:val="20"/>
              </w:rPr>
            </w:pPr>
            <w:r w:rsidRPr="001E2547">
              <w:rPr>
                <w:color w:val="000000"/>
                <w:sz w:val="20"/>
              </w:rPr>
              <w:t>0.16</w:t>
            </w:r>
          </w:p>
        </w:tc>
        <w:tc>
          <w:tcPr>
            <w:tcW w:w="270" w:type="dxa"/>
            <w:tcBorders>
              <w:bottom w:val="single" w:sz="4" w:space="0" w:color="auto"/>
            </w:tcBorders>
            <w:shd w:val="clear" w:color="auto" w:fill="FFFFFF"/>
          </w:tcPr>
          <w:p w14:paraId="533E01B5" w14:textId="77777777" w:rsidR="00882005" w:rsidRPr="00DD76F0" w:rsidRDefault="00882005" w:rsidP="00882005">
            <w:pPr>
              <w:spacing w:after="240"/>
              <w:jc w:val="right"/>
              <w:rPr>
                <w:sz w:val="20"/>
              </w:rPr>
            </w:pPr>
          </w:p>
        </w:tc>
        <w:tc>
          <w:tcPr>
            <w:tcW w:w="720" w:type="dxa"/>
            <w:tcBorders>
              <w:bottom w:val="single" w:sz="4" w:space="0" w:color="auto"/>
            </w:tcBorders>
            <w:shd w:val="clear" w:color="auto" w:fill="FFFFFF"/>
          </w:tcPr>
          <w:p w14:paraId="0CD45399" w14:textId="77777777" w:rsidR="00882005" w:rsidRDefault="00882005" w:rsidP="00882005">
            <w:pPr>
              <w:spacing w:after="240"/>
              <w:jc w:val="right"/>
              <w:rPr>
                <w:sz w:val="20"/>
              </w:rPr>
            </w:pPr>
          </w:p>
        </w:tc>
        <w:tc>
          <w:tcPr>
            <w:tcW w:w="1080" w:type="dxa"/>
            <w:tcBorders>
              <w:bottom w:val="single" w:sz="4" w:space="0" w:color="auto"/>
            </w:tcBorders>
            <w:shd w:val="clear" w:color="auto" w:fill="FFFFFF"/>
            <w:vAlign w:val="bottom"/>
          </w:tcPr>
          <w:p w14:paraId="4897DC10" w14:textId="77777777" w:rsidR="00882005" w:rsidRPr="00DD76F0" w:rsidRDefault="00882005" w:rsidP="00882005">
            <w:pPr>
              <w:spacing w:after="240"/>
              <w:jc w:val="right"/>
              <w:rPr>
                <w:sz w:val="20"/>
              </w:rPr>
            </w:pPr>
          </w:p>
        </w:tc>
        <w:tc>
          <w:tcPr>
            <w:tcW w:w="720" w:type="dxa"/>
            <w:tcBorders>
              <w:bottom w:val="single" w:sz="4" w:space="0" w:color="auto"/>
            </w:tcBorders>
            <w:vAlign w:val="bottom"/>
          </w:tcPr>
          <w:p w14:paraId="04E23698" w14:textId="77777777" w:rsidR="00882005" w:rsidRPr="00DD76F0" w:rsidRDefault="00882005" w:rsidP="00882005">
            <w:pPr>
              <w:spacing w:after="240"/>
              <w:jc w:val="right"/>
              <w:rPr>
                <w:sz w:val="20"/>
              </w:rPr>
            </w:pPr>
          </w:p>
        </w:tc>
      </w:tr>
    </w:tbl>
    <w:p w14:paraId="1BD37FE7" w14:textId="6A1A48F5" w:rsidR="001F6076" w:rsidRDefault="001F6076" w:rsidP="001F6076">
      <w:pPr>
        <w:rPr>
          <w:rFonts w:ascii="Calibri" w:hAnsi="Calibri"/>
          <w:szCs w:val="22"/>
        </w:rPr>
      </w:pPr>
    </w:p>
    <w:p w14:paraId="0D6DC67C" w14:textId="4764309A" w:rsidR="009417A7" w:rsidRDefault="009417A7" w:rsidP="001F6076">
      <w:pPr>
        <w:rPr>
          <w:rFonts w:ascii="Calibri" w:hAnsi="Calibri"/>
          <w:szCs w:val="22"/>
        </w:rPr>
      </w:pPr>
    </w:p>
    <w:p w14:paraId="69A96E91" w14:textId="24039CB9" w:rsidR="009417A7" w:rsidRDefault="009417A7" w:rsidP="001F6076">
      <w:pPr>
        <w:rPr>
          <w:rFonts w:ascii="Calibri" w:hAnsi="Calibri"/>
          <w:szCs w:val="22"/>
        </w:rPr>
      </w:pPr>
    </w:p>
    <w:p w14:paraId="39A03C33" w14:textId="77777777" w:rsidR="009417A7" w:rsidRDefault="009417A7" w:rsidP="001F6076">
      <w:pPr>
        <w:rPr>
          <w:rFonts w:ascii="Calibri" w:hAnsi="Calibri"/>
          <w:szCs w:val="22"/>
        </w:rPr>
      </w:pPr>
    </w:p>
    <w:p w14:paraId="1BDE82B5" w14:textId="77777777" w:rsidR="001F6076" w:rsidRDefault="001F6076" w:rsidP="001F6076">
      <w:pPr>
        <w:pStyle w:val="Caption"/>
      </w:pPr>
      <w:r>
        <w:t>Table 2.</w:t>
      </w:r>
      <w:r>
        <w:rPr>
          <w:noProof/>
        </w:rPr>
        <w:fldChar w:fldCharType="begin"/>
      </w:r>
      <w:r>
        <w:rPr>
          <w:noProof/>
        </w:rPr>
        <w:instrText xml:space="preserve"> SEQ Table \* ARABIC </w:instrText>
      </w:r>
      <w:r>
        <w:rPr>
          <w:noProof/>
        </w:rPr>
        <w:fldChar w:fldCharType="separate"/>
      </w:r>
      <w:r>
        <w:rPr>
          <w:noProof/>
        </w:rPr>
        <w:t>13</w:t>
      </w:r>
      <w:r>
        <w:rPr>
          <w:noProof/>
        </w:rPr>
        <w:fldChar w:fldCharType="end"/>
      </w:r>
      <w:r>
        <w:t xml:space="preserve"> – ADFG trawl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1E2547" w14:paraId="16A7FEFC" w14:textId="77777777" w:rsidTr="001E2547">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DD76F0" w:rsidRPr="00DD76F0" w:rsidRDefault="00DD76F0" w:rsidP="00DD76F0">
            <w:pPr>
              <w:jc w:val="right"/>
            </w:pPr>
            <w:r w:rsidRPr="00DD76F0">
              <w:t>1988</w:t>
            </w:r>
          </w:p>
        </w:tc>
        <w:tc>
          <w:tcPr>
            <w:tcW w:w="0" w:type="auto"/>
            <w:tcBorders>
              <w:top w:val="single" w:sz="4" w:space="0" w:color="auto"/>
              <w:left w:val="nil"/>
              <w:bottom w:val="nil"/>
              <w:right w:val="nil"/>
            </w:tcBorders>
            <w:shd w:val="clear" w:color="auto" w:fill="FFFFFF"/>
            <w:hideMark/>
          </w:tcPr>
          <w:p w14:paraId="6FEAB953" w14:textId="3BE13108" w:rsidR="00DD76F0" w:rsidRPr="00DD76F0" w:rsidRDefault="00DD76F0" w:rsidP="00DD76F0">
            <w:pPr>
              <w:jc w:val="right"/>
            </w:pPr>
            <w:r w:rsidRPr="00DD76F0">
              <w:t>2.782</w:t>
            </w:r>
          </w:p>
        </w:tc>
        <w:tc>
          <w:tcPr>
            <w:tcW w:w="0" w:type="auto"/>
            <w:tcBorders>
              <w:top w:val="single" w:sz="4" w:space="0" w:color="auto"/>
              <w:left w:val="nil"/>
              <w:bottom w:val="nil"/>
              <w:right w:val="nil"/>
            </w:tcBorders>
            <w:shd w:val="clear" w:color="auto" w:fill="FFFFFF"/>
            <w:hideMark/>
          </w:tcPr>
          <w:p w14:paraId="1AD490C1" w14:textId="48CEB746" w:rsidR="00DD76F0" w:rsidRPr="00DD76F0" w:rsidRDefault="00DD76F0" w:rsidP="00DD76F0">
            <w:pPr>
              <w:jc w:val="right"/>
            </w:pPr>
            <w:r w:rsidRPr="00DD76F0">
              <w:t>0.093</w:t>
            </w:r>
          </w:p>
        </w:tc>
        <w:tc>
          <w:tcPr>
            <w:tcW w:w="0" w:type="auto"/>
            <w:tcBorders>
              <w:top w:val="single" w:sz="4" w:space="0" w:color="auto"/>
              <w:left w:val="nil"/>
              <w:bottom w:val="nil"/>
              <w:right w:val="single" w:sz="4" w:space="0" w:color="auto"/>
            </w:tcBorders>
            <w:shd w:val="clear" w:color="auto" w:fill="FFFFFF"/>
          </w:tcPr>
          <w:p w14:paraId="67C1E94B" w14:textId="77777777" w:rsidR="00DD76F0" w:rsidRPr="00DD76F0" w:rsidRDefault="00DD76F0" w:rsidP="00DD76F0">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DD76F0" w:rsidRPr="00DD76F0" w:rsidRDefault="00DD76F0" w:rsidP="00DD76F0">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28E1145C" w:rsidR="00DD76F0" w:rsidRPr="00DD76F0" w:rsidRDefault="00DD76F0" w:rsidP="00DD76F0">
            <w:pPr>
              <w:jc w:val="right"/>
            </w:pPr>
            <w:r w:rsidRPr="00B93BF7">
              <w:t>1.</w:t>
            </w:r>
            <w:r w:rsidRPr="001E2547">
              <w:rPr>
                <w:color w:val="000000"/>
                <w:szCs w:val="22"/>
              </w:rPr>
              <w:t>051</w:t>
            </w:r>
          </w:p>
        </w:tc>
        <w:tc>
          <w:tcPr>
            <w:tcW w:w="0" w:type="auto"/>
            <w:tcBorders>
              <w:top w:val="single" w:sz="4" w:space="0" w:color="auto"/>
              <w:left w:val="nil"/>
              <w:bottom w:val="nil"/>
              <w:right w:val="nil"/>
            </w:tcBorders>
            <w:shd w:val="clear" w:color="auto" w:fill="FFFFFF"/>
            <w:vAlign w:val="bottom"/>
            <w:hideMark/>
          </w:tcPr>
          <w:p w14:paraId="588F9084" w14:textId="560614DE" w:rsidR="00DD76F0" w:rsidRPr="00DD76F0" w:rsidRDefault="00DD76F0" w:rsidP="00DD76F0">
            <w:pPr>
              <w:jc w:val="right"/>
            </w:pPr>
            <w:r w:rsidRPr="00B93BF7">
              <w:t>0.</w:t>
            </w:r>
            <w:r w:rsidRPr="001E2547">
              <w:rPr>
                <w:color w:val="000000"/>
                <w:szCs w:val="22"/>
              </w:rPr>
              <w:t>092</w:t>
            </w:r>
          </w:p>
        </w:tc>
      </w:tr>
      <w:tr w:rsidR="001E2547" w14:paraId="227C72BF" w14:textId="77777777" w:rsidTr="001E2547">
        <w:trPr>
          <w:trHeight w:hRule="exact" w:val="360"/>
          <w:jc w:val="center"/>
        </w:trPr>
        <w:tc>
          <w:tcPr>
            <w:tcW w:w="0" w:type="auto"/>
            <w:tcBorders>
              <w:top w:val="nil"/>
              <w:left w:val="nil"/>
              <w:bottom w:val="nil"/>
              <w:right w:val="nil"/>
            </w:tcBorders>
            <w:shd w:val="clear" w:color="auto" w:fill="FFFFFF"/>
            <w:hideMark/>
          </w:tcPr>
          <w:p w14:paraId="45EDBF1F" w14:textId="77777777" w:rsidR="00DD76F0" w:rsidRPr="00DD76F0" w:rsidRDefault="00DD76F0" w:rsidP="00DD76F0">
            <w:pPr>
              <w:jc w:val="right"/>
            </w:pPr>
            <w:r w:rsidRPr="00DD76F0">
              <w:t>1989</w:t>
            </w:r>
          </w:p>
        </w:tc>
        <w:tc>
          <w:tcPr>
            <w:tcW w:w="0" w:type="auto"/>
            <w:tcBorders>
              <w:top w:val="nil"/>
              <w:left w:val="nil"/>
              <w:bottom w:val="nil"/>
              <w:right w:val="nil"/>
            </w:tcBorders>
            <w:shd w:val="clear" w:color="auto" w:fill="FFFFFF"/>
            <w:hideMark/>
          </w:tcPr>
          <w:p w14:paraId="4CC9DD3B" w14:textId="6E8996BD" w:rsidR="00DD76F0" w:rsidRPr="00DD76F0" w:rsidRDefault="00DD76F0" w:rsidP="00DD76F0">
            <w:pPr>
              <w:jc w:val="right"/>
            </w:pPr>
            <w:r w:rsidRPr="00DD76F0">
              <w:t>3.686</w:t>
            </w:r>
          </w:p>
        </w:tc>
        <w:tc>
          <w:tcPr>
            <w:tcW w:w="0" w:type="auto"/>
            <w:tcBorders>
              <w:top w:val="nil"/>
              <w:left w:val="nil"/>
              <w:bottom w:val="nil"/>
              <w:right w:val="nil"/>
            </w:tcBorders>
            <w:shd w:val="clear" w:color="auto" w:fill="FFFFFF"/>
            <w:hideMark/>
          </w:tcPr>
          <w:p w14:paraId="7738F985" w14:textId="5EDA058D" w:rsidR="00DD76F0" w:rsidRPr="00DD76F0" w:rsidRDefault="00DD76F0" w:rsidP="00DD76F0">
            <w:pPr>
              <w:jc w:val="right"/>
            </w:pPr>
            <w:r w:rsidRPr="00DD76F0">
              <w:t>0.086</w:t>
            </w:r>
          </w:p>
        </w:tc>
        <w:tc>
          <w:tcPr>
            <w:tcW w:w="0" w:type="auto"/>
            <w:tcBorders>
              <w:top w:val="nil"/>
              <w:left w:val="nil"/>
              <w:bottom w:val="nil"/>
              <w:right w:val="single" w:sz="4" w:space="0" w:color="auto"/>
            </w:tcBorders>
            <w:shd w:val="clear" w:color="auto" w:fill="FFFFFF"/>
          </w:tcPr>
          <w:p w14:paraId="5FC96265"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4BD098EE" w14:textId="77777777" w:rsidR="00DD76F0" w:rsidRPr="00DD76F0" w:rsidRDefault="00DD76F0" w:rsidP="00DD76F0">
            <w:pPr>
              <w:jc w:val="right"/>
            </w:pPr>
            <w:r w:rsidRPr="00DD76F0">
              <w:t>2006</w:t>
            </w:r>
          </w:p>
        </w:tc>
        <w:tc>
          <w:tcPr>
            <w:tcW w:w="0" w:type="auto"/>
            <w:tcBorders>
              <w:top w:val="nil"/>
              <w:left w:val="nil"/>
              <w:bottom w:val="nil"/>
              <w:right w:val="nil"/>
            </w:tcBorders>
            <w:shd w:val="clear" w:color="auto" w:fill="FFFFFF"/>
            <w:vAlign w:val="bottom"/>
            <w:hideMark/>
          </w:tcPr>
          <w:p w14:paraId="1C87ACF1" w14:textId="53C4121F" w:rsidR="00DD76F0" w:rsidRPr="00DD76F0" w:rsidRDefault="00DD76F0" w:rsidP="00DD76F0">
            <w:pPr>
              <w:jc w:val="right"/>
            </w:pPr>
            <w:r w:rsidRPr="00B93BF7">
              <w:t>0.</w:t>
            </w:r>
            <w:r w:rsidRPr="001E2547">
              <w:rPr>
                <w:color w:val="000000"/>
                <w:szCs w:val="22"/>
              </w:rPr>
              <w:t>904</w:t>
            </w:r>
          </w:p>
        </w:tc>
        <w:tc>
          <w:tcPr>
            <w:tcW w:w="0" w:type="auto"/>
            <w:tcBorders>
              <w:top w:val="nil"/>
              <w:left w:val="nil"/>
              <w:bottom w:val="nil"/>
              <w:right w:val="nil"/>
            </w:tcBorders>
            <w:shd w:val="clear" w:color="auto" w:fill="FFFFFF"/>
            <w:vAlign w:val="bottom"/>
            <w:hideMark/>
          </w:tcPr>
          <w:p w14:paraId="1C026229" w14:textId="613E75CB" w:rsidR="00DD76F0" w:rsidRPr="00DD76F0" w:rsidRDefault="00DD76F0" w:rsidP="00DD76F0">
            <w:pPr>
              <w:jc w:val="right"/>
            </w:pPr>
            <w:r w:rsidRPr="00B93BF7">
              <w:t>0.</w:t>
            </w:r>
            <w:r w:rsidRPr="001E2547">
              <w:rPr>
                <w:color w:val="000000"/>
                <w:szCs w:val="22"/>
              </w:rPr>
              <w:t>088</w:t>
            </w:r>
          </w:p>
        </w:tc>
      </w:tr>
      <w:tr w:rsidR="001E2547" w14:paraId="5CAC16E6" w14:textId="77777777" w:rsidTr="001E2547">
        <w:trPr>
          <w:trHeight w:hRule="exact" w:val="360"/>
          <w:jc w:val="center"/>
        </w:trPr>
        <w:tc>
          <w:tcPr>
            <w:tcW w:w="0" w:type="auto"/>
            <w:tcBorders>
              <w:top w:val="nil"/>
              <w:left w:val="nil"/>
              <w:bottom w:val="nil"/>
              <w:right w:val="nil"/>
            </w:tcBorders>
            <w:shd w:val="clear" w:color="auto" w:fill="FFFFFF"/>
            <w:hideMark/>
          </w:tcPr>
          <w:p w14:paraId="1B4AD78A" w14:textId="77777777" w:rsidR="00DD76F0" w:rsidRPr="00DD76F0" w:rsidRDefault="00DD76F0" w:rsidP="00DD76F0">
            <w:pPr>
              <w:jc w:val="right"/>
            </w:pPr>
            <w:r w:rsidRPr="00DD76F0">
              <w:t>1990</w:t>
            </w:r>
          </w:p>
        </w:tc>
        <w:tc>
          <w:tcPr>
            <w:tcW w:w="0" w:type="auto"/>
            <w:tcBorders>
              <w:top w:val="nil"/>
              <w:left w:val="nil"/>
              <w:bottom w:val="nil"/>
              <w:right w:val="nil"/>
            </w:tcBorders>
            <w:shd w:val="clear" w:color="auto" w:fill="FFFFFF"/>
            <w:hideMark/>
          </w:tcPr>
          <w:p w14:paraId="213B8DEB" w14:textId="1E5588FE" w:rsidR="00DD76F0" w:rsidRPr="00DD76F0" w:rsidRDefault="00DD76F0" w:rsidP="00DD76F0">
            <w:pPr>
              <w:jc w:val="right"/>
            </w:pPr>
            <w:r w:rsidRPr="00DD76F0">
              <w:t>2.755</w:t>
            </w:r>
          </w:p>
        </w:tc>
        <w:tc>
          <w:tcPr>
            <w:tcW w:w="0" w:type="auto"/>
            <w:tcBorders>
              <w:top w:val="nil"/>
              <w:left w:val="nil"/>
              <w:bottom w:val="nil"/>
              <w:right w:val="nil"/>
            </w:tcBorders>
            <w:shd w:val="clear" w:color="auto" w:fill="FFFFFF"/>
            <w:hideMark/>
          </w:tcPr>
          <w:p w14:paraId="04C04079" w14:textId="2413BEE3" w:rsidR="00DD76F0" w:rsidRPr="00DD76F0" w:rsidRDefault="00DD76F0" w:rsidP="00DD76F0">
            <w:pPr>
              <w:jc w:val="right"/>
            </w:pPr>
            <w:r w:rsidRPr="00DD76F0">
              <w:t>0.080</w:t>
            </w:r>
          </w:p>
        </w:tc>
        <w:tc>
          <w:tcPr>
            <w:tcW w:w="0" w:type="auto"/>
            <w:tcBorders>
              <w:top w:val="nil"/>
              <w:left w:val="nil"/>
              <w:bottom w:val="nil"/>
              <w:right w:val="single" w:sz="4" w:space="0" w:color="auto"/>
            </w:tcBorders>
            <w:shd w:val="clear" w:color="auto" w:fill="FFFFFF"/>
          </w:tcPr>
          <w:p w14:paraId="5E761C1A"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7420E97C" w14:textId="77777777" w:rsidR="00DD76F0" w:rsidRPr="00DD76F0" w:rsidRDefault="00DD76F0" w:rsidP="00DD76F0">
            <w:pPr>
              <w:jc w:val="right"/>
            </w:pPr>
            <w:r w:rsidRPr="00DD76F0">
              <w:t>2007</w:t>
            </w:r>
          </w:p>
        </w:tc>
        <w:tc>
          <w:tcPr>
            <w:tcW w:w="0" w:type="auto"/>
            <w:tcBorders>
              <w:top w:val="nil"/>
              <w:left w:val="nil"/>
              <w:bottom w:val="nil"/>
              <w:right w:val="nil"/>
            </w:tcBorders>
            <w:shd w:val="clear" w:color="auto" w:fill="FFFFFF"/>
            <w:vAlign w:val="bottom"/>
            <w:hideMark/>
          </w:tcPr>
          <w:p w14:paraId="2DAA244C" w14:textId="373AB5B1" w:rsidR="00DD76F0" w:rsidRPr="00DD76F0" w:rsidRDefault="00DD76F0" w:rsidP="00DD76F0">
            <w:pPr>
              <w:jc w:val="right"/>
            </w:pPr>
            <w:r w:rsidRPr="00B93BF7">
              <w:t>1.</w:t>
            </w:r>
            <w:r w:rsidRPr="001E2547">
              <w:rPr>
                <w:color w:val="000000"/>
                <w:szCs w:val="22"/>
              </w:rPr>
              <w:t>078</w:t>
            </w:r>
          </w:p>
        </w:tc>
        <w:tc>
          <w:tcPr>
            <w:tcW w:w="0" w:type="auto"/>
            <w:tcBorders>
              <w:top w:val="nil"/>
              <w:left w:val="nil"/>
              <w:bottom w:val="nil"/>
              <w:right w:val="nil"/>
            </w:tcBorders>
            <w:shd w:val="clear" w:color="auto" w:fill="FFFFFF"/>
            <w:vAlign w:val="bottom"/>
            <w:hideMark/>
          </w:tcPr>
          <w:p w14:paraId="733F40F6" w14:textId="1A1EE3CB" w:rsidR="00DD76F0" w:rsidRPr="00DD76F0" w:rsidRDefault="00DD76F0" w:rsidP="00DD76F0">
            <w:pPr>
              <w:jc w:val="right"/>
            </w:pPr>
            <w:r w:rsidRPr="00B93BF7">
              <w:t>0.</w:t>
            </w:r>
            <w:r w:rsidRPr="001E2547">
              <w:rPr>
                <w:color w:val="000000"/>
                <w:szCs w:val="22"/>
              </w:rPr>
              <w:t>080</w:t>
            </w:r>
          </w:p>
        </w:tc>
      </w:tr>
      <w:tr w:rsidR="001E2547" w14:paraId="71186CF9" w14:textId="77777777" w:rsidTr="001E2547">
        <w:trPr>
          <w:trHeight w:hRule="exact" w:val="360"/>
          <w:jc w:val="center"/>
        </w:trPr>
        <w:tc>
          <w:tcPr>
            <w:tcW w:w="0" w:type="auto"/>
            <w:tcBorders>
              <w:top w:val="nil"/>
              <w:left w:val="nil"/>
              <w:bottom w:val="nil"/>
              <w:right w:val="nil"/>
            </w:tcBorders>
            <w:shd w:val="clear" w:color="auto" w:fill="FFFFFF"/>
            <w:hideMark/>
          </w:tcPr>
          <w:p w14:paraId="50F7675F" w14:textId="77777777" w:rsidR="00DD76F0" w:rsidRPr="00DD76F0" w:rsidRDefault="00DD76F0" w:rsidP="00DD76F0">
            <w:pPr>
              <w:jc w:val="right"/>
            </w:pPr>
            <w:r w:rsidRPr="00DD76F0">
              <w:t>1991</w:t>
            </w:r>
          </w:p>
        </w:tc>
        <w:tc>
          <w:tcPr>
            <w:tcW w:w="0" w:type="auto"/>
            <w:tcBorders>
              <w:top w:val="nil"/>
              <w:left w:val="nil"/>
              <w:bottom w:val="nil"/>
              <w:right w:val="nil"/>
            </w:tcBorders>
            <w:shd w:val="clear" w:color="auto" w:fill="FFFFFF"/>
            <w:hideMark/>
          </w:tcPr>
          <w:p w14:paraId="3E457DFB" w14:textId="1E1E6BB6" w:rsidR="00DD76F0" w:rsidRPr="00DD76F0" w:rsidRDefault="00DD76F0" w:rsidP="00DD76F0">
            <w:pPr>
              <w:jc w:val="right"/>
            </w:pPr>
            <w:r w:rsidRPr="00DD76F0">
              <w:t>1.878</w:t>
            </w:r>
          </w:p>
        </w:tc>
        <w:tc>
          <w:tcPr>
            <w:tcW w:w="0" w:type="auto"/>
            <w:tcBorders>
              <w:top w:val="nil"/>
              <w:left w:val="nil"/>
              <w:bottom w:val="nil"/>
              <w:right w:val="nil"/>
            </w:tcBorders>
            <w:shd w:val="clear" w:color="auto" w:fill="FFFFFF"/>
            <w:hideMark/>
          </w:tcPr>
          <w:p w14:paraId="0AFED131" w14:textId="7D1E4283" w:rsidR="00DD76F0" w:rsidRPr="00DD76F0" w:rsidRDefault="00DD76F0" w:rsidP="00DD76F0">
            <w:pPr>
              <w:jc w:val="right"/>
            </w:pPr>
            <w:r w:rsidRPr="00DD76F0">
              <w:t>0.138</w:t>
            </w:r>
          </w:p>
        </w:tc>
        <w:tc>
          <w:tcPr>
            <w:tcW w:w="0" w:type="auto"/>
            <w:tcBorders>
              <w:top w:val="nil"/>
              <w:left w:val="nil"/>
              <w:bottom w:val="nil"/>
              <w:right w:val="single" w:sz="4" w:space="0" w:color="auto"/>
            </w:tcBorders>
            <w:shd w:val="clear" w:color="auto" w:fill="FFFFFF"/>
          </w:tcPr>
          <w:p w14:paraId="6CABF175"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B5AF93C" w14:textId="77777777" w:rsidR="00DD76F0" w:rsidRPr="00DD76F0" w:rsidRDefault="00DD76F0" w:rsidP="00DD76F0">
            <w:pPr>
              <w:jc w:val="right"/>
            </w:pPr>
            <w:r w:rsidRPr="00DD76F0">
              <w:t>2008</w:t>
            </w:r>
          </w:p>
        </w:tc>
        <w:tc>
          <w:tcPr>
            <w:tcW w:w="0" w:type="auto"/>
            <w:tcBorders>
              <w:top w:val="nil"/>
              <w:left w:val="nil"/>
              <w:bottom w:val="nil"/>
              <w:right w:val="nil"/>
            </w:tcBorders>
            <w:shd w:val="clear" w:color="auto" w:fill="FFFFFF"/>
            <w:vAlign w:val="bottom"/>
            <w:hideMark/>
          </w:tcPr>
          <w:p w14:paraId="0C1843A6" w14:textId="2E282A01" w:rsidR="00DD76F0" w:rsidRPr="00DD76F0" w:rsidRDefault="00DD76F0" w:rsidP="00DD76F0">
            <w:pPr>
              <w:jc w:val="right"/>
            </w:pPr>
            <w:r w:rsidRPr="00B93BF7">
              <w:t>1.</w:t>
            </w:r>
            <w:r w:rsidRPr="001E2547">
              <w:rPr>
                <w:color w:val="000000"/>
                <w:szCs w:val="22"/>
              </w:rPr>
              <w:t>246</w:t>
            </w:r>
          </w:p>
        </w:tc>
        <w:tc>
          <w:tcPr>
            <w:tcW w:w="0" w:type="auto"/>
            <w:tcBorders>
              <w:top w:val="nil"/>
              <w:left w:val="nil"/>
              <w:bottom w:val="nil"/>
              <w:right w:val="nil"/>
            </w:tcBorders>
            <w:shd w:val="clear" w:color="auto" w:fill="FFFFFF"/>
            <w:vAlign w:val="bottom"/>
            <w:hideMark/>
          </w:tcPr>
          <w:p w14:paraId="19E7EA69" w14:textId="113F7F95" w:rsidR="00DD76F0" w:rsidRPr="00DD76F0" w:rsidRDefault="00DD76F0" w:rsidP="00DD76F0">
            <w:pPr>
              <w:jc w:val="right"/>
            </w:pPr>
            <w:r w:rsidRPr="00B93BF7">
              <w:t>0.</w:t>
            </w:r>
            <w:r w:rsidRPr="001E2547">
              <w:rPr>
                <w:color w:val="000000"/>
                <w:szCs w:val="22"/>
              </w:rPr>
              <w:t>066</w:t>
            </w:r>
          </w:p>
        </w:tc>
      </w:tr>
      <w:tr w:rsidR="001E2547" w14:paraId="0C5C0A2A" w14:textId="77777777" w:rsidTr="001E2547">
        <w:trPr>
          <w:trHeight w:hRule="exact" w:val="360"/>
          <w:jc w:val="center"/>
        </w:trPr>
        <w:tc>
          <w:tcPr>
            <w:tcW w:w="0" w:type="auto"/>
            <w:tcBorders>
              <w:top w:val="nil"/>
              <w:left w:val="nil"/>
              <w:bottom w:val="nil"/>
              <w:right w:val="nil"/>
            </w:tcBorders>
            <w:shd w:val="clear" w:color="auto" w:fill="FFFFFF"/>
            <w:hideMark/>
          </w:tcPr>
          <w:p w14:paraId="51197A73" w14:textId="77777777" w:rsidR="00DD76F0" w:rsidRPr="00DD76F0" w:rsidRDefault="00DD76F0" w:rsidP="00DD76F0">
            <w:pPr>
              <w:jc w:val="right"/>
            </w:pPr>
            <w:r w:rsidRPr="00DD76F0">
              <w:t>1992</w:t>
            </w:r>
          </w:p>
        </w:tc>
        <w:tc>
          <w:tcPr>
            <w:tcW w:w="0" w:type="auto"/>
            <w:tcBorders>
              <w:top w:val="nil"/>
              <w:left w:val="nil"/>
              <w:bottom w:val="nil"/>
              <w:right w:val="nil"/>
            </w:tcBorders>
            <w:shd w:val="clear" w:color="auto" w:fill="FFFFFF"/>
            <w:hideMark/>
          </w:tcPr>
          <w:p w14:paraId="597B807E" w14:textId="707D91D1" w:rsidR="00DD76F0" w:rsidRPr="00DD76F0" w:rsidRDefault="00DD76F0" w:rsidP="00DD76F0">
            <w:pPr>
              <w:jc w:val="right"/>
            </w:pPr>
            <w:r w:rsidRPr="00DD76F0">
              <w:t>2.855</w:t>
            </w:r>
          </w:p>
        </w:tc>
        <w:tc>
          <w:tcPr>
            <w:tcW w:w="0" w:type="auto"/>
            <w:tcBorders>
              <w:top w:val="nil"/>
              <w:left w:val="nil"/>
              <w:bottom w:val="nil"/>
              <w:right w:val="nil"/>
            </w:tcBorders>
            <w:shd w:val="clear" w:color="auto" w:fill="FFFFFF"/>
            <w:hideMark/>
          </w:tcPr>
          <w:p w14:paraId="71FD3F22" w14:textId="383D4751" w:rsidR="00DD76F0" w:rsidRPr="00DD76F0" w:rsidRDefault="00DD76F0" w:rsidP="00DD76F0">
            <w:pPr>
              <w:jc w:val="right"/>
            </w:pPr>
            <w:r w:rsidRPr="00DD76F0">
              <w:t>0.084</w:t>
            </w:r>
          </w:p>
        </w:tc>
        <w:tc>
          <w:tcPr>
            <w:tcW w:w="0" w:type="auto"/>
            <w:tcBorders>
              <w:top w:val="nil"/>
              <w:left w:val="nil"/>
              <w:bottom w:val="nil"/>
              <w:right w:val="single" w:sz="4" w:space="0" w:color="auto"/>
            </w:tcBorders>
            <w:shd w:val="clear" w:color="auto" w:fill="FFFFFF"/>
          </w:tcPr>
          <w:p w14:paraId="1B6BE1A2"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4BBB515" w14:textId="77777777" w:rsidR="00DD76F0" w:rsidRPr="00DD76F0" w:rsidRDefault="00DD76F0" w:rsidP="00DD76F0">
            <w:pPr>
              <w:jc w:val="right"/>
            </w:pPr>
            <w:r w:rsidRPr="00DD76F0">
              <w:t>2009</w:t>
            </w:r>
          </w:p>
        </w:tc>
        <w:tc>
          <w:tcPr>
            <w:tcW w:w="0" w:type="auto"/>
            <w:tcBorders>
              <w:top w:val="nil"/>
              <w:left w:val="nil"/>
              <w:bottom w:val="nil"/>
              <w:right w:val="nil"/>
            </w:tcBorders>
            <w:shd w:val="clear" w:color="auto" w:fill="FFFFFF"/>
            <w:vAlign w:val="bottom"/>
            <w:hideMark/>
          </w:tcPr>
          <w:p w14:paraId="001EA712" w14:textId="7EE6D919" w:rsidR="00DD76F0" w:rsidRPr="00DD76F0" w:rsidRDefault="00DD76F0" w:rsidP="00DD76F0">
            <w:pPr>
              <w:jc w:val="right"/>
            </w:pPr>
            <w:r w:rsidRPr="00B93BF7">
              <w:t>1.</w:t>
            </w:r>
            <w:r w:rsidRPr="001E2547">
              <w:rPr>
                <w:color w:val="000000"/>
                <w:szCs w:val="22"/>
              </w:rPr>
              <w:t>253</w:t>
            </w:r>
          </w:p>
        </w:tc>
        <w:tc>
          <w:tcPr>
            <w:tcW w:w="0" w:type="auto"/>
            <w:tcBorders>
              <w:top w:val="nil"/>
              <w:left w:val="nil"/>
              <w:bottom w:val="nil"/>
              <w:right w:val="nil"/>
            </w:tcBorders>
            <w:shd w:val="clear" w:color="auto" w:fill="FFFFFF"/>
            <w:vAlign w:val="bottom"/>
            <w:hideMark/>
          </w:tcPr>
          <w:p w14:paraId="32FC191C" w14:textId="263FD503" w:rsidR="00DD76F0" w:rsidRPr="00DD76F0" w:rsidRDefault="00DD76F0" w:rsidP="00DD76F0">
            <w:pPr>
              <w:jc w:val="right"/>
            </w:pPr>
            <w:r w:rsidRPr="00B93BF7">
              <w:t>0.</w:t>
            </w:r>
            <w:r w:rsidRPr="001E2547">
              <w:rPr>
                <w:color w:val="000000"/>
                <w:szCs w:val="22"/>
              </w:rPr>
              <w:t>070</w:t>
            </w:r>
          </w:p>
        </w:tc>
      </w:tr>
      <w:tr w:rsidR="001E2547" w14:paraId="0BF4F84A" w14:textId="77777777" w:rsidTr="001E2547">
        <w:trPr>
          <w:trHeight w:hRule="exact" w:val="360"/>
          <w:jc w:val="center"/>
        </w:trPr>
        <w:tc>
          <w:tcPr>
            <w:tcW w:w="0" w:type="auto"/>
            <w:tcBorders>
              <w:top w:val="nil"/>
              <w:left w:val="nil"/>
              <w:bottom w:val="nil"/>
              <w:right w:val="nil"/>
            </w:tcBorders>
            <w:shd w:val="clear" w:color="auto" w:fill="FFFFFF"/>
            <w:hideMark/>
          </w:tcPr>
          <w:p w14:paraId="41FE9798" w14:textId="77777777" w:rsidR="00DD76F0" w:rsidRPr="00DD76F0" w:rsidRDefault="00DD76F0" w:rsidP="00DD76F0">
            <w:pPr>
              <w:jc w:val="right"/>
            </w:pPr>
            <w:r w:rsidRPr="00DD76F0">
              <w:t>1993</w:t>
            </w:r>
          </w:p>
        </w:tc>
        <w:tc>
          <w:tcPr>
            <w:tcW w:w="0" w:type="auto"/>
            <w:tcBorders>
              <w:top w:val="nil"/>
              <w:left w:val="nil"/>
              <w:bottom w:val="nil"/>
              <w:right w:val="nil"/>
            </w:tcBorders>
            <w:shd w:val="clear" w:color="auto" w:fill="FFFFFF"/>
            <w:hideMark/>
          </w:tcPr>
          <w:p w14:paraId="5F0A6DBF" w14:textId="1677AABB" w:rsidR="00DD76F0" w:rsidRPr="00DD76F0" w:rsidRDefault="00DD76F0" w:rsidP="00DD76F0">
            <w:pPr>
              <w:jc w:val="right"/>
            </w:pPr>
            <w:r w:rsidRPr="00DD76F0">
              <w:t>2.310</w:t>
            </w:r>
          </w:p>
        </w:tc>
        <w:tc>
          <w:tcPr>
            <w:tcW w:w="0" w:type="auto"/>
            <w:tcBorders>
              <w:top w:val="nil"/>
              <w:left w:val="nil"/>
              <w:bottom w:val="nil"/>
              <w:right w:val="nil"/>
            </w:tcBorders>
            <w:shd w:val="clear" w:color="auto" w:fill="FFFFFF"/>
            <w:hideMark/>
          </w:tcPr>
          <w:p w14:paraId="2E2115D3" w14:textId="543E8E0D" w:rsidR="00DD76F0" w:rsidRPr="00DD76F0" w:rsidRDefault="00DD76F0" w:rsidP="00DD76F0">
            <w:pPr>
              <w:jc w:val="right"/>
            </w:pPr>
            <w:r w:rsidRPr="00DD76F0">
              <w:t>0.086</w:t>
            </w:r>
          </w:p>
        </w:tc>
        <w:tc>
          <w:tcPr>
            <w:tcW w:w="0" w:type="auto"/>
            <w:tcBorders>
              <w:top w:val="nil"/>
              <w:left w:val="nil"/>
              <w:bottom w:val="nil"/>
              <w:right w:val="single" w:sz="4" w:space="0" w:color="auto"/>
            </w:tcBorders>
            <w:shd w:val="clear" w:color="auto" w:fill="FFFFFF"/>
          </w:tcPr>
          <w:p w14:paraId="464F0689"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60BA892A" w14:textId="77777777" w:rsidR="00DD76F0" w:rsidRPr="00DD76F0" w:rsidRDefault="00DD76F0" w:rsidP="00DD76F0">
            <w:pPr>
              <w:jc w:val="right"/>
            </w:pPr>
            <w:r w:rsidRPr="00DD76F0">
              <w:t>2010</w:t>
            </w:r>
          </w:p>
        </w:tc>
        <w:tc>
          <w:tcPr>
            <w:tcW w:w="0" w:type="auto"/>
            <w:tcBorders>
              <w:top w:val="nil"/>
              <w:left w:val="nil"/>
              <w:bottom w:val="nil"/>
              <w:right w:val="nil"/>
            </w:tcBorders>
            <w:shd w:val="clear" w:color="auto" w:fill="FFFFFF"/>
            <w:vAlign w:val="bottom"/>
            <w:hideMark/>
          </w:tcPr>
          <w:p w14:paraId="6F2CF077" w14:textId="30DF19B7" w:rsidR="00DD76F0" w:rsidRPr="00DD76F0" w:rsidRDefault="00DD76F0" w:rsidP="00DD76F0">
            <w:pPr>
              <w:jc w:val="right"/>
            </w:pPr>
            <w:r w:rsidRPr="00B93BF7">
              <w:t>1.</w:t>
            </w:r>
            <w:r w:rsidRPr="001E2547">
              <w:rPr>
                <w:color w:val="000000"/>
                <w:szCs w:val="22"/>
              </w:rPr>
              <w:t>062</w:t>
            </w:r>
          </w:p>
        </w:tc>
        <w:tc>
          <w:tcPr>
            <w:tcW w:w="0" w:type="auto"/>
            <w:tcBorders>
              <w:top w:val="nil"/>
              <w:left w:val="nil"/>
              <w:bottom w:val="nil"/>
              <w:right w:val="nil"/>
            </w:tcBorders>
            <w:shd w:val="clear" w:color="auto" w:fill="FFFFFF"/>
            <w:vAlign w:val="bottom"/>
            <w:hideMark/>
          </w:tcPr>
          <w:p w14:paraId="2A11E7C3" w14:textId="1806273C" w:rsidR="00DD76F0" w:rsidRPr="00DD76F0" w:rsidRDefault="00DD76F0" w:rsidP="00DD76F0">
            <w:pPr>
              <w:jc w:val="right"/>
            </w:pPr>
            <w:r w:rsidRPr="00B93BF7">
              <w:t>0.</w:t>
            </w:r>
            <w:r w:rsidRPr="001E2547">
              <w:rPr>
                <w:color w:val="000000"/>
                <w:szCs w:val="22"/>
              </w:rPr>
              <w:t>072</w:t>
            </w:r>
          </w:p>
        </w:tc>
      </w:tr>
      <w:tr w:rsidR="001E2547" w14:paraId="6F135130" w14:textId="77777777" w:rsidTr="001E2547">
        <w:trPr>
          <w:trHeight w:hRule="exact" w:val="360"/>
          <w:jc w:val="center"/>
        </w:trPr>
        <w:tc>
          <w:tcPr>
            <w:tcW w:w="0" w:type="auto"/>
            <w:tcBorders>
              <w:top w:val="nil"/>
              <w:left w:val="nil"/>
              <w:bottom w:val="nil"/>
              <w:right w:val="nil"/>
            </w:tcBorders>
            <w:shd w:val="clear" w:color="auto" w:fill="FFFFFF"/>
            <w:hideMark/>
          </w:tcPr>
          <w:p w14:paraId="4FE5D732" w14:textId="77777777" w:rsidR="00DD76F0" w:rsidRPr="00DD76F0" w:rsidRDefault="00DD76F0" w:rsidP="00DD76F0">
            <w:pPr>
              <w:jc w:val="right"/>
            </w:pPr>
            <w:r w:rsidRPr="00DD76F0">
              <w:t>1994</w:t>
            </w:r>
          </w:p>
        </w:tc>
        <w:tc>
          <w:tcPr>
            <w:tcW w:w="0" w:type="auto"/>
            <w:tcBorders>
              <w:top w:val="nil"/>
              <w:left w:val="nil"/>
              <w:bottom w:val="nil"/>
              <w:right w:val="nil"/>
            </w:tcBorders>
            <w:shd w:val="clear" w:color="auto" w:fill="FFFFFF"/>
            <w:hideMark/>
          </w:tcPr>
          <w:p w14:paraId="3F7D685D" w14:textId="7DA12BC1" w:rsidR="00DD76F0" w:rsidRPr="00DD76F0" w:rsidRDefault="00DD76F0" w:rsidP="00DD76F0">
            <w:pPr>
              <w:jc w:val="right"/>
            </w:pPr>
            <w:r w:rsidRPr="00DD76F0">
              <w:t>2.074</w:t>
            </w:r>
          </w:p>
        </w:tc>
        <w:tc>
          <w:tcPr>
            <w:tcW w:w="0" w:type="auto"/>
            <w:tcBorders>
              <w:top w:val="nil"/>
              <w:left w:val="nil"/>
              <w:bottom w:val="nil"/>
              <w:right w:val="nil"/>
            </w:tcBorders>
            <w:shd w:val="clear" w:color="auto" w:fill="FFFFFF"/>
            <w:hideMark/>
          </w:tcPr>
          <w:p w14:paraId="49199166" w14:textId="3AD4EB42" w:rsidR="00DD76F0" w:rsidRPr="00DD76F0" w:rsidRDefault="00DD76F0" w:rsidP="00DD76F0">
            <w:pPr>
              <w:jc w:val="right"/>
            </w:pPr>
            <w:r w:rsidRPr="00DD76F0">
              <w:t>0.082</w:t>
            </w:r>
          </w:p>
        </w:tc>
        <w:tc>
          <w:tcPr>
            <w:tcW w:w="0" w:type="auto"/>
            <w:tcBorders>
              <w:top w:val="nil"/>
              <w:left w:val="nil"/>
              <w:bottom w:val="nil"/>
              <w:right w:val="single" w:sz="4" w:space="0" w:color="auto"/>
            </w:tcBorders>
            <w:shd w:val="clear" w:color="auto" w:fill="FFFFFF"/>
          </w:tcPr>
          <w:p w14:paraId="74EBD92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6F7C5D4" w14:textId="77777777" w:rsidR="00DD76F0" w:rsidRPr="00DD76F0" w:rsidRDefault="00DD76F0" w:rsidP="00DD76F0">
            <w:pPr>
              <w:jc w:val="right"/>
            </w:pPr>
            <w:r w:rsidRPr="00DD76F0">
              <w:t>2011</w:t>
            </w:r>
          </w:p>
        </w:tc>
        <w:tc>
          <w:tcPr>
            <w:tcW w:w="0" w:type="auto"/>
            <w:tcBorders>
              <w:top w:val="nil"/>
              <w:left w:val="nil"/>
              <w:bottom w:val="nil"/>
              <w:right w:val="nil"/>
            </w:tcBorders>
            <w:shd w:val="clear" w:color="auto" w:fill="FFFFFF"/>
            <w:vAlign w:val="bottom"/>
            <w:hideMark/>
          </w:tcPr>
          <w:p w14:paraId="3A6D2344" w14:textId="2DA2593C" w:rsidR="00DD76F0" w:rsidRPr="00DD76F0" w:rsidRDefault="00DD76F0" w:rsidP="00DD76F0">
            <w:pPr>
              <w:jc w:val="right"/>
            </w:pPr>
            <w:r w:rsidRPr="00B93BF7">
              <w:t>1.</w:t>
            </w:r>
            <w:r w:rsidRPr="001E2547">
              <w:rPr>
                <w:color w:val="000000"/>
                <w:szCs w:val="22"/>
              </w:rPr>
              <w:t>364</w:t>
            </w:r>
          </w:p>
        </w:tc>
        <w:tc>
          <w:tcPr>
            <w:tcW w:w="0" w:type="auto"/>
            <w:tcBorders>
              <w:top w:val="nil"/>
              <w:left w:val="nil"/>
              <w:bottom w:val="nil"/>
              <w:right w:val="nil"/>
            </w:tcBorders>
            <w:shd w:val="clear" w:color="auto" w:fill="FFFFFF"/>
            <w:vAlign w:val="bottom"/>
            <w:hideMark/>
          </w:tcPr>
          <w:p w14:paraId="07EECBF6" w14:textId="0A5F9AF7" w:rsidR="00DD76F0" w:rsidRPr="00DD76F0" w:rsidRDefault="00DD76F0" w:rsidP="00DD76F0">
            <w:pPr>
              <w:jc w:val="right"/>
            </w:pPr>
            <w:r w:rsidRPr="00B93BF7">
              <w:t>0.</w:t>
            </w:r>
            <w:r w:rsidRPr="001E2547">
              <w:rPr>
                <w:color w:val="000000"/>
                <w:szCs w:val="22"/>
              </w:rPr>
              <w:t>070</w:t>
            </w:r>
          </w:p>
        </w:tc>
      </w:tr>
      <w:tr w:rsidR="001E2547" w14:paraId="352E63C8" w14:textId="77777777" w:rsidTr="001E2547">
        <w:trPr>
          <w:trHeight w:hRule="exact" w:val="360"/>
          <w:jc w:val="center"/>
        </w:trPr>
        <w:tc>
          <w:tcPr>
            <w:tcW w:w="0" w:type="auto"/>
            <w:tcBorders>
              <w:top w:val="nil"/>
              <w:left w:val="nil"/>
              <w:bottom w:val="nil"/>
              <w:right w:val="nil"/>
            </w:tcBorders>
            <w:shd w:val="clear" w:color="auto" w:fill="FFFFFF"/>
            <w:hideMark/>
          </w:tcPr>
          <w:p w14:paraId="531EA0D0" w14:textId="77777777" w:rsidR="00DD76F0" w:rsidRPr="00DD76F0" w:rsidRDefault="00DD76F0" w:rsidP="00DD76F0">
            <w:pPr>
              <w:jc w:val="right"/>
            </w:pPr>
            <w:r w:rsidRPr="00DD76F0">
              <w:t>1995</w:t>
            </w:r>
          </w:p>
        </w:tc>
        <w:tc>
          <w:tcPr>
            <w:tcW w:w="0" w:type="auto"/>
            <w:tcBorders>
              <w:top w:val="nil"/>
              <w:left w:val="nil"/>
              <w:bottom w:val="nil"/>
              <w:right w:val="nil"/>
            </w:tcBorders>
            <w:shd w:val="clear" w:color="auto" w:fill="FFFFFF"/>
            <w:hideMark/>
          </w:tcPr>
          <w:p w14:paraId="590C2780" w14:textId="15DF65A3" w:rsidR="00DD76F0" w:rsidRPr="00DD76F0" w:rsidRDefault="00DD76F0" w:rsidP="00DD76F0">
            <w:pPr>
              <w:jc w:val="right"/>
            </w:pPr>
            <w:r w:rsidRPr="00DD76F0">
              <w:t>2.293</w:t>
            </w:r>
          </w:p>
        </w:tc>
        <w:tc>
          <w:tcPr>
            <w:tcW w:w="0" w:type="auto"/>
            <w:tcBorders>
              <w:top w:val="nil"/>
              <w:left w:val="nil"/>
              <w:bottom w:val="nil"/>
              <w:right w:val="nil"/>
            </w:tcBorders>
            <w:shd w:val="clear" w:color="auto" w:fill="FFFFFF"/>
            <w:hideMark/>
          </w:tcPr>
          <w:p w14:paraId="42542E78" w14:textId="7485124F" w:rsidR="00DD76F0" w:rsidRPr="00DD76F0" w:rsidRDefault="00DD76F0" w:rsidP="00DD76F0">
            <w:pPr>
              <w:jc w:val="right"/>
            </w:pPr>
            <w:r w:rsidRPr="00DD76F0">
              <w:t>0.109</w:t>
            </w:r>
          </w:p>
        </w:tc>
        <w:tc>
          <w:tcPr>
            <w:tcW w:w="0" w:type="auto"/>
            <w:tcBorders>
              <w:top w:val="nil"/>
              <w:left w:val="nil"/>
              <w:bottom w:val="nil"/>
              <w:right w:val="single" w:sz="4" w:space="0" w:color="auto"/>
            </w:tcBorders>
            <w:shd w:val="clear" w:color="auto" w:fill="FFFFFF"/>
          </w:tcPr>
          <w:p w14:paraId="32878AA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4E0344B" w14:textId="77777777" w:rsidR="00DD76F0" w:rsidRPr="00DD76F0" w:rsidRDefault="00DD76F0" w:rsidP="00DD76F0">
            <w:pPr>
              <w:jc w:val="right"/>
            </w:pPr>
            <w:r w:rsidRPr="00DD76F0">
              <w:t>2012</w:t>
            </w:r>
          </w:p>
        </w:tc>
        <w:tc>
          <w:tcPr>
            <w:tcW w:w="0" w:type="auto"/>
            <w:tcBorders>
              <w:top w:val="nil"/>
              <w:left w:val="nil"/>
              <w:bottom w:val="nil"/>
              <w:right w:val="nil"/>
            </w:tcBorders>
            <w:shd w:val="clear" w:color="auto" w:fill="FFFFFF"/>
            <w:vAlign w:val="bottom"/>
            <w:hideMark/>
          </w:tcPr>
          <w:p w14:paraId="7842D71E" w14:textId="4293C9EC" w:rsidR="00DD76F0" w:rsidRPr="00DD76F0" w:rsidRDefault="00DD76F0" w:rsidP="00DD76F0">
            <w:pPr>
              <w:jc w:val="right"/>
            </w:pPr>
            <w:r w:rsidRPr="00B93BF7">
              <w:t>2.</w:t>
            </w:r>
            <w:r w:rsidRPr="001E2547">
              <w:rPr>
                <w:color w:val="000000"/>
                <w:szCs w:val="22"/>
              </w:rPr>
              <w:t>582</w:t>
            </w:r>
          </w:p>
        </w:tc>
        <w:tc>
          <w:tcPr>
            <w:tcW w:w="0" w:type="auto"/>
            <w:tcBorders>
              <w:top w:val="nil"/>
              <w:left w:val="nil"/>
              <w:bottom w:val="nil"/>
              <w:right w:val="nil"/>
            </w:tcBorders>
            <w:shd w:val="clear" w:color="auto" w:fill="FFFFFF"/>
            <w:vAlign w:val="bottom"/>
            <w:hideMark/>
          </w:tcPr>
          <w:p w14:paraId="37438ABE" w14:textId="7E41A41B" w:rsidR="00DD76F0" w:rsidRPr="00DD76F0" w:rsidRDefault="00DD76F0" w:rsidP="00DD76F0">
            <w:pPr>
              <w:jc w:val="right"/>
            </w:pPr>
            <w:r w:rsidRPr="00B93BF7">
              <w:t>0.</w:t>
            </w:r>
            <w:r w:rsidRPr="001E2547">
              <w:rPr>
                <w:color w:val="000000"/>
                <w:szCs w:val="22"/>
              </w:rPr>
              <w:t>090</w:t>
            </w:r>
          </w:p>
        </w:tc>
      </w:tr>
      <w:tr w:rsidR="001E2547" w14:paraId="43F51182" w14:textId="77777777" w:rsidTr="001E2547">
        <w:trPr>
          <w:trHeight w:hRule="exact" w:val="360"/>
          <w:jc w:val="center"/>
        </w:trPr>
        <w:tc>
          <w:tcPr>
            <w:tcW w:w="0" w:type="auto"/>
            <w:tcBorders>
              <w:top w:val="nil"/>
              <w:left w:val="nil"/>
              <w:bottom w:val="nil"/>
              <w:right w:val="nil"/>
            </w:tcBorders>
            <w:shd w:val="clear" w:color="auto" w:fill="FFFFFF"/>
            <w:hideMark/>
          </w:tcPr>
          <w:p w14:paraId="4FB6B171" w14:textId="77777777" w:rsidR="00DD76F0" w:rsidRPr="00DD76F0" w:rsidRDefault="00DD76F0" w:rsidP="00DD76F0">
            <w:pPr>
              <w:jc w:val="right"/>
            </w:pPr>
            <w:r w:rsidRPr="00DD76F0">
              <w:t>1996</w:t>
            </w:r>
          </w:p>
        </w:tc>
        <w:tc>
          <w:tcPr>
            <w:tcW w:w="0" w:type="auto"/>
            <w:tcBorders>
              <w:top w:val="nil"/>
              <w:left w:val="nil"/>
              <w:bottom w:val="nil"/>
              <w:right w:val="nil"/>
            </w:tcBorders>
            <w:shd w:val="clear" w:color="auto" w:fill="FFFFFF"/>
            <w:hideMark/>
          </w:tcPr>
          <w:p w14:paraId="2EC22853" w14:textId="4E0B9B2E" w:rsidR="00DD76F0" w:rsidRPr="00DD76F0" w:rsidRDefault="00DD76F0" w:rsidP="00DD76F0">
            <w:pPr>
              <w:jc w:val="right"/>
            </w:pPr>
            <w:r w:rsidRPr="00DD76F0">
              <w:t>2.325</w:t>
            </w:r>
          </w:p>
        </w:tc>
        <w:tc>
          <w:tcPr>
            <w:tcW w:w="0" w:type="auto"/>
            <w:tcBorders>
              <w:top w:val="nil"/>
              <w:left w:val="nil"/>
              <w:bottom w:val="nil"/>
              <w:right w:val="nil"/>
            </w:tcBorders>
            <w:shd w:val="clear" w:color="auto" w:fill="FFFFFF"/>
            <w:hideMark/>
          </w:tcPr>
          <w:p w14:paraId="6991BDAF" w14:textId="3FF93B92" w:rsidR="00DD76F0" w:rsidRPr="00DD76F0" w:rsidRDefault="00DD76F0" w:rsidP="00DD76F0">
            <w:pPr>
              <w:jc w:val="right"/>
            </w:pPr>
            <w:r w:rsidRPr="00DD76F0">
              <w:t>0.085</w:t>
            </w:r>
          </w:p>
        </w:tc>
        <w:tc>
          <w:tcPr>
            <w:tcW w:w="0" w:type="auto"/>
            <w:tcBorders>
              <w:top w:val="nil"/>
              <w:left w:val="nil"/>
              <w:bottom w:val="nil"/>
              <w:right w:val="single" w:sz="4" w:space="0" w:color="auto"/>
            </w:tcBorders>
            <w:shd w:val="clear" w:color="auto" w:fill="FFFFFF"/>
          </w:tcPr>
          <w:p w14:paraId="1726D1F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4752DAEF" w14:textId="77777777" w:rsidR="00DD76F0" w:rsidRPr="00DD76F0" w:rsidRDefault="00DD76F0" w:rsidP="00DD76F0">
            <w:pPr>
              <w:jc w:val="right"/>
            </w:pPr>
            <w:r w:rsidRPr="00DD76F0">
              <w:t>2013</w:t>
            </w:r>
          </w:p>
        </w:tc>
        <w:tc>
          <w:tcPr>
            <w:tcW w:w="0" w:type="auto"/>
            <w:tcBorders>
              <w:top w:val="nil"/>
              <w:left w:val="nil"/>
              <w:bottom w:val="nil"/>
              <w:right w:val="nil"/>
            </w:tcBorders>
            <w:shd w:val="clear" w:color="auto" w:fill="FFFFFF"/>
            <w:vAlign w:val="bottom"/>
            <w:hideMark/>
          </w:tcPr>
          <w:p w14:paraId="50A5DE9C" w14:textId="7AC69988" w:rsidR="00DD76F0" w:rsidRPr="00DD76F0" w:rsidRDefault="00DD76F0" w:rsidP="00DD76F0">
            <w:pPr>
              <w:jc w:val="right"/>
            </w:pPr>
            <w:r w:rsidRPr="00B93BF7">
              <w:t>1.</w:t>
            </w:r>
            <w:r w:rsidRPr="001E2547">
              <w:rPr>
                <w:color w:val="000000"/>
                <w:szCs w:val="22"/>
              </w:rPr>
              <w:t>948</w:t>
            </w:r>
          </w:p>
        </w:tc>
        <w:tc>
          <w:tcPr>
            <w:tcW w:w="0" w:type="auto"/>
            <w:tcBorders>
              <w:top w:val="nil"/>
              <w:left w:val="nil"/>
              <w:bottom w:val="nil"/>
              <w:right w:val="nil"/>
            </w:tcBorders>
            <w:shd w:val="clear" w:color="auto" w:fill="FFFFFF"/>
            <w:vAlign w:val="bottom"/>
            <w:hideMark/>
          </w:tcPr>
          <w:p w14:paraId="0659F412" w14:textId="64DB0F35" w:rsidR="00DD76F0" w:rsidRPr="00DD76F0" w:rsidRDefault="00DD76F0" w:rsidP="00DD76F0">
            <w:pPr>
              <w:jc w:val="right"/>
            </w:pPr>
            <w:r w:rsidRPr="00B93BF7">
              <w:t>0.</w:t>
            </w:r>
            <w:r w:rsidRPr="001E2547">
              <w:rPr>
                <w:color w:val="000000"/>
                <w:szCs w:val="22"/>
              </w:rPr>
              <w:t>098</w:t>
            </w:r>
          </w:p>
        </w:tc>
      </w:tr>
      <w:tr w:rsidR="001E2547" w14:paraId="43D40881" w14:textId="77777777" w:rsidTr="001E2547">
        <w:trPr>
          <w:trHeight w:hRule="exact" w:val="360"/>
          <w:jc w:val="center"/>
        </w:trPr>
        <w:tc>
          <w:tcPr>
            <w:tcW w:w="0" w:type="auto"/>
            <w:tcBorders>
              <w:top w:val="nil"/>
              <w:left w:val="nil"/>
              <w:bottom w:val="nil"/>
              <w:right w:val="nil"/>
            </w:tcBorders>
            <w:shd w:val="clear" w:color="auto" w:fill="FFFFFF"/>
            <w:hideMark/>
          </w:tcPr>
          <w:p w14:paraId="2BAD8032" w14:textId="77777777" w:rsidR="00DD76F0" w:rsidRPr="00DD76F0" w:rsidRDefault="00DD76F0" w:rsidP="00DD76F0">
            <w:pPr>
              <w:jc w:val="right"/>
            </w:pPr>
            <w:r w:rsidRPr="00DD76F0">
              <w:t>1997</w:t>
            </w:r>
          </w:p>
        </w:tc>
        <w:tc>
          <w:tcPr>
            <w:tcW w:w="0" w:type="auto"/>
            <w:tcBorders>
              <w:top w:val="nil"/>
              <w:left w:val="nil"/>
              <w:bottom w:val="nil"/>
              <w:right w:val="nil"/>
            </w:tcBorders>
            <w:shd w:val="clear" w:color="auto" w:fill="FFFFFF"/>
            <w:hideMark/>
          </w:tcPr>
          <w:p w14:paraId="3A1BBB15" w14:textId="7FD55403" w:rsidR="00DD76F0" w:rsidRPr="00DD76F0" w:rsidRDefault="00DD76F0" w:rsidP="00DD76F0">
            <w:pPr>
              <w:jc w:val="right"/>
            </w:pPr>
            <w:r w:rsidRPr="00DD76F0">
              <w:t>2.504</w:t>
            </w:r>
          </w:p>
        </w:tc>
        <w:tc>
          <w:tcPr>
            <w:tcW w:w="0" w:type="auto"/>
            <w:tcBorders>
              <w:top w:val="nil"/>
              <w:left w:val="nil"/>
              <w:bottom w:val="nil"/>
              <w:right w:val="nil"/>
            </w:tcBorders>
            <w:shd w:val="clear" w:color="auto" w:fill="FFFFFF"/>
            <w:hideMark/>
          </w:tcPr>
          <w:p w14:paraId="54E4E1F4" w14:textId="3246F0FF" w:rsidR="00DD76F0" w:rsidRPr="00DD76F0" w:rsidRDefault="00DD76F0" w:rsidP="00DD76F0">
            <w:pPr>
              <w:jc w:val="right"/>
            </w:pPr>
            <w:r w:rsidRPr="00DD76F0">
              <w:t>0.079</w:t>
            </w:r>
          </w:p>
        </w:tc>
        <w:tc>
          <w:tcPr>
            <w:tcW w:w="0" w:type="auto"/>
            <w:tcBorders>
              <w:top w:val="nil"/>
              <w:left w:val="nil"/>
              <w:bottom w:val="nil"/>
              <w:right w:val="single" w:sz="4" w:space="0" w:color="auto"/>
            </w:tcBorders>
            <w:shd w:val="clear" w:color="auto" w:fill="FFFFFF"/>
          </w:tcPr>
          <w:p w14:paraId="6BBD38DC"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553B4D5A" w14:textId="77777777" w:rsidR="00DD76F0" w:rsidRPr="00DD76F0" w:rsidRDefault="00DD76F0" w:rsidP="00DD76F0">
            <w:pPr>
              <w:jc w:val="right"/>
            </w:pPr>
            <w:r w:rsidRPr="00DD76F0">
              <w:t>2014</w:t>
            </w:r>
          </w:p>
        </w:tc>
        <w:tc>
          <w:tcPr>
            <w:tcW w:w="0" w:type="auto"/>
            <w:tcBorders>
              <w:top w:val="nil"/>
              <w:left w:val="nil"/>
              <w:bottom w:val="nil"/>
              <w:right w:val="nil"/>
            </w:tcBorders>
            <w:shd w:val="clear" w:color="auto" w:fill="FFFFFF"/>
            <w:vAlign w:val="bottom"/>
            <w:hideMark/>
          </w:tcPr>
          <w:p w14:paraId="5F13523B" w14:textId="404D3698" w:rsidR="00DD76F0" w:rsidRPr="00DD76F0" w:rsidRDefault="00DD76F0" w:rsidP="00DD76F0">
            <w:pPr>
              <w:jc w:val="right"/>
            </w:pPr>
            <w:r w:rsidRPr="00B93BF7">
              <w:t>1.</w:t>
            </w:r>
            <w:r w:rsidRPr="001E2547">
              <w:rPr>
                <w:color w:val="000000"/>
                <w:szCs w:val="22"/>
              </w:rPr>
              <w:t>337</w:t>
            </w:r>
          </w:p>
        </w:tc>
        <w:tc>
          <w:tcPr>
            <w:tcW w:w="0" w:type="auto"/>
            <w:tcBorders>
              <w:top w:val="nil"/>
              <w:left w:val="nil"/>
              <w:bottom w:val="nil"/>
              <w:right w:val="nil"/>
            </w:tcBorders>
            <w:shd w:val="clear" w:color="auto" w:fill="FFFFFF"/>
            <w:vAlign w:val="bottom"/>
            <w:hideMark/>
          </w:tcPr>
          <w:p w14:paraId="034687CA" w14:textId="78F69715" w:rsidR="00DD76F0" w:rsidRPr="00DD76F0" w:rsidRDefault="00DD76F0" w:rsidP="00DD76F0">
            <w:pPr>
              <w:jc w:val="right"/>
            </w:pPr>
            <w:r w:rsidRPr="00B93BF7">
              <w:t>0.</w:t>
            </w:r>
            <w:r w:rsidRPr="001E2547">
              <w:rPr>
                <w:color w:val="000000"/>
                <w:szCs w:val="22"/>
              </w:rPr>
              <w:t>098</w:t>
            </w:r>
          </w:p>
        </w:tc>
      </w:tr>
      <w:tr w:rsidR="001E2547" w14:paraId="697B9605" w14:textId="77777777" w:rsidTr="001E2547">
        <w:trPr>
          <w:trHeight w:hRule="exact" w:val="360"/>
          <w:jc w:val="center"/>
        </w:trPr>
        <w:tc>
          <w:tcPr>
            <w:tcW w:w="0" w:type="auto"/>
            <w:tcBorders>
              <w:top w:val="nil"/>
              <w:left w:val="nil"/>
              <w:bottom w:val="nil"/>
              <w:right w:val="nil"/>
            </w:tcBorders>
            <w:shd w:val="clear" w:color="auto" w:fill="FFFFFF"/>
            <w:hideMark/>
          </w:tcPr>
          <w:p w14:paraId="38571894" w14:textId="77777777" w:rsidR="00DD76F0" w:rsidRPr="00DD76F0" w:rsidRDefault="00DD76F0" w:rsidP="00DD76F0">
            <w:pPr>
              <w:jc w:val="right"/>
            </w:pPr>
            <w:r w:rsidRPr="00DD76F0">
              <w:t>1998</w:t>
            </w:r>
          </w:p>
        </w:tc>
        <w:tc>
          <w:tcPr>
            <w:tcW w:w="0" w:type="auto"/>
            <w:tcBorders>
              <w:top w:val="nil"/>
              <w:left w:val="nil"/>
              <w:bottom w:val="nil"/>
              <w:right w:val="nil"/>
            </w:tcBorders>
            <w:shd w:val="clear" w:color="auto" w:fill="FFFFFF"/>
            <w:hideMark/>
          </w:tcPr>
          <w:p w14:paraId="0056BCD6" w14:textId="5811FEA9" w:rsidR="00DD76F0" w:rsidRPr="00DD76F0" w:rsidRDefault="00DD76F0" w:rsidP="00DD76F0">
            <w:pPr>
              <w:jc w:val="right"/>
            </w:pPr>
            <w:r w:rsidRPr="00DD76F0">
              <w:t>2.257</w:t>
            </w:r>
          </w:p>
        </w:tc>
        <w:tc>
          <w:tcPr>
            <w:tcW w:w="0" w:type="auto"/>
            <w:tcBorders>
              <w:top w:val="nil"/>
              <w:left w:val="nil"/>
              <w:bottom w:val="nil"/>
              <w:right w:val="nil"/>
            </w:tcBorders>
            <w:shd w:val="clear" w:color="auto" w:fill="FFFFFF"/>
            <w:hideMark/>
          </w:tcPr>
          <w:p w14:paraId="1A9713C5" w14:textId="209FF626" w:rsidR="00DD76F0" w:rsidRPr="00DD76F0" w:rsidRDefault="00DD76F0" w:rsidP="00DD76F0">
            <w:pPr>
              <w:jc w:val="right"/>
            </w:pPr>
            <w:r w:rsidRPr="00DD76F0">
              <w:t>0.085</w:t>
            </w:r>
          </w:p>
        </w:tc>
        <w:tc>
          <w:tcPr>
            <w:tcW w:w="0" w:type="auto"/>
            <w:tcBorders>
              <w:top w:val="nil"/>
              <w:left w:val="nil"/>
              <w:bottom w:val="nil"/>
              <w:right w:val="single" w:sz="4" w:space="0" w:color="auto"/>
            </w:tcBorders>
            <w:shd w:val="clear" w:color="auto" w:fill="FFFFFF"/>
          </w:tcPr>
          <w:p w14:paraId="30DE1E9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5449887E" w14:textId="77777777" w:rsidR="00DD76F0" w:rsidRPr="00DD76F0" w:rsidRDefault="00DD76F0" w:rsidP="00DD76F0">
            <w:pPr>
              <w:jc w:val="right"/>
            </w:pPr>
            <w:r w:rsidRPr="00DD76F0">
              <w:t>2015</w:t>
            </w:r>
          </w:p>
        </w:tc>
        <w:tc>
          <w:tcPr>
            <w:tcW w:w="0" w:type="auto"/>
            <w:tcBorders>
              <w:top w:val="nil"/>
              <w:left w:val="nil"/>
              <w:bottom w:val="nil"/>
              <w:right w:val="nil"/>
            </w:tcBorders>
            <w:shd w:val="clear" w:color="auto" w:fill="FFFFFF"/>
            <w:vAlign w:val="bottom"/>
            <w:hideMark/>
          </w:tcPr>
          <w:p w14:paraId="240627CF" w14:textId="29565DCB" w:rsidR="00DD76F0" w:rsidRPr="00DD76F0" w:rsidRDefault="00DD76F0" w:rsidP="00DD76F0">
            <w:pPr>
              <w:jc w:val="right"/>
            </w:pPr>
            <w:r w:rsidRPr="00B93BF7">
              <w:t>1.</w:t>
            </w:r>
            <w:r w:rsidRPr="001E2547">
              <w:rPr>
                <w:color w:val="000000"/>
                <w:szCs w:val="22"/>
              </w:rPr>
              <w:t>207</w:t>
            </w:r>
          </w:p>
        </w:tc>
        <w:tc>
          <w:tcPr>
            <w:tcW w:w="0" w:type="auto"/>
            <w:tcBorders>
              <w:top w:val="nil"/>
              <w:left w:val="nil"/>
              <w:bottom w:val="nil"/>
              <w:right w:val="nil"/>
            </w:tcBorders>
            <w:shd w:val="clear" w:color="auto" w:fill="FFFFFF"/>
            <w:vAlign w:val="bottom"/>
            <w:hideMark/>
          </w:tcPr>
          <w:p w14:paraId="1B320878" w14:textId="6615AB07" w:rsidR="00DD76F0" w:rsidRPr="00DD76F0" w:rsidRDefault="00DD76F0" w:rsidP="00DD76F0">
            <w:pPr>
              <w:jc w:val="right"/>
            </w:pPr>
            <w:r w:rsidRPr="00B93BF7">
              <w:t>0.</w:t>
            </w:r>
            <w:r w:rsidRPr="001E2547">
              <w:rPr>
                <w:color w:val="000000"/>
                <w:szCs w:val="22"/>
              </w:rPr>
              <w:t>096</w:t>
            </w:r>
          </w:p>
        </w:tc>
      </w:tr>
      <w:tr w:rsidR="001E2547" w14:paraId="77AB144F" w14:textId="77777777" w:rsidTr="001E2547">
        <w:trPr>
          <w:trHeight w:hRule="exact" w:val="360"/>
          <w:jc w:val="center"/>
        </w:trPr>
        <w:tc>
          <w:tcPr>
            <w:tcW w:w="0" w:type="auto"/>
            <w:tcBorders>
              <w:top w:val="nil"/>
              <w:left w:val="nil"/>
              <w:bottom w:val="nil"/>
              <w:right w:val="nil"/>
            </w:tcBorders>
            <w:shd w:val="clear" w:color="auto" w:fill="FFFFFF"/>
            <w:hideMark/>
          </w:tcPr>
          <w:p w14:paraId="45372105" w14:textId="77777777" w:rsidR="00DD76F0" w:rsidRPr="00DD76F0" w:rsidRDefault="00DD76F0" w:rsidP="00DD76F0">
            <w:pPr>
              <w:jc w:val="right"/>
            </w:pPr>
            <w:r w:rsidRPr="00DD76F0">
              <w:t>1999</w:t>
            </w:r>
          </w:p>
        </w:tc>
        <w:tc>
          <w:tcPr>
            <w:tcW w:w="0" w:type="auto"/>
            <w:tcBorders>
              <w:top w:val="nil"/>
              <w:left w:val="nil"/>
              <w:bottom w:val="nil"/>
              <w:right w:val="nil"/>
            </w:tcBorders>
            <w:shd w:val="clear" w:color="auto" w:fill="FFFFFF"/>
            <w:hideMark/>
          </w:tcPr>
          <w:p w14:paraId="6EFAA989" w14:textId="51AE40D3" w:rsidR="00DD76F0" w:rsidRPr="00DD76F0" w:rsidRDefault="00DD76F0" w:rsidP="00DD76F0">
            <w:pPr>
              <w:jc w:val="right"/>
            </w:pPr>
            <w:r w:rsidRPr="00DD76F0">
              <w:t>1.251</w:t>
            </w:r>
          </w:p>
        </w:tc>
        <w:tc>
          <w:tcPr>
            <w:tcW w:w="0" w:type="auto"/>
            <w:tcBorders>
              <w:top w:val="nil"/>
              <w:left w:val="nil"/>
              <w:bottom w:val="nil"/>
              <w:right w:val="nil"/>
            </w:tcBorders>
            <w:shd w:val="clear" w:color="auto" w:fill="FFFFFF"/>
            <w:hideMark/>
          </w:tcPr>
          <w:p w14:paraId="2146DC1D" w14:textId="50329C7D" w:rsidR="00DD76F0" w:rsidRPr="00DD76F0" w:rsidRDefault="00DD76F0" w:rsidP="00DD76F0">
            <w:pPr>
              <w:jc w:val="right"/>
            </w:pPr>
            <w:r w:rsidRPr="00DD76F0">
              <w:t>0.071</w:t>
            </w:r>
          </w:p>
        </w:tc>
        <w:tc>
          <w:tcPr>
            <w:tcW w:w="0" w:type="auto"/>
            <w:tcBorders>
              <w:top w:val="nil"/>
              <w:left w:val="nil"/>
              <w:bottom w:val="nil"/>
              <w:right w:val="single" w:sz="4" w:space="0" w:color="auto"/>
            </w:tcBorders>
            <w:shd w:val="clear" w:color="auto" w:fill="FFFFFF"/>
          </w:tcPr>
          <w:p w14:paraId="36771B61"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2621FB9" w14:textId="77777777" w:rsidR="00DD76F0" w:rsidRPr="00DD76F0" w:rsidRDefault="00DD76F0" w:rsidP="00DD76F0">
            <w:pPr>
              <w:jc w:val="right"/>
            </w:pPr>
            <w:r w:rsidRPr="00DD76F0">
              <w:t>2016</w:t>
            </w:r>
          </w:p>
        </w:tc>
        <w:tc>
          <w:tcPr>
            <w:tcW w:w="0" w:type="auto"/>
            <w:tcBorders>
              <w:top w:val="nil"/>
              <w:left w:val="nil"/>
              <w:bottom w:val="nil"/>
              <w:right w:val="nil"/>
            </w:tcBorders>
            <w:shd w:val="clear" w:color="auto" w:fill="FFFFFF"/>
            <w:vAlign w:val="bottom"/>
            <w:hideMark/>
          </w:tcPr>
          <w:p w14:paraId="5967BA9F" w14:textId="09E4F133" w:rsidR="00DD76F0" w:rsidRPr="00DD76F0" w:rsidRDefault="00DD76F0" w:rsidP="00DD76F0">
            <w:pPr>
              <w:jc w:val="right"/>
            </w:pPr>
            <w:r w:rsidRPr="00B93BF7">
              <w:t>0.</w:t>
            </w:r>
            <w:r w:rsidRPr="001E2547">
              <w:rPr>
                <w:color w:val="000000"/>
                <w:szCs w:val="22"/>
              </w:rPr>
              <w:t>832</w:t>
            </w:r>
          </w:p>
        </w:tc>
        <w:tc>
          <w:tcPr>
            <w:tcW w:w="0" w:type="auto"/>
            <w:tcBorders>
              <w:top w:val="nil"/>
              <w:left w:val="nil"/>
              <w:bottom w:val="nil"/>
              <w:right w:val="nil"/>
            </w:tcBorders>
            <w:shd w:val="clear" w:color="auto" w:fill="FFFFFF"/>
            <w:vAlign w:val="bottom"/>
            <w:hideMark/>
          </w:tcPr>
          <w:p w14:paraId="7B6F4B5C" w14:textId="14DA6651" w:rsidR="00DD76F0" w:rsidRPr="00DD76F0" w:rsidRDefault="00DD76F0" w:rsidP="00DD76F0">
            <w:pPr>
              <w:jc w:val="right"/>
            </w:pPr>
            <w:r w:rsidRPr="00B93BF7">
              <w:t>0.</w:t>
            </w:r>
            <w:r w:rsidRPr="001E2547">
              <w:rPr>
                <w:color w:val="000000"/>
                <w:szCs w:val="22"/>
              </w:rPr>
              <w:t>112</w:t>
            </w:r>
          </w:p>
        </w:tc>
      </w:tr>
      <w:tr w:rsidR="001E2547" w14:paraId="4A1B61CB" w14:textId="77777777" w:rsidTr="001E2547">
        <w:trPr>
          <w:trHeight w:hRule="exact" w:val="360"/>
          <w:jc w:val="center"/>
        </w:trPr>
        <w:tc>
          <w:tcPr>
            <w:tcW w:w="0" w:type="auto"/>
            <w:tcBorders>
              <w:top w:val="nil"/>
              <w:left w:val="nil"/>
              <w:bottom w:val="nil"/>
              <w:right w:val="nil"/>
            </w:tcBorders>
            <w:shd w:val="clear" w:color="auto" w:fill="FFFFFF"/>
            <w:hideMark/>
          </w:tcPr>
          <w:p w14:paraId="79371FB2" w14:textId="77777777" w:rsidR="00DD76F0" w:rsidRPr="00DD76F0" w:rsidRDefault="00DD76F0" w:rsidP="00DD76F0">
            <w:pPr>
              <w:jc w:val="right"/>
            </w:pPr>
            <w:r w:rsidRPr="00DD76F0">
              <w:t>2000</w:t>
            </w:r>
          </w:p>
        </w:tc>
        <w:tc>
          <w:tcPr>
            <w:tcW w:w="0" w:type="auto"/>
            <w:tcBorders>
              <w:top w:val="nil"/>
              <w:left w:val="nil"/>
              <w:bottom w:val="nil"/>
              <w:right w:val="nil"/>
            </w:tcBorders>
            <w:shd w:val="clear" w:color="auto" w:fill="FFFFFF"/>
            <w:hideMark/>
          </w:tcPr>
          <w:p w14:paraId="52C7D963" w14:textId="5F10EB22" w:rsidR="00DD76F0" w:rsidRPr="00DD76F0" w:rsidRDefault="00DD76F0" w:rsidP="00DD76F0">
            <w:pPr>
              <w:jc w:val="right"/>
            </w:pPr>
            <w:r w:rsidRPr="00DD76F0">
              <w:t>0.973</w:t>
            </w:r>
          </w:p>
        </w:tc>
        <w:tc>
          <w:tcPr>
            <w:tcW w:w="0" w:type="auto"/>
            <w:tcBorders>
              <w:top w:val="nil"/>
              <w:left w:val="nil"/>
              <w:bottom w:val="nil"/>
              <w:right w:val="nil"/>
            </w:tcBorders>
            <w:shd w:val="clear" w:color="auto" w:fill="FFFFFF"/>
            <w:hideMark/>
          </w:tcPr>
          <w:p w14:paraId="57EB9031" w14:textId="76FB0103" w:rsidR="00DD76F0" w:rsidRPr="00DD76F0" w:rsidRDefault="00DD76F0" w:rsidP="00DD76F0">
            <w:pPr>
              <w:jc w:val="right"/>
            </w:pPr>
            <w:r w:rsidRPr="00DD76F0">
              <w:t>0.077</w:t>
            </w:r>
          </w:p>
        </w:tc>
        <w:tc>
          <w:tcPr>
            <w:tcW w:w="0" w:type="auto"/>
            <w:tcBorders>
              <w:top w:val="nil"/>
              <w:left w:val="nil"/>
              <w:bottom w:val="nil"/>
              <w:right w:val="single" w:sz="4" w:space="0" w:color="auto"/>
            </w:tcBorders>
            <w:shd w:val="clear" w:color="auto" w:fill="FFFFFF"/>
          </w:tcPr>
          <w:p w14:paraId="030790DB"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544CC7FF" w14:textId="77777777" w:rsidR="00DD76F0" w:rsidRPr="00DD76F0" w:rsidRDefault="00DD76F0" w:rsidP="00DD76F0">
            <w:pPr>
              <w:jc w:val="right"/>
            </w:pPr>
            <w:r w:rsidRPr="00DD76F0">
              <w:t>2017</w:t>
            </w:r>
          </w:p>
        </w:tc>
        <w:tc>
          <w:tcPr>
            <w:tcW w:w="0" w:type="auto"/>
            <w:tcBorders>
              <w:top w:val="nil"/>
              <w:left w:val="nil"/>
              <w:bottom w:val="nil"/>
              <w:right w:val="nil"/>
            </w:tcBorders>
            <w:shd w:val="clear" w:color="auto" w:fill="FFFFFF"/>
            <w:vAlign w:val="bottom"/>
            <w:hideMark/>
          </w:tcPr>
          <w:p w14:paraId="20A16273" w14:textId="1B17ACCD" w:rsidR="00DD76F0" w:rsidRPr="00DD76F0" w:rsidRDefault="00DD76F0" w:rsidP="00DD76F0">
            <w:pPr>
              <w:jc w:val="right"/>
            </w:pPr>
            <w:r w:rsidRPr="00B93BF7">
              <w:t>0.</w:t>
            </w:r>
            <w:r w:rsidRPr="001E2547">
              <w:rPr>
                <w:color w:val="000000"/>
                <w:szCs w:val="22"/>
              </w:rPr>
              <w:t>879</w:t>
            </w:r>
          </w:p>
        </w:tc>
        <w:tc>
          <w:tcPr>
            <w:tcW w:w="0" w:type="auto"/>
            <w:tcBorders>
              <w:top w:val="nil"/>
              <w:left w:val="nil"/>
              <w:bottom w:val="nil"/>
              <w:right w:val="nil"/>
            </w:tcBorders>
            <w:shd w:val="clear" w:color="auto" w:fill="FFFFFF"/>
            <w:vAlign w:val="bottom"/>
            <w:hideMark/>
          </w:tcPr>
          <w:p w14:paraId="6A4A93F7" w14:textId="2A47E046" w:rsidR="00DD76F0" w:rsidRPr="00DD76F0" w:rsidRDefault="00DD76F0" w:rsidP="00DD76F0">
            <w:pPr>
              <w:jc w:val="right"/>
            </w:pPr>
            <w:r w:rsidRPr="00B93BF7">
              <w:t>0.</w:t>
            </w:r>
            <w:r w:rsidRPr="001E2547">
              <w:rPr>
                <w:color w:val="000000"/>
                <w:szCs w:val="22"/>
              </w:rPr>
              <w:t>106</w:t>
            </w:r>
          </w:p>
        </w:tc>
      </w:tr>
      <w:tr w:rsidR="001E2547" w14:paraId="30A0799A" w14:textId="77777777" w:rsidTr="001E2547">
        <w:trPr>
          <w:trHeight w:hRule="exact" w:val="360"/>
          <w:jc w:val="center"/>
        </w:trPr>
        <w:tc>
          <w:tcPr>
            <w:tcW w:w="0" w:type="auto"/>
            <w:tcBorders>
              <w:top w:val="nil"/>
              <w:left w:val="nil"/>
              <w:bottom w:val="nil"/>
              <w:right w:val="nil"/>
            </w:tcBorders>
            <w:shd w:val="clear" w:color="auto" w:fill="FFFFFF"/>
            <w:hideMark/>
          </w:tcPr>
          <w:p w14:paraId="17837447" w14:textId="77777777" w:rsidR="00DD76F0" w:rsidRPr="00DD76F0" w:rsidRDefault="00DD76F0" w:rsidP="00DD76F0">
            <w:pPr>
              <w:jc w:val="right"/>
            </w:pPr>
            <w:r w:rsidRPr="00DD76F0">
              <w:t>2001</w:t>
            </w:r>
          </w:p>
        </w:tc>
        <w:tc>
          <w:tcPr>
            <w:tcW w:w="0" w:type="auto"/>
            <w:tcBorders>
              <w:top w:val="nil"/>
              <w:left w:val="nil"/>
              <w:bottom w:val="nil"/>
              <w:right w:val="nil"/>
            </w:tcBorders>
            <w:shd w:val="clear" w:color="auto" w:fill="FFFFFF"/>
            <w:hideMark/>
          </w:tcPr>
          <w:p w14:paraId="29107EDE" w14:textId="4FA4C2B8" w:rsidR="00DD76F0" w:rsidRPr="00DD76F0" w:rsidRDefault="00DD76F0" w:rsidP="00DD76F0">
            <w:pPr>
              <w:jc w:val="right"/>
            </w:pPr>
            <w:r w:rsidRPr="00DD76F0">
              <w:t>0.856</w:t>
            </w:r>
          </w:p>
        </w:tc>
        <w:tc>
          <w:tcPr>
            <w:tcW w:w="0" w:type="auto"/>
            <w:tcBorders>
              <w:top w:val="nil"/>
              <w:left w:val="nil"/>
              <w:bottom w:val="nil"/>
              <w:right w:val="nil"/>
            </w:tcBorders>
            <w:shd w:val="clear" w:color="auto" w:fill="FFFFFF"/>
            <w:hideMark/>
          </w:tcPr>
          <w:p w14:paraId="78DFD187" w14:textId="5AE7E479" w:rsidR="00DD76F0" w:rsidRPr="00DD76F0" w:rsidRDefault="00DD76F0" w:rsidP="00DD76F0">
            <w:pPr>
              <w:jc w:val="right"/>
            </w:pPr>
            <w:r w:rsidRPr="00DD76F0">
              <w:t>0.075</w:t>
            </w:r>
          </w:p>
        </w:tc>
        <w:tc>
          <w:tcPr>
            <w:tcW w:w="0" w:type="auto"/>
            <w:tcBorders>
              <w:top w:val="nil"/>
              <w:left w:val="nil"/>
              <w:bottom w:val="nil"/>
              <w:right w:val="single" w:sz="4" w:space="0" w:color="auto"/>
            </w:tcBorders>
            <w:shd w:val="clear" w:color="auto" w:fill="FFFFFF"/>
          </w:tcPr>
          <w:p w14:paraId="3D7621CD"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tcPr>
          <w:p w14:paraId="77FB95C1" w14:textId="77777777" w:rsidR="00DD76F0" w:rsidRPr="00DD76F0" w:rsidRDefault="00DD76F0" w:rsidP="00DD76F0">
            <w:pPr>
              <w:jc w:val="right"/>
            </w:pPr>
            <w:r w:rsidRPr="00DD76F0">
              <w:t>2018</w:t>
            </w:r>
          </w:p>
        </w:tc>
        <w:tc>
          <w:tcPr>
            <w:tcW w:w="0" w:type="auto"/>
            <w:tcBorders>
              <w:top w:val="nil"/>
              <w:left w:val="nil"/>
              <w:bottom w:val="nil"/>
              <w:right w:val="nil"/>
            </w:tcBorders>
            <w:shd w:val="clear" w:color="auto" w:fill="FFFFFF"/>
            <w:vAlign w:val="bottom"/>
          </w:tcPr>
          <w:p w14:paraId="09ACF69E" w14:textId="3BBE694E" w:rsidR="00DD76F0" w:rsidRPr="00DD76F0" w:rsidRDefault="00DD76F0" w:rsidP="00DD76F0">
            <w:pPr>
              <w:jc w:val="right"/>
            </w:pPr>
            <w:r w:rsidRPr="00B93BF7">
              <w:t>1.</w:t>
            </w:r>
            <w:r w:rsidRPr="001E2547">
              <w:rPr>
                <w:color w:val="000000"/>
                <w:szCs w:val="22"/>
              </w:rPr>
              <w:t>147</w:t>
            </w:r>
          </w:p>
        </w:tc>
        <w:tc>
          <w:tcPr>
            <w:tcW w:w="0" w:type="auto"/>
            <w:tcBorders>
              <w:top w:val="nil"/>
              <w:left w:val="nil"/>
              <w:bottom w:val="nil"/>
              <w:right w:val="nil"/>
            </w:tcBorders>
            <w:shd w:val="clear" w:color="auto" w:fill="FFFFFF"/>
            <w:vAlign w:val="bottom"/>
          </w:tcPr>
          <w:p w14:paraId="4B7DB548" w14:textId="4ED9AF47" w:rsidR="00DD76F0" w:rsidRPr="00DD76F0" w:rsidRDefault="00DD76F0" w:rsidP="00DD76F0">
            <w:pPr>
              <w:jc w:val="right"/>
            </w:pPr>
            <w:r w:rsidRPr="00B93BF7">
              <w:t>0.</w:t>
            </w:r>
            <w:r w:rsidRPr="001E2547">
              <w:rPr>
                <w:color w:val="000000"/>
                <w:szCs w:val="22"/>
              </w:rPr>
              <w:t>097</w:t>
            </w:r>
          </w:p>
        </w:tc>
      </w:tr>
      <w:tr w:rsidR="001E2547" w14:paraId="0505C380" w14:textId="77777777" w:rsidTr="001E2547">
        <w:trPr>
          <w:trHeight w:hRule="exact" w:val="360"/>
          <w:jc w:val="center"/>
        </w:trPr>
        <w:tc>
          <w:tcPr>
            <w:tcW w:w="0" w:type="auto"/>
            <w:tcBorders>
              <w:top w:val="nil"/>
              <w:left w:val="nil"/>
              <w:bottom w:val="nil"/>
              <w:right w:val="nil"/>
            </w:tcBorders>
            <w:shd w:val="clear" w:color="auto" w:fill="FFFFFF"/>
            <w:hideMark/>
          </w:tcPr>
          <w:p w14:paraId="1765D8BF" w14:textId="77777777" w:rsidR="00DD76F0" w:rsidRPr="00DD76F0" w:rsidRDefault="00DD76F0" w:rsidP="00DD76F0">
            <w:pPr>
              <w:jc w:val="right"/>
            </w:pPr>
            <w:r w:rsidRPr="00DD76F0">
              <w:t>2002</w:t>
            </w:r>
          </w:p>
        </w:tc>
        <w:tc>
          <w:tcPr>
            <w:tcW w:w="0" w:type="auto"/>
            <w:tcBorders>
              <w:top w:val="nil"/>
              <w:left w:val="nil"/>
              <w:bottom w:val="nil"/>
              <w:right w:val="nil"/>
            </w:tcBorders>
            <w:shd w:val="clear" w:color="auto" w:fill="FFFFFF"/>
            <w:hideMark/>
          </w:tcPr>
          <w:p w14:paraId="3938DC06" w14:textId="2F6F69AB" w:rsidR="00DD76F0" w:rsidRPr="00DD76F0" w:rsidRDefault="00DD76F0" w:rsidP="00DD76F0">
            <w:pPr>
              <w:jc w:val="right"/>
            </w:pPr>
            <w:r w:rsidRPr="00DD76F0">
              <w:t>1.082</w:t>
            </w:r>
          </w:p>
        </w:tc>
        <w:tc>
          <w:tcPr>
            <w:tcW w:w="0" w:type="auto"/>
            <w:tcBorders>
              <w:top w:val="nil"/>
              <w:left w:val="nil"/>
              <w:bottom w:val="nil"/>
              <w:right w:val="nil"/>
            </w:tcBorders>
            <w:shd w:val="clear" w:color="auto" w:fill="FFFFFF"/>
            <w:hideMark/>
          </w:tcPr>
          <w:p w14:paraId="555D9457" w14:textId="60FCCD24" w:rsidR="00DD76F0" w:rsidRPr="00DD76F0" w:rsidRDefault="00DD76F0" w:rsidP="00DD76F0">
            <w:pPr>
              <w:jc w:val="right"/>
            </w:pPr>
            <w:r w:rsidRPr="00DD76F0">
              <w:t>0.069</w:t>
            </w:r>
          </w:p>
        </w:tc>
        <w:tc>
          <w:tcPr>
            <w:tcW w:w="0" w:type="auto"/>
            <w:tcBorders>
              <w:top w:val="nil"/>
              <w:left w:val="nil"/>
              <w:bottom w:val="nil"/>
              <w:right w:val="single" w:sz="4" w:space="0" w:color="auto"/>
            </w:tcBorders>
            <w:shd w:val="clear" w:color="auto" w:fill="FFFFFF"/>
          </w:tcPr>
          <w:p w14:paraId="0210B65C"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tcPr>
          <w:p w14:paraId="56309859" w14:textId="77777777" w:rsidR="00DD76F0" w:rsidRPr="00DD76F0" w:rsidRDefault="00DD76F0" w:rsidP="00DD76F0">
            <w:pPr>
              <w:jc w:val="right"/>
            </w:pPr>
            <w:r w:rsidRPr="00DD76F0">
              <w:t>2019</w:t>
            </w:r>
          </w:p>
        </w:tc>
        <w:tc>
          <w:tcPr>
            <w:tcW w:w="0" w:type="auto"/>
            <w:tcBorders>
              <w:top w:val="nil"/>
              <w:left w:val="nil"/>
              <w:bottom w:val="nil"/>
              <w:right w:val="nil"/>
            </w:tcBorders>
            <w:shd w:val="clear" w:color="auto" w:fill="FFFFFF"/>
            <w:vAlign w:val="bottom"/>
          </w:tcPr>
          <w:p w14:paraId="21517FA1" w14:textId="67CE4503" w:rsidR="00DD76F0" w:rsidRPr="00DD76F0" w:rsidRDefault="00DD76F0" w:rsidP="00DD76F0">
            <w:pPr>
              <w:jc w:val="right"/>
            </w:pPr>
            <w:r w:rsidRPr="00B93BF7">
              <w:t>0.</w:t>
            </w:r>
            <w:r w:rsidRPr="001E2547">
              <w:rPr>
                <w:color w:val="000000"/>
                <w:szCs w:val="22"/>
              </w:rPr>
              <w:t>966</w:t>
            </w:r>
          </w:p>
        </w:tc>
        <w:tc>
          <w:tcPr>
            <w:tcW w:w="0" w:type="auto"/>
            <w:tcBorders>
              <w:top w:val="nil"/>
              <w:left w:val="nil"/>
              <w:bottom w:val="nil"/>
              <w:right w:val="nil"/>
            </w:tcBorders>
            <w:shd w:val="clear" w:color="auto" w:fill="FFFFFF"/>
            <w:vAlign w:val="bottom"/>
          </w:tcPr>
          <w:p w14:paraId="4E9A002E" w14:textId="5CFA682E" w:rsidR="00DD76F0" w:rsidRPr="00DD76F0" w:rsidRDefault="00DD76F0" w:rsidP="00DD76F0">
            <w:pPr>
              <w:jc w:val="right"/>
            </w:pPr>
            <w:r w:rsidRPr="00B93BF7">
              <w:t>0.</w:t>
            </w:r>
            <w:r w:rsidRPr="001E2547">
              <w:rPr>
                <w:color w:val="000000"/>
                <w:szCs w:val="22"/>
              </w:rPr>
              <w:t>092</w:t>
            </w:r>
          </w:p>
        </w:tc>
      </w:tr>
      <w:tr w:rsidR="001E2547" w14:paraId="0CB3220A" w14:textId="77777777" w:rsidTr="001E2547">
        <w:trPr>
          <w:trHeight w:hRule="exact" w:val="360"/>
          <w:jc w:val="center"/>
        </w:trPr>
        <w:tc>
          <w:tcPr>
            <w:tcW w:w="0" w:type="auto"/>
            <w:tcBorders>
              <w:top w:val="nil"/>
              <w:left w:val="nil"/>
              <w:bottom w:val="nil"/>
              <w:right w:val="nil"/>
            </w:tcBorders>
            <w:shd w:val="clear" w:color="auto" w:fill="FFFFFF"/>
            <w:hideMark/>
          </w:tcPr>
          <w:p w14:paraId="4929B05C" w14:textId="77777777" w:rsidR="00DD76F0" w:rsidRPr="00DD76F0" w:rsidRDefault="00DD76F0" w:rsidP="00DD76F0">
            <w:pPr>
              <w:jc w:val="right"/>
            </w:pPr>
            <w:r w:rsidRPr="00DD76F0">
              <w:t>2003</w:t>
            </w:r>
          </w:p>
        </w:tc>
        <w:tc>
          <w:tcPr>
            <w:tcW w:w="0" w:type="auto"/>
            <w:tcBorders>
              <w:top w:val="nil"/>
              <w:left w:val="nil"/>
              <w:bottom w:val="nil"/>
              <w:right w:val="nil"/>
            </w:tcBorders>
            <w:shd w:val="clear" w:color="auto" w:fill="FFFFFF"/>
            <w:hideMark/>
          </w:tcPr>
          <w:p w14:paraId="5F5F8F5D" w14:textId="07EBFDC6" w:rsidR="00DD76F0" w:rsidRPr="00DD76F0" w:rsidRDefault="00DD76F0" w:rsidP="00DD76F0">
            <w:pPr>
              <w:jc w:val="right"/>
            </w:pPr>
            <w:r w:rsidRPr="00DD76F0">
              <w:t>0.868</w:t>
            </w:r>
          </w:p>
        </w:tc>
        <w:tc>
          <w:tcPr>
            <w:tcW w:w="0" w:type="auto"/>
            <w:tcBorders>
              <w:top w:val="nil"/>
              <w:left w:val="nil"/>
              <w:bottom w:val="nil"/>
              <w:right w:val="nil"/>
            </w:tcBorders>
            <w:shd w:val="clear" w:color="auto" w:fill="FFFFFF"/>
            <w:hideMark/>
          </w:tcPr>
          <w:p w14:paraId="700BC9BC" w14:textId="5DDCB9BC" w:rsidR="00DD76F0" w:rsidRPr="00DD76F0" w:rsidRDefault="00DD76F0" w:rsidP="00DD76F0">
            <w:pPr>
              <w:jc w:val="right"/>
            </w:pPr>
            <w:r w:rsidRPr="00DD76F0">
              <w:t>0.079</w:t>
            </w:r>
          </w:p>
        </w:tc>
        <w:tc>
          <w:tcPr>
            <w:tcW w:w="0" w:type="auto"/>
            <w:tcBorders>
              <w:top w:val="nil"/>
              <w:left w:val="nil"/>
              <w:bottom w:val="nil"/>
              <w:right w:val="single" w:sz="4" w:space="0" w:color="auto"/>
            </w:tcBorders>
            <w:shd w:val="clear" w:color="auto" w:fill="FFFFFF"/>
          </w:tcPr>
          <w:p w14:paraId="0F47212B"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tcPr>
          <w:p w14:paraId="36D02971" w14:textId="1F20BE03" w:rsidR="00DD76F0" w:rsidRPr="00DD76F0" w:rsidRDefault="00DD76F0" w:rsidP="00DD76F0">
            <w:pPr>
              <w:jc w:val="right"/>
            </w:pPr>
            <w:r w:rsidRPr="00DD76F0">
              <w:t>2020</w:t>
            </w:r>
          </w:p>
        </w:tc>
        <w:tc>
          <w:tcPr>
            <w:tcW w:w="0" w:type="auto"/>
            <w:tcBorders>
              <w:top w:val="nil"/>
              <w:left w:val="nil"/>
              <w:bottom w:val="nil"/>
              <w:right w:val="nil"/>
            </w:tcBorders>
            <w:shd w:val="clear" w:color="auto" w:fill="FFFFFF"/>
            <w:vAlign w:val="bottom"/>
          </w:tcPr>
          <w:p w14:paraId="6AD29E14" w14:textId="2DF5BE04" w:rsidR="00DD76F0" w:rsidRPr="00DD76F0" w:rsidRDefault="00DD76F0" w:rsidP="00DD76F0">
            <w:pPr>
              <w:jc w:val="right"/>
            </w:pPr>
            <w:r w:rsidRPr="001E2547">
              <w:rPr>
                <w:color w:val="000000"/>
                <w:szCs w:val="22"/>
              </w:rPr>
              <w:t>1.365</w:t>
            </w:r>
          </w:p>
        </w:tc>
        <w:tc>
          <w:tcPr>
            <w:tcW w:w="0" w:type="auto"/>
            <w:tcBorders>
              <w:top w:val="nil"/>
              <w:left w:val="nil"/>
              <w:bottom w:val="nil"/>
              <w:right w:val="nil"/>
            </w:tcBorders>
            <w:shd w:val="clear" w:color="auto" w:fill="FFFFFF"/>
            <w:vAlign w:val="bottom"/>
          </w:tcPr>
          <w:p w14:paraId="2D0750CA" w14:textId="478768A8" w:rsidR="00DD76F0" w:rsidRPr="00DD76F0" w:rsidRDefault="00DD76F0" w:rsidP="00DD76F0">
            <w:pPr>
              <w:jc w:val="right"/>
            </w:pPr>
            <w:r w:rsidRPr="001E2547">
              <w:rPr>
                <w:color w:val="000000"/>
                <w:szCs w:val="22"/>
              </w:rPr>
              <w:t>0.090</w:t>
            </w:r>
          </w:p>
        </w:tc>
      </w:tr>
      <w:tr w:rsidR="001E2547" w14:paraId="2C869E52" w14:textId="77777777" w:rsidTr="001E2547">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DD76F0" w:rsidRPr="00DD76F0" w:rsidRDefault="00DD76F0" w:rsidP="00DD76F0">
            <w:pPr>
              <w:jc w:val="right"/>
            </w:pPr>
            <w:r w:rsidRPr="00DD76F0">
              <w:t>2004</w:t>
            </w:r>
          </w:p>
        </w:tc>
        <w:tc>
          <w:tcPr>
            <w:tcW w:w="0" w:type="auto"/>
            <w:tcBorders>
              <w:top w:val="nil"/>
              <w:left w:val="nil"/>
              <w:bottom w:val="single" w:sz="4" w:space="0" w:color="auto"/>
              <w:right w:val="nil"/>
            </w:tcBorders>
            <w:shd w:val="clear" w:color="auto" w:fill="FFFFFF"/>
            <w:hideMark/>
          </w:tcPr>
          <w:p w14:paraId="207FE8E0" w14:textId="4CE2F675" w:rsidR="00DD76F0" w:rsidRPr="00DD76F0" w:rsidRDefault="00DD76F0" w:rsidP="00DD76F0">
            <w:pPr>
              <w:jc w:val="right"/>
            </w:pPr>
            <w:r w:rsidRPr="00DD76F0">
              <w:t>1.330</w:t>
            </w:r>
          </w:p>
        </w:tc>
        <w:tc>
          <w:tcPr>
            <w:tcW w:w="0" w:type="auto"/>
            <w:tcBorders>
              <w:top w:val="nil"/>
              <w:left w:val="nil"/>
              <w:bottom w:val="single" w:sz="4" w:space="0" w:color="auto"/>
              <w:right w:val="nil"/>
            </w:tcBorders>
            <w:shd w:val="clear" w:color="auto" w:fill="FFFFFF"/>
            <w:hideMark/>
          </w:tcPr>
          <w:p w14:paraId="66158C06" w14:textId="48FA6FC6" w:rsidR="00DD76F0" w:rsidRPr="00DD76F0" w:rsidRDefault="00DD76F0" w:rsidP="00DD76F0">
            <w:pPr>
              <w:jc w:val="right"/>
            </w:pPr>
            <w:r w:rsidRPr="00DD76F0">
              <w:t>0.073</w:t>
            </w:r>
          </w:p>
        </w:tc>
        <w:tc>
          <w:tcPr>
            <w:tcW w:w="0" w:type="auto"/>
            <w:tcBorders>
              <w:top w:val="nil"/>
              <w:left w:val="nil"/>
              <w:bottom w:val="single" w:sz="4" w:space="0" w:color="auto"/>
              <w:right w:val="single" w:sz="4" w:space="0" w:color="auto"/>
            </w:tcBorders>
            <w:shd w:val="clear" w:color="auto" w:fill="FFFFFF"/>
          </w:tcPr>
          <w:p w14:paraId="63A9BA4A" w14:textId="77777777" w:rsidR="00DD76F0" w:rsidRPr="00DD76F0" w:rsidRDefault="00DD76F0" w:rsidP="00DD76F0">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DD76F0" w:rsidRPr="00DD76F0" w:rsidRDefault="00167374" w:rsidP="00DD76F0">
            <w:pPr>
              <w:jc w:val="right"/>
            </w:pPr>
            <w:r>
              <w:t>2021</w:t>
            </w:r>
          </w:p>
        </w:tc>
        <w:tc>
          <w:tcPr>
            <w:tcW w:w="0" w:type="auto"/>
            <w:tcBorders>
              <w:top w:val="nil"/>
              <w:left w:val="nil"/>
              <w:bottom w:val="single" w:sz="4" w:space="0" w:color="auto"/>
              <w:right w:val="nil"/>
            </w:tcBorders>
            <w:shd w:val="clear" w:color="auto" w:fill="FFFFFF"/>
          </w:tcPr>
          <w:p w14:paraId="5609D9A0" w14:textId="77777777" w:rsidR="00DD76F0" w:rsidRPr="00DD76F0" w:rsidRDefault="00DD76F0" w:rsidP="00DD76F0">
            <w:pPr>
              <w:jc w:val="right"/>
            </w:pPr>
          </w:p>
        </w:tc>
        <w:tc>
          <w:tcPr>
            <w:tcW w:w="0" w:type="auto"/>
            <w:tcBorders>
              <w:top w:val="nil"/>
              <w:left w:val="nil"/>
              <w:bottom w:val="single" w:sz="4" w:space="0" w:color="auto"/>
              <w:right w:val="nil"/>
            </w:tcBorders>
            <w:shd w:val="clear" w:color="auto" w:fill="FFFFFF"/>
          </w:tcPr>
          <w:p w14:paraId="52EEC19E" w14:textId="77777777" w:rsidR="00DD76F0" w:rsidRPr="00DD76F0" w:rsidRDefault="00DD76F0" w:rsidP="00DD76F0">
            <w:pPr>
              <w:jc w:val="right"/>
            </w:pPr>
          </w:p>
        </w:tc>
      </w:tr>
    </w:tbl>
    <w:p w14:paraId="4374740D" w14:textId="77777777" w:rsidR="001F6076" w:rsidRDefault="001F6076" w:rsidP="001F6076">
      <w:pPr>
        <w:rPr>
          <w:rFonts w:ascii="Calibri" w:hAnsi="Calibri"/>
          <w:szCs w:val="22"/>
        </w:rPr>
      </w:pPr>
    </w:p>
    <w:p w14:paraId="6594DC67" w14:textId="77777777" w:rsidR="001F6076" w:rsidRDefault="001F6076" w:rsidP="001F6076"/>
    <w:p w14:paraId="1AD858C7" w14:textId="4CE1DA1C" w:rsidR="001F6076" w:rsidRDefault="001F6076" w:rsidP="001F6076">
      <w:pPr>
        <w:pStyle w:val="Caption"/>
      </w:pPr>
      <w:r>
        <w:t>Table 2.</w:t>
      </w:r>
      <w:r>
        <w:rPr>
          <w:noProof/>
        </w:rPr>
        <w:fldChar w:fldCharType="begin"/>
      </w:r>
      <w:r>
        <w:rPr>
          <w:noProof/>
        </w:rPr>
        <w:instrText xml:space="preserve"> SEQ Table \* ARABIC </w:instrText>
      </w:r>
      <w:r>
        <w:rPr>
          <w:noProof/>
        </w:rPr>
        <w:fldChar w:fldCharType="separate"/>
      </w:r>
      <w:r>
        <w:rPr>
          <w:noProof/>
        </w:rPr>
        <w:t>14</w:t>
      </w:r>
      <w:r>
        <w:rPr>
          <w:noProof/>
        </w:rPr>
        <w:fldChar w:fldCharType="end"/>
      </w:r>
      <w:r>
        <w:t xml:space="preserve"> – CFSR bottom temperature index for 10 cm and 40 cm Pacific cod and marine heatwave </w:t>
      </w:r>
      <w:r w:rsidR="009134A9">
        <w:t xml:space="preserve">cumulative </w:t>
      </w:r>
      <w:r>
        <w:t>intensity index (MH</w:t>
      </w:r>
      <w:r w:rsidR="009134A9">
        <w:t>C</w:t>
      </w:r>
      <w:r>
        <w:t>I) in °C days for full year</w:t>
      </w:r>
      <w:r w:rsidR="00EF729B">
        <w:t>,</w:t>
      </w:r>
      <w:r>
        <w:t xml:space="preserve"> </w:t>
      </w:r>
      <w:r w:rsidR="009134A9">
        <w:t>W</w:t>
      </w:r>
      <w:r>
        <w:t>inter</w:t>
      </w:r>
      <w:r w:rsidR="00EF729B">
        <w:t xml:space="preserve"> (Jan-Mar &amp; Oct - Dec), and spawning (Feb-Mar)</w:t>
      </w:r>
      <w:r>
        <w:t xml:space="preserve"> for 1979-20</w:t>
      </w:r>
      <w:r w:rsidR="009134A9">
        <w:t>2</w:t>
      </w:r>
      <w:r w:rsidR="00167374">
        <w:t>1</w:t>
      </w:r>
      <w:r>
        <w:t xml:space="preserve">. </w:t>
      </w:r>
      <w:r w:rsidRPr="00B93BF7">
        <w:rPr>
          <w:shd w:val="clear" w:color="auto" w:fill="FFFF00"/>
        </w:rPr>
        <w:t>Note</w:t>
      </w:r>
      <w:r>
        <w:t xml:space="preserve"> that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9756" w:type="dxa"/>
        <w:jc w:val="center"/>
        <w:tblLayout w:type="fixed"/>
        <w:tblLook w:val="04A0" w:firstRow="1" w:lastRow="0" w:firstColumn="1" w:lastColumn="0" w:noHBand="0" w:noVBand="1"/>
      </w:tblPr>
      <w:tblGrid>
        <w:gridCol w:w="656"/>
        <w:gridCol w:w="784"/>
        <w:gridCol w:w="720"/>
        <w:gridCol w:w="810"/>
        <w:gridCol w:w="900"/>
        <w:gridCol w:w="832"/>
        <w:gridCol w:w="698"/>
        <w:gridCol w:w="720"/>
        <w:gridCol w:w="720"/>
        <w:gridCol w:w="900"/>
        <w:gridCol w:w="1008"/>
        <w:gridCol w:w="1008"/>
      </w:tblGrid>
      <w:tr w:rsidR="001E2547" w14:paraId="21C3FEBB" w14:textId="37E98BA0" w:rsidTr="001E2547">
        <w:trPr>
          <w:jc w:val="center"/>
        </w:trPr>
        <w:tc>
          <w:tcPr>
            <w:tcW w:w="656" w:type="dxa"/>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784" w:type="dxa"/>
            <w:tcBorders>
              <w:top w:val="double" w:sz="4" w:space="0" w:color="auto"/>
              <w:left w:val="nil"/>
              <w:bottom w:val="single" w:sz="4" w:space="0" w:color="auto"/>
              <w:right w:val="nil"/>
            </w:tcBorders>
            <w:shd w:val="clear" w:color="auto" w:fill="BDD6EE" w:themeFill="accent1" w:themeFillTint="66"/>
            <w:vAlign w:val="bottom"/>
            <w:hideMark/>
          </w:tcPr>
          <w:p w14:paraId="3D8627DE" w14:textId="77777777" w:rsidR="00EF729B" w:rsidRPr="00B93BF7" w:rsidRDefault="00EF729B" w:rsidP="003A27E2">
            <w:pPr>
              <w:jc w:val="center"/>
            </w:pPr>
            <w:r w:rsidRPr="00B93BF7">
              <w:t>10cm</w:t>
            </w:r>
          </w:p>
        </w:tc>
        <w:tc>
          <w:tcPr>
            <w:tcW w:w="720"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77777777" w:rsidR="00EF729B" w:rsidRPr="00B93BF7" w:rsidRDefault="00EF729B" w:rsidP="003A27E2">
            <w:pPr>
              <w:jc w:val="center"/>
            </w:pPr>
            <w:r w:rsidRPr="00B93BF7">
              <w:t>40cm</w:t>
            </w:r>
          </w:p>
        </w:tc>
        <w:tc>
          <w:tcPr>
            <w:tcW w:w="810" w:type="dxa"/>
            <w:tcBorders>
              <w:top w:val="double" w:sz="4" w:space="0" w:color="auto"/>
              <w:left w:val="nil"/>
              <w:bottom w:val="single" w:sz="4" w:space="0" w:color="auto"/>
              <w:right w:val="nil"/>
            </w:tcBorders>
            <w:shd w:val="clear" w:color="auto" w:fill="BDD6EE" w:themeFill="accent1" w:themeFillTint="66"/>
            <w:vAlign w:val="bottom"/>
          </w:tcPr>
          <w:p w14:paraId="4756FC5B" w14:textId="7D4767B9" w:rsidR="00EF729B" w:rsidRPr="00B93BF7" w:rsidRDefault="00EF729B" w:rsidP="003A27E2">
            <w:pPr>
              <w:jc w:val="center"/>
            </w:pPr>
            <w:r w:rsidRPr="00B93BF7">
              <w:t xml:space="preserve">Annual </w:t>
            </w:r>
            <w:r w:rsidRPr="001E2547">
              <w:rPr>
                <w:sz w:val="20"/>
              </w:rPr>
              <w:t>MH</w:t>
            </w:r>
            <w:r w:rsidR="009134A9">
              <w:rPr>
                <w:sz w:val="20"/>
              </w:rPr>
              <w:t>C</w:t>
            </w:r>
            <w:r w:rsidRPr="001E2547">
              <w:rPr>
                <w:sz w:val="20"/>
              </w:rPr>
              <w:t>I</w:t>
            </w:r>
          </w:p>
        </w:tc>
        <w:tc>
          <w:tcPr>
            <w:tcW w:w="900" w:type="dxa"/>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832" w:type="dxa"/>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698" w:type="dxa"/>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720" w:type="dxa"/>
            <w:tcBorders>
              <w:top w:val="double" w:sz="4" w:space="0" w:color="auto"/>
              <w:left w:val="nil"/>
              <w:bottom w:val="single" w:sz="4" w:space="0" w:color="auto"/>
              <w:right w:val="nil"/>
            </w:tcBorders>
            <w:shd w:val="clear" w:color="auto" w:fill="BDD6EE" w:themeFill="accent1" w:themeFillTint="66"/>
            <w:vAlign w:val="bottom"/>
            <w:hideMark/>
          </w:tcPr>
          <w:p w14:paraId="234DB203" w14:textId="77777777" w:rsidR="00EF729B" w:rsidRPr="00B93BF7" w:rsidRDefault="00EF729B" w:rsidP="003A27E2">
            <w:pPr>
              <w:jc w:val="center"/>
            </w:pPr>
            <w:r w:rsidRPr="00B93BF7">
              <w:t>10cm</w:t>
            </w:r>
          </w:p>
        </w:tc>
        <w:tc>
          <w:tcPr>
            <w:tcW w:w="720"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77777777" w:rsidR="00EF729B" w:rsidRPr="00B93BF7" w:rsidRDefault="00EF729B" w:rsidP="003A27E2">
            <w:pPr>
              <w:jc w:val="center"/>
            </w:pPr>
            <w:r w:rsidRPr="00B93BF7">
              <w:t>40cm</w:t>
            </w:r>
          </w:p>
        </w:tc>
        <w:tc>
          <w:tcPr>
            <w:tcW w:w="900" w:type="dxa"/>
            <w:tcBorders>
              <w:top w:val="double" w:sz="4" w:space="0" w:color="auto"/>
              <w:left w:val="nil"/>
              <w:bottom w:val="single" w:sz="4" w:space="0" w:color="auto"/>
              <w:right w:val="nil"/>
            </w:tcBorders>
            <w:shd w:val="clear" w:color="auto" w:fill="BDD6EE" w:themeFill="accent1" w:themeFillTint="66"/>
            <w:vAlign w:val="bottom"/>
          </w:tcPr>
          <w:p w14:paraId="4737027B" w14:textId="55C89CCC" w:rsidR="00EF729B" w:rsidRPr="00B93BF7" w:rsidRDefault="00EF729B" w:rsidP="001E2547">
            <w:pPr>
              <w:jc w:val="center"/>
            </w:pPr>
            <w:r w:rsidRPr="00B93BF7">
              <w:t xml:space="preserve">Annual </w:t>
            </w:r>
            <w:r w:rsidR="009134A9" w:rsidRPr="001E2547">
              <w:rPr>
                <w:sz w:val="20"/>
              </w:rPr>
              <w:t>MH</w:t>
            </w:r>
            <w:r w:rsidR="009134A9">
              <w:rPr>
                <w:sz w:val="20"/>
              </w:rPr>
              <w:t>C</w:t>
            </w:r>
            <w:r w:rsidR="009134A9" w:rsidRPr="001E2547">
              <w:rPr>
                <w:sz w:val="20"/>
              </w:rPr>
              <w:t>I</w:t>
            </w:r>
          </w:p>
        </w:tc>
        <w:tc>
          <w:tcPr>
            <w:tcW w:w="1008" w:type="dxa"/>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1008" w:type="dxa"/>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167374" w14:paraId="2ED6C033" w14:textId="739459E9" w:rsidTr="00167374">
        <w:trPr>
          <w:jc w:val="center"/>
        </w:trPr>
        <w:tc>
          <w:tcPr>
            <w:tcW w:w="656" w:type="dxa"/>
            <w:tcBorders>
              <w:top w:val="single" w:sz="4" w:space="0" w:color="auto"/>
              <w:left w:val="nil"/>
              <w:bottom w:val="nil"/>
              <w:right w:val="nil"/>
            </w:tcBorders>
            <w:vAlign w:val="center"/>
            <w:hideMark/>
          </w:tcPr>
          <w:p w14:paraId="771001A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1979</w:t>
            </w:r>
          </w:p>
        </w:tc>
        <w:tc>
          <w:tcPr>
            <w:tcW w:w="784" w:type="dxa"/>
            <w:tcBorders>
              <w:top w:val="single" w:sz="4" w:space="0" w:color="auto"/>
              <w:left w:val="nil"/>
              <w:bottom w:val="nil"/>
              <w:right w:val="nil"/>
            </w:tcBorders>
            <w:vAlign w:val="bottom"/>
            <w:hideMark/>
          </w:tcPr>
          <w:p w14:paraId="3C1C6CF0" w14:textId="2A38A63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4.91</w:t>
            </w:r>
          </w:p>
        </w:tc>
        <w:tc>
          <w:tcPr>
            <w:tcW w:w="720" w:type="dxa"/>
            <w:tcBorders>
              <w:top w:val="single" w:sz="4" w:space="0" w:color="auto"/>
              <w:left w:val="nil"/>
              <w:bottom w:val="nil"/>
              <w:right w:val="nil"/>
            </w:tcBorders>
            <w:vAlign w:val="bottom"/>
            <w:hideMark/>
          </w:tcPr>
          <w:p w14:paraId="298C0409" w14:textId="6228B65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5.08</w:t>
            </w:r>
          </w:p>
        </w:tc>
        <w:tc>
          <w:tcPr>
            <w:tcW w:w="810" w:type="dxa"/>
            <w:tcBorders>
              <w:top w:val="single" w:sz="4" w:space="0" w:color="auto"/>
              <w:left w:val="nil"/>
              <w:bottom w:val="nil"/>
              <w:right w:val="nil"/>
            </w:tcBorders>
            <w:shd w:val="clear" w:color="auto" w:fill="auto"/>
            <w:vAlign w:val="bottom"/>
          </w:tcPr>
          <w:p w14:paraId="7B83A6BB"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Borders>
              <w:top w:val="single" w:sz="4" w:space="0" w:color="auto"/>
              <w:left w:val="nil"/>
              <w:bottom w:val="nil"/>
              <w:right w:val="nil"/>
            </w:tcBorders>
            <w:vAlign w:val="bottom"/>
          </w:tcPr>
          <w:p w14:paraId="04A04F7F"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top w:val="single" w:sz="4" w:space="0" w:color="auto"/>
              <w:left w:val="nil"/>
              <w:bottom w:val="nil"/>
              <w:right w:val="single" w:sz="4" w:space="0" w:color="auto"/>
            </w:tcBorders>
            <w:shd w:val="clear" w:color="auto" w:fill="auto"/>
            <w:vAlign w:val="bottom"/>
          </w:tcPr>
          <w:p w14:paraId="15165C7C" w14:textId="241B3F4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top w:val="single" w:sz="4" w:space="0" w:color="auto"/>
              <w:left w:val="single" w:sz="4" w:space="0" w:color="auto"/>
              <w:bottom w:val="nil"/>
              <w:right w:val="nil"/>
            </w:tcBorders>
            <w:vAlign w:val="center"/>
          </w:tcPr>
          <w:p w14:paraId="15E6AE02" w14:textId="0EA3855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2001</w:t>
            </w:r>
          </w:p>
        </w:tc>
        <w:tc>
          <w:tcPr>
            <w:tcW w:w="720" w:type="dxa"/>
            <w:tcBorders>
              <w:top w:val="single" w:sz="4" w:space="0" w:color="auto"/>
              <w:left w:val="nil"/>
              <w:bottom w:val="nil"/>
              <w:right w:val="nil"/>
            </w:tcBorders>
            <w:vAlign w:val="bottom"/>
          </w:tcPr>
          <w:p w14:paraId="4DAE359A" w14:textId="323EE31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4.98</w:t>
            </w:r>
          </w:p>
        </w:tc>
        <w:tc>
          <w:tcPr>
            <w:tcW w:w="720" w:type="dxa"/>
            <w:tcBorders>
              <w:top w:val="single" w:sz="4" w:space="0" w:color="auto"/>
              <w:left w:val="nil"/>
              <w:bottom w:val="nil"/>
              <w:right w:val="nil"/>
            </w:tcBorders>
            <w:vAlign w:val="bottom"/>
          </w:tcPr>
          <w:p w14:paraId="2F4B3B99" w14:textId="319A178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5.02</w:t>
            </w:r>
          </w:p>
        </w:tc>
        <w:tc>
          <w:tcPr>
            <w:tcW w:w="900" w:type="dxa"/>
            <w:tcBorders>
              <w:top w:val="single" w:sz="4" w:space="0" w:color="auto"/>
              <w:left w:val="nil"/>
              <w:bottom w:val="nil"/>
              <w:right w:val="nil"/>
            </w:tcBorders>
            <w:vAlign w:val="bottom"/>
          </w:tcPr>
          <w:p w14:paraId="743A3093" w14:textId="7F85AF1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46.91</w:t>
            </w:r>
          </w:p>
        </w:tc>
        <w:tc>
          <w:tcPr>
            <w:tcW w:w="1008" w:type="dxa"/>
            <w:tcBorders>
              <w:top w:val="single" w:sz="4" w:space="0" w:color="auto"/>
              <w:left w:val="nil"/>
              <w:bottom w:val="nil"/>
              <w:right w:val="nil"/>
            </w:tcBorders>
            <w:vAlign w:val="bottom"/>
          </w:tcPr>
          <w:p w14:paraId="776668FE" w14:textId="469C159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23.35</w:t>
            </w:r>
          </w:p>
        </w:tc>
        <w:tc>
          <w:tcPr>
            <w:tcW w:w="1008" w:type="dxa"/>
            <w:tcBorders>
              <w:top w:val="single" w:sz="4" w:space="0" w:color="auto"/>
              <w:left w:val="nil"/>
              <w:bottom w:val="nil"/>
              <w:right w:val="nil"/>
            </w:tcBorders>
            <w:vAlign w:val="bottom"/>
          </w:tcPr>
          <w:p w14:paraId="1D4A4039" w14:textId="6CF65B3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11.33</w:t>
            </w:r>
          </w:p>
        </w:tc>
      </w:tr>
      <w:tr w:rsidR="00167374" w14:paraId="4CB7B9A8" w14:textId="448E98DB" w:rsidTr="001E2547">
        <w:trPr>
          <w:jc w:val="center"/>
        </w:trPr>
        <w:tc>
          <w:tcPr>
            <w:tcW w:w="656" w:type="dxa"/>
            <w:vAlign w:val="center"/>
            <w:hideMark/>
          </w:tcPr>
          <w:p w14:paraId="7F983BF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1980</w:t>
            </w:r>
          </w:p>
        </w:tc>
        <w:tc>
          <w:tcPr>
            <w:tcW w:w="784" w:type="dxa"/>
            <w:vAlign w:val="bottom"/>
            <w:hideMark/>
          </w:tcPr>
          <w:p w14:paraId="0E4171F6" w14:textId="4A05AEF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5.03</w:t>
            </w:r>
          </w:p>
        </w:tc>
        <w:tc>
          <w:tcPr>
            <w:tcW w:w="720" w:type="dxa"/>
            <w:vAlign w:val="bottom"/>
            <w:hideMark/>
          </w:tcPr>
          <w:p w14:paraId="7FBDAE53" w14:textId="72D10F9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4.92</w:t>
            </w:r>
          </w:p>
        </w:tc>
        <w:tc>
          <w:tcPr>
            <w:tcW w:w="810" w:type="dxa"/>
            <w:shd w:val="clear" w:color="auto" w:fill="auto"/>
            <w:vAlign w:val="bottom"/>
          </w:tcPr>
          <w:p w14:paraId="2AD59CB1"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vAlign w:val="bottom"/>
          </w:tcPr>
          <w:p w14:paraId="5FE8F390"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vAlign w:val="bottom"/>
          </w:tcPr>
          <w:p w14:paraId="06D4BD2C" w14:textId="44570EB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2A69FD01" w14:textId="421525E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2002</w:t>
            </w:r>
          </w:p>
        </w:tc>
        <w:tc>
          <w:tcPr>
            <w:tcW w:w="720" w:type="dxa"/>
            <w:vAlign w:val="bottom"/>
          </w:tcPr>
          <w:p w14:paraId="3F1BD5CC" w14:textId="405B739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4.20</w:t>
            </w:r>
          </w:p>
        </w:tc>
        <w:tc>
          <w:tcPr>
            <w:tcW w:w="720" w:type="dxa"/>
            <w:vAlign w:val="bottom"/>
          </w:tcPr>
          <w:p w14:paraId="29E5C30F" w14:textId="0F6D766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4.36</w:t>
            </w:r>
          </w:p>
        </w:tc>
        <w:tc>
          <w:tcPr>
            <w:tcW w:w="900" w:type="dxa"/>
            <w:vAlign w:val="bottom"/>
          </w:tcPr>
          <w:p w14:paraId="6E78E905" w14:textId="75649A32"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51.27</w:t>
            </w:r>
          </w:p>
        </w:tc>
        <w:tc>
          <w:tcPr>
            <w:tcW w:w="1008" w:type="dxa"/>
            <w:vAlign w:val="bottom"/>
          </w:tcPr>
          <w:p w14:paraId="2F90451A" w14:textId="2F7C5A4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51.27</w:t>
            </w:r>
          </w:p>
        </w:tc>
        <w:tc>
          <w:tcPr>
            <w:tcW w:w="1008" w:type="dxa"/>
            <w:vAlign w:val="bottom"/>
          </w:tcPr>
          <w:p w14:paraId="2D8AF4B5" w14:textId="509F9DF9"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7DDD5905" w14:textId="46DA93DA" w:rsidTr="001E2547">
        <w:trPr>
          <w:jc w:val="center"/>
        </w:trPr>
        <w:tc>
          <w:tcPr>
            <w:tcW w:w="656" w:type="dxa"/>
            <w:vAlign w:val="center"/>
            <w:hideMark/>
          </w:tcPr>
          <w:p w14:paraId="3F5A3940"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1981</w:t>
            </w:r>
          </w:p>
        </w:tc>
        <w:tc>
          <w:tcPr>
            <w:tcW w:w="784" w:type="dxa"/>
            <w:vAlign w:val="bottom"/>
            <w:hideMark/>
          </w:tcPr>
          <w:p w14:paraId="03531037" w14:textId="16C94B4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5.71</w:t>
            </w:r>
          </w:p>
        </w:tc>
        <w:tc>
          <w:tcPr>
            <w:tcW w:w="720" w:type="dxa"/>
            <w:vAlign w:val="bottom"/>
            <w:hideMark/>
          </w:tcPr>
          <w:p w14:paraId="24A1B7CB" w14:textId="230DE21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5.36</w:t>
            </w:r>
          </w:p>
        </w:tc>
        <w:tc>
          <w:tcPr>
            <w:tcW w:w="810" w:type="dxa"/>
            <w:shd w:val="clear" w:color="auto" w:fill="auto"/>
            <w:vAlign w:val="bottom"/>
          </w:tcPr>
          <w:p w14:paraId="6B14A7DC"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vAlign w:val="bottom"/>
          </w:tcPr>
          <w:p w14:paraId="12788DD9"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vAlign w:val="bottom"/>
          </w:tcPr>
          <w:p w14:paraId="35E6791A" w14:textId="5ADD25E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65C0A7EB" w14:textId="167C26F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2003</w:t>
            </w:r>
          </w:p>
        </w:tc>
        <w:tc>
          <w:tcPr>
            <w:tcW w:w="720" w:type="dxa"/>
            <w:vAlign w:val="bottom"/>
          </w:tcPr>
          <w:p w14:paraId="2AF6DB88" w14:textId="33EE719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5.30</w:t>
            </w:r>
          </w:p>
        </w:tc>
        <w:tc>
          <w:tcPr>
            <w:tcW w:w="720" w:type="dxa"/>
            <w:vAlign w:val="bottom"/>
          </w:tcPr>
          <w:p w14:paraId="5B50BF3B" w14:textId="5D89AF9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5.39</w:t>
            </w:r>
          </w:p>
        </w:tc>
        <w:tc>
          <w:tcPr>
            <w:tcW w:w="900" w:type="dxa"/>
            <w:vAlign w:val="bottom"/>
          </w:tcPr>
          <w:p w14:paraId="43C51792" w14:textId="0621EAA2"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207.85</w:t>
            </w:r>
          </w:p>
        </w:tc>
        <w:tc>
          <w:tcPr>
            <w:tcW w:w="1008" w:type="dxa"/>
            <w:vAlign w:val="bottom"/>
          </w:tcPr>
          <w:p w14:paraId="7B260D68" w14:textId="5E32F3D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151.48</w:t>
            </w:r>
          </w:p>
        </w:tc>
        <w:tc>
          <w:tcPr>
            <w:tcW w:w="1008" w:type="dxa"/>
            <w:vAlign w:val="bottom"/>
          </w:tcPr>
          <w:p w14:paraId="4A66F2B4" w14:textId="63C222C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108.12</w:t>
            </w:r>
          </w:p>
        </w:tc>
      </w:tr>
      <w:tr w:rsidR="00167374" w14:paraId="1E8D9BE4" w14:textId="6A79BB6E" w:rsidTr="00167374">
        <w:trPr>
          <w:jc w:val="center"/>
        </w:trPr>
        <w:tc>
          <w:tcPr>
            <w:tcW w:w="656" w:type="dxa"/>
            <w:vAlign w:val="center"/>
            <w:hideMark/>
          </w:tcPr>
          <w:p w14:paraId="2FAD19F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1982</w:t>
            </w:r>
          </w:p>
        </w:tc>
        <w:tc>
          <w:tcPr>
            <w:tcW w:w="784" w:type="dxa"/>
            <w:vAlign w:val="bottom"/>
            <w:hideMark/>
          </w:tcPr>
          <w:p w14:paraId="1EC9EA08" w14:textId="25CF5B1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4.00</w:t>
            </w:r>
          </w:p>
        </w:tc>
        <w:tc>
          <w:tcPr>
            <w:tcW w:w="720" w:type="dxa"/>
            <w:vAlign w:val="bottom"/>
            <w:hideMark/>
          </w:tcPr>
          <w:p w14:paraId="4323EB74" w14:textId="1536E41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4.52</w:t>
            </w:r>
          </w:p>
        </w:tc>
        <w:tc>
          <w:tcPr>
            <w:tcW w:w="810" w:type="dxa"/>
            <w:shd w:val="clear" w:color="auto" w:fill="auto"/>
            <w:vAlign w:val="bottom"/>
          </w:tcPr>
          <w:p w14:paraId="540CA3F8" w14:textId="10018EB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vAlign w:val="bottom"/>
          </w:tcPr>
          <w:p w14:paraId="03FB5157" w14:textId="26CCB05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vAlign w:val="bottom"/>
          </w:tcPr>
          <w:p w14:paraId="5B6C2DD4" w14:textId="0949DA0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6026F2D5" w14:textId="29BDF12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2004</w:t>
            </w:r>
          </w:p>
        </w:tc>
        <w:tc>
          <w:tcPr>
            <w:tcW w:w="720" w:type="dxa"/>
            <w:vAlign w:val="bottom"/>
          </w:tcPr>
          <w:p w14:paraId="513EC6E5" w14:textId="76DA625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4.60</w:t>
            </w:r>
          </w:p>
        </w:tc>
        <w:tc>
          <w:tcPr>
            <w:tcW w:w="720" w:type="dxa"/>
            <w:vAlign w:val="bottom"/>
          </w:tcPr>
          <w:p w14:paraId="70612025" w14:textId="32FB0A9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4.98</w:t>
            </w:r>
          </w:p>
        </w:tc>
        <w:tc>
          <w:tcPr>
            <w:tcW w:w="900" w:type="dxa"/>
            <w:vAlign w:val="bottom"/>
          </w:tcPr>
          <w:p w14:paraId="591B2D4A" w14:textId="63D1B67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117.64</w:t>
            </w:r>
          </w:p>
        </w:tc>
        <w:tc>
          <w:tcPr>
            <w:tcW w:w="1008" w:type="dxa"/>
            <w:vAlign w:val="bottom"/>
          </w:tcPr>
          <w:p w14:paraId="02A567D9" w14:textId="7F52DAB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5B185535" w14:textId="289E4BC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45DBC518" w14:textId="4F89C1D2" w:rsidTr="001E2547">
        <w:trPr>
          <w:jc w:val="center"/>
        </w:trPr>
        <w:tc>
          <w:tcPr>
            <w:tcW w:w="656" w:type="dxa"/>
            <w:vAlign w:val="center"/>
            <w:hideMark/>
          </w:tcPr>
          <w:p w14:paraId="39A24C2D"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1983</w:t>
            </w:r>
          </w:p>
        </w:tc>
        <w:tc>
          <w:tcPr>
            <w:tcW w:w="784" w:type="dxa"/>
            <w:vAlign w:val="bottom"/>
            <w:hideMark/>
          </w:tcPr>
          <w:p w14:paraId="22513CBB" w14:textId="7EDC919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5.11</w:t>
            </w:r>
          </w:p>
        </w:tc>
        <w:tc>
          <w:tcPr>
            <w:tcW w:w="720" w:type="dxa"/>
            <w:vAlign w:val="bottom"/>
            <w:hideMark/>
          </w:tcPr>
          <w:p w14:paraId="2193985E" w14:textId="297C584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5.25</w:t>
            </w:r>
          </w:p>
        </w:tc>
        <w:tc>
          <w:tcPr>
            <w:tcW w:w="810" w:type="dxa"/>
            <w:shd w:val="clear" w:color="auto" w:fill="auto"/>
            <w:vAlign w:val="bottom"/>
          </w:tcPr>
          <w:p w14:paraId="36491E19" w14:textId="54A1809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31.88</w:t>
            </w:r>
          </w:p>
        </w:tc>
        <w:tc>
          <w:tcPr>
            <w:tcW w:w="900" w:type="dxa"/>
            <w:vAlign w:val="bottom"/>
          </w:tcPr>
          <w:p w14:paraId="2E1477A8" w14:textId="0B3D641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15.20</w:t>
            </w:r>
          </w:p>
        </w:tc>
        <w:tc>
          <w:tcPr>
            <w:tcW w:w="832" w:type="dxa"/>
            <w:tcBorders>
              <w:right w:val="single" w:sz="4" w:space="0" w:color="auto"/>
            </w:tcBorders>
            <w:shd w:val="clear" w:color="auto" w:fill="auto"/>
            <w:vAlign w:val="bottom"/>
          </w:tcPr>
          <w:p w14:paraId="623F21F3" w14:textId="4D0EF7D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698" w:type="dxa"/>
            <w:tcBorders>
              <w:left w:val="single" w:sz="4" w:space="0" w:color="auto"/>
            </w:tcBorders>
            <w:vAlign w:val="center"/>
          </w:tcPr>
          <w:p w14:paraId="2B0650C7" w14:textId="5BCD869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2005</w:t>
            </w:r>
          </w:p>
        </w:tc>
        <w:tc>
          <w:tcPr>
            <w:tcW w:w="720" w:type="dxa"/>
            <w:vAlign w:val="bottom"/>
          </w:tcPr>
          <w:p w14:paraId="2C55B28B" w14:textId="76B0B69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4.91</w:t>
            </w:r>
          </w:p>
        </w:tc>
        <w:tc>
          <w:tcPr>
            <w:tcW w:w="720" w:type="dxa"/>
            <w:vAlign w:val="bottom"/>
          </w:tcPr>
          <w:p w14:paraId="6EAF4693" w14:textId="74592B4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5.27</w:t>
            </w:r>
          </w:p>
        </w:tc>
        <w:tc>
          <w:tcPr>
            <w:tcW w:w="900" w:type="dxa"/>
            <w:vAlign w:val="bottom"/>
          </w:tcPr>
          <w:p w14:paraId="55336B90" w14:textId="1BDEF33B"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284.60</w:t>
            </w:r>
          </w:p>
        </w:tc>
        <w:tc>
          <w:tcPr>
            <w:tcW w:w="1008" w:type="dxa"/>
            <w:vAlign w:val="bottom"/>
          </w:tcPr>
          <w:p w14:paraId="30B25E63" w14:textId="5325D23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3.78</w:t>
            </w:r>
          </w:p>
        </w:tc>
        <w:tc>
          <w:tcPr>
            <w:tcW w:w="1008" w:type="dxa"/>
          </w:tcPr>
          <w:p w14:paraId="72DD80E2" w14:textId="6CFE28C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5CA1BE51" w14:textId="36A65803" w:rsidTr="001E2547">
        <w:trPr>
          <w:jc w:val="center"/>
        </w:trPr>
        <w:tc>
          <w:tcPr>
            <w:tcW w:w="656" w:type="dxa"/>
            <w:vAlign w:val="center"/>
            <w:hideMark/>
          </w:tcPr>
          <w:p w14:paraId="1B250E5A"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1984</w:t>
            </w:r>
          </w:p>
        </w:tc>
        <w:tc>
          <w:tcPr>
            <w:tcW w:w="784" w:type="dxa"/>
            <w:vAlign w:val="bottom"/>
            <w:hideMark/>
          </w:tcPr>
          <w:p w14:paraId="77A443FF" w14:textId="717DBD7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720" w:type="dxa"/>
            <w:vAlign w:val="bottom"/>
            <w:hideMark/>
          </w:tcPr>
          <w:p w14:paraId="73D17B67" w14:textId="79C8D89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5.23</w:t>
            </w:r>
          </w:p>
        </w:tc>
        <w:tc>
          <w:tcPr>
            <w:tcW w:w="810" w:type="dxa"/>
            <w:shd w:val="clear" w:color="auto" w:fill="auto"/>
            <w:vAlign w:val="bottom"/>
          </w:tcPr>
          <w:p w14:paraId="467822AB" w14:textId="48DC28F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88.21</w:t>
            </w:r>
          </w:p>
        </w:tc>
        <w:tc>
          <w:tcPr>
            <w:tcW w:w="900" w:type="dxa"/>
            <w:vAlign w:val="bottom"/>
          </w:tcPr>
          <w:p w14:paraId="09D6C487" w14:textId="3FA0D3F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43.10</w:t>
            </w:r>
          </w:p>
        </w:tc>
        <w:tc>
          <w:tcPr>
            <w:tcW w:w="832" w:type="dxa"/>
            <w:tcBorders>
              <w:right w:val="single" w:sz="4" w:space="0" w:color="auto"/>
            </w:tcBorders>
            <w:shd w:val="clear" w:color="auto" w:fill="auto"/>
            <w:vAlign w:val="bottom"/>
          </w:tcPr>
          <w:p w14:paraId="0F3E30AF" w14:textId="5246765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0.00</w:t>
            </w:r>
          </w:p>
        </w:tc>
        <w:tc>
          <w:tcPr>
            <w:tcW w:w="698" w:type="dxa"/>
            <w:tcBorders>
              <w:left w:val="single" w:sz="4" w:space="0" w:color="auto"/>
            </w:tcBorders>
            <w:vAlign w:val="center"/>
          </w:tcPr>
          <w:p w14:paraId="5FDE618B" w14:textId="6D70096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2006</w:t>
            </w:r>
          </w:p>
        </w:tc>
        <w:tc>
          <w:tcPr>
            <w:tcW w:w="720" w:type="dxa"/>
            <w:vAlign w:val="bottom"/>
          </w:tcPr>
          <w:p w14:paraId="715105A2" w14:textId="7E249E0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4.63</w:t>
            </w:r>
          </w:p>
        </w:tc>
        <w:tc>
          <w:tcPr>
            <w:tcW w:w="720" w:type="dxa"/>
            <w:vAlign w:val="bottom"/>
          </w:tcPr>
          <w:p w14:paraId="4C520685" w14:textId="5DCFAA5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4.97</w:t>
            </w:r>
          </w:p>
        </w:tc>
        <w:tc>
          <w:tcPr>
            <w:tcW w:w="900" w:type="dxa"/>
            <w:vAlign w:val="bottom"/>
          </w:tcPr>
          <w:p w14:paraId="01D10119" w14:textId="02C6BB2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35.14</w:t>
            </w:r>
          </w:p>
        </w:tc>
        <w:tc>
          <w:tcPr>
            <w:tcW w:w="1008" w:type="dxa"/>
            <w:vAlign w:val="bottom"/>
          </w:tcPr>
          <w:p w14:paraId="4A23DB52" w14:textId="1D07729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5.81</w:t>
            </w:r>
          </w:p>
        </w:tc>
        <w:tc>
          <w:tcPr>
            <w:tcW w:w="1008" w:type="dxa"/>
          </w:tcPr>
          <w:p w14:paraId="268B32F3" w14:textId="41C391A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40F515B2" w14:textId="452E4F2C" w:rsidTr="00167374">
        <w:trPr>
          <w:jc w:val="center"/>
        </w:trPr>
        <w:tc>
          <w:tcPr>
            <w:tcW w:w="656" w:type="dxa"/>
            <w:vAlign w:val="center"/>
            <w:hideMark/>
          </w:tcPr>
          <w:p w14:paraId="440F1EFD"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1985</w:t>
            </w:r>
          </w:p>
        </w:tc>
        <w:tc>
          <w:tcPr>
            <w:tcW w:w="784" w:type="dxa"/>
            <w:vAlign w:val="bottom"/>
            <w:hideMark/>
          </w:tcPr>
          <w:p w14:paraId="1324A987" w14:textId="3BB6039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4.57</w:t>
            </w:r>
          </w:p>
        </w:tc>
        <w:tc>
          <w:tcPr>
            <w:tcW w:w="720" w:type="dxa"/>
            <w:vAlign w:val="bottom"/>
            <w:hideMark/>
          </w:tcPr>
          <w:p w14:paraId="00885CD0" w14:textId="323DA83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5.17</w:t>
            </w:r>
          </w:p>
        </w:tc>
        <w:tc>
          <w:tcPr>
            <w:tcW w:w="810" w:type="dxa"/>
            <w:shd w:val="clear" w:color="auto" w:fill="auto"/>
            <w:vAlign w:val="bottom"/>
          </w:tcPr>
          <w:p w14:paraId="0A5D56F5" w14:textId="2D019B2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24.61</w:t>
            </w:r>
          </w:p>
        </w:tc>
        <w:tc>
          <w:tcPr>
            <w:tcW w:w="900" w:type="dxa"/>
            <w:vAlign w:val="bottom"/>
          </w:tcPr>
          <w:p w14:paraId="39DD9BBE" w14:textId="5BE5B48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24.61</w:t>
            </w:r>
          </w:p>
        </w:tc>
        <w:tc>
          <w:tcPr>
            <w:tcW w:w="832" w:type="dxa"/>
            <w:tcBorders>
              <w:right w:val="single" w:sz="4" w:space="0" w:color="auto"/>
            </w:tcBorders>
            <w:shd w:val="clear" w:color="auto" w:fill="auto"/>
            <w:vAlign w:val="bottom"/>
          </w:tcPr>
          <w:p w14:paraId="05ACA9D9" w14:textId="7436471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19.68</w:t>
            </w:r>
          </w:p>
        </w:tc>
        <w:tc>
          <w:tcPr>
            <w:tcW w:w="698" w:type="dxa"/>
            <w:tcBorders>
              <w:left w:val="single" w:sz="4" w:space="0" w:color="auto"/>
            </w:tcBorders>
            <w:vAlign w:val="center"/>
          </w:tcPr>
          <w:p w14:paraId="4BFC8F25" w14:textId="06B878A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2007</w:t>
            </w:r>
          </w:p>
        </w:tc>
        <w:tc>
          <w:tcPr>
            <w:tcW w:w="720" w:type="dxa"/>
            <w:vAlign w:val="bottom"/>
          </w:tcPr>
          <w:p w14:paraId="330C69D1" w14:textId="6DF8B01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4.13</w:t>
            </w:r>
          </w:p>
        </w:tc>
        <w:tc>
          <w:tcPr>
            <w:tcW w:w="720" w:type="dxa"/>
            <w:vAlign w:val="bottom"/>
          </w:tcPr>
          <w:p w14:paraId="7E443590" w14:textId="78879ED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4.29</w:t>
            </w:r>
          </w:p>
        </w:tc>
        <w:tc>
          <w:tcPr>
            <w:tcW w:w="900" w:type="dxa"/>
          </w:tcPr>
          <w:p w14:paraId="19C7CFD3" w14:textId="05E5AB8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17C8488" w14:textId="56F0F7A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1CA01BFC" w14:textId="755AD88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28CC8AEB" w14:textId="455E5396" w:rsidTr="001E2547">
        <w:trPr>
          <w:jc w:val="center"/>
        </w:trPr>
        <w:tc>
          <w:tcPr>
            <w:tcW w:w="656" w:type="dxa"/>
            <w:vAlign w:val="center"/>
            <w:hideMark/>
          </w:tcPr>
          <w:p w14:paraId="154E21A9"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lastRenderedPageBreak/>
              <w:t>1986</w:t>
            </w:r>
          </w:p>
        </w:tc>
        <w:tc>
          <w:tcPr>
            <w:tcW w:w="784" w:type="dxa"/>
            <w:vAlign w:val="bottom"/>
            <w:hideMark/>
          </w:tcPr>
          <w:p w14:paraId="716E1B9F" w14:textId="5656384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720" w:type="dxa"/>
            <w:vAlign w:val="bottom"/>
            <w:hideMark/>
          </w:tcPr>
          <w:p w14:paraId="28268AB0" w14:textId="306780A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5.00</w:t>
            </w:r>
          </w:p>
        </w:tc>
        <w:tc>
          <w:tcPr>
            <w:tcW w:w="810" w:type="dxa"/>
            <w:shd w:val="clear" w:color="auto" w:fill="auto"/>
            <w:vAlign w:val="bottom"/>
          </w:tcPr>
          <w:p w14:paraId="69A35960" w14:textId="0DBF01A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16.35</w:t>
            </w:r>
          </w:p>
        </w:tc>
        <w:tc>
          <w:tcPr>
            <w:tcW w:w="900" w:type="dxa"/>
            <w:vAlign w:val="bottom"/>
          </w:tcPr>
          <w:p w14:paraId="3AA8B71B" w14:textId="73AF109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16.35</w:t>
            </w:r>
          </w:p>
        </w:tc>
        <w:tc>
          <w:tcPr>
            <w:tcW w:w="832" w:type="dxa"/>
            <w:tcBorders>
              <w:right w:val="single" w:sz="4" w:space="0" w:color="auto"/>
            </w:tcBorders>
            <w:shd w:val="clear" w:color="auto" w:fill="auto"/>
          </w:tcPr>
          <w:p w14:paraId="75854A9E" w14:textId="3072237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158C7800" w14:textId="393198B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2008</w:t>
            </w:r>
          </w:p>
        </w:tc>
        <w:tc>
          <w:tcPr>
            <w:tcW w:w="720" w:type="dxa"/>
            <w:vAlign w:val="bottom"/>
          </w:tcPr>
          <w:p w14:paraId="48E4615B" w14:textId="3EBCB76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4.33</w:t>
            </w:r>
          </w:p>
        </w:tc>
        <w:tc>
          <w:tcPr>
            <w:tcW w:w="720" w:type="dxa"/>
            <w:vAlign w:val="bottom"/>
          </w:tcPr>
          <w:p w14:paraId="7C77B33A" w14:textId="68D53EE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4.56</w:t>
            </w:r>
          </w:p>
        </w:tc>
        <w:tc>
          <w:tcPr>
            <w:tcW w:w="900" w:type="dxa"/>
          </w:tcPr>
          <w:p w14:paraId="1723A9BD" w14:textId="57DB75F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4E338044" w14:textId="19487DB6"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4EB96E71" w14:textId="0D0B7CD2"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01BBD8E" w14:textId="3ACED3CC" w:rsidTr="001E2547">
        <w:trPr>
          <w:jc w:val="center"/>
        </w:trPr>
        <w:tc>
          <w:tcPr>
            <w:tcW w:w="656" w:type="dxa"/>
            <w:vAlign w:val="center"/>
            <w:hideMark/>
          </w:tcPr>
          <w:p w14:paraId="49FA2785"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1987</w:t>
            </w:r>
          </w:p>
        </w:tc>
        <w:tc>
          <w:tcPr>
            <w:tcW w:w="784" w:type="dxa"/>
            <w:vAlign w:val="bottom"/>
            <w:hideMark/>
          </w:tcPr>
          <w:p w14:paraId="1CCB0477" w14:textId="0E8DD39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5.30</w:t>
            </w:r>
          </w:p>
        </w:tc>
        <w:tc>
          <w:tcPr>
            <w:tcW w:w="720" w:type="dxa"/>
            <w:vAlign w:val="bottom"/>
            <w:hideMark/>
          </w:tcPr>
          <w:p w14:paraId="33771954" w14:textId="142AE15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5.31</w:t>
            </w:r>
          </w:p>
        </w:tc>
        <w:tc>
          <w:tcPr>
            <w:tcW w:w="810" w:type="dxa"/>
            <w:shd w:val="clear" w:color="auto" w:fill="auto"/>
            <w:vAlign w:val="bottom"/>
          </w:tcPr>
          <w:p w14:paraId="7B138C05" w14:textId="4C13B89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5.58</w:t>
            </w:r>
          </w:p>
        </w:tc>
        <w:tc>
          <w:tcPr>
            <w:tcW w:w="900" w:type="dxa"/>
          </w:tcPr>
          <w:p w14:paraId="37EF9A39" w14:textId="2B9C9D7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7DFC40AA" w14:textId="47D8058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5149B04B" w14:textId="0CC045A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2009</w:t>
            </w:r>
          </w:p>
        </w:tc>
        <w:tc>
          <w:tcPr>
            <w:tcW w:w="720" w:type="dxa"/>
            <w:vAlign w:val="bottom"/>
          </w:tcPr>
          <w:p w14:paraId="12FD14E0" w14:textId="473BF3F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3.66</w:t>
            </w:r>
          </w:p>
        </w:tc>
        <w:tc>
          <w:tcPr>
            <w:tcW w:w="720" w:type="dxa"/>
            <w:vAlign w:val="bottom"/>
          </w:tcPr>
          <w:p w14:paraId="121690DF" w14:textId="620A8F8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4.31</w:t>
            </w:r>
          </w:p>
        </w:tc>
        <w:tc>
          <w:tcPr>
            <w:tcW w:w="900" w:type="dxa"/>
          </w:tcPr>
          <w:p w14:paraId="06C07708" w14:textId="4A3167F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0A33457" w14:textId="646D54FA"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B9FFE6B" w14:textId="5161DF26"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00360C9" w14:textId="33F02963" w:rsidTr="00167374">
        <w:trPr>
          <w:jc w:val="center"/>
        </w:trPr>
        <w:tc>
          <w:tcPr>
            <w:tcW w:w="656" w:type="dxa"/>
            <w:vAlign w:val="center"/>
            <w:hideMark/>
          </w:tcPr>
          <w:p w14:paraId="3343C328"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1988</w:t>
            </w:r>
          </w:p>
        </w:tc>
        <w:tc>
          <w:tcPr>
            <w:tcW w:w="784" w:type="dxa"/>
            <w:vAlign w:val="bottom"/>
            <w:hideMark/>
          </w:tcPr>
          <w:p w14:paraId="49A2B5D0" w14:textId="482B08D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4.70</w:t>
            </w:r>
          </w:p>
        </w:tc>
        <w:tc>
          <w:tcPr>
            <w:tcW w:w="720" w:type="dxa"/>
            <w:vAlign w:val="bottom"/>
            <w:hideMark/>
          </w:tcPr>
          <w:p w14:paraId="0225D611" w14:textId="45775E6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4.95</w:t>
            </w:r>
          </w:p>
        </w:tc>
        <w:tc>
          <w:tcPr>
            <w:tcW w:w="810" w:type="dxa"/>
            <w:shd w:val="clear" w:color="auto" w:fill="auto"/>
          </w:tcPr>
          <w:p w14:paraId="0091F411" w14:textId="39B25ED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7A4CD1E5" w14:textId="0AECEF3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701D24FC" w14:textId="763FBF7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2920CCD0" w14:textId="32BA96F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2010</w:t>
            </w:r>
          </w:p>
        </w:tc>
        <w:tc>
          <w:tcPr>
            <w:tcW w:w="720" w:type="dxa"/>
            <w:vAlign w:val="bottom"/>
          </w:tcPr>
          <w:p w14:paraId="6A5E0560" w14:textId="3B3E334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5.21</w:t>
            </w:r>
          </w:p>
        </w:tc>
        <w:tc>
          <w:tcPr>
            <w:tcW w:w="720" w:type="dxa"/>
            <w:vAlign w:val="bottom"/>
          </w:tcPr>
          <w:p w14:paraId="34012E75" w14:textId="5C41474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5.08</w:t>
            </w:r>
          </w:p>
        </w:tc>
        <w:tc>
          <w:tcPr>
            <w:tcW w:w="900" w:type="dxa"/>
            <w:vAlign w:val="bottom"/>
          </w:tcPr>
          <w:p w14:paraId="2C601EA3" w14:textId="4F58B35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6.52</w:t>
            </w:r>
          </w:p>
        </w:tc>
        <w:tc>
          <w:tcPr>
            <w:tcW w:w="1008" w:type="dxa"/>
          </w:tcPr>
          <w:p w14:paraId="7E842EC6" w14:textId="18E4885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1F707EA1" w14:textId="1250326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75E71B19" w14:textId="39B69ACA" w:rsidTr="00167374">
        <w:trPr>
          <w:jc w:val="center"/>
        </w:trPr>
        <w:tc>
          <w:tcPr>
            <w:tcW w:w="656" w:type="dxa"/>
            <w:vAlign w:val="center"/>
            <w:hideMark/>
          </w:tcPr>
          <w:p w14:paraId="0CA4C66E"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1989</w:t>
            </w:r>
          </w:p>
        </w:tc>
        <w:tc>
          <w:tcPr>
            <w:tcW w:w="784" w:type="dxa"/>
            <w:vAlign w:val="bottom"/>
            <w:hideMark/>
          </w:tcPr>
          <w:p w14:paraId="285D2169" w14:textId="0B7748E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4.05</w:t>
            </w:r>
          </w:p>
        </w:tc>
        <w:tc>
          <w:tcPr>
            <w:tcW w:w="720" w:type="dxa"/>
            <w:vAlign w:val="bottom"/>
            <w:hideMark/>
          </w:tcPr>
          <w:p w14:paraId="17D77C82" w14:textId="4242439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4.40</w:t>
            </w:r>
          </w:p>
        </w:tc>
        <w:tc>
          <w:tcPr>
            <w:tcW w:w="810" w:type="dxa"/>
            <w:shd w:val="clear" w:color="auto" w:fill="auto"/>
          </w:tcPr>
          <w:p w14:paraId="40D04604" w14:textId="4EEEC21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111AE98A" w14:textId="3898427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507DFDB1" w14:textId="4792F4A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0C7A4FBD" w14:textId="29A9578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2011</w:t>
            </w:r>
          </w:p>
        </w:tc>
        <w:tc>
          <w:tcPr>
            <w:tcW w:w="720" w:type="dxa"/>
            <w:vAlign w:val="bottom"/>
          </w:tcPr>
          <w:p w14:paraId="4B51B05E" w14:textId="608EC66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4.55</w:t>
            </w:r>
          </w:p>
        </w:tc>
        <w:tc>
          <w:tcPr>
            <w:tcW w:w="720" w:type="dxa"/>
            <w:vAlign w:val="bottom"/>
          </w:tcPr>
          <w:p w14:paraId="17E7F485" w14:textId="605E55C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4.66</w:t>
            </w:r>
          </w:p>
        </w:tc>
        <w:tc>
          <w:tcPr>
            <w:tcW w:w="900" w:type="dxa"/>
          </w:tcPr>
          <w:p w14:paraId="389C5B26" w14:textId="1E0C9C0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6161898F" w14:textId="64CA033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D5D08FB" w14:textId="34E9626B"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AF99984" w14:textId="652E579A" w:rsidTr="001E2547">
        <w:trPr>
          <w:jc w:val="center"/>
        </w:trPr>
        <w:tc>
          <w:tcPr>
            <w:tcW w:w="656" w:type="dxa"/>
            <w:vAlign w:val="center"/>
            <w:hideMark/>
          </w:tcPr>
          <w:p w14:paraId="3E077A5B"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1990</w:t>
            </w:r>
          </w:p>
        </w:tc>
        <w:tc>
          <w:tcPr>
            <w:tcW w:w="784" w:type="dxa"/>
            <w:vAlign w:val="bottom"/>
            <w:hideMark/>
          </w:tcPr>
          <w:p w14:paraId="3FEDBAAB" w14:textId="48FC5EB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4.12</w:t>
            </w:r>
          </w:p>
        </w:tc>
        <w:tc>
          <w:tcPr>
            <w:tcW w:w="720" w:type="dxa"/>
            <w:vAlign w:val="bottom"/>
            <w:hideMark/>
          </w:tcPr>
          <w:p w14:paraId="1E1F0226" w14:textId="1EC7A52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4.53</w:t>
            </w:r>
          </w:p>
        </w:tc>
        <w:tc>
          <w:tcPr>
            <w:tcW w:w="810" w:type="dxa"/>
            <w:shd w:val="clear" w:color="auto" w:fill="auto"/>
            <w:vAlign w:val="bottom"/>
          </w:tcPr>
          <w:p w14:paraId="26A21EFC" w14:textId="6C18375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8.72</w:t>
            </w:r>
          </w:p>
        </w:tc>
        <w:tc>
          <w:tcPr>
            <w:tcW w:w="900" w:type="dxa"/>
          </w:tcPr>
          <w:p w14:paraId="348B5F59" w14:textId="2D0DA65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61D59CD7" w14:textId="64F5D99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5AEED732" w14:textId="787160C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2012</w:t>
            </w:r>
          </w:p>
        </w:tc>
        <w:tc>
          <w:tcPr>
            <w:tcW w:w="720" w:type="dxa"/>
            <w:vAlign w:val="bottom"/>
          </w:tcPr>
          <w:p w14:paraId="17C27302" w14:textId="3099F40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4.00</w:t>
            </w:r>
          </w:p>
        </w:tc>
        <w:tc>
          <w:tcPr>
            <w:tcW w:w="720" w:type="dxa"/>
            <w:vAlign w:val="bottom"/>
          </w:tcPr>
          <w:p w14:paraId="19C2BF0A" w14:textId="1D338CA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4.08</w:t>
            </w:r>
          </w:p>
        </w:tc>
        <w:tc>
          <w:tcPr>
            <w:tcW w:w="900" w:type="dxa"/>
          </w:tcPr>
          <w:p w14:paraId="5F2795A8" w14:textId="5DA6DF6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0CA542A0" w14:textId="65D4F689"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3DE3A7A8" w14:textId="3602E599"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49664723" w14:textId="61A3A368" w:rsidTr="001E2547">
        <w:trPr>
          <w:jc w:val="center"/>
        </w:trPr>
        <w:tc>
          <w:tcPr>
            <w:tcW w:w="656" w:type="dxa"/>
            <w:vAlign w:val="center"/>
            <w:hideMark/>
          </w:tcPr>
          <w:p w14:paraId="148328EF"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1991</w:t>
            </w:r>
          </w:p>
        </w:tc>
        <w:tc>
          <w:tcPr>
            <w:tcW w:w="784" w:type="dxa"/>
            <w:vAlign w:val="bottom"/>
            <w:hideMark/>
          </w:tcPr>
          <w:p w14:paraId="06C61359" w14:textId="3BBE507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4.38</w:t>
            </w:r>
          </w:p>
        </w:tc>
        <w:tc>
          <w:tcPr>
            <w:tcW w:w="720" w:type="dxa"/>
            <w:vAlign w:val="bottom"/>
            <w:hideMark/>
          </w:tcPr>
          <w:p w14:paraId="77E0EB7C" w14:textId="041BDAE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4.62</w:t>
            </w:r>
          </w:p>
        </w:tc>
        <w:tc>
          <w:tcPr>
            <w:tcW w:w="810" w:type="dxa"/>
            <w:shd w:val="clear" w:color="auto" w:fill="auto"/>
          </w:tcPr>
          <w:p w14:paraId="0AB6F00F" w14:textId="027F74A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2724143E" w14:textId="6EABACD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2E29491E" w14:textId="01FD0A7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00E6DF64" w14:textId="282EF3C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2013</w:t>
            </w:r>
          </w:p>
        </w:tc>
        <w:tc>
          <w:tcPr>
            <w:tcW w:w="720" w:type="dxa"/>
            <w:vAlign w:val="bottom"/>
          </w:tcPr>
          <w:p w14:paraId="3414AA7D" w14:textId="2C4AE0E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4.18</w:t>
            </w:r>
          </w:p>
        </w:tc>
        <w:tc>
          <w:tcPr>
            <w:tcW w:w="720" w:type="dxa"/>
            <w:vAlign w:val="bottom"/>
          </w:tcPr>
          <w:p w14:paraId="17DD48DE" w14:textId="4FA3B07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4.64</w:t>
            </w:r>
          </w:p>
        </w:tc>
        <w:tc>
          <w:tcPr>
            <w:tcW w:w="900" w:type="dxa"/>
          </w:tcPr>
          <w:p w14:paraId="1F412842" w14:textId="55B5092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1B21F44" w14:textId="1D2C69F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5DC0C2A4" w14:textId="4BEB0CCA"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03AAB8C0" w14:textId="46F80311" w:rsidTr="00167374">
        <w:trPr>
          <w:jc w:val="center"/>
        </w:trPr>
        <w:tc>
          <w:tcPr>
            <w:tcW w:w="656" w:type="dxa"/>
            <w:vAlign w:val="center"/>
            <w:hideMark/>
          </w:tcPr>
          <w:p w14:paraId="73C3DA39"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1992</w:t>
            </w:r>
          </w:p>
        </w:tc>
        <w:tc>
          <w:tcPr>
            <w:tcW w:w="784" w:type="dxa"/>
            <w:vAlign w:val="bottom"/>
            <w:hideMark/>
          </w:tcPr>
          <w:p w14:paraId="3B97B066" w14:textId="23BEFA4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4.89</w:t>
            </w:r>
          </w:p>
        </w:tc>
        <w:tc>
          <w:tcPr>
            <w:tcW w:w="720" w:type="dxa"/>
            <w:vAlign w:val="bottom"/>
            <w:hideMark/>
          </w:tcPr>
          <w:p w14:paraId="4556FDEA" w14:textId="1C3DB41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4.89</w:t>
            </w:r>
          </w:p>
        </w:tc>
        <w:tc>
          <w:tcPr>
            <w:tcW w:w="810" w:type="dxa"/>
            <w:shd w:val="clear" w:color="auto" w:fill="auto"/>
          </w:tcPr>
          <w:p w14:paraId="3557D113" w14:textId="13DFBD5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04FCA24B" w14:textId="096ED7D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6AEAC94C" w14:textId="651F286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4C394F56" w14:textId="1356813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2014</w:t>
            </w:r>
          </w:p>
        </w:tc>
        <w:tc>
          <w:tcPr>
            <w:tcW w:w="720" w:type="dxa"/>
            <w:vAlign w:val="bottom"/>
          </w:tcPr>
          <w:p w14:paraId="4DA57148" w14:textId="78A8010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720" w:type="dxa"/>
            <w:vAlign w:val="bottom"/>
          </w:tcPr>
          <w:p w14:paraId="5EF7A53B" w14:textId="603C78E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4.96</w:t>
            </w:r>
          </w:p>
        </w:tc>
        <w:tc>
          <w:tcPr>
            <w:tcW w:w="900" w:type="dxa"/>
            <w:vAlign w:val="bottom"/>
          </w:tcPr>
          <w:p w14:paraId="5D8AAC9C" w14:textId="0AF63C0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283.02</w:t>
            </w:r>
          </w:p>
        </w:tc>
        <w:tc>
          <w:tcPr>
            <w:tcW w:w="1008" w:type="dxa"/>
            <w:vAlign w:val="bottom"/>
          </w:tcPr>
          <w:p w14:paraId="2C0CD742" w14:textId="236904A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105.44</w:t>
            </w:r>
          </w:p>
        </w:tc>
        <w:tc>
          <w:tcPr>
            <w:tcW w:w="1008" w:type="dxa"/>
            <w:vAlign w:val="bottom"/>
          </w:tcPr>
          <w:p w14:paraId="339A75D3" w14:textId="0EE3372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0.00</w:t>
            </w:r>
          </w:p>
        </w:tc>
      </w:tr>
      <w:tr w:rsidR="00167374" w14:paraId="3DEF2CE7" w14:textId="47A6E08A" w:rsidTr="001E2547">
        <w:trPr>
          <w:jc w:val="center"/>
        </w:trPr>
        <w:tc>
          <w:tcPr>
            <w:tcW w:w="656" w:type="dxa"/>
            <w:vAlign w:val="center"/>
            <w:hideMark/>
          </w:tcPr>
          <w:p w14:paraId="477E52F3"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1993</w:t>
            </w:r>
          </w:p>
        </w:tc>
        <w:tc>
          <w:tcPr>
            <w:tcW w:w="784" w:type="dxa"/>
            <w:vAlign w:val="bottom"/>
            <w:hideMark/>
          </w:tcPr>
          <w:p w14:paraId="54410CC4" w14:textId="4948253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4.52</w:t>
            </w:r>
          </w:p>
        </w:tc>
        <w:tc>
          <w:tcPr>
            <w:tcW w:w="720" w:type="dxa"/>
            <w:vAlign w:val="bottom"/>
            <w:hideMark/>
          </w:tcPr>
          <w:p w14:paraId="5E93A8E6" w14:textId="4CF2733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4.70</w:t>
            </w:r>
          </w:p>
        </w:tc>
        <w:tc>
          <w:tcPr>
            <w:tcW w:w="810" w:type="dxa"/>
            <w:shd w:val="clear" w:color="auto" w:fill="auto"/>
            <w:vAlign w:val="bottom"/>
          </w:tcPr>
          <w:p w14:paraId="61C35665" w14:textId="0C3C1F7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19.10</w:t>
            </w:r>
          </w:p>
        </w:tc>
        <w:tc>
          <w:tcPr>
            <w:tcW w:w="900" w:type="dxa"/>
          </w:tcPr>
          <w:p w14:paraId="1DD64E8A" w14:textId="75A7A9B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418FC28C" w14:textId="4DD3CFC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43275A76" w14:textId="3DC8BD5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2015</w:t>
            </w:r>
          </w:p>
        </w:tc>
        <w:tc>
          <w:tcPr>
            <w:tcW w:w="720" w:type="dxa"/>
            <w:vAlign w:val="bottom"/>
          </w:tcPr>
          <w:p w14:paraId="57C64665" w14:textId="5915C14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5.88</w:t>
            </w:r>
          </w:p>
        </w:tc>
        <w:tc>
          <w:tcPr>
            <w:tcW w:w="720" w:type="dxa"/>
            <w:vAlign w:val="bottom"/>
          </w:tcPr>
          <w:p w14:paraId="6C876F40" w14:textId="32A56E0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5.59</w:t>
            </w:r>
          </w:p>
        </w:tc>
        <w:tc>
          <w:tcPr>
            <w:tcW w:w="900" w:type="dxa"/>
            <w:vAlign w:val="bottom"/>
          </w:tcPr>
          <w:p w14:paraId="22C3CCEF" w14:textId="0F79FDB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402.32</w:t>
            </w:r>
          </w:p>
        </w:tc>
        <w:tc>
          <w:tcPr>
            <w:tcW w:w="1008" w:type="dxa"/>
            <w:vAlign w:val="bottom"/>
          </w:tcPr>
          <w:p w14:paraId="4C99A8D7" w14:textId="56066DA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202.38</w:t>
            </w:r>
          </w:p>
        </w:tc>
        <w:tc>
          <w:tcPr>
            <w:tcW w:w="1008" w:type="dxa"/>
            <w:vAlign w:val="bottom"/>
          </w:tcPr>
          <w:p w14:paraId="6800F382" w14:textId="4FA89CC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133.28</w:t>
            </w:r>
          </w:p>
        </w:tc>
      </w:tr>
      <w:tr w:rsidR="00167374" w14:paraId="4A3B43B1" w14:textId="078AB937" w:rsidTr="001E2547">
        <w:trPr>
          <w:jc w:val="center"/>
        </w:trPr>
        <w:tc>
          <w:tcPr>
            <w:tcW w:w="656" w:type="dxa"/>
            <w:vAlign w:val="center"/>
            <w:hideMark/>
          </w:tcPr>
          <w:p w14:paraId="1B9A69DE"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1994</w:t>
            </w:r>
          </w:p>
        </w:tc>
        <w:tc>
          <w:tcPr>
            <w:tcW w:w="784" w:type="dxa"/>
            <w:vAlign w:val="bottom"/>
            <w:hideMark/>
          </w:tcPr>
          <w:p w14:paraId="0DDC3C39" w14:textId="086D666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4.47</w:t>
            </w:r>
          </w:p>
        </w:tc>
        <w:tc>
          <w:tcPr>
            <w:tcW w:w="720" w:type="dxa"/>
            <w:vAlign w:val="bottom"/>
            <w:hideMark/>
          </w:tcPr>
          <w:p w14:paraId="54FF10A0" w14:textId="34FCDA6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4.82</w:t>
            </w:r>
          </w:p>
        </w:tc>
        <w:tc>
          <w:tcPr>
            <w:tcW w:w="810" w:type="dxa"/>
            <w:shd w:val="clear" w:color="auto" w:fill="auto"/>
          </w:tcPr>
          <w:p w14:paraId="582DB39F" w14:textId="37BEE65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6C50D15F" w14:textId="31964B9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737D17F4" w14:textId="388ECBC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210CE1F4" w14:textId="1292FEE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2016</w:t>
            </w:r>
          </w:p>
        </w:tc>
        <w:tc>
          <w:tcPr>
            <w:tcW w:w="720" w:type="dxa"/>
            <w:vAlign w:val="bottom"/>
          </w:tcPr>
          <w:p w14:paraId="0645204A" w14:textId="2C495C0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5.71</w:t>
            </w:r>
          </w:p>
        </w:tc>
        <w:tc>
          <w:tcPr>
            <w:tcW w:w="720" w:type="dxa"/>
            <w:vAlign w:val="bottom"/>
          </w:tcPr>
          <w:p w14:paraId="24F477C6" w14:textId="155D35C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5.10</w:t>
            </w:r>
          </w:p>
        </w:tc>
        <w:tc>
          <w:tcPr>
            <w:tcW w:w="900" w:type="dxa"/>
            <w:vAlign w:val="bottom"/>
          </w:tcPr>
          <w:p w14:paraId="51A3A5F2" w14:textId="33E562C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630.87</w:t>
            </w:r>
          </w:p>
        </w:tc>
        <w:tc>
          <w:tcPr>
            <w:tcW w:w="1008" w:type="dxa"/>
            <w:vAlign w:val="bottom"/>
          </w:tcPr>
          <w:p w14:paraId="0E22058A" w14:textId="020AF7F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314.57</w:t>
            </w:r>
          </w:p>
        </w:tc>
        <w:tc>
          <w:tcPr>
            <w:tcW w:w="1008" w:type="dxa"/>
            <w:vAlign w:val="bottom"/>
          </w:tcPr>
          <w:p w14:paraId="6FF0378A" w14:textId="79D83EE8"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155.56</w:t>
            </w:r>
          </w:p>
        </w:tc>
      </w:tr>
      <w:tr w:rsidR="00167374" w14:paraId="6617DC27" w14:textId="6D8F8AB0" w:rsidTr="00167374">
        <w:trPr>
          <w:jc w:val="center"/>
        </w:trPr>
        <w:tc>
          <w:tcPr>
            <w:tcW w:w="656" w:type="dxa"/>
            <w:vAlign w:val="center"/>
            <w:hideMark/>
          </w:tcPr>
          <w:p w14:paraId="5EA0BEDB"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1995</w:t>
            </w:r>
          </w:p>
        </w:tc>
        <w:tc>
          <w:tcPr>
            <w:tcW w:w="784" w:type="dxa"/>
            <w:vAlign w:val="bottom"/>
            <w:hideMark/>
          </w:tcPr>
          <w:p w14:paraId="57C6C46E" w14:textId="25B1789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4.04</w:t>
            </w:r>
          </w:p>
        </w:tc>
        <w:tc>
          <w:tcPr>
            <w:tcW w:w="720" w:type="dxa"/>
            <w:vAlign w:val="bottom"/>
            <w:hideMark/>
          </w:tcPr>
          <w:p w14:paraId="7F6A86E0" w14:textId="2AF881D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4.62</w:t>
            </w:r>
          </w:p>
        </w:tc>
        <w:tc>
          <w:tcPr>
            <w:tcW w:w="810" w:type="dxa"/>
            <w:shd w:val="clear" w:color="auto" w:fill="auto"/>
          </w:tcPr>
          <w:p w14:paraId="34C53430" w14:textId="37BE248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0C6FF62C" w14:textId="148BA33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3E43BC91" w14:textId="3DC5970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47A5E490" w14:textId="77F24B9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2017</w:t>
            </w:r>
          </w:p>
        </w:tc>
        <w:tc>
          <w:tcPr>
            <w:tcW w:w="720" w:type="dxa"/>
            <w:vAlign w:val="bottom"/>
          </w:tcPr>
          <w:p w14:paraId="423E32A4" w14:textId="254B7DD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4.75</w:t>
            </w:r>
          </w:p>
        </w:tc>
        <w:tc>
          <w:tcPr>
            <w:tcW w:w="720" w:type="dxa"/>
            <w:vAlign w:val="bottom"/>
          </w:tcPr>
          <w:p w14:paraId="67299E9C" w14:textId="5C2820D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4.58</w:t>
            </w:r>
          </w:p>
        </w:tc>
        <w:tc>
          <w:tcPr>
            <w:tcW w:w="900" w:type="dxa"/>
            <w:vAlign w:val="bottom"/>
          </w:tcPr>
          <w:p w14:paraId="42B6A921" w14:textId="0A80894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53.03</w:t>
            </w:r>
          </w:p>
        </w:tc>
        <w:tc>
          <w:tcPr>
            <w:tcW w:w="1008" w:type="dxa"/>
            <w:vAlign w:val="bottom"/>
          </w:tcPr>
          <w:p w14:paraId="74832463" w14:textId="001E88D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38.78</w:t>
            </w:r>
          </w:p>
        </w:tc>
        <w:tc>
          <w:tcPr>
            <w:tcW w:w="1008" w:type="dxa"/>
          </w:tcPr>
          <w:p w14:paraId="36C86EF6" w14:textId="2E73534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6FEB18E4" w14:textId="425591EF" w:rsidTr="001E2547">
        <w:trPr>
          <w:jc w:val="center"/>
        </w:trPr>
        <w:tc>
          <w:tcPr>
            <w:tcW w:w="656" w:type="dxa"/>
            <w:vAlign w:val="center"/>
            <w:hideMark/>
          </w:tcPr>
          <w:p w14:paraId="3C65BD7A"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1996</w:t>
            </w:r>
          </w:p>
        </w:tc>
        <w:tc>
          <w:tcPr>
            <w:tcW w:w="784" w:type="dxa"/>
            <w:vAlign w:val="bottom"/>
            <w:hideMark/>
          </w:tcPr>
          <w:p w14:paraId="2622CE15" w14:textId="2B8992C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4.50</w:t>
            </w:r>
          </w:p>
        </w:tc>
        <w:tc>
          <w:tcPr>
            <w:tcW w:w="720" w:type="dxa"/>
            <w:vAlign w:val="bottom"/>
            <w:hideMark/>
          </w:tcPr>
          <w:p w14:paraId="2048D086" w14:textId="71E3CB2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4.77</w:t>
            </w:r>
          </w:p>
        </w:tc>
        <w:tc>
          <w:tcPr>
            <w:tcW w:w="810" w:type="dxa"/>
            <w:shd w:val="clear" w:color="auto" w:fill="auto"/>
          </w:tcPr>
          <w:p w14:paraId="247476CE" w14:textId="69E2A31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22FE7350" w14:textId="3697F4C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169A7990" w14:textId="692F4BB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3F365750" w14:textId="194DA73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2018</w:t>
            </w:r>
          </w:p>
        </w:tc>
        <w:tc>
          <w:tcPr>
            <w:tcW w:w="720" w:type="dxa"/>
            <w:vAlign w:val="bottom"/>
          </w:tcPr>
          <w:p w14:paraId="22C07547" w14:textId="5315304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5.10</w:t>
            </w:r>
          </w:p>
        </w:tc>
        <w:tc>
          <w:tcPr>
            <w:tcW w:w="720" w:type="dxa"/>
            <w:vAlign w:val="bottom"/>
          </w:tcPr>
          <w:p w14:paraId="4C5FD6C5" w14:textId="6EEA670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5.02</w:t>
            </w:r>
          </w:p>
        </w:tc>
        <w:tc>
          <w:tcPr>
            <w:tcW w:w="900" w:type="dxa"/>
            <w:vAlign w:val="bottom"/>
          </w:tcPr>
          <w:p w14:paraId="13BF2354" w14:textId="317EE00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128.50</w:t>
            </w:r>
          </w:p>
        </w:tc>
        <w:tc>
          <w:tcPr>
            <w:tcW w:w="1008" w:type="dxa"/>
            <w:vAlign w:val="bottom"/>
          </w:tcPr>
          <w:p w14:paraId="26BB063D" w14:textId="6B64D21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99.89</w:t>
            </w:r>
          </w:p>
        </w:tc>
        <w:tc>
          <w:tcPr>
            <w:tcW w:w="1008" w:type="dxa"/>
          </w:tcPr>
          <w:p w14:paraId="67CC4B00" w14:textId="15DCB7F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D22C87E" w14:textId="23661C4A" w:rsidTr="00167374">
        <w:trPr>
          <w:jc w:val="center"/>
        </w:trPr>
        <w:tc>
          <w:tcPr>
            <w:tcW w:w="656" w:type="dxa"/>
            <w:vAlign w:val="center"/>
            <w:hideMark/>
          </w:tcPr>
          <w:p w14:paraId="2926CEA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1997</w:t>
            </w:r>
          </w:p>
        </w:tc>
        <w:tc>
          <w:tcPr>
            <w:tcW w:w="784" w:type="dxa"/>
            <w:vAlign w:val="bottom"/>
            <w:hideMark/>
          </w:tcPr>
          <w:p w14:paraId="50D29ED4" w14:textId="6CA61C6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4.56</w:t>
            </w:r>
          </w:p>
        </w:tc>
        <w:tc>
          <w:tcPr>
            <w:tcW w:w="720" w:type="dxa"/>
            <w:vAlign w:val="bottom"/>
            <w:hideMark/>
          </w:tcPr>
          <w:p w14:paraId="3B2413C4" w14:textId="31825E7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4.85</w:t>
            </w:r>
          </w:p>
        </w:tc>
        <w:tc>
          <w:tcPr>
            <w:tcW w:w="810" w:type="dxa"/>
            <w:shd w:val="clear" w:color="auto" w:fill="auto"/>
            <w:vAlign w:val="bottom"/>
          </w:tcPr>
          <w:p w14:paraId="72171D7E" w14:textId="716E6E9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142.05</w:t>
            </w:r>
          </w:p>
        </w:tc>
        <w:tc>
          <w:tcPr>
            <w:tcW w:w="900" w:type="dxa"/>
            <w:vAlign w:val="bottom"/>
          </w:tcPr>
          <w:p w14:paraId="7BD35C10" w14:textId="3494962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23.24</w:t>
            </w:r>
          </w:p>
        </w:tc>
        <w:tc>
          <w:tcPr>
            <w:tcW w:w="832" w:type="dxa"/>
            <w:tcBorders>
              <w:right w:val="single" w:sz="4" w:space="0" w:color="auto"/>
            </w:tcBorders>
            <w:shd w:val="clear" w:color="auto" w:fill="auto"/>
          </w:tcPr>
          <w:p w14:paraId="767FC43A" w14:textId="19D9358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1E97CD00" w14:textId="4F8B33A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2019</w:t>
            </w:r>
          </w:p>
        </w:tc>
        <w:tc>
          <w:tcPr>
            <w:tcW w:w="720" w:type="dxa"/>
            <w:vAlign w:val="bottom"/>
          </w:tcPr>
          <w:p w14:paraId="40A02A14" w14:textId="2A49B09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5.94</w:t>
            </w:r>
          </w:p>
        </w:tc>
        <w:tc>
          <w:tcPr>
            <w:tcW w:w="720" w:type="dxa"/>
            <w:vAlign w:val="bottom"/>
          </w:tcPr>
          <w:p w14:paraId="5B7B1A21" w14:textId="680759C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5.63</w:t>
            </w:r>
          </w:p>
        </w:tc>
        <w:tc>
          <w:tcPr>
            <w:tcW w:w="900" w:type="dxa"/>
            <w:vAlign w:val="bottom"/>
          </w:tcPr>
          <w:p w14:paraId="1CA64E2A" w14:textId="7D0D1756"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496.74</w:t>
            </w:r>
          </w:p>
        </w:tc>
        <w:tc>
          <w:tcPr>
            <w:tcW w:w="1008" w:type="dxa"/>
            <w:vAlign w:val="bottom"/>
          </w:tcPr>
          <w:p w14:paraId="3311637F" w14:textId="7A4546D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199.48</w:t>
            </w:r>
          </w:p>
        </w:tc>
        <w:tc>
          <w:tcPr>
            <w:tcW w:w="1008" w:type="dxa"/>
            <w:vAlign w:val="bottom"/>
          </w:tcPr>
          <w:p w14:paraId="1F57FBD5" w14:textId="4EBB5EA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100.45</w:t>
            </w:r>
          </w:p>
        </w:tc>
      </w:tr>
      <w:tr w:rsidR="00167374" w14:paraId="352C5748" w14:textId="0D64CFA8" w:rsidTr="001E2547">
        <w:trPr>
          <w:jc w:val="center"/>
        </w:trPr>
        <w:tc>
          <w:tcPr>
            <w:tcW w:w="656" w:type="dxa"/>
            <w:tcBorders>
              <w:top w:val="nil"/>
              <w:left w:val="nil"/>
              <w:bottom w:val="nil"/>
              <w:right w:val="nil"/>
            </w:tcBorders>
            <w:vAlign w:val="center"/>
            <w:hideMark/>
          </w:tcPr>
          <w:p w14:paraId="7A725CF1"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color w:val="000000"/>
                <w:sz w:val="20"/>
              </w:rPr>
              <w:t>1998</w:t>
            </w:r>
          </w:p>
        </w:tc>
        <w:tc>
          <w:tcPr>
            <w:tcW w:w="784" w:type="dxa"/>
            <w:tcBorders>
              <w:top w:val="nil"/>
              <w:left w:val="nil"/>
              <w:bottom w:val="nil"/>
              <w:right w:val="nil"/>
            </w:tcBorders>
            <w:vAlign w:val="bottom"/>
            <w:hideMark/>
          </w:tcPr>
          <w:p w14:paraId="10647B38" w14:textId="6C0D201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5.73</w:t>
            </w:r>
          </w:p>
        </w:tc>
        <w:tc>
          <w:tcPr>
            <w:tcW w:w="720" w:type="dxa"/>
            <w:tcBorders>
              <w:top w:val="nil"/>
              <w:left w:val="nil"/>
              <w:bottom w:val="nil"/>
              <w:right w:val="nil"/>
            </w:tcBorders>
            <w:vAlign w:val="bottom"/>
            <w:hideMark/>
          </w:tcPr>
          <w:p w14:paraId="79D7DBF2" w14:textId="2A1716C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5.52</w:t>
            </w:r>
          </w:p>
        </w:tc>
        <w:tc>
          <w:tcPr>
            <w:tcW w:w="810" w:type="dxa"/>
            <w:tcBorders>
              <w:top w:val="nil"/>
              <w:left w:val="nil"/>
              <w:bottom w:val="nil"/>
              <w:right w:val="nil"/>
            </w:tcBorders>
            <w:shd w:val="clear" w:color="auto" w:fill="auto"/>
            <w:vAlign w:val="bottom"/>
          </w:tcPr>
          <w:p w14:paraId="691DD37D" w14:textId="52D1C9D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150.85</w:t>
            </w:r>
          </w:p>
        </w:tc>
        <w:tc>
          <w:tcPr>
            <w:tcW w:w="900" w:type="dxa"/>
            <w:tcBorders>
              <w:top w:val="nil"/>
              <w:left w:val="nil"/>
              <w:bottom w:val="nil"/>
              <w:right w:val="nil"/>
            </w:tcBorders>
            <w:vAlign w:val="bottom"/>
          </w:tcPr>
          <w:p w14:paraId="384756ED" w14:textId="5538955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87.05</w:t>
            </w:r>
          </w:p>
        </w:tc>
        <w:tc>
          <w:tcPr>
            <w:tcW w:w="832" w:type="dxa"/>
            <w:tcBorders>
              <w:top w:val="nil"/>
              <w:left w:val="nil"/>
              <w:bottom w:val="nil"/>
              <w:right w:val="single" w:sz="4" w:space="0" w:color="auto"/>
            </w:tcBorders>
            <w:shd w:val="clear" w:color="auto" w:fill="auto"/>
            <w:vAlign w:val="bottom"/>
          </w:tcPr>
          <w:p w14:paraId="23DE86E2" w14:textId="2B177AF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80.81</w:t>
            </w:r>
          </w:p>
        </w:tc>
        <w:tc>
          <w:tcPr>
            <w:tcW w:w="698" w:type="dxa"/>
            <w:tcBorders>
              <w:top w:val="nil"/>
              <w:left w:val="single" w:sz="4" w:space="0" w:color="auto"/>
              <w:bottom w:val="nil"/>
              <w:right w:val="nil"/>
            </w:tcBorders>
            <w:vAlign w:val="center"/>
          </w:tcPr>
          <w:p w14:paraId="2AE95C34" w14:textId="052BF21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2020</w:t>
            </w:r>
          </w:p>
        </w:tc>
        <w:tc>
          <w:tcPr>
            <w:tcW w:w="720" w:type="dxa"/>
            <w:tcBorders>
              <w:top w:val="nil"/>
              <w:left w:val="nil"/>
              <w:bottom w:val="nil"/>
              <w:right w:val="nil"/>
            </w:tcBorders>
            <w:vAlign w:val="bottom"/>
          </w:tcPr>
          <w:p w14:paraId="5582F109" w14:textId="01F2E44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4.30</w:t>
            </w:r>
          </w:p>
        </w:tc>
        <w:tc>
          <w:tcPr>
            <w:tcW w:w="720" w:type="dxa"/>
            <w:tcBorders>
              <w:top w:val="nil"/>
              <w:left w:val="nil"/>
              <w:bottom w:val="nil"/>
              <w:right w:val="nil"/>
            </w:tcBorders>
            <w:vAlign w:val="bottom"/>
          </w:tcPr>
          <w:p w14:paraId="1B65BE50" w14:textId="5E2D1B3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4.70</w:t>
            </w:r>
          </w:p>
        </w:tc>
        <w:tc>
          <w:tcPr>
            <w:tcW w:w="900" w:type="dxa"/>
            <w:tcBorders>
              <w:top w:val="nil"/>
              <w:left w:val="nil"/>
              <w:bottom w:val="nil"/>
              <w:right w:val="nil"/>
            </w:tcBorders>
            <w:vAlign w:val="bottom"/>
          </w:tcPr>
          <w:p w14:paraId="2942C6F3" w14:textId="249206EA"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nil"/>
              <w:right w:val="nil"/>
            </w:tcBorders>
            <w:vAlign w:val="bottom"/>
          </w:tcPr>
          <w:p w14:paraId="01D7217D" w14:textId="6D81B88E"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nil"/>
              <w:right w:val="nil"/>
            </w:tcBorders>
            <w:vAlign w:val="bottom"/>
          </w:tcPr>
          <w:p w14:paraId="6F7F1920" w14:textId="71232CFC" w:rsidR="00167374" w:rsidRPr="00CB5F6F" w:rsidRDefault="00167374" w:rsidP="00167374">
            <w:pPr>
              <w:jc w:val="right"/>
              <w:rPr>
                <w:rFonts w:asciiTheme="minorHAnsi" w:hAnsiTheme="minorHAnsi" w:cstheme="minorHAnsi"/>
                <w:b/>
                <w:color w:val="000000"/>
                <w:sz w:val="20"/>
              </w:rPr>
            </w:pPr>
          </w:p>
        </w:tc>
      </w:tr>
      <w:tr w:rsidR="00167374" w14:paraId="01255083" w14:textId="79F3CA32" w:rsidTr="00167374">
        <w:trPr>
          <w:jc w:val="center"/>
        </w:trPr>
        <w:tc>
          <w:tcPr>
            <w:tcW w:w="656" w:type="dxa"/>
            <w:tcBorders>
              <w:top w:val="nil"/>
              <w:left w:val="nil"/>
              <w:bottom w:val="nil"/>
              <w:right w:val="nil"/>
            </w:tcBorders>
            <w:vAlign w:val="center"/>
          </w:tcPr>
          <w:p w14:paraId="011D38B5" w14:textId="493DAF5C" w:rsidR="00167374" w:rsidRPr="00CB5F6F" w:rsidRDefault="00167374" w:rsidP="00167374">
            <w:pPr>
              <w:rPr>
                <w:rFonts w:asciiTheme="minorHAnsi" w:hAnsiTheme="minorHAnsi" w:cstheme="minorHAnsi"/>
                <w:color w:val="000000"/>
                <w:sz w:val="20"/>
              </w:rPr>
            </w:pPr>
            <w:r w:rsidRPr="00CB5F6F">
              <w:rPr>
                <w:rFonts w:asciiTheme="minorHAnsi" w:hAnsiTheme="minorHAnsi" w:cstheme="minorHAnsi"/>
                <w:color w:val="000000"/>
                <w:sz w:val="20"/>
              </w:rPr>
              <w:t>1999</w:t>
            </w:r>
          </w:p>
        </w:tc>
        <w:tc>
          <w:tcPr>
            <w:tcW w:w="784" w:type="dxa"/>
            <w:tcBorders>
              <w:top w:val="nil"/>
              <w:left w:val="nil"/>
              <w:bottom w:val="nil"/>
              <w:right w:val="nil"/>
            </w:tcBorders>
            <w:vAlign w:val="bottom"/>
          </w:tcPr>
          <w:p w14:paraId="5915302C" w14:textId="30DC72D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4.43</w:t>
            </w:r>
          </w:p>
        </w:tc>
        <w:tc>
          <w:tcPr>
            <w:tcW w:w="720" w:type="dxa"/>
            <w:tcBorders>
              <w:top w:val="nil"/>
              <w:left w:val="nil"/>
              <w:bottom w:val="nil"/>
              <w:right w:val="nil"/>
            </w:tcBorders>
            <w:vAlign w:val="bottom"/>
          </w:tcPr>
          <w:p w14:paraId="1CE5FF93" w14:textId="142F5D6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4.86</w:t>
            </w:r>
          </w:p>
        </w:tc>
        <w:tc>
          <w:tcPr>
            <w:tcW w:w="810" w:type="dxa"/>
            <w:tcBorders>
              <w:top w:val="nil"/>
              <w:left w:val="nil"/>
              <w:bottom w:val="nil"/>
              <w:right w:val="nil"/>
            </w:tcBorders>
            <w:shd w:val="clear" w:color="auto" w:fill="auto"/>
          </w:tcPr>
          <w:p w14:paraId="3E8A6572" w14:textId="39B97F3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900" w:type="dxa"/>
            <w:tcBorders>
              <w:top w:val="nil"/>
              <w:left w:val="nil"/>
              <w:bottom w:val="nil"/>
              <w:right w:val="nil"/>
            </w:tcBorders>
          </w:tcPr>
          <w:p w14:paraId="5E62A559" w14:textId="3F088D6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832" w:type="dxa"/>
            <w:tcBorders>
              <w:top w:val="nil"/>
              <w:left w:val="nil"/>
              <w:bottom w:val="nil"/>
              <w:right w:val="single" w:sz="4" w:space="0" w:color="auto"/>
            </w:tcBorders>
            <w:shd w:val="clear" w:color="auto" w:fill="auto"/>
          </w:tcPr>
          <w:p w14:paraId="096E267F" w14:textId="583164B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top w:val="nil"/>
              <w:left w:val="single" w:sz="4" w:space="0" w:color="auto"/>
              <w:bottom w:val="nil"/>
              <w:right w:val="nil"/>
            </w:tcBorders>
            <w:shd w:val="clear" w:color="auto" w:fill="FFFF00"/>
            <w:vAlign w:val="center"/>
          </w:tcPr>
          <w:p w14:paraId="61C77D79" w14:textId="7F5F8A4E" w:rsidR="00167374" w:rsidRPr="00CB5F6F" w:rsidRDefault="00167374" w:rsidP="00167374">
            <w:pPr>
              <w:jc w:val="right"/>
              <w:rPr>
                <w:rFonts w:asciiTheme="minorHAnsi" w:hAnsiTheme="minorHAnsi" w:cstheme="minorHAnsi"/>
                <w:sz w:val="20"/>
              </w:rPr>
            </w:pPr>
            <w:r>
              <w:rPr>
                <w:rFonts w:asciiTheme="minorHAnsi" w:hAnsiTheme="minorHAnsi" w:cstheme="minorHAnsi"/>
                <w:sz w:val="20"/>
              </w:rPr>
              <w:t>2021</w:t>
            </w:r>
          </w:p>
        </w:tc>
        <w:tc>
          <w:tcPr>
            <w:tcW w:w="720" w:type="dxa"/>
            <w:tcBorders>
              <w:top w:val="nil"/>
              <w:left w:val="nil"/>
              <w:bottom w:val="nil"/>
              <w:right w:val="nil"/>
            </w:tcBorders>
            <w:shd w:val="clear" w:color="auto" w:fill="FFFF00"/>
            <w:vAlign w:val="bottom"/>
          </w:tcPr>
          <w:p w14:paraId="3D2572A9" w14:textId="1BEB851E" w:rsidR="00167374" w:rsidRPr="00CB5F6F" w:rsidRDefault="00167374" w:rsidP="00167374">
            <w:pPr>
              <w:jc w:val="right"/>
              <w:rPr>
                <w:rFonts w:asciiTheme="minorHAnsi" w:hAnsiTheme="minorHAnsi" w:cstheme="minorHAnsi"/>
                <w:sz w:val="20"/>
              </w:rPr>
            </w:pPr>
          </w:p>
        </w:tc>
        <w:tc>
          <w:tcPr>
            <w:tcW w:w="720" w:type="dxa"/>
            <w:tcBorders>
              <w:top w:val="nil"/>
              <w:left w:val="nil"/>
              <w:bottom w:val="nil"/>
              <w:right w:val="nil"/>
            </w:tcBorders>
            <w:shd w:val="clear" w:color="auto" w:fill="FFFF00"/>
            <w:vAlign w:val="bottom"/>
          </w:tcPr>
          <w:p w14:paraId="60AC7FDB" w14:textId="4210DC98" w:rsidR="00167374" w:rsidRPr="00CB5F6F" w:rsidRDefault="00167374" w:rsidP="00167374">
            <w:pPr>
              <w:jc w:val="right"/>
              <w:rPr>
                <w:rFonts w:asciiTheme="minorHAnsi" w:hAnsiTheme="minorHAnsi" w:cstheme="minorHAnsi"/>
                <w:color w:val="000000"/>
                <w:sz w:val="20"/>
              </w:rPr>
            </w:pPr>
          </w:p>
        </w:tc>
        <w:tc>
          <w:tcPr>
            <w:tcW w:w="900" w:type="dxa"/>
            <w:tcBorders>
              <w:top w:val="nil"/>
              <w:left w:val="nil"/>
              <w:bottom w:val="nil"/>
              <w:right w:val="nil"/>
            </w:tcBorders>
            <w:shd w:val="clear" w:color="auto" w:fill="FFFF00"/>
            <w:vAlign w:val="bottom"/>
          </w:tcPr>
          <w:p w14:paraId="54B1D2D1" w14:textId="35561282"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nil"/>
              <w:right w:val="nil"/>
            </w:tcBorders>
            <w:shd w:val="clear" w:color="auto" w:fill="FFFF00"/>
            <w:vAlign w:val="bottom"/>
          </w:tcPr>
          <w:p w14:paraId="44F18919" w14:textId="0DBD619A" w:rsidR="00167374" w:rsidRPr="00CB5F6F" w:rsidRDefault="00167374" w:rsidP="00167374">
            <w:pPr>
              <w:jc w:val="right"/>
              <w:rPr>
                <w:rFonts w:asciiTheme="minorHAnsi" w:hAnsiTheme="minorHAnsi" w:cstheme="minorHAnsi"/>
                <w:b/>
                <w:color w:val="000000"/>
                <w:sz w:val="20"/>
              </w:rPr>
            </w:pPr>
          </w:p>
        </w:tc>
        <w:tc>
          <w:tcPr>
            <w:tcW w:w="1008" w:type="dxa"/>
            <w:tcBorders>
              <w:top w:val="nil"/>
              <w:left w:val="nil"/>
              <w:bottom w:val="nil"/>
              <w:right w:val="nil"/>
            </w:tcBorders>
            <w:shd w:val="clear" w:color="auto" w:fill="FFFF00"/>
            <w:vAlign w:val="bottom"/>
          </w:tcPr>
          <w:p w14:paraId="18A0DDD2" w14:textId="2B4EEBEB" w:rsidR="00167374" w:rsidRPr="00CB5F6F" w:rsidDel="00EF729B" w:rsidRDefault="00167374" w:rsidP="00167374">
            <w:pPr>
              <w:jc w:val="right"/>
              <w:rPr>
                <w:rFonts w:asciiTheme="minorHAnsi" w:hAnsiTheme="minorHAnsi" w:cstheme="minorHAnsi"/>
                <w:b/>
                <w:color w:val="000000"/>
                <w:sz w:val="20"/>
              </w:rPr>
            </w:pPr>
          </w:p>
        </w:tc>
      </w:tr>
      <w:tr w:rsidR="00167374" w14:paraId="5C17CD17" w14:textId="77777777" w:rsidTr="00167374">
        <w:trPr>
          <w:jc w:val="center"/>
        </w:trPr>
        <w:tc>
          <w:tcPr>
            <w:tcW w:w="656" w:type="dxa"/>
            <w:tcBorders>
              <w:top w:val="nil"/>
              <w:left w:val="nil"/>
              <w:bottom w:val="single" w:sz="4" w:space="0" w:color="auto"/>
              <w:right w:val="nil"/>
            </w:tcBorders>
            <w:vAlign w:val="center"/>
          </w:tcPr>
          <w:p w14:paraId="580A44F7" w14:textId="06F93C8A" w:rsidR="00167374" w:rsidRPr="00CB5F6F" w:rsidRDefault="00167374" w:rsidP="00167374">
            <w:pPr>
              <w:rPr>
                <w:rFonts w:asciiTheme="minorHAnsi" w:hAnsiTheme="minorHAnsi" w:cstheme="minorHAnsi"/>
                <w:color w:val="000000"/>
                <w:sz w:val="20"/>
              </w:rPr>
            </w:pPr>
            <w:r w:rsidRPr="00CB5F6F">
              <w:rPr>
                <w:rFonts w:asciiTheme="minorHAnsi" w:hAnsiTheme="minorHAnsi" w:cstheme="minorHAnsi"/>
                <w:sz w:val="20"/>
              </w:rPr>
              <w:t>2000</w:t>
            </w:r>
          </w:p>
        </w:tc>
        <w:tc>
          <w:tcPr>
            <w:tcW w:w="784" w:type="dxa"/>
            <w:tcBorders>
              <w:top w:val="nil"/>
              <w:left w:val="nil"/>
              <w:bottom w:val="single" w:sz="4" w:space="0" w:color="auto"/>
              <w:right w:val="nil"/>
            </w:tcBorders>
            <w:vAlign w:val="bottom"/>
          </w:tcPr>
          <w:p w14:paraId="1D0491B9" w14:textId="22942E2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4.51</w:t>
            </w:r>
          </w:p>
        </w:tc>
        <w:tc>
          <w:tcPr>
            <w:tcW w:w="720" w:type="dxa"/>
            <w:tcBorders>
              <w:top w:val="nil"/>
              <w:left w:val="nil"/>
              <w:bottom w:val="single" w:sz="4" w:space="0" w:color="auto"/>
              <w:right w:val="nil"/>
            </w:tcBorders>
            <w:vAlign w:val="bottom"/>
          </w:tcPr>
          <w:p w14:paraId="53571F74" w14:textId="29BAAA7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4.79</w:t>
            </w:r>
          </w:p>
        </w:tc>
        <w:tc>
          <w:tcPr>
            <w:tcW w:w="810" w:type="dxa"/>
            <w:tcBorders>
              <w:top w:val="nil"/>
              <w:left w:val="nil"/>
              <w:bottom w:val="single" w:sz="4" w:space="0" w:color="auto"/>
              <w:right w:val="nil"/>
            </w:tcBorders>
            <w:shd w:val="clear" w:color="auto" w:fill="auto"/>
          </w:tcPr>
          <w:p w14:paraId="505E764A" w14:textId="79296D9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900" w:type="dxa"/>
            <w:tcBorders>
              <w:top w:val="nil"/>
              <w:left w:val="nil"/>
              <w:bottom w:val="single" w:sz="4" w:space="0" w:color="auto"/>
              <w:right w:val="nil"/>
            </w:tcBorders>
          </w:tcPr>
          <w:p w14:paraId="52ECC3DB" w14:textId="455E311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832" w:type="dxa"/>
            <w:tcBorders>
              <w:top w:val="nil"/>
              <w:left w:val="nil"/>
              <w:bottom w:val="single" w:sz="4" w:space="0" w:color="auto"/>
              <w:right w:val="single" w:sz="4" w:space="0" w:color="auto"/>
            </w:tcBorders>
            <w:shd w:val="clear" w:color="auto" w:fill="auto"/>
          </w:tcPr>
          <w:p w14:paraId="602293A1" w14:textId="498D32B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698" w:type="dxa"/>
            <w:tcBorders>
              <w:top w:val="nil"/>
              <w:left w:val="single" w:sz="4" w:space="0" w:color="auto"/>
              <w:bottom w:val="single" w:sz="4" w:space="0" w:color="auto"/>
              <w:right w:val="nil"/>
            </w:tcBorders>
            <w:shd w:val="clear" w:color="auto" w:fill="auto"/>
            <w:vAlign w:val="center"/>
          </w:tcPr>
          <w:p w14:paraId="298676FC" w14:textId="77777777" w:rsidR="00167374" w:rsidRPr="00CB5F6F" w:rsidRDefault="00167374" w:rsidP="00167374">
            <w:pPr>
              <w:jc w:val="right"/>
              <w:rPr>
                <w:rFonts w:asciiTheme="minorHAnsi" w:hAnsiTheme="minorHAnsi" w:cstheme="minorHAnsi"/>
                <w:sz w:val="20"/>
              </w:rPr>
            </w:pPr>
          </w:p>
        </w:tc>
        <w:tc>
          <w:tcPr>
            <w:tcW w:w="720" w:type="dxa"/>
            <w:tcBorders>
              <w:top w:val="nil"/>
              <w:left w:val="nil"/>
              <w:bottom w:val="single" w:sz="4" w:space="0" w:color="auto"/>
              <w:right w:val="nil"/>
            </w:tcBorders>
            <w:shd w:val="clear" w:color="auto" w:fill="auto"/>
            <w:vAlign w:val="bottom"/>
          </w:tcPr>
          <w:p w14:paraId="268F5FD0" w14:textId="77777777" w:rsidR="00167374" w:rsidRPr="00CB5F6F" w:rsidRDefault="00167374" w:rsidP="00167374">
            <w:pPr>
              <w:jc w:val="right"/>
              <w:rPr>
                <w:rFonts w:asciiTheme="minorHAnsi" w:hAnsiTheme="minorHAnsi" w:cstheme="minorHAnsi"/>
                <w:color w:val="000000"/>
                <w:sz w:val="20"/>
              </w:rPr>
            </w:pPr>
          </w:p>
        </w:tc>
        <w:tc>
          <w:tcPr>
            <w:tcW w:w="720" w:type="dxa"/>
            <w:tcBorders>
              <w:top w:val="nil"/>
              <w:left w:val="nil"/>
              <w:bottom w:val="single" w:sz="4" w:space="0" w:color="auto"/>
              <w:right w:val="nil"/>
            </w:tcBorders>
            <w:shd w:val="clear" w:color="auto" w:fill="auto"/>
            <w:vAlign w:val="bottom"/>
          </w:tcPr>
          <w:p w14:paraId="655B863A" w14:textId="77777777" w:rsidR="00167374" w:rsidRPr="00CB5F6F" w:rsidRDefault="00167374" w:rsidP="00167374">
            <w:pPr>
              <w:jc w:val="right"/>
              <w:rPr>
                <w:rFonts w:asciiTheme="minorHAnsi" w:hAnsiTheme="minorHAnsi" w:cstheme="minorHAnsi"/>
                <w:color w:val="000000"/>
                <w:sz w:val="20"/>
              </w:rPr>
            </w:pPr>
          </w:p>
        </w:tc>
        <w:tc>
          <w:tcPr>
            <w:tcW w:w="900" w:type="dxa"/>
            <w:tcBorders>
              <w:top w:val="nil"/>
              <w:left w:val="nil"/>
              <w:bottom w:val="single" w:sz="4" w:space="0" w:color="auto"/>
              <w:right w:val="nil"/>
            </w:tcBorders>
            <w:shd w:val="clear" w:color="auto" w:fill="auto"/>
            <w:vAlign w:val="bottom"/>
          </w:tcPr>
          <w:p w14:paraId="03394CD8" w14:textId="77777777"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single" w:sz="4" w:space="0" w:color="auto"/>
              <w:right w:val="nil"/>
            </w:tcBorders>
            <w:shd w:val="clear" w:color="auto" w:fill="auto"/>
            <w:vAlign w:val="bottom"/>
          </w:tcPr>
          <w:p w14:paraId="4845B1EA" w14:textId="77777777"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single" w:sz="4" w:space="0" w:color="auto"/>
              <w:right w:val="nil"/>
            </w:tcBorders>
            <w:shd w:val="clear" w:color="auto" w:fill="auto"/>
            <w:vAlign w:val="bottom"/>
          </w:tcPr>
          <w:p w14:paraId="34C747BC" w14:textId="77777777" w:rsidR="00167374" w:rsidRPr="00CB5F6F" w:rsidRDefault="00167374" w:rsidP="00167374">
            <w:pPr>
              <w:jc w:val="right"/>
              <w:rPr>
                <w:rFonts w:asciiTheme="minorHAnsi" w:hAnsiTheme="minorHAnsi" w:cstheme="minorHAnsi"/>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7777777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Pr>
          <w:noProof/>
        </w:rPr>
        <w:t>15</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Early Init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Early Rec. Devs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Main Rec. Devs</w:t>
            </w:r>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Devs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7780AFBE" w:rsidR="00167374" w:rsidRDefault="00167374" w:rsidP="00167374">
            <w:pPr>
              <w:spacing w:after="0"/>
              <w:jc w:val="right"/>
              <w:rPr>
                <w:color w:val="000000"/>
                <w:sz w:val="20"/>
              </w:rPr>
            </w:pPr>
            <w:r>
              <w:rPr>
                <w:color w:val="000000"/>
                <w:sz w:val="20"/>
              </w:rPr>
              <w:t>Future Rec. Devs. (2022-2026)</w:t>
            </w:r>
          </w:p>
        </w:tc>
        <w:tc>
          <w:tcPr>
            <w:tcW w:w="1372" w:type="dxa"/>
            <w:hideMark/>
          </w:tcPr>
          <w:p w14:paraId="3876289F" w14:textId="1EE31226" w:rsidR="00167374" w:rsidRDefault="00167374" w:rsidP="00EA4D20">
            <w:pPr>
              <w:spacing w:after="0"/>
              <w:jc w:val="right"/>
              <w:rPr>
                <w:sz w:val="20"/>
              </w:rPr>
            </w:pPr>
            <w:r>
              <w:rPr>
                <w:sz w:val="20"/>
              </w:rPr>
              <w:t>5</w:t>
            </w:r>
          </w:p>
        </w:tc>
        <w:tc>
          <w:tcPr>
            <w:tcW w:w="1373" w:type="dxa"/>
          </w:tcPr>
          <w:p w14:paraId="28012DF6" w14:textId="7F266583" w:rsidR="00167374" w:rsidRDefault="00167374" w:rsidP="00EA4D20">
            <w:pPr>
              <w:spacing w:after="0"/>
              <w:jc w:val="right"/>
              <w:rPr>
                <w:sz w:val="20"/>
              </w:rPr>
            </w:pPr>
            <w:r>
              <w:rPr>
                <w:sz w:val="20"/>
              </w:rPr>
              <w:t>5</w:t>
            </w:r>
          </w:p>
        </w:tc>
        <w:tc>
          <w:tcPr>
            <w:tcW w:w="1373" w:type="dxa"/>
          </w:tcPr>
          <w:p w14:paraId="145162DA" w14:textId="61847D01" w:rsidR="00167374" w:rsidRDefault="008B6239" w:rsidP="00EA4D20">
            <w:pPr>
              <w:spacing w:after="0"/>
              <w:jc w:val="right"/>
              <w:rPr>
                <w:sz w:val="20"/>
              </w:rPr>
            </w:pPr>
            <w:r>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02904CD4" w:rsidR="00167374" w:rsidRDefault="00167374" w:rsidP="00EA4D20">
            <w:pPr>
              <w:spacing w:after="0"/>
              <w:jc w:val="right"/>
              <w:rPr>
                <w:sz w:val="20"/>
              </w:rPr>
            </w:pPr>
            <w:r>
              <w:rPr>
                <w:sz w:val="20"/>
              </w:rPr>
              <w:t>2</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6B47FE42" w:rsidR="00167374" w:rsidRDefault="00167374" w:rsidP="00EA4D20">
            <w:pPr>
              <w:spacing w:after="0"/>
              <w:jc w:val="right"/>
              <w:rPr>
                <w:sz w:val="20"/>
              </w:rPr>
            </w:pPr>
            <w:r>
              <w:rPr>
                <w:sz w:val="20"/>
              </w:rPr>
              <w:t>8</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trawl</w:t>
            </w:r>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longline</w:t>
            </w:r>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68693C06" w:rsidR="008B6239" w:rsidRDefault="008B6239" w:rsidP="008B6239">
            <w:pPr>
              <w:spacing w:after="0"/>
              <w:jc w:val="right"/>
              <w:rPr>
                <w:sz w:val="20"/>
              </w:rPr>
            </w:pPr>
            <w:r>
              <w:rPr>
                <w:sz w:val="20"/>
              </w:rPr>
              <w:t>200</w:t>
            </w:r>
          </w:p>
        </w:tc>
        <w:tc>
          <w:tcPr>
            <w:tcW w:w="1373" w:type="dxa"/>
          </w:tcPr>
          <w:p w14:paraId="06A32C32" w14:textId="6AE57D10" w:rsidR="008B6239" w:rsidRDefault="008B6239" w:rsidP="008B6239">
            <w:pPr>
              <w:spacing w:after="0"/>
              <w:jc w:val="right"/>
              <w:rPr>
                <w:sz w:val="20"/>
              </w:rPr>
            </w:pPr>
            <w:r>
              <w:rPr>
                <w:sz w:val="20"/>
              </w:rPr>
              <w:t>206</w:t>
            </w:r>
          </w:p>
        </w:tc>
        <w:tc>
          <w:tcPr>
            <w:tcW w:w="1373" w:type="dxa"/>
          </w:tcPr>
          <w:p w14:paraId="324762EE" w14:textId="537EA973" w:rsidR="008B6239" w:rsidRDefault="008B6239" w:rsidP="008B6239">
            <w:pPr>
              <w:spacing w:after="0"/>
              <w:jc w:val="right"/>
              <w:rPr>
                <w:sz w:val="20"/>
              </w:rPr>
            </w:pPr>
            <w:r>
              <w:rPr>
                <w:sz w:val="20"/>
              </w:rPr>
              <w:t>205</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6D637275" w14:textId="77777777" w:rsidR="008E785D" w:rsidRDefault="008E785D" w:rsidP="005B3BB2">
      <w:pPr>
        <w:rPr>
          <w:sz w:val="20"/>
        </w:rPr>
      </w:pPr>
    </w:p>
    <w:p w14:paraId="58E16757" w14:textId="30314652" w:rsidR="005B3BB2" w:rsidRPr="008E785D" w:rsidRDefault="008E785D" w:rsidP="005B3BB2">
      <w:pPr>
        <w:rPr>
          <w:rFonts w:eastAsia="Calibri"/>
          <w:sz w:val="20"/>
        </w:rPr>
      </w:pPr>
      <w:r w:rsidRPr="008E785D">
        <w:rPr>
          <w:sz w:val="20"/>
        </w:rPr>
        <w:t>Table 2.</w:t>
      </w:r>
      <w:r w:rsidRPr="008E785D">
        <w:rPr>
          <w:noProof/>
          <w:sz w:val="20"/>
        </w:rPr>
        <w:fldChar w:fldCharType="begin"/>
      </w:r>
      <w:r w:rsidRPr="008E785D">
        <w:rPr>
          <w:noProof/>
          <w:sz w:val="20"/>
        </w:rPr>
        <w:instrText xml:space="preserve"> SEQ Table \* ARABIC </w:instrText>
      </w:r>
      <w:r w:rsidRPr="008E785D">
        <w:rPr>
          <w:noProof/>
          <w:sz w:val="20"/>
        </w:rPr>
        <w:fldChar w:fldCharType="separate"/>
      </w:r>
      <w:r w:rsidRPr="008E785D">
        <w:rPr>
          <w:noProof/>
          <w:sz w:val="20"/>
        </w:rPr>
        <w:t>15</w:t>
      </w:r>
      <w:r w:rsidRPr="008E785D">
        <w:rPr>
          <w:noProof/>
          <w:sz w:val="20"/>
        </w:rPr>
        <w:fldChar w:fldCharType="end"/>
      </w:r>
      <w:r w:rsidRPr="008E785D">
        <w:rPr>
          <w:sz w:val="20"/>
        </w:rPr>
        <w:t xml:space="preserve"> – </w:t>
      </w:r>
      <w:r w:rsidR="005B3BB2" w:rsidRPr="008E785D">
        <w:rPr>
          <w:sz w:val="20"/>
        </w:rPr>
        <w:t>Tuning values for Model 21.1 and Model 21.2</w:t>
      </w:r>
      <w:r w:rsidR="005B3BB2" w:rsidRPr="008E785D">
        <w:rPr>
          <w:rFonts w:eastAsia="Calibri"/>
          <w:sz w:val="20"/>
        </w:rPr>
        <w:t xml:space="preserve"> </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1532"/>
        <w:gridCol w:w="1603"/>
        <w:gridCol w:w="954"/>
        <w:gridCol w:w="954"/>
      </w:tblGrid>
      <w:tr w:rsidR="005B3BB2" w:rsidRPr="005B3BB2" w14:paraId="4FAC8E01" w14:textId="77777777" w:rsidTr="005B3BB2">
        <w:trPr>
          <w:trHeight w:val="206"/>
          <w:jc w:val="center"/>
        </w:trPr>
        <w:tc>
          <w:tcPr>
            <w:tcW w:w="0" w:type="auto"/>
            <w:gridSpan w:val="2"/>
            <w:tcBorders>
              <w:top w:val="single" w:sz="4" w:space="0" w:color="auto"/>
              <w:bottom w:val="double" w:sz="4" w:space="0" w:color="auto"/>
            </w:tcBorders>
            <w:noWrap/>
            <w:vAlign w:val="center"/>
            <w:hideMark/>
          </w:tcPr>
          <w:p w14:paraId="5A465FC0" w14:textId="77777777" w:rsidR="005B3BB2" w:rsidRPr="005B3BB2" w:rsidRDefault="005B3BB2" w:rsidP="005B3BB2">
            <w:pPr>
              <w:spacing w:after="0"/>
              <w:rPr>
                <w:rFonts w:eastAsia="Calibri"/>
                <w:sz w:val="16"/>
                <w:szCs w:val="16"/>
              </w:rPr>
            </w:pPr>
            <w:r w:rsidRPr="005B3BB2">
              <w:rPr>
                <w:rFonts w:eastAsia="Calibri"/>
                <w:sz w:val="16"/>
                <w:szCs w:val="16"/>
              </w:rPr>
              <w:t>Component</w:t>
            </w:r>
          </w:p>
        </w:tc>
        <w:tc>
          <w:tcPr>
            <w:tcW w:w="0" w:type="auto"/>
            <w:tcBorders>
              <w:top w:val="single" w:sz="4" w:space="0" w:color="auto"/>
              <w:bottom w:val="double" w:sz="4" w:space="0" w:color="auto"/>
            </w:tcBorders>
            <w:noWrap/>
            <w:vAlign w:val="center"/>
            <w:hideMark/>
          </w:tcPr>
          <w:p w14:paraId="58D43F36" w14:textId="77777777" w:rsidR="005B3BB2" w:rsidRPr="005B3BB2" w:rsidRDefault="005B3BB2" w:rsidP="005B3BB2">
            <w:pPr>
              <w:spacing w:after="0"/>
              <w:rPr>
                <w:rFonts w:eastAsia="Calibri"/>
                <w:sz w:val="16"/>
                <w:szCs w:val="16"/>
              </w:rPr>
            </w:pPr>
            <w:r w:rsidRPr="005B3BB2">
              <w:rPr>
                <w:rFonts w:eastAsia="Calibri"/>
                <w:sz w:val="16"/>
                <w:szCs w:val="16"/>
              </w:rPr>
              <w:t>Tuning</w:t>
            </w:r>
          </w:p>
        </w:tc>
        <w:tc>
          <w:tcPr>
            <w:tcW w:w="0" w:type="auto"/>
            <w:tcBorders>
              <w:top w:val="single" w:sz="4" w:space="0" w:color="auto"/>
              <w:bottom w:val="double" w:sz="4" w:space="0" w:color="auto"/>
            </w:tcBorders>
            <w:noWrap/>
            <w:vAlign w:val="center"/>
            <w:hideMark/>
          </w:tcPr>
          <w:p w14:paraId="6189DB20" w14:textId="3AA89281" w:rsidR="005B3BB2" w:rsidRPr="005B3BB2" w:rsidRDefault="005B3BB2" w:rsidP="005B3BB2">
            <w:pPr>
              <w:spacing w:after="0"/>
              <w:rPr>
                <w:rFonts w:eastAsia="Calibri"/>
                <w:sz w:val="16"/>
                <w:szCs w:val="16"/>
              </w:rPr>
            </w:pPr>
            <w:r w:rsidRPr="005B3BB2">
              <w:rPr>
                <w:rFonts w:eastAsia="Calibri"/>
                <w:sz w:val="16"/>
                <w:szCs w:val="16"/>
              </w:rPr>
              <w:t>Model 21.1</w:t>
            </w:r>
          </w:p>
        </w:tc>
        <w:tc>
          <w:tcPr>
            <w:tcW w:w="0" w:type="auto"/>
            <w:tcBorders>
              <w:top w:val="single" w:sz="4" w:space="0" w:color="auto"/>
              <w:bottom w:val="double" w:sz="4" w:space="0" w:color="auto"/>
            </w:tcBorders>
            <w:noWrap/>
            <w:vAlign w:val="center"/>
            <w:hideMark/>
          </w:tcPr>
          <w:p w14:paraId="00A832AC" w14:textId="102495C1" w:rsidR="005B3BB2" w:rsidRPr="005B3BB2" w:rsidRDefault="005B3BB2" w:rsidP="005B3BB2">
            <w:pPr>
              <w:spacing w:after="0"/>
              <w:rPr>
                <w:rFonts w:eastAsia="Calibri"/>
                <w:sz w:val="16"/>
                <w:szCs w:val="16"/>
              </w:rPr>
            </w:pPr>
            <w:r w:rsidRPr="005B3BB2">
              <w:rPr>
                <w:rFonts w:eastAsia="Calibri"/>
                <w:sz w:val="16"/>
                <w:szCs w:val="16"/>
              </w:rPr>
              <w:t>Model 21.</w:t>
            </w:r>
            <w:r>
              <w:rPr>
                <w:rFonts w:eastAsia="Calibri"/>
                <w:sz w:val="16"/>
                <w:szCs w:val="16"/>
              </w:rPr>
              <w:t>2</w:t>
            </w:r>
          </w:p>
        </w:tc>
      </w:tr>
      <w:tr w:rsidR="005B3BB2" w:rsidRPr="005B3BB2" w14:paraId="0715B5A0" w14:textId="77777777" w:rsidTr="005B3BB2">
        <w:trPr>
          <w:jc w:val="center"/>
        </w:trPr>
        <w:tc>
          <w:tcPr>
            <w:tcW w:w="0" w:type="auto"/>
            <w:tcBorders>
              <w:top w:val="double" w:sz="4" w:space="0" w:color="auto"/>
            </w:tcBorders>
            <w:noWrap/>
            <w:vAlign w:val="center"/>
            <w:hideMark/>
          </w:tcPr>
          <w:p w14:paraId="29D0ABEF" w14:textId="77777777" w:rsidR="005B3BB2" w:rsidRPr="005B3BB2" w:rsidRDefault="005B3BB2" w:rsidP="005B3BB2">
            <w:pPr>
              <w:spacing w:after="0"/>
              <w:rPr>
                <w:rFonts w:eastAsia="Calibri"/>
                <w:sz w:val="16"/>
                <w:szCs w:val="16"/>
              </w:rPr>
            </w:pPr>
            <w:r w:rsidRPr="005B3BB2">
              <w:rPr>
                <w:rFonts w:eastAsia="Calibri"/>
                <w:sz w:val="16"/>
                <w:szCs w:val="16"/>
              </w:rPr>
              <w:t>Index</w:t>
            </w:r>
          </w:p>
        </w:tc>
        <w:tc>
          <w:tcPr>
            <w:tcW w:w="0" w:type="auto"/>
            <w:tcBorders>
              <w:top w:val="double" w:sz="4" w:space="0" w:color="auto"/>
            </w:tcBorders>
            <w:noWrap/>
            <w:vAlign w:val="center"/>
            <w:hideMark/>
          </w:tcPr>
          <w:p w14:paraId="4560C086" w14:textId="5538AEEB" w:rsidR="005B3BB2" w:rsidRPr="005B3BB2" w:rsidRDefault="005B3BB2" w:rsidP="008E785D">
            <w:pPr>
              <w:spacing w:after="0"/>
              <w:rPr>
                <w:rFonts w:eastAsia="Calibri"/>
                <w:sz w:val="16"/>
                <w:szCs w:val="16"/>
              </w:rPr>
            </w:pPr>
            <w:r w:rsidRPr="005B3BB2">
              <w:rPr>
                <w:rFonts w:eastAsia="Calibri"/>
                <w:sz w:val="16"/>
                <w:szCs w:val="16"/>
              </w:rPr>
              <w:t>Beach se</w:t>
            </w:r>
            <w:r w:rsidR="008E785D">
              <w:rPr>
                <w:rFonts w:eastAsia="Calibri"/>
                <w:sz w:val="16"/>
                <w:szCs w:val="16"/>
              </w:rPr>
              <w:t>i</w:t>
            </w:r>
            <w:r w:rsidRPr="005B3BB2">
              <w:rPr>
                <w:rFonts w:eastAsia="Calibri"/>
                <w:sz w:val="16"/>
                <w:szCs w:val="16"/>
              </w:rPr>
              <w:t xml:space="preserve">ne survey </w:t>
            </w:r>
          </w:p>
        </w:tc>
        <w:tc>
          <w:tcPr>
            <w:tcW w:w="0" w:type="auto"/>
            <w:tcBorders>
              <w:top w:val="double" w:sz="4" w:space="0" w:color="auto"/>
            </w:tcBorders>
            <w:noWrap/>
            <w:vAlign w:val="center"/>
            <w:hideMark/>
          </w:tcPr>
          <w:p w14:paraId="2BC6A035" w14:textId="77777777" w:rsidR="005B3BB2" w:rsidRPr="005B3BB2" w:rsidRDefault="005B3BB2" w:rsidP="005B3BB2">
            <w:pPr>
              <w:spacing w:after="0"/>
              <w:rPr>
                <w:rFonts w:eastAsia="Calibri"/>
                <w:sz w:val="16"/>
                <w:szCs w:val="16"/>
              </w:rPr>
            </w:pPr>
            <w:r w:rsidRPr="005B3BB2">
              <w:rPr>
                <w:rFonts w:eastAsia="Calibri"/>
                <w:sz w:val="16"/>
                <w:szCs w:val="16"/>
              </w:rPr>
              <w:t>add_to_survey_CV</w:t>
            </w:r>
          </w:p>
        </w:tc>
        <w:tc>
          <w:tcPr>
            <w:tcW w:w="0" w:type="auto"/>
            <w:tcBorders>
              <w:top w:val="double" w:sz="4" w:space="0" w:color="auto"/>
            </w:tcBorders>
            <w:noWrap/>
            <w:vAlign w:val="center"/>
            <w:hideMark/>
          </w:tcPr>
          <w:p w14:paraId="7DFCEEB0" w14:textId="010DC535"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0</w:t>
            </w:r>
            <w:r w:rsidRPr="005B3BB2">
              <w:rPr>
                <w:rFonts w:eastAsia="Calibri"/>
                <w:sz w:val="16"/>
                <w:szCs w:val="16"/>
              </w:rPr>
              <w:t>00</w:t>
            </w:r>
          </w:p>
        </w:tc>
        <w:tc>
          <w:tcPr>
            <w:tcW w:w="0" w:type="auto"/>
            <w:tcBorders>
              <w:top w:val="double" w:sz="4" w:space="0" w:color="auto"/>
            </w:tcBorders>
            <w:noWrap/>
            <w:vAlign w:val="center"/>
            <w:hideMark/>
          </w:tcPr>
          <w:p w14:paraId="6B5DC32E" w14:textId="7CCAE6E3"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0</w:t>
            </w:r>
            <w:r w:rsidRPr="005B3BB2">
              <w:rPr>
                <w:rFonts w:eastAsia="Calibri"/>
                <w:sz w:val="16"/>
                <w:szCs w:val="16"/>
              </w:rPr>
              <w:t>00</w:t>
            </w:r>
          </w:p>
        </w:tc>
      </w:tr>
      <w:tr w:rsidR="005B3BB2" w:rsidRPr="005B3BB2" w14:paraId="03C9B808" w14:textId="77777777" w:rsidTr="005B3BB2">
        <w:trPr>
          <w:jc w:val="center"/>
        </w:trPr>
        <w:tc>
          <w:tcPr>
            <w:tcW w:w="0" w:type="auto"/>
            <w:noWrap/>
            <w:vAlign w:val="center"/>
            <w:hideMark/>
          </w:tcPr>
          <w:p w14:paraId="66E55C9E" w14:textId="77777777" w:rsidR="005B3BB2" w:rsidRPr="005B3BB2" w:rsidRDefault="005B3BB2" w:rsidP="005B3BB2">
            <w:pPr>
              <w:spacing w:after="0"/>
              <w:rPr>
                <w:rFonts w:eastAsia="Calibri"/>
                <w:sz w:val="16"/>
                <w:szCs w:val="16"/>
              </w:rPr>
            </w:pPr>
          </w:p>
        </w:tc>
        <w:tc>
          <w:tcPr>
            <w:tcW w:w="0" w:type="auto"/>
            <w:noWrap/>
            <w:vAlign w:val="center"/>
            <w:hideMark/>
          </w:tcPr>
          <w:p w14:paraId="081EFAA9" w14:textId="77777777" w:rsidR="005B3BB2" w:rsidRPr="005B3BB2" w:rsidRDefault="005B3BB2" w:rsidP="005B3BB2">
            <w:pPr>
              <w:spacing w:after="0"/>
              <w:rPr>
                <w:rFonts w:eastAsia="Calibri"/>
                <w:sz w:val="16"/>
                <w:szCs w:val="16"/>
              </w:rPr>
            </w:pPr>
            <w:r w:rsidRPr="005B3BB2">
              <w:rPr>
                <w:rFonts w:eastAsia="Calibri"/>
                <w:sz w:val="16"/>
                <w:szCs w:val="16"/>
              </w:rPr>
              <w:t>Bottom trawl survey</w:t>
            </w:r>
          </w:p>
        </w:tc>
        <w:tc>
          <w:tcPr>
            <w:tcW w:w="0" w:type="auto"/>
            <w:noWrap/>
            <w:vAlign w:val="center"/>
            <w:hideMark/>
          </w:tcPr>
          <w:p w14:paraId="2782D008" w14:textId="77777777" w:rsidR="005B3BB2" w:rsidRPr="005B3BB2" w:rsidRDefault="005B3BB2" w:rsidP="005B3BB2">
            <w:pPr>
              <w:spacing w:after="0"/>
              <w:rPr>
                <w:rFonts w:eastAsia="Calibri"/>
                <w:sz w:val="16"/>
                <w:szCs w:val="16"/>
              </w:rPr>
            </w:pPr>
            <w:r w:rsidRPr="005B3BB2">
              <w:rPr>
                <w:rFonts w:eastAsia="Calibri"/>
                <w:sz w:val="16"/>
                <w:szCs w:val="16"/>
              </w:rPr>
              <w:t>add_to_survey_CV</w:t>
            </w:r>
          </w:p>
        </w:tc>
        <w:tc>
          <w:tcPr>
            <w:tcW w:w="0" w:type="auto"/>
            <w:noWrap/>
            <w:vAlign w:val="center"/>
            <w:hideMark/>
          </w:tcPr>
          <w:p w14:paraId="607383F1" w14:textId="37A45338"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210</w:t>
            </w:r>
          </w:p>
        </w:tc>
        <w:tc>
          <w:tcPr>
            <w:tcW w:w="0" w:type="auto"/>
            <w:noWrap/>
            <w:vAlign w:val="center"/>
            <w:hideMark/>
          </w:tcPr>
          <w:p w14:paraId="4A99A7DD" w14:textId="5E132160"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395</w:t>
            </w:r>
          </w:p>
        </w:tc>
      </w:tr>
      <w:tr w:rsidR="005B3BB2" w:rsidRPr="005B3BB2" w14:paraId="42512135" w14:textId="77777777" w:rsidTr="005B3BB2">
        <w:trPr>
          <w:jc w:val="center"/>
        </w:trPr>
        <w:tc>
          <w:tcPr>
            <w:tcW w:w="0" w:type="auto"/>
            <w:tcBorders>
              <w:bottom w:val="single" w:sz="4" w:space="0" w:color="auto"/>
            </w:tcBorders>
            <w:noWrap/>
            <w:vAlign w:val="center"/>
            <w:hideMark/>
          </w:tcPr>
          <w:p w14:paraId="6CA5D036" w14:textId="77777777" w:rsidR="005B3BB2" w:rsidRPr="005B3BB2" w:rsidRDefault="005B3BB2" w:rsidP="005B3BB2">
            <w:pPr>
              <w:spacing w:after="0"/>
              <w:rPr>
                <w:rFonts w:eastAsia="Calibri"/>
                <w:sz w:val="16"/>
                <w:szCs w:val="16"/>
              </w:rPr>
            </w:pPr>
          </w:p>
        </w:tc>
        <w:tc>
          <w:tcPr>
            <w:tcW w:w="0" w:type="auto"/>
            <w:tcBorders>
              <w:bottom w:val="single" w:sz="4" w:space="0" w:color="auto"/>
            </w:tcBorders>
            <w:noWrap/>
            <w:vAlign w:val="center"/>
            <w:hideMark/>
          </w:tcPr>
          <w:p w14:paraId="3031A87F" w14:textId="77777777" w:rsidR="005B3BB2" w:rsidRPr="005B3BB2" w:rsidRDefault="005B3BB2" w:rsidP="005B3BB2">
            <w:pPr>
              <w:spacing w:after="0"/>
              <w:rPr>
                <w:rFonts w:eastAsia="Calibri"/>
                <w:sz w:val="16"/>
                <w:szCs w:val="16"/>
              </w:rPr>
            </w:pPr>
            <w:r w:rsidRPr="005B3BB2">
              <w:rPr>
                <w:rFonts w:eastAsia="Calibri"/>
                <w:sz w:val="16"/>
                <w:szCs w:val="16"/>
              </w:rPr>
              <w:t>Longline survey</w:t>
            </w:r>
          </w:p>
        </w:tc>
        <w:tc>
          <w:tcPr>
            <w:tcW w:w="0" w:type="auto"/>
            <w:tcBorders>
              <w:bottom w:val="single" w:sz="4" w:space="0" w:color="auto"/>
            </w:tcBorders>
            <w:noWrap/>
            <w:vAlign w:val="center"/>
            <w:hideMark/>
          </w:tcPr>
          <w:p w14:paraId="7C19D3CB" w14:textId="77777777" w:rsidR="005B3BB2" w:rsidRPr="005B3BB2" w:rsidRDefault="005B3BB2" w:rsidP="005B3BB2">
            <w:pPr>
              <w:spacing w:after="0"/>
              <w:rPr>
                <w:rFonts w:eastAsia="Calibri"/>
                <w:sz w:val="16"/>
                <w:szCs w:val="16"/>
              </w:rPr>
            </w:pPr>
            <w:r w:rsidRPr="005B3BB2">
              <w:rPr>
                <w:rFonts w:eastAsia="Calibri"/>
                <w:sz w:val="16"/>
                <w:szCs w:val="16"/>
              </w:rPr>
              <w:t>add_to_survey_CV</w:t>
            </w:r>
          </w:p>
        </w:tc>
        <w:tc>
          <w:tcPr>
            <w:tcW w:w="0" w:type="auto"/>
            <w:tcBorders>
              <w:bottom w:val="single" w:sz="4" w:space="0" w:color="auto"/>
            </w:tcBorders>
            <w:noWrap/>
            <w:vAlign w:val="center"/>
            <w:hideMark/>
          </w:tcPr>
          <w:p w14:paraId="05DF13C7" w14:textId="314779D4" w:rsidR="005B3BB2" w:rsidRPr="005B3BB2" w:rsidRDefault="0091040E" w:rsidP="005B3BB2">
            <w:pPr>
              <w:spacing w:after="0"/>
              <w:rPr>
                <w:rFonts w:eastAsia="Calibri"/>
                <w:sz w:val="16"/>
                <w:szCs w:val="16"/>
              </w:rPr>
            </w:pPr>
            <w:r>
              <w:rPr>
                <w:rFonts w:eastAsia="Calibri"/>
                <w:sz w:val="16"/>
                <w:szCs w:val="16"/>
              </w:rPr>
              <w:t>0.150</w:t>
            </w:r>
          </w:p>
        </w:tc>
        <w:tc>
          <w:tcPr>
            <w:tcW w:w="0" w:type="auto"/>
            <w:tcBorders>
              <w:bottom w:val="single" w:sz="4" w:space="0" w:color="auto"/>
            </w:tcBorders>
            <w:noWrap/>
            <w:vAlign w:val="center"/>
            <w:hideMark/>
          </w:tcPr>
          <w:p w14:paraId="5A0664AD" w14:textId="150095E4" w:rsidR="005B3BB2" w:rsidRPr="005B3BB2" w:rsidRDefault="005B3BB2" w:rsidP="0091040E">
            <w:pPr>
              <w:spacing w:after="0"/>
              <w:rPr>
                <w:rFonts w:eastAsia="Calibri"/>
                <w:sz w:val="16"/>
                <w:szCs w:val="16"/>
              </w:rPr>
            </w:pPr>
            <w:r w:rsidRPr="005B3BB2">
              <w:rPr>
                <w:rFonts w:eastAsia="Calibri"/>
                <w:sz w:val="16"/>
                <w:szCs w:val="16"/>
              </w:rPr>
              <w:t>0.1</w:t>
            </w:r>
            <w:r w:rsidR="0091040E">
              <w:rPr>
                <w:rFonts w:eastAsia="Calibri"/>
                <w:sz w:val="16"/>
                <w:szCs w:val="16"/>
              </w:rPr>
              <w:t>50</w:t>
            </w:r>
          </w:p>
        </w:tc>
      </w:tr>
      <w:tr w:rsidR="005B3BB2" w:rsidRPr="005B3BB2" w14:paraId="7CEAF0DE" w14:textId="77777777" w:rsidTr="005B3BB2">
        <w:trPr>
          <w:jc w:val="center"/>
        </w:trPr>
        <w:tc>
          <w:tcPr>
            <w:tcW w:w="0" w:type="auto"/>
            <w:tcBorders>
              <w:top w:val="single" w:sz="4" w:space="0" w:color="auto"/>
            </w:tcBorders>
            <w:noWrap/>
            <w:vAlign w:val="center"/>
            <w:hideMark/>
          </w:tcPr>
          <w:p w14:paraId="3D73B85C" w14:textId="77777777" w:rsidR="005B3BB2" w:rsidRPr="005B3BB2" w:rsidRDefault="005B3BB2" w:rsidP="005B3BB2">
            <w:pPr>
              <w:spacing w:after="0"/>
              <w:rPr>
                <w:rFonts w:eastAsia="Calibri"/>
                <w:sz w:val="16"/>
                <w:szCs w:val="16"/>
              </w:rPr>
            </w:pPr>
            <w:r w:rsidRPr="005B3BB2">
              <w:rPr>
                <w:rFonts w:eastAsia="Calibri"/>
                <w:sz w:val="16"/>
                <w:szCs w:val="16"/>
              </w:rPr>
              <w:t>Length</w:t>
            </w:r>
          </w:p>
        </w:tc>
        <w:tc>
          <w:tcPr>
            <w:tcW w:w="0" w:type="auto"/>
            <w:tcBorders>
              <w:top w:val="single" w:sz="4" w:space="0" w:color="auto"/>
            </w:tcBorders>
            <w:noWrap/>
            <w:vAlign w:val="center"/>
            <w:hideMark/>
          </w:tcPr>
          <w:p w14:paraId="1B746D8D" w14:textId="77777777" w:rsidR="005B3BB2" w:rsidRPr="005B3BB2" w:rsidRDefault="005B3BB2" w:rsidP="005B3BB2">
            <w:pPr>
              <w:spacing w:after="0"/>
              <w:rPr>
                <w:rFonts w:eastAsia="Calibri"/>
                <w:sz w:val="16"/>
                <w:szCs w:val="16"/>
              </w:rPr>
            </w:pPr>
            <w:r w:rsidRPr="005B3BB2">
              <w:rPr>
                <w:rFonts w:eastAsia="Calibri"/>
                <w:sz w:val="16"/>
                <w:szCs w:val="16"/>
              </w:rPr>
              <w:t>Trawl fishery</w:t>
            </w:r>
          </w:p>
        </w:tc>
        <w:tc>
          <w:tcPr>
            <w:tcW w:w="0" w:type="auto"/>
            <w:tcBorders>
              <w:top w:val="single" w:sz="4" w:space="0" w:color="auto"/>
            </w:tcBorders>
            <w:noWrap/>
            <w:vAlign w:val="center"/>
            <w:hideMark/>
          </w:tcPr>
          <w:p w14:paraId="5C9B82AD"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tcBorders>
              <w:top w:val="single" w:sz="4" w:space="0" w:color="auto"/>
            </w:tcBorders>
            <w:noWrap/>
            <w:vAlign w:val="center"/>
            <w:hideMark/>
          </w:tcPr>
          <w:p w14:paraId="54F1197D" w14:textId="22E91EE1" w:rsidR="005B3BB2" w:rsidRPr="005B3BB2" w:rsidRDefault="0091040E" w:rsidP="005B3BB2">
            <w:pPr>
              <w:spacing w:after="0"/>
              <w:rPr>
                <w:rFonts w:eastAsia="Calibri"/>
                <w:sz w:val="16"/>
                <w:szCs w:val="16"/>
              </w:rPr>
            </w:pPr>
            <w:r>
              <w:rPr>
                <w:rFonts w:eastAsia="Calibri"/>
                <w:sz w:val="16"/>
                <w:szCs w:val="16"/>
              </w:rPr>
              <w:t>0.144</w:t>
            </w:r>
          </w:p>
        </w:tc>
        <w:tc>
          <w:tcPr>
            <w:tcW w:w="0" w:type="auto"/>
            <w:tcBorders>
              <w:top w:val="single" w:sz="4" w:space="0" w:color="auto"/>
            </w:tcBorders>
            <w:noWrap/>
            <w:vAlign w:val="center"/>
            <w:hideMark/>
          </w:tcPr>
          <w:p w14:paraId="406BA6CE" w14:textId="43C30E9F"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144</w:t>
            </w:r>
          </w:p>
        </w:tc>
      </w:tr>
      <w:tr w:rsidR="005B3BB2" w:rsidRPr="005B3BB2" w14:paraId="22AB7D7F" w14:textId="77777777" w:rsidTr="005B3BB2">
        <w:trPr>
          <w:jc w:val="center"/>
        </w:trPr>
        <w:tc>
          <w:tcPr>
            <w:tcW w:w="0" w:type="auto"/>
            <w:noWrap/>
            <w:vAlign w:val="center"/>
            <w:hideMark/>
          </w:tcPr>
          <w:p w14:paraId="5C277227" w14:textId="77777777" w:rsidR="005B3BB2" w:rsidRPr="005B3BB2" w:rsidRDefault="005B3BB2" w:rsidP="005B3BB2">
            <w:pPr>
              <w:spacing w:after="0"/>
              <w:rPr>
                <w:rFonts w:eastAsia="Calibri"/>
                <w:sz w:val="16"/>
                <w:szCs w:val="16"/>
              </w:rPr>
            </w:pPr>
          </w:p>
        </w:tc>
        <w:tc>
          <w:tcPr>
            <w:tcW w:w="0" w:type="auto"/>
            <w:noWrap/>
            <w:vAlign w:val="center"/>
            <w:hideMark/>
          </w:tcPr>
          <w:p w14:paraId="70532598" w14:textId="77777777" w:rsidR="005B3BB2" w:rsidRPr="005B3BB2" w:rsidRDefault="005B3BB2" w:rsidP="005B3BB2">
            <w:pPr>
              <w:spacing w:after="0"/>
              <w:rPr>
                <w:rFonts w:eastAsia="Calibri"/>
                <w:sz w:val="16"/>
                <w:szCs w:val="16"/>
              </w:rPr>
            </w:pPr>
            <w:r w:rsidRPr="005B3BB2">
              <w:rPr>
                <w:rFonts w:eastAsia="Calibri"/>
                <w:sz w:val="16"/>
                <w:szCs w:val="16"/>
              </w:rPr>
              <w:t>Longline fishery</w:t>
            </w:r>
          </w:p>
        </w:tc>
        <w:tc>
          <w:tcPr>
            <w:tcW w:w="0" w:type="auto"/>
            <w:noWrap/>
            <w:vAlign w:val="center"/>
            <w:hideMark/>
          </w:tcPr>
          <w:p w14:paraId="40D639D8"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noWrap/>
            <w:vAlign w:val="center"/>
            <w:hideMark/>
          </w:tcPr>
          <w:p w14:paraId="7575F699" w14:textId="1A7684A3" w:rsidR="005B3BB2" w:rsidRPr="005B3BB2" w:rsidRDefault="0091040E" w:rsidP="005B3BB2">
            <w:pPr>
              <w:spacing w:after="0"/>
              <w:rPr>
                <w:rFonts w:eastAsia="Calibri"/>
                <w:sz w:val="16"/>
                <w:szCs w:val="16"/>
              </w:rPr>
            </w:pPr>
            <w:r>
              <w:rPr>
                <w:rFonts w:eastAsia="Calibri"/>
                <w:sz w:val="16"/>
                <w:szCs w:val="16"/>
              </w:rPr>
              <w:t>0.505</w:t>
            </w:r>
          </w:p>
        </w:tc>
        <w:tc>
          <w:tcPr>
            <w:tcW w:w="0" w:type="auto"/>
            <w:noWrap/>
            <w:vAlign w:val="center"/>
            <w:hideMark/>
          </w:tcPr>
          <w:p w14:paraId="49823156" w14:textId="779BBCD5" w:rsidR="005B3BB2" w:rsidRPr="005B3BB2" w:rsidRDefault="0091040E" w:rsidP="005B3BB2">
            <w:pPr>
              <w:spacing w:after="0"/>
              <w:rPr>
                <w:rFonts w:eastAsia="Calibri"/>
                <w:sz w:val="16"/>
                <w:szCs w:val="16"/>
              </w:rPr>
            </w:pPr>
            <w:r>
              <w:rPr>
                <w:rFonts w:eastAsia="Calibri"/>
                <w:sz w:val="16"/>
                <w:szCs w:val="16"/>
              </w:rPr>
              <w:t>0.496</w:t>
            </w:r>
          </w:p>
        </w:tc>
      </w:tr>
      <w:tr w:rsidR="005B3BB2" w:rsidRPr="005B3BB2" w14:paraId="220F7A5A" w14:textId="77777777" w:rsidTr="005B3BB2">
        <w:trPr>
          <w:jc w:val="center"/>
        </w:trPr>
        <w:tc>
          <w:tcPr>
            <w:tcW w:w="0" w:type="auto"/>
            <w:noWrap/>
            <w:vAlign w:val="center"/>
            <w:hideMark/>
          </w:tcPr>
          <w:p w14:paraId="27FA2F07" w14:textId="77777777" w:rsidR="005B3BB2" w:rsidRPr="005B3BB2" w:rsidRDefault="005B3BB2" w:rsidP="005B3BB2">
            <w:pPr>
              <w:spacing w:after="0"/>
              <w:rPr>
                <w:rFonts w:eastAsia="Calibri"/>
                <w:sz w:val="16"/>
                <w:szCs w:val="16"/>
              </w:rPr>
            </w:pPr>
          </w:p>
        </w:tc>
        <w:tc>
          <w:tcPr>
            <w:tcW w:w="0" w:type="auto"/>
            <w:noWrap/>
            <w:vAlign w:val="center"/>
            <w:hideMark/>
          </w:tcPr>
          <w:p w14:paraId="43EAFABB" w14:textId="77777777" w:rsidR="005B3BB2" w:rsidRPr="005B3BB2" w:rsidRDefault="005B3BB2" w:rsidP="005B3BB2">
            <w:pPr>
              <w:spacing w:after="0"/>
              <w:rPr>
                <w:rFonts w:eastAsia="Calibri"/>
                <w:sz w:val="16"/>
                <w:szCs w:val="16"/>
              </w:rPr>
            </w:pPr>
            <w:r w:rsidRPr="005B3BB2">
              <w:rPr>
                <w:rFonts w:eastAsia="Calibri"/>
                <w:sz w:val="16"/>
                <w:szCs w:val="16"/>
              </w:rPr>
              <w:t>Pot fishery</w:t>
            </w:r>
          </w:p>
        </w:tc>
        <w:tc>
          <w:tcPr>
            <w:tcW w:w="0" w:type="auto"/>
            <w:noWrap/>
            <w:vAlign w:val="center"/>
            <w:hideMark/>
          </w:tcPr>
          <w:p w14:paraId="28A1B3F3"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noWrap/>
            <w:vAlign w:val="center"/>
            <w:hideMark/>
          </w:tcPr>
          <w:p w14:paraId="5E8126D9" w14:textId="27BC86A3" w:rsidR="005B3BB2" w:rsidRPr="005B3BB2" w:rsidRDefault="005B3BB2" w:rsidP="0091040E">
            <w:pPr>
              <w:spacing w:after="0"/>
              <w:rPr>
                <w:rFonts w:eastAsia="Calibri"/>
                <w:sz w:val="16"/>
                <w:szCs w:val="16"/>
              </w:rPr>
            </w:pPr>
            <w:r w:rsidRPr="005B3BB2">
              <w:rPr>
                <w:rFonts w:eastAsia="Calibri"/>
                <w:sz w:val="16"/>
                <w:szCs w:val="16"/>
              </w:rPr>
              <w:t>0.1</w:t>
            </w:r>
            <w:r w:rsidR="0091040E">
              <w:rPr>
                <w:rFonts w:eastAsia="Calibri"/>
                <w:sz w:val="16"/>
                <w:szCs w:val="16"/>
              </w:rPr>
              <w:t>38</w:t>
            </w:r>
          </w:p>
        </w:tc>
        <w:tc>
          <w:tcPr>
            <w:tcW w:w="0" w:type="auto"/>
            <w:noWrap/>
            <w:vAlign w:val="center"/>
            <w:hideMark/>
          </w:tcPr>
          <w:p w14:paraId="1BBC4E2B" w14:textId="36EC17C2" w:rsidR="005B3BB2" w:rsidRPr="005B3BB2" w:rsidRDefault="0091040E" w:rsidP="005B3BB2">
            <w:pPr>
              <w:spacing w:after="0"/>
              <w:rPr>
                <w:rFonts w:eastAsia="Calibri"/>
                <w:sz w:val="16"/>
                <w:szCs w:val="16"/>
              </w:rPr>
            </w:pPr>
            <w:r>
              <w:rPr>
                <w:rFonts w:eastAsia="Calibri"/>
                <w:sz w:val="16"/>
                <w:szCs w:val="16"/>
              </w:rPr>
              <w:t>0.140</w:t>
            </w:r>
          </w:p>
        </w:tc>
      </w:tr>
      <w:tr w:rsidR="005B3BB2" w:rsidRPr="005B3BB2" w14:paraId="2487DC25" w14:textId="77777777" w:rsidTr="005B3BB2">
        <w:trPr>
          <w:jc w:val="center"/>
        </w:trPr>
        <w:tc>
          <w:tcPr>
            <w:tcW w:w="0" w:type="auto"/>
            <w:noWrap/>
            <w:vAlign w:val="center"/>
            <w:hideMark/>
          </w:tcPr>
          <w:p w14:paraId="46D5810C" w14:textId="77777777" w:rsidR="005B3BB2" w:rsidRPr="005B3BB2" w:rsidRDefault="005B3BB2" w:rsidP="005B3BB2">
            <w:pPr>
              <w:spacing w:after="0"/>
              <w:rPr>
                <w:rFonts w:eastAsia="Calibri"/>
                <w:sz w:val="16"/>
                <w:szCs w:val="16"/>
              </w:rPr>
            </w:pPr>
          </w:p>
        </w:tc>
        <w:tc>
          <w:tcPr>
            <w:tcW w:w="0" w:type="auto"/>
            <w:noWrap/>
            <w:vAlign w:val="center"/>
            <w:hideMark/>
          </w:tcPr>
          <w:p w14:paraId="07C4859A" w14:textId="77777777" w:rsidR="005B3BB2" w:rsidRPr="005B3BB2" w:rsidRDefault="005B3BB2" w:rsidP="005B3BB2">
            <w:pPr>
              <w:spacing w:after="0"/>
              <w:rPr>
                <w:rFonts w:eastAsia="Calibri"/>
                <w:sz w:val="16"/>
                <w:szCs w:val="16"/>
              </w:rPr>
            </w:pPr>
            <w:r w:rsidRPr="005B3BB2">
              <w:rPr>
                <w:rFonts w:eastAsia="Calibri"/>
                <w:sz w:val="16"/>
                <w:szCs w:val="16"/>
              </w:rPr>
              <w:t>Bottom trawl survey</w:t>
            </w:r>
          </w:p>
        </w:tc>
        <w:tc>
          <w:tcPr>
            <w:tcW w:w="0" w:type="auto"/>
            <w:noWrap/>
            <w:vAlign w:val="center"/>
            <w:hideMark/>
          </w:tcPr>
          <w:p w14:paraId="19460910"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noWrap/>
            <w:vAlign w:val="center"/>
            <w:hideMark/>
          </w:tcPr>
          <w:p w14:paraId="2ED6736B" w14:textId="2672F28A" w:rsidR="005B3BB2" w:rsidRPr="005B3BB2" w:rsidRDefault="0091040E" w:rsidP="005B3BB2">
            <w:pPr>
              <w:spacing w:after="0"/>
              <w:rPr>
                <w:rFonts w:eastAsia="Calibri"/>
                <w:sz w:val="16"/>
                <w:szCs w:val="16"/>
              </w:rPr>
            </w:pPr>
            <w:r>
              <w:rPr>
                <w:rFonts w:eastAsia="Calibri"/>
                <w:sz w:val="16"/>
                <w:szCs w:val="16"/>
              </w:rPr>
              <w:t>0.431</w:t>
            </w:r>
          </w:p>
        </w:tc>
        <w:tc>
          <w:tcPr>
            <w:tcW w:w="0" w:type="auto"/>
            <w:noWrap/>
            <w:vAlign w:val="center"/>
            <w:hideMark/>
          </w:tcPr>
          <w:p w14:paraId="7416AA15" w14:textId="29CF1D98" w:rsidR="005B3BB2" w:rsidRPr="005B3BB2" w:rsidRDefault="0091040E" w:rsidP="005B3BB2">
            <w:pPr>
              <w:spacing w:after="0"/>
              <w:rPr>
                <w:rFonts w:eastAsia="Calibri"/>
                <w:sz w:val="16"/>
                <w:szCs w:val="16"/>
              </w:rPr>
            </w:pPr>
            <w:r>
              <w:rPr>
                <w:rFonts w:eastAsia="Calibri"/>
                <w:sz w:val="16"/>
                <w:szCs w:val="16"/>
              </w:rPr>
              <w:t>0.440</w:t>
            </w:r>
          </w:p>
        </w:tc>
      </w:tr>
      <w:tr w:rsidR="005B3BB2" w:rsidRPr="005B3BB2" w14:paraId="1EDFE6EF" w14:textId="77777777" w:rsidTr="005B3BB2">
        <w:trPr>
          <w:jc w:val="center"/>
        </w:trPr>
        <w:tc>
          <w:tcPr>
            <w:tcW w:w="0" w:type="auto"/>
            <w:tcBorders>
              <w:bottom w:val="single" w:sz="4" w:space="0" w:color="auto"/>
            </w:tcBorders>
            <w:noWrap/>
            <w:vAlign w:val="center"/>
            <w:hideMark/>
          </w:tcPr>
          <w:p w14:paraId="0B153C4E" w14:textId="77777777" w:rsidR="005B3BB2" w:rsidRPr="005B3BB2" w:rsidRDefault="005B3BB2" w:rsidP="005B3BB2">
            <w:pPr>
              <w:spacing w:after="0"/>
              <w:rPr>
                <w:rFonts w:eastAsia="Calibri"/>
                <w:sz w:val="16"/>
                <w:szCs w:val="16"/>
              </w:rPr>
            </w:pPr>
          </w:p>
        </w:tc>
        <w:tc>
          <w:tcPr>
            <w:tcW w:w="0" w:type="auto"/>
            <w:tcBorders>
              <w:bottom w:val="single" w:sz="4" w:space="0" w:color="auto"/>
            </w:tcBorders>
            <w:noWrap/>
            <w:vAlign w:val="center"/>
            <w:hideMark/>
          </w:tcPr>
          <w:p w14:paraId="48B72D0A" w14:textId="77777777" w:rsidR="005B3BB2" w:rsidRPr="005B3BB2" w:rsidRDefault="005B3BB2" w:rsidP="005B3BB2">
            <w:pPr>
              <w:spacing w:after="0"/>
              <w:rPr>
                <w:rFonts w:eastAsia="Calibri"/>
                <w:sz w:val="16"/>
                <w:szCs w:val="16"/>
              </w:rPr>
            </w:pPr>
            <w:r w:rsidRPr="005B3BB2">
              <w:rPr>
                <w:rFonts w:eastAsia="Calibri"/>
                <w:sz w:val="16"/>
                <w:szCs w:val="16"/>
              </w:rPr>
              <w:t>Longline survey</w:t>
            </w:r>
          </w:p>
        </w:tc>
        <w:tc>
          <w:tcPr>
            <w:tcW w:w="0" w:type="auto"/>
            <w:tcBorders>
              <w:bottom w:val="single" w:sz="4" w:space="0" w:color="auto"/>
            </w:tcBorders>
            <w:noWrap/>
            <w:vAlign w:val="center"/>
            <w:hideMark/>
          </w:tcPr>
          <w:p w14:paraId="3647B505" w14:textId="77777777" w:rsidR="005B3BB2" w:rsidRPr="005B3BB2" w:rsidRDefault="005B3BB2" w:rsidP="005B3BB2">
            <w:pPr>
              <w:spacing w:after="0"/>
              <w:rPr>
                <w:rFonts w:eastAsia="Calibri"/>
                <w:sz w:val="16"/>
                <w:szCs w:val="16"/>
              </w:rPr>
            </w:pPr>
            <w:r w:rsidRPr="005B3BB2">
              <w:rPr>
                <w:rFonts w:eastAsia="Calibri"/>
                <w:sz w:val="16"/>
                <w:szCs w:val="16"/>
              </w:rPr>
              <w:t>mult_by_lencomp_N</w:t>
            </w:r>
          </w:p>
        </w:tc>
        <w:tc>
          <w:tcPr>
            <w:tcW w:w="0" w:type="auto"/>
            <w:tcBorders>
              <w:bottom w:val="single" w:sz="4" w:space="0" w:color="auto"/>
            </w:tcBorders>
            <w:noWrap/>
            <w:vAlign w:val="center"/>
            <w:hideMark/>
          </w:tcPr>
          <w:p w14:paraId="77F8593B" w14:textId="44C90D3C" w:rsidR="005B3BB2" w:rsidRPr="005B3BB2" w:rsidRDefault="0091040E" w:rsidP="005B3BB2">
            <w:pPr>
              <w:spacing w:after="0"/>
              <w:rPr>
                <w:rFonts w:eastAsia="Calibri"/>
                <w:sz w:val="16"/>
                <w:szCs w:val="16"/>
              </w:rPr>
            </w:pPr>
            <w:r>
              <w:rPr>
                <w:rFonts w:eastAsia="Calibri"/>
                <w:sz w:val="16"/>
                <w:szCs w:val="16"/>
              </w:rPr>
              <w:t>0.313</w:t>
            </w:r>
          </w:p>
        </w:tc>
        <w:tc>
          <w:tcPr>
            <w:tcW w:w="0" w:type="auto"/>
            <w:tcBorders>
              <w:bottom w:val="single" w:sz="4" w:space="0" w:color="auto"/>
            </w:tcBorders>
            <w:noWrap/>
            <w:vAlign w:val="center"/>
            <w:hideMark/>
          </w:tcPr>
          <w:p w14:paraId="0D84132A" w14:textId="6EC34644" w:rsidR="005B3BB2" w:rsidRPr="005B3BB2" w:rsidRDefault="0091040E" w:rsidP="005B3BB2">
            <w:pPr>
              <w:spacing w:after="0"/>
              <w:rPr>
                <w:rFonts w:eastAsia="Calibri"/>
                <w:sz w:val="16"/>
                <w:szCs w:val="16"/>
              </w:rPr>
            </w:pPr>
            <w:r>
              <w:rPr>
                <w:rFonts w:eastAsia="Calibri"/>
                <w:sz w:val="16"/>
                <w:szCs w:val="16"/>
              </w:rPr>
              <w:t>0.317</w:t>
            </w:r>
          </w:p>
        </w:tc>
      </w:tr>
      <w:tr w:rsidR="005B3BB2" w:rsidRPr="005B3BB2" w14:paraId="76513A13" w14:textId="77777777" w:rsidTr="005B3BB2">
        <w:trPr>
          <w:jc w:val="center"/>
        </w:trPr>
        <w:tc>
          <w:tcPr>
            <w:tcW w:w="0" w:type="auto"/>
            <w:tcBorders>
              <w:top w:val="single" w:sz="4" w:space="0" w:color="auto"/>
            </w:tcBorders>
            <w:noWrap/>
            <w:vAlign w:val="center"/>
            <w:hideMark/>
          </w:tcPr>
          <w:p w14:paraId="0EAB2CE7" w14:textId="77777777" w:rsidR="005B3BB2" w:rsidRPr="005B3BB2" w:rsidRDefault="005B3BB2" w:rsidP="005B3BB2">
            <w:pPr>
              <w:spacing w:after="0"/>
              <w:rPr>
                <w:rFonts w:eastAsia="Calibri"/>
                <w:sz w:val="16"/>
                <w:szCs w:val="16"/>
              </w:rPr>
            </w:pPr>
            <w:r w:rsidRPr="005B3BB2">
              <w:rPr>
                <w:rFonts w:eastAsia="Calibri"/>
                <w:sz w:val="16"/>
                <w:szCs w:val="16"/>
              </w:rPr>
              <w:t>Age</w:t>
            </w:r>
          </w:p>
        </w:tc>
        <w:tc>
          <w:tcPr>
            <w:tcW w:w="0" w:type="auto"/>
            <w:tcBorders>
              <w:top w:val="single" w:sz="4" w:space="0" w:color="auto"/>
            </w:tcBorders>
            <w:noWrap/>
            <w:vAlign w:val="center"/>
            <w:hideMark/>
          </w:tcPr>
          <w:p w14:paraId="57E657BC" w14:textId="77777777" w:rsidR="005B3BB2" w:rsidRPr="005B3BB2" w:rsidRDefault="005B3BB2" w:rsidP="005B3BB2">
            <w:pPr>
              <w:spacing w:after="0"/>
              <w:rPr>
                <w:rFonts w:eastAsia="Calibri"/>
                <w:sz w:val="16"/>
                <w:szCs w:val="16"/>
              </w:rPr>
            </w:pPr>
            <w:r w:rsidRPr="005B3BB2">
              <w:rPr>
                <w:rFonts w:eastAsia="Calibri"/>
                <w:sz w:val="16"/>
                <w:szCs w:val="16"/>
              </w:rPr>
              <w:t>Trawl fishery</w:t>
            </w:r>
          </w:p>
        </w:tc>
        <w:tc>
          <w:tcPr>
            <w:tcW w:w="0" w:type="auto"/>
            <w:tcBorders>
              <w:top w:val="single" w:sz="4" w:space="0" w:color="auto"/>
            </w:tcBorders>
            <w:noWrap/>
            <w:vAlign w:val="center"/>
            <w:hideMark/>
          </w:tcPr>
          <w:p w14:paraId="3AC09B84" w14:textId="77777777" w:rsidR="005B3BB2" w:rsidRPr="005B3BB2" w:rsidRDefault="005B3BB2" w:rsidP="005B3BB2">
            <w:pPr>
              <w:spacing w:after="0"/>
              <w:rPr>
                <w:rFonts w:eastAsia="Calibri"/>
                <w:sz w:val="16"/>
                <w:szCs w:val="16"/>
              </w:rPr>
            </w:pPr>
            <w:r w:rsidRPr="005B3BB2">
              <w:rPr>
                <w:rFonts w:eastAsia="Calibri"/>
                <w:sz w:val="16"/>
                <w:szCs w:val="16"/>
              </w:rPr>
              <w:t>mult_by_agecomp_N</w:t>
            </w:r>
          </w:p>
        </w:tc>
        <w:tc>
          <w:tcPr>
            <w:tcW w:w="0" w:type="auto"/>
            <w:tcBorders>
              <w:top w:val="single" w:sz="4" w:space="0" w:color="auto"/>
            </w:tcBorders>
            <w:noWrap/>
            <w:vAlign w:val="center"/>
            <w:hideMark/>
          </w:tcPr>
          <w:p w14:paraId="0A1AF717" w14:textId="37BF26C6" w:rsidR="005B3BB2" w:rsidRPr="005B3BB2" w:rsidRDefault="0091040E" w:rsidP="005B3BB2">
            <w:pPr>
              <w:spacing w:after="0"/>
              <w:rPr>
                <w:rFonts w:eastAsia="Calibri"/>
                <w:sz w:val="16"/>
                <w:szCs w:val="16"/>
              </w:rPr>
            </w:pPr>
            <w:r>
              <w:rPr>
                <w:rFonts w:eastAsia="Calibri"/>
                <w:sz w:val="16"/>
                <w:szCs w:val="16"/>
              </w:rPr>
              <w:t>0.010</w:t>
            </w:r>
          </w:p>
        </w:tc>
        <w:tc>
          <w:tcPr>
            <w:tcW w:w="0" w:type="auto"/>
            <w:tcBorders>
              <w:top w:val="single" w:sz="4" w:space="0" w:color="auto"/>
            </w:tcBorders>
            <w:noWrap/>
            <w:vAlign w:val="center"/>
            <w:hideMark/>
          </w:tcPr>
          <w:p w14:paraId="4785E28E" w14:textId="567D3189" w:rsidR="005B3BB2" w:rsidRPr="005B3BB2" w:rsidRDefault="0091040E" w:rsidP="005B3BB2">
            <w:pPr>
              <w:spacing w:after="0"/>
              <w:rPr>
                <w:rFonts w:eastAsia="Calibri"/>
                <w:sz w:val="16"/>
                <w:szCs w:val="16"/>
              </w:rPr>
            </w:pPr>
            <w:r>
              <w:rPr>
                <w:rFonts w:eastAsia="Calibri"/>
                <w:sz w:val="16"/>
                <w:szCs w:val="16"/>
              </w:rPr>
              <w:t>0.023</w:t>
            </w:r>
          </w:p>
        </w:tc>
      </w:tr>
      <w:tr w:rsidR="005B3BB2" w:rsidRPr="005B3BB2" w14:paraId="2AC596C3" w14:textId="77777777" w:rsidTr="005B3BB2">
        <w:trPr>
          <w:jc w:val="center"/>
        </w:trPr>
        <w:tc>
          <w:tcPr>
            <w:tcW w:w="0" w:type="auto"/>
            <w:noWrap/>
            <w:vAlign w:val="center"/>
            <w:hideMark/>
          </w:tcPr>
          <w:p w14:paraId="252DD899" w14:textId="77777777" w:rsidR="005B3BB2" w:rsidRPr="005B3BB2" w:rsidRDefault="005B3BB2" w:rsidP="005B3BB2">
            <w:pPr>
              <w:spacing w:after="0"/>
              <w:rPr>
                <w:rFonts w:eastAsia="Calibri"/>
                <w:sz w:val="16"/>
                <w:szCs w:val="16"/>
              </w:rPr>
            </w:pPr>
          </w:p>
        </w:tc>
        <w:tc>
          <w:tcPr>
            <w:tcW w:w="0" w:type="auto"/>
            <w:noWrap/>
            <w:vAlign w:val="center"/>
            <w:hideMark/>
          </w:tcPr>
          <w:p w14:paraId="6ADB3C6C" w14:textId="77777777" w:rsidR="005B3BB2" w:rsidRPr="005B3BB2" w:rsidRDefault="005B3BB2" w:rsidP="005B3BB2">
            <w:pPr>
              <w:spacing w:after="0"/>
              <w:rPr>
                <w:rFonts w:eastAsia="Calibri"/>
                <w:sz w:val="16"/>
                <w:szCs w:val="16"/>
              </w:rPr>
            </w:pPr>
            <w:r w:rsidRPr="005B3BB2">
              <w:rPr>
                <w:rFonts w:eastAsia="Calibri"/>
                <w:sz w:val="16"/>
                <w:szCs w:val="16"/>
              </w:rPr>
              <w:t>Longline fishery</w:t>
            </w:r>
          </w:p>
        </w:tc>
        <w:tc>
          <w:tcPr>
            <w:tcW w:w="0" w:type="auto"/>
            <w:noWrap/>
            <w:vAlign w:val="center"/>
            <w:hideMark/>
          </w:tcPr>
          <w:p w14:paraId="77A9E914" w14:textId="77777777" w:rsidR="005B3BB2" w:rsidRPr="005B3BB2" w:rsidRDefault="005B3BB2" w:rsidP="005B3BB2">
            <w:pPr>
              <w:spacing w:after="0"/>
              <w:rPr>
                <w:rFonts w:eastAsia="Calibri"/>
                <w:sz w:val="16"/>
                <w:szCs w:val="16"/>
              </w:rPr>
            </w:pPr>
            <w:r w:rsidRPr="005B3BB2">
              <w:rPr>
                <w:rFonts w:eastAsia="Calibri"/>
                <w:sz w:val="16"/>
                <w:szCs w:val="16"/>
              </w:rPr>
              <w:t>mult_by_agecomp_N</w:t>
            </w:r>
          </w:p>
        </w:tc>
        <w:tc>
          <w:tcPr>
            <w:tcW w:w="0" w:type="auto"/>
            <w:noWrap/>
            <w:vAlign w:val="center"/>
            <w:hideMark/>
          </w:tcPr>
          <w:p w14:paraId="4C5F8932" w14:textId="61213ABE" w:rsidR="005B3BB2" w:rsidRPr="005B3BB2" w:rsidRDefault="0091040E" w:rsidP="005B3BB2">
            <w:pPr>
              <w:spacing w:after="0"/>
              <w:rPr>
                <w:rFonts w:eastAsia="Calibri"/>
                <w:sz w:val="16"/>
                <w:szCs w:val="16"/>
              </w:rPr>
            </w:pPr>
            <w:r>
              <w:rPr>
                <w:rFonts w:eastAsia="Calibri"/>
                <w:sz w:val="16"/>
                <w:szCs w:val="16"/>
              </w:rPr>
              <w:t>0.010</w:t>
            </w:r>
          </w:p>
        </w:tc>
        <w:tc>
          <w:tcPr>
            <w:tcW w:w="0" w:type="auto"/>
            <w:noWrap/>
            <w:vAlign w:val="center"/>
            <w:hideMark/>
          </w:tcPr>
          <w:p w14:paraId="081F106B" w14:textId="67A66BAD" w:rsidR="005B3BB2" w:rsidRPr="005B3BB2" w:rsidRDefault="005B3BB2" w:rsidP="0091040E">
            <w:pPr>
              <w:spacing w:after="0"/>
              <w:rPr>
                <w:rFonts w:eastAsia="Calibri"/>
                <w:sz w:val="16"/>
                <w:szCs w:val="16"/>
              </w:rPr>
            </w:pPr>
            <w:r w:rsidRPr="005B3BB2">
              <w:rPr>
                <w:rFonts w:eastAsia="Calibri"/>
                <w:sz w:val="16"/>
                <w:szCs w:val="16"/>
              </w:rPr>
              <w:t>0.</w:t>
            </w:r>
            <w:r w:rsidR="0091040E">
              <w:rPr>
                <w:rFonts w:eastAsia="Calibri"/>
                <w:sz w:val="16"/>
                <w:szCs w:val="16"/>
              </w:rPr>
              <w:t>021</w:t>
            </w:r>
          </w:p>
        </w:tc>
      </w:tr>
      <w:tr w:rsidR="005B3BB2" w:rsidRPr="005B3BB2" w14:paraId="05A76269" w14:textId="77777777" w:rsidTr="005B3BB2">
        <w:trPr>
          <w:jc w:val="center"/>
        </w:trPr>
        <w:tc>
          <w:tcPr>
            <w:tcW w:w="0" w:type="auto"/>
            <w:noWrap/>
            <w:vAlign w:val="center"/>
            <w:hideMark/>
          </w:tcPr>
          <w:p w14:paraId="79359206" w14:textId="77777777" w:rsidR="005B3BB2" w:rsidRPr="005B3BB2" w:rsidRDefault="005B3BB2" w:rsidP="005B3BB2">
            <w:pPr>
              <w:spacing w:after="0"/>
              <w:rPr>
                <w:rFonts w:eastAsia="Calibri"/>
                <w:sz w:val="16"/>
                <w:szCs w:val="16"/>
              </w:rPr>
            </w:pPr>
          </w:p>
        </w:tc>
        <w:tc>
          <w:tcPr>
            <w:tcW w:w="0" w:type="auto"/>
            <w:noWrap/>
            <w:vAlign w:val="center"/>
            <w:hideMark/>
          </w:tcPr>
          <w:p w14:paraId="172FF28F" w14:textId="77777777" w:rsidR="005B3BB2" w:rsidRPr="005B3BB2" w:rsidRDefault="005B3BB2" w:rsidP="005B3BB2">
            <w:pPr>
              <w:spacing w:after="0"/>
              <w:rPr>
                <w:rFonts w:eastAsia="Calibri"/>
                <w:sz w:val="16"/>
                <w:szCs w:val="16"/>
              </w:rPr>
            </w:pPr>
            <w:r w:rsidRPr="005B3BB2">
              <w:rPr>
                <w:rFonts w:eastAsia="Calibri"/>
                <w:sz w:val="16"/>
                <w:szCs w:val="16"/>
              </w:rPr>
              <w:t>Pot Fishery</w:t>
            </w:r>
          </w:p>
        </w:tc>
        <w:tc>
          <w:tcPr>
            <w:tcW w:w="0" w:type="auto"/>
            <w:noWrap/>
            <w:vAlign w:val="center"/>
            <w:hideMark/>
          </w:tcPr>
          <w:p w14:paraId="25790D86" w14:textId="77777777" w:rsidR="005B3BB2" w:rsidRPr="005B3BB2" w:rsidRDefault="005B3BB2" w:rsidP="005B3BB2">
            <w:pPr>
              <w:spacing w:after="0"/>
              <w:rPr>
                <w:rFonts w:eastAsia="Calibri"/>
                <w:sz w:val="16"/>
                <w:szCs w:val="16"/>
              </w:rPr>
            </w:pPr>
            <w:r w:rsidRPr="005B3BB2">
              <w:rPr>
                <w:rFonts w:eastAsia="Calibri"/>
                <w:sz w:val="16"/>
                <w:szCs w:val="16"/>
              </w:rPr>
              <w:t>mult_by_agecomp_N</w:t>
            </w:r>
          </w:p>
        </w:tc>
        <w:tc>
          <w:tcPr>
            <w:tcW w:w="0" w:type="auto"/>
            <w:noWrap/>
            <w:vAlign w:val="center"/>
            <w:hideMark/>
          </w:tcPr>
          <w:p w14:paraId="3008A2A6" w14:textId="733B3B63" w:rsidR="005B3BB2" w:rsidRPr="005B3BB2" w:rsidRDefault="0091040E" w:rsidP="005B3BB2">
            <w:pPr>
              <w:spacing w:after="0"/>
              <w:rPr>
                <w:rFonts w:eastAsia="Calibri"/>
                <w:sz w:val="16"/>
                <w:szCs w:val="16"/>
              </w:rPr>
            </w:pPr>
            <w:r>
              <w:rPr>
                <w:rFonts w:eastAsia="Calibri"/>
                <w:sz w:val="16"/>
                <w:szCs w:val="16"/>
              </w:rPr>
              <w:t>0.008</w:t>
            </w:r>
          </w:p>
        </w:tc>
        <w:tc>
          <w:tcPr>
            <w:tcW w:w="0" w:type="auto"/>
            <w:noWrap/>
            <w:vAlign w:val="center"/>
            <w:hideMark/>
          </w:tcPr>
          <w:p w14:paraId="56549365" w14:textId="3FCA0A7B" w:rsidR="005B3BB2" w:rsidRPr="005B3BB2" w:rsidRDefault="0091040E" w:rsidP="0091040E">
            <w:pPr>
              <w:spacing w:after="0"/>
              <w:rPr>
                <w:rFonts w:eastAsia="Calibri"/>
                <w:sz w:val="16"/>
                <w:szCs w:val="16"/>
              </w:rPr>
            </w:pPr>
            <w:r>
              <w:rPr>
                <w:rFonts w:eastAsia="Calibri"/>
                <w:sz w:val="16"/>
                <w:szCs w:val="16"/>
              </w:rPr>
              <w:t>0.020</w:t>
            </w:r>
          </w:p>
        </w:tc>
      </w:tr>
      <w:tr w:rsidR="005B3BB2" w:rsidRPr="005B3BB2" w14:paraId="0193275B" w14:textId="77777777" w:rsidTr="005B3BB2">
        <w:trPr>
          <w:jc w:val="center"/>
        </w:trPr>
        <w:tc>
          <w:tcPr>
            <w:tcW w:w="0" w:type="auto"/>
            <w:tcBorders>
              <w:bottom w:val="single" w:sz="4" w:space="0" w:color="auto"/>
            </w:tcBorders>
            <w:noWrap/>
            <w:vAlign w:val="center"/>
            <w:hideMark/>
          </w:tcPr>
          <w:p w14:paraId="01770C06" w14:textId="77777777" w:rsidR="005B3BB2" w:rsidRPr="005B3BB2" w:rsidRDefault="005B3BB2" w:rsidP="005B3BB2">
            <w:pPr>
              <w:spacing w:after="0"/>
              <w:rPr>
                <w:rFonts w:eastAsia="Calibri"/>
                <w:sz w:val="16"/>
                <w:szCs w:val="16"/>
              </w:rPr>
            </w:pPr>
          </w:p>
        </w:tc>
        <w:tc>
          <w:tcPr>
            <w:tcW w:w="0" w:type="auto"/>
            <w:tcBorders>
              <w:bottom w:val="single" w:sz="4" w:space="0" w:color="auto"/>
            </w:tcBorders>
            <w:noWrap/>
            <w:vAlign w:val="center"/>
            <w:hideMark/>
          </w:tcPr>
          <w:p w14:paraId="4F14E64B" w14:textId="77777777" w:rsidR="005B3BB2" w:rsidRPr="005B3BB2" w:rsidRDefault="005B3BB2" w:rsidP="005B3BB2">
            <w:pPr>
              <w:spacing w:after="0"/>
              <w:rPr>
                <w:rFonts w:eastAsia="Calibri"/>
                <w:sz w:val="16"/>
                <w:szCs w:val="16"/>
              </w:rPr>
            </w:pPr>
            <w:r w:rsidRPr="005B3BB2">
              <w:rPr>
                <w:rFonts w:eastAsia="Calibri"/>
                <w:sz w:val="16"/>
                <w:szCs w:val="16"/>
              </w:rPr>
              <w:t>Bottom trawl survey</w:t>
            </w:r>
          </w:p>
        </w:tc>
        <w:tc>
          <w:tcPr>
            <w:tcW w:w="0" w:type="auto"/>
            <w:tcBorders>
              <w:bottom w:val="single" w:sz="4" w:space="0" w:color="auto"/>
            </w:tcBorders>
            <w:noWrap/>
            <w:vAlign w:val="center"/>
            <w:hideMark/>
          </w:tcPr>
          <w:p w14:paraId="6FD3BA37" w14:textId="77777777" w:rsidR="005B3BB2" w:rsidRPr="005B3BB2" w:rsidRDefault="005B3BB2" w:rsidP="005B3BB2">
            <w:pPr>
              <w:spacing w:after="0"/>
              <w:rPr>
                <w:rFonts w:eastAsia="Calibri"/>
                <w:sz w:val="16"/>
                <w:szCs w:val="16"/>
              </w:rPr>
            </w:pPr>
            <w:r w:rsidRPr="005B3BB2">
              <w:rPr>
                <w:rFonts w:eastAsia="Calibri"/>
                <w:sz w:val="16"/>
                <w:szCs w:val="16"/>
              </w:rPr>
              <w:t>mult_by_agecomp_N</w:t>
            </w:r>
          </w:p>
        </w:tc>
        <w:tc>
          <w:tcPr>
            <w:tcW w:w="0" w:type="auto"/>
            <w:tcBorders>
              <w:bottom w:val="single" w:sz="4" w:space="0" w:color="auto"/>
            </w:tcBorders>
            <w:noWrap/>
            <w:vAlign w:val="center"/>
            <w:hideMark/>
          </w:tcPr>
          <w:p w14:paraId="289BB5A9" w14:textId="05DBB521" w:rsidR="005B3BB2" w:rsidRPr="005B3BB2" w:rsidRDefault="0091040E" w:rsidP="005B3BB2">
            <w:pPr>
              <w:spacing w:after="0"/>
              <w:rPr>
                <w:rFonts w:eastAsia="Calibri"/>
                <w:sz w:val="16"/>
                <w:szCs w:val="16"/>
              </w:rPr>
            </w:pPr>
            <w:r>
              <w:rPr>
                <w:rFonts w:eastAsia="Calibri"/>
                <w:sz w:val="16"/>
                <w:szCs w:val="16"/>
              </w:rPr>
              <w:t>0.002</w:t>
            </w:r>
          </w:p>
        </w:tc>
        <w:tc>
          <w:tcPr>
            <w:tcW w:w="0" w:type="auto"/>
            <w:tcBorders>
              <w:bottom w:val="single" w:sz="4" w:space="0" w:color="auto"/>
            </w:tcBorders>
            <w:noWrap/>
            <w:vAlign w:val="center"/>
            <w:hideMark/>
          </w:tcPr>
          <w:p w14:paraId="7894DA99" w14:textId="373FE7A3" w:rsidR="005B3BB2" w:rsidRPr="005B3BB2" w:rsidRDefault="0091040E" w:rsidP="005B3BB2">
            <w:pPr>
              <w:spacing w:after="0"/>
              <w:rPr>
                <w:rFonts w:eastAsia="Calibri"/>
                <w:sz w:val="16"/>
                <w:szCs w:val="16"/>
              </w:rPr>
            </w:pPr>
            <w:r>
              <w:rPr>
                <w:rFonts w:eastAsia="Calibri"/>
                <w:sz w:val="16"/>
                <w:szCs w:val="16"/>
              </w:rPr>
              <w:t>0.006</w:t>
            </w:r>
          </w:p>
        </w:tc>
      </w:tr>
    </w:tbl>
    <w:p w14:paraId="22A1ACBF" w14:textId="055986A2" w:rsidR="005B3BB2" w:rsidRDefault="005B3BB2" w:rsidP="005B3BB2">
      <w:r w:rsidRPr="005B3BB2">
        <w:rPr>
          <w:rFonts w:eastAsia="Calibri"/>
          <w:szCs w:val="22"/>
        </w:rPr>
        <w:br w:type="page"/>
      </w:r>
    </w:p>
    <w:p w14:paraId="62AD04E5" w14:textId="5785FF4C" w:rsidR="005B3BB2" w:rsidRDefault="005B3BB2" w:rsidP="001F6076">
      <w:pPr>
        <w:jc w:val="both"/>
        <w:sectPr w:rsidR="005B3BB2" w:rsidSect="00C5738A">
          <w:headerReference w:type="default" r:id="rId25"/>
          <w:footerReference w:type="default" r:id="rId26"/>
          <w:pgSz w:w="12240" w:h="15840"/>
          <w:pgMar w:top="1440" w:right="1440" w:bottom="1440" w:left="1440" w:header="720" w:footer="720" w:gutter="0"/>
          <w:cols w:space="720"/>
          <w:docGrid w:linePitch="360"/>
        </w:sectPr>
      </w:pPr>
    </w:p>
    <w:p w14:paraId="23E6ABBF" w14:textId="2C04AF73"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rsidRPr="0068051C">
        <w:t xml:space="preserve"> – </w:t>
      </w:r>
      <w:r w:rsidR="00864983">
        <w:t xml:space="preserve">Likelihood components and derived quantities for models reviewed in 2021. </w:t>
      </w:r>
    </w:p>
    <w:tbl>
      <w:tblPr>
        <w:tblW w:w="4586" w:type="pct"/>
        <w:tblLayout w:type="fixed"/>
        <w:tblLook w:val="04A0" w:firstRow="1" w:lastRow="0" w:firstColumn="1" w:lastColumn="0" w:noHBand="0" w:noVBand="1"/>
      </w:tblPr>
      <w:tblGrid>
        <w:gridCol w:w="2927"/>
        <w:gridCol w:w="1415"/>
        <w:gridCol w:w="1415"/>
        <w:gridCol w:w="1415"/>
        <w:gridCol w:w="1413"/>
      </w:tblGrid>
      <w:tr w:rsidR="00864983" w:rsidRPr="00320E53" w14:paraId="71DB4FDF" w14:textId="77777777" w:rsidTr="00113AAA">
        <w:trPr>
          <w:gridAfter w:val="1"/>
          <w:wAfter w:w="823" w:type="pct"/>
        </w:trPr>
        <w:tc>
          <w:tcPr>
            <w:tcW w:w="1705" w:type="pct"/>
            <w:tcBorders>
              <w:top w:val="single" w:sz="4" w:space="0" w:color="auto"/>
              <w:left w:val="nil"/>
              <w:bottom w:val="double" w:sz="6" w:space="0" w:color="auto"/>
              <w:right w:val="nil"/>
            </w:tcBorders>
            <w:shd w:val="clear" w:color="auto" w:fill="auto"/>
            <w:noWrap/>
            <w:vAlign w:val="bottom"/>
            <w:hideMark/>
          </w:tcPr>
          <w:p w14:paraId="4FF16EB9" w14:textId="77777777" w:rsidR="00864983" w:rsidRPr="00320E53" w:rsidRDefault="00864983" w:rsidP="00604B89">
            <w:pPr>
              <w:spacing w:after="0"/>
              <w:rPr>
                <w:color w:val="000000"/>
                <w:sz w:val="16"/>
                <w:szCs w:val="16"/>
              </w:rPr>
            </w:pPr>
          </w:p>
        </w:tc>
        <w:tc>
          <w:tcPr>
            <w:tcW w:w="824" w:type="pct"/>
            <w:tcBorders>
              <w:top w:val="single" w:sz="4" w:space="0" w:color="auto"/>
              <w:left w:val="nil"/>
              <w:bottom w:val="double" w:sz="6" w:space="0" w:color="auto"/>
              <w:right w:val="nil"/>
            </w:tcBorders>
            <w:shd w:val="clear" w:color="auto" w:fill="auto"/>
            <w:noWrap/>
            <w:vAlign w:val="bottom"/>
            <w:hideMark/>
          </w:tcPr>
          <w:p w14:paraId="7C318BBD" w14:textId="77777777" w:rsidR="00864983" w:rsidRPr="00320E53" w:rsidRDefault="00864983" w:rsidP="00604B89">
            <w:pPr>
              <w:spacing w:after="0"/>
              <w:jc w:val="center"/>
              <w:rPr>
                <w:color w:val="000000"/>
                <w:sz w:val="16"/>
                <w:szCs w:val="16"/>
              </w:rPr>
            </w:pPr>
            <w:r>
              <w:rPr>
                <w:color w:val="000000"/>
                <w:sz w:val="16"/>
                <w:szCs w:val="16"/>
              </w:rPr>
              <w:t xml:space="preserve">Model </w:t>
            </w:r>
            <w:r w:rsidRPr="00320E53">
              <w:rPr>
                <w:color w:val="000000"/>
                <w:sz w:val="16"/>
                <w:szCs w:val="16"/>
              </w:rPr>
              <w:t>19.1</w:t>
            </w:r>
          </w:p>
        </w:tc>
        <w:tc>
          <w:tcPr>
            <w:tcW w:w="824" w:type="pct"/>
            <w:tcBorders>
              <w:top w:val="single" w:sz="4" w:space="0" w:color="auto"/>
              <w:left w:val="nil"/>
              <w:bottom w:val="double" w:sz="6" w:space="0" w:color="auto"/>
              <w:right w:val="nil"/>
            </w:tcBorders>
            <w:shd w:val="clear" w:color="auto" w:fill="auto"/>
            <w:noWrap/>
            <w:vAlign w:val="bottom"/>
            <w:hideMark/>
          </w:tcPr>
          <w:p w14:paraId="13CADE61" w14:textId="455AAB4D" w:rsidR="00864983" w:rsidRPr="00320E53" w:rsidRDefault="00864983" w:rsidP="0086498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w:t>
            </w:r>
          </w:p>
        </w:tc>
        <w:tc>
          <w:tcPr>
            <w:tcW w:w="824" w:type="pct"/>
            <w:tcBorders>
              <w:top w:val="single" w:sz="4" w:space="0" w:color="auto"/>
              <w:left w:val="nil"/>
              <w:bottom w:val="double" w:sz="6" w:space="0" w:color="auto"/>
              <w:right w:val="nil"/>
            </w:tcBorders>
            <w:shd w:val="clear" w:color="auto" w:fill="auto"/>
            <w:noWrap/>
            <w:vAlign w:val="bottom"/>
            <w:hideMark/>
          </w:tcPr>
          <w:p w14:paraId="68C1E782" w14:textId="23EC58C1" w:rsidR="00864983" w:rsidRPr="00320E53" w:rsidRDefault="00864983" w:rsidP="00864983">
            <w:pPr>
              <w:spacing w:after="0"/>
              <w:jc w:val="center"/>
              <w:rPr>
                <w:color w:val="000000"/>
                <w:sz w:val="16"/>
                <w:szCs w:val="16"/>
              </w:rPr>
            </w:pPr>
            <w:r w:rsidRPr="00320E53">
              <w:rPr>
                <w:color w:val="000000"/>
                <w:sz w:val="16"/>
                <w:szCs w:val="16"/>
              </w:rPr>
              <w:t>Mode</w:t>
            </w:r>
            <w:r>
              <w:rPr>
                <w:color w:val="000000"/>
                <w:sz w:val="16"/>
                <w:szCs w:val="16"/>
              </w:rPr>
              <w:t>l 21.2</w:t>
            </w:r>
          </w:p>
        </w:tc>
      </w:tr>
      <w:tr w:rsidR="00113AAA" w:rsidRPr="00320E53" w14:paraId="54863634"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05942290" w14:textId="77777777" w:rsidR="00113AAA" w:rsidRPr="00320E53" w:rsidRDefault="00113AAA" w:rsidP="00113AAA">
            <w:pPr>
              <w:spacing w:after="0"/>
              <w:rPr>
                <w:color w:val="000000"/>
                <w:sz w:val="16"/>
                <w:szCs w:val="16"/>
              </w:rPr>
            </w:pPr>
            <w:r w:rsidRPr="00320E53">
              <w:rPr>
                <w:color w:val="000000"/>
                <w:sz w:val="16"/>
                <w:szCs w:val="16"/>
              </w:rPr>
              <w:t>TOTAL_like</w:t>
            </w:r>
          </w:p>
        </w:tc>
        <w:tc>
          <w:tcPr>
            <w:tcW w:w="824" w:type="pct"/>
            <w:tcBorders>
              <w:top w:val="nil"/>
              <w:left w:val="nil"/>
              <w:bottom w:val="nil"/>
              <w:right w:val="nil"/>
            </w:tcBorders>
            <w:shd w:val="clear" w:color="auto" w:fill="auto"/>
            <w:noWrap/>
            <w:hideMark/>
          </w:tcPr>
          <w:p w14:paraId="1EFEAE3B" w14:textId="0DCADD8C" w:rsidR="00113AAA" w:rsidRPr="00113AAA" w:rsidRDefault="00113AAA" w:rsidP="00113AAA">
            <w:pPr>
              <w:spacing w:after="0"/>
              <w:jc w:val="right"/>
              <w:rPr>
                <w:color w:val="000000"/>
                <w:sz w:val="16"/>
                <w:szCs w:val="16"/>
              </w:rPr>
            </w:pPr>
            <w:r w:rsidRPr="00113AAA">
              <w:rPr>
                <w:sz w:val="16"/>
                <w:szCs w:val="16"/>
              </w:rPr>
              <w:t>3525.17</w:t>
            </w:r>
          </w:p>
        </w:tc>
        <w:tc>
          <w:tcPr>
            <w:tcW w:w="824" w:type="pct"/>
            <w:tcBorders>
              <w:top w:val="nil"/>
              <w:left w:val="nil"/>
              <w:bottom w:val="nil"/>
              <w:right w:val="nil"/>
            </w:tcBorders>
            <w:shd w:val="clear" w:color="auto" w:fill="auto"/>
            <w:noWrap/>
            <w:hideMark/>
          </w:tcPr>
          <w:p w14:paraId="2B6EBE97" w14:textId="73132A7B" w:rsidR="00113AAA" w:rsidRPr="00113AAA" w:rsidRDefault="00113AAA" w:rsidP="00113AAA">
            <w:pPr>
              <w:spacing w:after="0"/>
              <w:jc w:val="right"/>
              <w:rPr>
                <w:color w:val="000000"/>
                <w:sz w:val="16"/>
                <w:szCs w:val="16"/>
              </w:rPr>
            </w:pPr>
            <w:r w:rsidRPr="00113AAA">
              <w:rPr>
                <w:sz w:val="16"/>
                <w:szCs w:val="16"/>
              </w:rPr>
              <w:t>2061.06</w:t>
            </w:r>
          </w:p>
        </w:tc>
        <w:tc>
          <w:tcPr>
            <w:tcW w:w="824" w:type="pct"/>
            <w:tcBorders>
              <w:top w:val="nil"/>
              <w:left w:val="nil"/>
              <w:bottom w:val="nil"/>
              <w:right w:val="nil"/>
            </w:tcBorders>
            <w:shd w:val="clear" w:color="auto" w:fill="auto"/>
            <w:noWrap/>
            <w:hideMark/>
          </w:tcPr>
          <w:p w14:paraId="52926053" w14:textId="72F968DE" w:rsidR="00113AAA" w:rsidRPr="00113AAA" w:rsidRDefault="00113AAA" w:rsidP="00113AAA">
            <w:pPr>
              <w:spacing w:after="0"/>
              <w:jc w:val="right"/>
              <w:rPr>
                <w:color w:val="000000"/>
                <w:sz w:val="16"/>
                <w:szCs w:val="16"/>
              </w:rPr>
            </w:pPr>
            <w:r w:rsidRPr="00113AAA">
              <w:rPr>
                <w:sz w:val="16"/>
                <w:szCs w:val="16"/>
              </w:rPr>
              <w:t>2056.28</w:t>
            </w:r>
          </w:p>
        </w:tc>
      </w:tr>
      <w:tr w:rsidR="00113AAA" w:rsidRPr="00320E53" w14:paraId="4627F70D"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3BDA51DE" w14:textId="77777777" w:rsidR="00113AAA" w:rsidRPr="00320E53" w:rsidRDefault="00113AAA" w:rsidP="00113AAA">
            <w:pPr>
              <w:spacing w:after="0"/>
              <w:rPr>
                <w:color w:val="000000"/>
                <w:sz w:val="16"/>
                <w:szCs w:val="16"/>
              </w:rPr>
            </w:pPr>
            <w:r w:rsidRPr="00320E53">
              <w:rPr>
                <w:color w:val="000000"/>
                <w:sz w:val="16"/>
                <w:szCs w:val="16"/>
              </w:rPr>
              <w:t>Survey_like</w:t>
            </w:r>
          </w:p>
        </w:tc>
        <w:tc>
          <w:tcPr>
            <w:tcW w:w="824" w:type="pct"/>
            <w:tcBorders>
              <w:top w:val="nil"/>
              <w:left w:val="nil"/>
              <w:bottom w:val="nil"/>
              <w:right w:val="nil"/>
            </w:tcBorders>
            <w:shd w:val="clear" w:color="auto" w:fill="auto"/>
            <w:noWrap/>
            <w:vAlign w:val="bottom"/>
            <w:hideMark/>
          </w:tcPr>
          <w:p w14:paraId="4183777B" w14:textId="0067F12B" w:rsidR="00113AAA" w:rsidRPr="00113AAA" w:rsidRDefault="00113AAA" w:rsidP="00113AAA">
            <w:pPr>
              <w:spacing w:after="0"/>
              <w:jc w:val="right"/>
              <w:rPr>
                <w:color w:val="000000"/>
                <w:sz w:val="16"/>
                <w:szCs w:val="16"/>
              </w:rPr>
            </w:pPr>
            <w:r w:rsidRPr="00113AAA">
              <w:rPr>
                <w:color w:val="000000"/>
                <w:sz w:val="16"/>
                <w:szCs w:val="16"/>
              </w:rPr>
              <w:t>-15.31</w:t>
            </w:r>
          </w:p>
        </w:tc>
        <w:tc>
          <w:tcPr>
            <w:tcW w:w="824" w:type="pct"/>
            <w:tcBorders>
              <w:top w:val="nil"/>
              <w:left w:val="nil"/>
              <w:bottom w:val="nil"/>
              <w:right w:val="nil"/>
            </w:tcBorders>
            <w:shd w:val="clear" w:color="auto" w:fill="auto"/>
            <w:noWrap/>
            <w:vAlign w:val="bottom"/>
            <w:hideMark/>
          </w:tcPr>
          <w:p w14:paraId="6B8B8E9C" w14:textId="254303CF" w:rsidR="00113AAA" w:rsidRPr="00113AAA" w:rsidRDefault="00113AAA" w:rsidP="00113AAA">
            <w:pPr>
              <w:spacing w:after="0"/>
              <w:jc w:val="right"/>
              <w:rPr>
                <w:color w:val="000000"/>
                <w:sz w:val="16"/>
                <w:szCs w:val="16"/>
              </w:rPr>
            </w:pPr>
            <w:r w:rsidRPr="00113AAA">
              <w:rPr>
                <w:color w:val="000000"/>
                <w:sz w:val="16"/>
                <w:szCs w:val="16"/>
              </w:rPr>
              <w:t>-29.32</w:t>
            </w:r>
          </w:p>
        </w:tc>
        <w:tc>
          <w:tcPr>
            <w:tcW w:w="824" w:type="pct"/>
            <w:tcBorders>
              <w:top w:val="nil"/>
              <w:left w:val="nil"/>
              <w:bottom w:val="nil"/>
              <w:right w:val="nil"/>
            </w:tcBorders>
            <w:shd w:val="clear" w:color="auto" w:fill="auto"/>
            <w:noWrap/>
            <w:vAlign w:val="bottom"/>
            <w:hideMark/>
          </w:tcPr>
          <w:p w14:paraId="63EAEA36" w14:textId="74403710" w:rsidR="00113AAA" w:rsidRPr="00113AAA" w:rsidRDefault="00113AAA" w:rsidP="00113AAA">
            <w:pPr>
              <w:spacing w:after="0"/>
              <w:jc w:val="right"/>
              <w:rPr>
                <w:color w:val="000000"/>
                <w:sz w:val="16"/>
                <w:szCs w:val="16"/>
              </w:rPr>
            </w:pPr>
            <w:r w:rsidRPr="00113AAA">
              <w:rPr>
                <w:color w:val="000000"/>
                <w:sz w:val="16"/>
                <w:szCs w:val="16"/>
              </w:rPr>
              <w:t>-29.89</w:t>
            </w:r>
          </w:p>
        </w:tc>
      </w:tr>
      <w:tr w:rsidR="00113AAA" w:rsidRPr="00320E53" w14:paraId="68D4CFD4"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063D9AF9" w14:textId="77777777" w:rsidR="00113AAA" w:rsidRPr="00320E53" w:rsidRDefault="00113AAA" w:rsidP="00113AAA">
            <w:pPr>
              <w:spacing w:after="0"/>
              <w:rPr>
                <w:color w:val="000000"/>
                <w:sz w:val="16"/>
                <w:szCs w:val="16"/>
              </w:rPr>
            </w:pPr>
            <w:r w:rsidRPr="00320E53">
              <w:rPr>
                <w:color w:val="000000"/>
                <w:sz w:val="16"/>
                <w:szCs w:val="16"/>
              </w:rPr>
              <w:t>Length_comp_like</w:t>
            </w:r>
          </w:p>
        </w:tc>
        <w:tc>
          <w:tcPr>
            <w:tcW w:w="824" w:type="pct"/>
            <w:tcBorders>
              <w:top w:val="nil"/>
              <w:left w:val="nil"/>
              <w:bottom w:val="nil"/>
              <w:right w:val="nil"/>
            </w:tcBorders>
            <w:shd w:val="clear" w:color="auto" w:fill="auto"/>
            <w:noWrap/>
            <w:vAlign w:val="bottom"/>
            <w:hideMark/>
          </w:tcPr>
          <w:p w14:paraId="046EEF7E" w14:textId="6D8E0DB4" w:rsidR="00113AAA" w:rsidRPr="00113AAA" w:rsidRDefault="00113AAA" w:rsidP="00113AAA">
            <w:pPr>
              <w:spacing w:after="0"/>
              <w:jc w:val="right"/>
              <w:rPr>
                <w:color w:val="000000"/>
                <w:sz w:val="16"/>
                <w:szCs w:val="16"/>
              </w:rPr>
            </w:pPr>
            <w:r w:rsidRPr="00113AAA">
              <w:rPr>
                <w:color w:val="000000"/>
                <w:sz w:val="16"/>
                <w:szCs w:val="16"/>
              </w:rPr>
              <w:t>1609.84</w:t>
            </w:r>
          </w:p>
        </w:tc>
        <w:tc>
          <w:tcPr>
            <w:tcW w:w="824" w:type="pct"/>
            <w:tcBorders>
              <w:top w:val="nil"/>
              <w:left w:val="nil"/>
              <w:bottom w:val="nil"/>
              <w:right w:val="nil"/>
            </w:tcBorders>
            <w:shd w:val="clear" w:color="auto" w:fill="auto"/>
            <w:noWrap/>
            <w:vAlign w:val="bottom"/>
            <w:hideMark/>
          </w:tcPr>
          <w:p w14:paraId="2EE66E9F" w14:textId="7ADACFC3" w:rsidR="00113AAA" w:rsidRPr="00113AAA" w:rsidRDefault="00113AAA" w:rsidP="00113AAA">
            <w:pPr>
              <w:spacing w:after="0"/>
              <w:jc w:val="right"/>
              <w:rPr>
                <w:color w:val="000000"/>
                <w:sz w:val="16"/>
                <w:szCs w:val="16"/>
              </w:rPr>
            </w:pPr>
            <w:r w:rsidRPr="00113AAA">
              <w:rPr>
                <w:color w:val="000000"/>
                <w:sz w:val="16"/>
                <w:szCs w:val="16"/>
              </w:rPr>
              <w:t>481.47</w:t>
            </w:r>
          </w:p>
        </w:tc>
        <w:tc>
          <w:tcPr>
            <w:tcW w:w="824" w:type="pct"/>
            <w:tcBorders>
              <w:top w:val="nil"/>
              <w:left w:val="nil"/>
              <w:bottom w:val="nil"/>
              <w:right w:val="nil"/>
            </w:tcBorders>
            <w:shd w:val="clear" w:color="auto" w:fill="auto"/>
            <w:noWrap/>
            <w:vAlign w:val="bottom"/>
            <w:hideMark/>
          </w:tcPr>
          <w:p w14:paraId="592E85EE" w14:textId="3101A228" w:rsidR="00113AAA" w:rsidRPr="00113AAA" w:rsidRDefault="00113AAA" w:rsidP="00113AAA">
            <w:pPr>
              <w:spacing w:after="0"/>
              <w:jc w:val="right"/>
              <w:rPr>
                <w:color w:val="000000"/>
                <w:sz w:val="16"/>
                <w:szCs w:val="16"/>
              </w:rPr>
            </w:pPr>
            <w:r w:rsidRPr="00113AAA">
              <w:rPr>
                <w:color w:val="000000"/>
                <w:sz w:val="16"/>
                <w:szCs w:val="16"/>
              </w:rPr>
              <w:t>478.81</w:t>
            </w:r>
          </w:p>
        </w:tc>
      </w:tr>
      <w:tr w:rsidR="00113AAA" w:rsidRPr="00320E53" w14:paraId="1939C4FE"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4735E616" w14:textId="77777777" w:rsidR="00113AAA" w:rsidRPr="00320E53" w:rsidRDefault="00113AAA" w:rsidP="00113AAA">
            <w:pPr>
              <w:spacing w:after="0"/>
              <w:rPr>
                <w:color w:val="000000"/>
                <w:sz w:val="16"/>
                <w:szCs w:val="16"/>
              </w:rPr>
            </w:pPr>
            <w:r w:rsidRPr="00320E53">
              <w:rPr>
                <w:color w:val="000000"/>
                <w:sz w:val="16"/>
                <w:szCs w:val="16"/>
              </w:rPr>
              <w:t>Age_comp_like</w:t>
            </w:r>
          </w:p>
        </w:tc>
        <w:tc>
          <w:tcPr>
            <w:tcW w:w="824" w:type="pct"/>
            <w:tcBorders>
              <w:top w:val="nil"/>
              <w:left w:val="nil"/>
              <w:bottom w:val="nil"/>
              <w:right w:val="nil"/>
            </w:tcBorders>
            <w:shd w:val="clear" w:color="auto" w:fill="auto"/>
            <w:noWrap/>
            <w:vAlign w:val="bottom"/>
            <w:hideMark/>
          </w:tcPr>
          <w:p w14:paraId="79C8AD4F" w14:textId="475EF548" w:rsidR="00113AAA" w:rsidRPr="00113AAA" w:rsidRDefault="00113AAA" w:rsidP="00113AAA">
            <w:pPr>
              <w:spacing w:after="0"/>
              <w:jc w:val="right"/>
              <w:rPr>
                <w:color w:val="000000"/>
                <w:sz w:val="16"/>
                <w:szCs w:val="16"/>
              </w:rPr>
            </w:pPr>
            <w:r w:rsidRPr="00113AAA">
              <w:rPr>
                <w:color w:val="000000"/>
                <w:sz w:val="16"/>
                <w:szCs w:val="16"/>
              </w:rPr>
              <w:t>1920.94</w:t>
            </w:r>
          </w:p>
        </w:tc>
        <w:tc>
          <w:tcPr>
            <w:tcW w:w="824" w:type="pct"/>
            <w:tcBorders>
              <w:top w:val="nil"/>
              <w:left w:val="nil"/>
              <w:bottom w:val="nil"/>
              <w:right w:val="nil"/>
            </w:tcBorders>
            <w:shd w:val="clear" w:color="auto" w:fill="auto"/>
            <w:noWrap/>
            <w:vAlign w:val="bottom"/>
            <w:hideMark/>
          </w:tcPr>
          <w:p w14:paraId="22ADAF4E" w14:textId="655371D5" w:rsidR="00113AAA" w:rsidRPr="00113AAA" w:rsidRDefault="00113AAA" w:rsidP="00113AAA">
            <w:pPr>
              <w:spacing w:after="0"/>
              <w:jc w:val="right"/>
              <w:rPr>
                <w:color w:val="000000"/>
                <w:sz w:val="16"/>
                <w:szCs w:val="16"/>
              </w:rPr>
            </w:pPr>
            <w:r w:rsidRPr="00113AAA">
              <w:rPr>
                <w:color w:val="000000"/>
                <w:sz w:val="16"/>
                <w:szCs w:val="16"/>
              </w:rPr>
              <w:t>1620.74</w:t>
            </w:r>
          </w:p>
        </w:tc>
        <w:tc>
          <w:tcPr>
            <w:tcW w:w="824" w:type="pct"/>
            <w:tcBorders>
              <w:top w:val="nil"/>
              <w:left w:val="nil"/>
              <w:bottom w:val="nil"/>
              <w:right w:val="nil"/>
            </w:tcBorders>
            <w:shd w:val="clear" w:color="auto" w:fill="auto"/>
            <w:noWrap/>
            <w:vAlign w:val="bottom"/>
            <w:hideMark/>
          </w:tcPr>
          <w:p w14:paraId="7C2B03B2" w14:textId="192E0D02" w:rsidR="00113AAA" w:rsidRPr="00113AAA" w:rsidRDefault="00113AAA" w:rsidP="00113AAA">
            <w:pPr>
              <w:spacing w:after="0"/>
              <w:jc w:val="right"/>
              <w:rPr>
                <w:color w:val="000000"/>
                <w:sz w:val="16"/>
                <w:szCs w:val="16"/>
              </w:rPr>
            </w:pPr>
            <w:r w:rsidRPr="00113AAA">
              <w:rPr>
                <w:color w:val="000000"/>
                <w:sz w:val="16"/>
                <w:szCs w:val="16"/>
              </w:rPr>
              <w:t>1620.79</w:t>
            </w:r>
          </w:p>
        </w:tc>
      </w:tr>
      <w:tr w:rsidR="00486B9D" w:rsidRPr="00320E53" w14:paraId="6DD0EBDC" w14:textId="77777777" w:rsidTr="00391AD2">
        <w:trPr>
          <w:gridAfter w:val="1"/>
          <w:wAfter w:w="823" w:type="pct"/>
        </w:trPr>
        <w:tc>
          <w:tcPr>
            <w:tcW w:w="1705" w:type="pct"/>
            <w:tcBorders>
              <w:top w:val="nil"/>
              <w:left w:val="nil"/>
              <w:bottom w:val="nil"/>
              <w:right w:val="nil"/>
            </w:tcBorders>
            <w:shd w:val="clear" w:color="auto" w:fill="auto"/>
            <w:noWrap/>
            <w:vAlign w:val="bottom"/>
            <w:hideMark/>
          </w:tcPr>
          <w:p w14:paraId="58470B87" w14:textId="77777777" w:rsidR="00486B9D" w:rsidRPr="00320E53" w:rsidRDefault="00486B9D" w:rsidP="00486B9D">
            <w:pPr>
              <w:spacing w:after="0"/>
              <w:rPr>
                <w:color w:val="000000"/>
                <w:sz w:val="16"/>
                <w:szCs w:val="16"/>
              </w:rPr>
            </w:pPr>
            <w:r w:rsidRPr="00320E53">
              <w:rPr>
                <w:color w:val="000000"/>
                <w:sz w:val="16"/>
                <w:szCs w:val="16"/>
              </w:rPr>
              <w:t>Recruitment</w:t>
            </w:r>
          </w:p>
        </w:tc>
        <w:tc>
          <w:tcPr>
            <w:tcW w:w="824" w:type="pct"/>
            <w:tcBorders>
              <w:top w:val="nil"/>
              <w:left w:val="nil"/>
              <w:bottom w:val="nil"/>
              <w:right w:val="nil"/>
            </w:tcBorders>
            <w:shd w:val="clear" w:color="auto" w:fill="auto"/>
            <w:noWrap/>
            <w:vAlign w:val="bottom"/>
            <w:hideMark/>
          </w:tcPr>
          <w:p w14:paraId="38923048" w14:textId="53620259" w:rsidR="00486B9D" w:rsidRPr="00320E53" w:rsidRDefault="00486B9D" w:rsidP="00486B9D">
            <w:pPr>
              <w:spacing w:after="0"/>
              <w:jc w:val="right"/>
              <w:rPr>
                <w:color w:val="000000"/>
                <w:sz w:val="16"/>
                <w:szCs w:val="16"/>
              </w:rPr>
            </w:pPr>
            <w:r>
              <w:rPr>
                <w:color w:val="000000"/>
                <w:sz w:val="16"/>
                <w:szCs w:val="16"/>
              </w:rPr>
              <w:t>-3.78</w:t>
            </w:r>
          </w:p>
        </w:tc>
        <w:tc>
          <w:tcPr>
            <w:tcW w:w="824" w:type="pct"/>
            <w:tcBorders>
              <w:top w:val="nil"/>
              <w:left w:val="nil"/>
              <w:bottom w:val="nil"/>
              <w:right w:val="nil"/>
            </w:tcBorders>
            <w:shd w:val="clear" w:color="auto" w:fill="auto"/>
            <w:noWrap/>
            <w:hideMark/>
          </w:tcPr>
          <w:p w14:paraId="5B5305C2" w14:textId="52A7B722" w:rsidR="00486B9D" w:rsidRPr="00486B9D" w:rsidRDefault="00486B9D" w:rsidP="00486B9D">
            <w:pPr>
              <w:spacing w:after="0"/>
              <w:jc w:val="right"/>
              <w:rPr>
                <w:color w:val="000000"/>
                <w:sz w:val="16"/>
                <w:szCs w:val="16"/>
              </w:rPr>
            </w:pPr>
            <w:r w:rsidRPr="00486B9D">
              <w:rPr>
                <w:sz w:val="16"/>
                <w:szCs w:val="16"/>
              </w:rPr>
              <w:t>-16.605</w:t>
            </w:r>
          </w:p>
        </w:tc>
        <w:tc>
          <w:tcPr>
            <w:tcW w:w="824" w:type="pct"/>
            <w:tcBorders>
              <w:top w:val="nil"/>
              <w:left w:val="nil"/>
              <w:bottom w:val="nil"/>
              <w:right w:val="nil"/>
            </w:tcBorders>
            <w:shd w:val="clear" w:color="auto" w:fill="auto"/>
            <w:noWrap/>
            <w:hideMark/>
          </w:tcPr>
          <w:p w14:paraId="1B10C7E2" w14:textId="01020F1E" w:rsidR="00486B9D" w:rsidRPr="00486B9D" w:rsidRDefault="00486B9D" w:rsidP="00486B9D">
            <w:pPr>
              <w:spacing w:after="0"/>
              <w:jc w:val="right"/>
              <w:rPr>
                <w:color w:val="000000"/>
                <w:sz w:val="16"/>
                <w:szCs w:val="16"/>
              </w:rPr>
            </w:pPr>
            <w:r w:rsidRPr="00486B9D">
              <w:rPr>
                <w:sz w:val="16"/>
                <w:szCs w:val="16"/>
              </w:rPr>
              <w:t>-18.448</w:t>
            </w:r>
          </w:p>
        </w:tc>
      </w:tr>
      <w:tr w:rsidR="00486B9D" w:rsidRPr="00320E53" w14:paraId="25D543A3" w14:textId="77777777" w:rsidTr="00391AD2">
        <w:trPr>
          <w:gridAfter w:val="1"/>
          <w:wAfter w:w="823" w:type="pct"/>
        </w:trPr>
        <w:tc>
          <w:tcPr>
            <w:tcW w:w="1705" w:type="pct"/>
            <w:tcBorders>
              <w:top w:val="nil"/>
              <w:left w:val="nil"/>
              <w:bottom w:val="nil"/>
              <w:right w:val="nil"/>
            </w:tcBorders>
            <w:shd w:val="clear" w:color="auto" w:fill="auto"/>
            <w:noWrap/>
            <w:vAlign w:val="bottom"/>
            <w:hideMark/>
          </w:tcPr>
          <w:p w14:paraId="02F5510F" w14:textId="77777777" w:rsidR="00486B9D" w:rsidRPr="00320E53" w:rsidRDefault="00486B9D" w:rsidP="00486B9D">
            <w:pPr>
              <w:spacing w:after="0"/>
              <w:rPr>
                <w:color w:val="000000"/>
                <w:sz w:val="16"/>
                <w:szCs w:val="16"/>
              </w:rPr>
            </w:pPr>
            <w:r w:rsidRPr="00320E53">
              <w:rPr>
                <w:color w:val="000000"/>
                <w:sz w:val="16"/>
                <w:szCs w:val="16"/>
              </w:rPr>
              <w:t>InitEQ_Regime</w:t>
            </w:r>
          </w:p>
        </w:tc>
        <w:tc>
          <w:tcPr>
            <w:tcW w:w="824" w:type="pct"/>
            <w:tcBorders>
              <w:top w:val="nil"/>
              <w:left w:val="nil"/>
              <w:bottom w:val="nil"/>
              <w:right w:val="nil"/>
            </w:tcBorders>
            <w:shd w:val="clear" w:color="auto" w:fill="auto"/>
            <w:noWrap/>
            <w:vAlign w:val="bottom"/>
            <w:hideMark/>
          </w:tcPr>
          <w:p w14:paraId="183362ED" w14:textId="351F3674" w:rsidR="00486B9D" w:rsidRPr="00486B9D" w:rsidRDefault="00486B9D" w:rsidP="00486B9D">
            <w:pPr>
              <w:spacing w:after="0"/>
              <w:jc w:val="right"/>
              <w:rPr>
                <w:color w:val="000000"/>
                <w:sz w:val="16"/>
                <w:szCs w:val="16"/>
              </w:rPr>
            </w:pPr>
            <w:r w:rsidRPr="00486B9D">
              <w:rPr>
                <w:color w:val="000000"/>
                <w:sz w:val="16"/>
                <w:szCs w:val="16"/>
              </w:rPr>
              <w:t>1.95</w:t>
            </w:r>
          </w:p>
        </w:tc>
        <w:tc>
          <w:tcPr>
            <w:tcW w:w="824" w:type="pct"/>
            <w:tcBorders>
              <w:top w:val="nil"/>
              <w:left w:val="nil"/>
              <w:bottom w:val="nil"/>
              <w:right w:val="nil"/>
            </w:tcBorders>
            <w:shd w:val="clear" w:color="auto" w:fill="auto"/>
            <w:noWrap/>
            <w:hideMark/>
          </w:tcPr>
          <w:p w14:paraId="0666D39A" w14:textId="5D70E9E6" w:rsidR="00486B9D" w:rsidRPr="00486B9D" w:rsidRDefault="00486B9D" w:rsidP="00486B9D">
            <w:pPr>
              <w:spacing w:after="0"/>
              <w:jc w:val="right"/>
              <w:rPr>
                <w:color w:val="000000"/>
                <w:sz w:val="16"/>
                <w:szCs w:val="16"/>
              </w:rPr>
            </w:pPr>
            <w:r w:rsidRPr="00486B9D">
              <w:rPr>
                <w:sz w:val="16"/>
                <w:szCs w:val="16"/>
              </w:rPr>
              <w:t>0.579</w:t>
            </w:r>
          </w:p>
        </w:tc>
        <w:tc>
          <w:tcPr>
            <w:tcW w:w="824" w:type="pct"/>
            <w:tcBorders>
              <w:top w:val="nil"/>
              <w:left w:val="nil"/>
              <w:bottom w:val="nil"/>
              <w:right w:val="nil"/>
            </w:tcBorders>
            <w:shd w:val="clear" w:color="auto" w:fill="auto"/>
            <w:noWrap/>
            <w:hideMark/>
          </w:tcPr>
          <w:p w14:paraId="31D07996" w14:textId="7DADEE99" w:rsidR="00486B9D" w:rsidRPr="00486B9D" w:rsidRDefault="00486B9D" w:rsidP="00486B9D">
            <w:pPr>
              <w:spacing w:after="0"/>
              <w:jc w:val="right"/>
              <w:rPr>
                <w:color w:val="000000"/>
                <w:sz w:val="16"/>
                <w:szCs w:val="16"/>
              </w:rPr>
            </w:pPr>
            <w:r w:rsidRPr="00486B9D">
              <w:rPr>
                <w:sz w:val="16"/>
                <w:szCs w:val="16"/>
              </w:rPr>
              <w:t>0.796</w:t>
            </w:r>
          </w:p>
        </w:tc>
      </w:tr>
      <w:tr w:rsidR="00486B9D" w:rsidRPr="00320E53" w14:paraId="75CEA3F4" w14:textId="77777777" w:rsidTr="00391AD2">
        <w:trPr>
          <w:gridAfter w:val="1"/>
          <w:wAfter w:w="823" w:type="pct"/>
        </w:trPr>
        <w:tc>
          <w:tcPr>
            <w:tcW w:w="1705" w:type="pct"/>
            <w:tcBorders>
              <w:top w:val="nil"/>
              <w:left w:val="nil"/>
              <w:bottom w:val="nil"/>
              <w:right w:val="nil"/>
            </w:tcBorders>
            <w:shd w:val="clear" w:color="auto" w:fill="auto"/>
            <w:noWrap/>
            <w:vAlign w:val="bottom"/>
            <w:hideMark/>
          </w:tcPr>
          <w:p w14:paraId="01909D62" w14:textId="77777777" w:rsidR="00486B9D" w:rsidRPr="00320E53" w:rsidRDefault="00486B9D" w:rsidP="00486B9D">
            <w:pPr>
              <w:spacing w:after="0"/>
              <w:rPr>
                <w:color w:val="000000"/>
                <w:sz w:val="16"/>
                <w:szCs w:val="16"/>
              </w:rPr>
            </w:pPr>
            <w:r w:rsidRPr="00320E53">
              <w:rPr>
                <w:color w:val="000000"/>
                <w:sz w:val="16"/>
                <w:szCs w:val="16"/>
              </w:rPr>
              <w:t>Forecast_Recruitment</w:t>
            </w:r>
          </w:p>
        </w:tc>
        <w:tc>
          <w:tcPr>
            <w:tcW w:w="824" w:type="pct"/>
            <w:tcBorders>
              <w:top w:val="nil"/>
              <w:left w:val="nil"/>
              <w:bottom w:val="nil"/>
              <w:right w:val="nil"/>
            </w:tcBorders>
            <w:shd w:val="clear" w:color="auto" w:fill="auto"/>
            <w:noWrap/>
            <w:vAlign w:val="bottom"/>
            <w:hideMark/>
          </w:tcPr>
          <w:p w14:paraId="23F271EC" w14:textId="7A9777A4" w:rsidR="00486B9D" w:rsidRPr="00486B9D" w:rsidRDefault="00486B9D" w:rsidP="00486B9D">
            <w:pPr>
              <w:spacing w:after="0"/>
              <w:jc w:val="right"/>
              <w:rPr>
                <w:color w:val="000000"/>
                <w:sz w:val="16"/>
                <w:szCs w:val="16"/>
              </w:rPr>
            </w:pPr>
            <w:r w:rsidRPr="00486B9D">
              <w:rPr>
                <w:color w:val="000000"/>
                <w:sz w:val="16"/>
                <w:szCs w:val="16"/>
              </w:rPr>
              <w:t>3.58</w:t>
            </w:r>
          </w:p>
        </w:tc>
        <w:tc>
          <w:tcPr>
            <w:tcW w:w="824" w:type="pct"/>
            <w:tcBorders>
              <w:top w:val="nil"/>
              <w:left w:val="nil"/>
              <w:bottom w:val="nil"/>
              <w:right w:val="nil"/>
            </w:tcBorders>
            <w:shd w:val="clear" w:color="auto" w:fill="auto"/>
            <w:noWrap/>
            <w:hideMark/>
          </w:tcPr>
          <w:p w14:paraId="270942DA" w14:textId="15512C16" w:rsidR="00486B9D" w:rsidRPr="00486B9D" w:rsidRDefault="00486B9D" w:rsidP="00486B9D">
            <w:pPr>
              <w:spacing w:after="0"/>
              <w:jc w:val="right"/>
              <w:rPr>
                <w:color w:val="000000"/>
                <w:sz w:val="16"/>
                <w:szCs w:val="16"/>
              </w:rPr>
            </w:pPr>
            <w:r w:rsidRPr="00486B9D">
              <w:rPr>
                <w:sz w:val="16"/>
                <w:szCs w:val="16"/>
              </w:rPr>
              <w:t>0.302</w:t>
            </w:r>
          </w:p>
        </w:tc>
        <w:tc>
          <w:tcPr>
            <w:tcW w:w="824" w:type="pct"/>
            <w:tcBorders>
              <w:top w:val="nil"/>
              <w:left w:val="nil"/>
              <w:bottom w:val="nil"/>
              <w:right w:val="nil"/>
            </w:tcBorders>
            <w:shd w:val="clear" w:color="auto" w:fill="auto"/>
            <w:noWrap/>
            <w:hideMark/>
          </w:tcPr>
          <w:p w14:paraId="29567B8D" w14:textId="738F547E" w:rsidR="00486B9D" w:rsidRPr="00486B9D" w:rsidRDefault="00486B9D" w:rsidP="00486B9D">
            <w:pPr>
              <w:spacing w:after="0"/>
              <w:jc w:val="right"/>
              <w:rPr>
                <w:color w:val="000000"/>
                <w:sz w:val="16"/>
                <w:szCs w:val="16"/>
              </w:rPr>
            </w:pPr>
            <w:r w:rsidRPr="00486B9D">
              <w:rPr>
                <w:sz w:val="16"/>
                <w:szCs w:val="16"/>
              </w:rPr>
              <w:t>0.391</w:t>
            </w:r>
          </w:p>
        </w:tc>
      </w:tr>
      <w:tr w:rsidR="00486B9D" w:rsidRPr="00320E53" w14:paraId="11D75140" w14:textId="77777777" w:rsidTr="00391AD2">
        <w:trPr>
          <w:gridAfter w:val="1"/>
          <w:wAfter w:w="823" w:type="pct"/>
        </w:trPr>
        <w:tc>
          <w:tcPr>
            <w:tcW w:w="1705" w:type="pct"/>
            <w:tcBorders>
              <w:top w:val="nil"/>
              <w:left w:val="nil"/>
              <w:bottom w:val="nil"/>
              <w:right w:val="nil"/>
            </w:tcBorders>
            <w:shd w:val="clear" w:color="auto" w:fill="auto"/>
            <w:noWrap/>
            <w:vAlign w:val="bottom"/>
            <w:hideMark/>
          </w:tcPr>
          <w:p w14:paraId="1374B407" w14:textId="77777777" w:rsidR="00486B9D" w:rsidRPr="00320E53" w:rsidRDefault="00486B9D" w:rsidP="00486B9D">
            <w:pPr>
              <w:spacing w:after="0"/>
              <w:rPr>
                <w:color w:val="000000"/>
                <w:sz w:val="16"/>
                <w:szCs w:val="16"/>
              </w:rPr>
            </w:pPr>
            <w:r w:rsidRPr="00320E53">
              <w:rPr>
                <w:color w:val="000000"/>
                <w:sz w:val="16"/>
                <w:szCs w:val="16"/>
              </w:rPr>
              <w:t>Parm_priors_like</w:t>
            </w:r>
          </w:p>
        </w:tc>
        <w:tc>
          <w:tcPr>
            <w:tcW w:w="824" w:type="pct"/>
            <w:tcBorders>
              <w:top w:val="nil"/>
              <w:left w:val="nil"/>
              <w:bottom w:val="nil"/>
              <w:right w:val="nil"/>
            </w:tcBorders>
            <w:shd w:val="clear" w:color="auto" w:fill="auto"/>
            <w:noWrap/>
            <w:vAlign w:val="bottom"/>
            <w:hideMark/>
          </w:tcPr>
          <w:p w14:paraId="7F2B2D75" w14:textId="651AA67A" w:rsidR="00486B9D" w:rsidRPr="00486B9D" w:rsidRDefault="00486B9D" w:rsidP="00486B9D">
            <w:pPr>
              <w:spacing w:after="0"/>
              <w:jc w:val="right"/>
              <w:rPr>
                <w:color w:val="000000"/>
                <w:sz w:val="16"/>
                <w:szCs w:val="16"/>
              </w:rPr>
            </w:pPr>
            <w:r w:rsidRPr="00486B9D">
              <w:rPr>
                <w:color w:val="000000"/>
                <w:sz w:val="16"/>
                <w:szCs w:val="16"/>
              </w:rPr>
              <w:t>1.41</w:t>
            </w:r>
          </w:p>
        </w:tc>
        <w:tc>
          <w:tcPr>
            <w:tcW w:w="824" w:type="pct"/>
            <w:tcBorders>
              <w:top w:val="nil"/>
              <w:left w:val="nil"/>
              <w:bottom w:val="nil"/>
              <w:right w:val="nil"/>
            </w:tcBorders>
            <w:shd w:val="clear" w:color="auto" w:fill="auto"/>
            <w:noWrap/>
            <w:hideMark/>
          </w:tcPr>
          <w:p w14:paraId="367BD532" w14:textId="4F19AF97" w:rsidR="00486B9D" w:rsidRPr="00486B9D" w:rsidRDefault="00486B9D" w:rsidP="00486B9D">
            <w:pPr>
              <w:spacing w:after="0"/>
              <w:jc w:val="right"/>
              <w:rPr>
                <w:color w:val="000000"/>
                <w:sz w:val="16"/>
                <w:szCs w:val="16"/>
              </w:rPr>
            </w:pPr>
            <w:r w:rsidRPr="00486B9D">
              <w:rPr>
                <w:sz w:val="16"/>
                <w:szCs w:val="16"/>
              </w:rPr>
              <w:t>0.002</w:t>
            </w:r>
          </w:p>
        </w:tc>
        <w:tc>
          <w:tcPr>
            <w:tcW w:w="824" w:type="pct"/>
            <w:tcBorders>
              <w:top w:val="nil"/>
              <w:left w:val="nil"/>
              <w:bottom w:val="nil"/>
              <w:right w:val="nil"/>
            </w:tcBorders>
            <w:shd w:val="clear" w:color="auto" w:fill="auto"/>
            <w:noWrap/>
            <w:hideMark/>
          </w:tcPr>
          <w:p w14:paraId="47AEA406" w14:textId="678F329A" w:rsidR="00486B9D" w:rsidRPr="00486B9D" w:rsidRDefault="00486B9D" w:rsidP="00486B9D">
            <w:pPr>
              <w:spacing w:after="0"/>
              <w:jc w:val="right"/>
              <w:rPr>
                <w:color w:val="000000"/>
                <w:sz w:val="16"/>
                <w:szCs w:val="16"/>
              </w:rPr>
            </w:pPr>
            <w:r w:rsidRPr="00486B9D">
              <w:rPr>
                <w:sz w:val="16"/>
                <w:szCs w:val="16"/>
              </w:rPr>
              <w:t>0.002</w:t>
            </w:r>
          </w:p>
        </w:tc>
      </w:tr>
      <w:tr w:rsidR="00486B9D" w:rsidRPr="00320E53" w14:paraId="6D06BE3E"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0C54BA47" w14:textId="77777777" w:rsidR="00486B9D" w:rsidRPr="00320E53" w:rsidRDefault="00486B9D" w:rsidP="00486B9D">
            <w:pPr>
              <w:spacing w:after="0"/>
              <w:rPr>
                <w:color w:val="000000"/>
                <w:sz w:val="16"/>
                <w:szCs w:val="16"/>
              </w:rPr>
            </w:pPr>
            <w:r w:rsidRPr="00320E53">
              <w:rPr>
                <w:color w:val="000000"/>
                <w:sz w:val="16"/>
                <w:szCs w:val="16"/>
              </w:rPr>
              <w:t>Recr_Virgin_millions</w:t>
            </w:r>
          </w:p>
        </w:tc>
        <w:tc>
          <w:tcPr>
            <w:tcW w:w="824" w:type="pct"/>
            <w:tcBorders>
              <w:top w:val="nil"/>
              <w:left w:val="nil"/>
              <w:bottom w:val="nil"/>
              <w:right w:val="nil"/>
            </w:tcBorders>
            <w:shd w:val="clear" w:color="auto" w:fill="auto"/>
            <w:noWrap/>
            <w:vAlign w:val="bottom"/>
            <w:hideMark/>
          </w:tcPr>
          <w:p w14:paraId="297AE7D9" w14:textId="338CE330" w:rsidR="00486B9D" w:rsidRPr="00486B9D" w:rsidRDefault="00486B9D" w:rsidP="00486B9D">
            <w:pPr>
              <w:spacing w:after="0"/>
              <w:jc w:val="right"/>
              <w:rPr>
                <w:color w:val="000000"/>
                <w:sz w:val="16"/>
                <w:szCs w:val="16"/>
              </w:rPr>
            </w:pPr>
            <w:r w:rsidRPr="00486B9D">
              <w:rPr>
                <w:color w:val="000000"/>
                <w:sz w:val="16"/>
                <w:szCs w:val="16"/>
              </w:rPr>
              <w:t>379.55</w:t>
            </w:r>
          </w:p>
        </w:tc>
        <w:tc>
          <w:tcPr>
            <w:tcW w:w="824" w:type="pct"/>
            <w:tcBorders>
              <w:top w:val="nil"/>
              <w:left w:val="nil"/>
              <w:bottom w:val="nil"/>
              <w:right w:val="nil"/>
            </w:tcBorders>
            <w:shd w:val="clear" w:color="auto" w:fill="auto"/>
            <w:noWrap/>
            <w:vAlign w:val="bottom"/>
            <w:hideMark/>
          </w:tcPr>
          <w:p w14:paraId="6B1D3031" w14:textId="432B8701" w:rsidR="00486B9D" w:rsidRPr="00486B9D" w:rsidRDefault="00486B9D" w:rsidP="00486B9D">
            <w:pPr>
              <w:spacing w:after="0"/>
              <w:jc w:val="right"/>
              <w:rPr>
                <w:color w:val="000000"/>
                <w:sz w:val="16"/>
                <w:szCs w:val="16"/>
              </w:rPr>
            </w:pPr>
            <w:r w:rsidRPr="00486B9D">
              <w:rPr>
                <w:color w:val="000000"/>
                <w:sz w:val="16"/>
                <w:szCs w:val="16"/>
              </w:rPr>
              <w:t>581.38</w:t>
            </w:r>
          </w:p>
        </w:tc>
        <w:tc>
          <w:tcPr>
            <w:tcW w:w="824" w:type="pct"/>
            <w:tcBorders>
              <w:top w:val="nil"/>
              <w:left w:val="nil"/>
              <w:bottom w:val="nil"/>
              <w:right w:val="nil"/>
            </w:tcBorders>
            <w:shd w:val="clear" w:color="auto" w:fill="auto"/>
            <w:noWrap/>
            <w:vAlign w:val="bottom"/>
            <w:hideMark/>
          </w:tcPr>
          <w:p w14:paraId="59CEC920" w14:textId="72FF3A15" w:rsidR="00486B9D" w:rsidRPr="00486B9D" w:rsidRDefault="00486B9D" w:rsidP="00486B9D">
            <w:pPr>
              <w:spacing w:after="0"/>
              <w:jc w:val="right"/>
              <w:rPr>
                <w:color w:val="000000"/>
                <w:sz w:val="16"/>
                <w:szCs w:val="16"/>
              </w:rPr>
            </w:pPr>
            <w:r w:rsidRPr="00486B9D">
              <w:rPr>
                <w:color w:val="000000"/>
                <w:sz w:val="16"/>
                <w:szCs w:val="16"/>
              </w:rPr>
              <w:t>401.83</w:t>
            </w:r>
          </w:p>
        </w:tc>
      </w:tr>
      <w:tr w:rsidR="00486B9D" w:rsidRPr="00320E53" w14:paraId="75A6C8E0"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36BD46C3" w14:textId="77777777" w:rsidR="00486B9D" w:rsidRPr="00320E53" w:rsidRDefault="00486B9D" w:rsidP="00486B9D">
            <w:pPr>
              <w:spacing w:after="0"/>
              <w:rPr>
                <w:color w:val="000000"/>
                <w:sz w:val="16"/>
                <w:szCs w:val="16"/>
              </w:rPr>
            </w:pPr>
            <w:r w:rsidRPr="00320E53">
              <w:rPr>
                <w:color w:val="000000"/>
                <w:sz w:val="16"/>
                <w:szCs w:val="16"/>
              </w:rPr>
              <w:t>SR_LN(R0)</w:t>
            </w:r>
          </w:p>
        </w:tc>
        <w:tc>
          <w:tcPr>
            <w:tcW w:w="824" w:type="pct"/>
            <w:tcBorders>
              <w:top w:val="nil"/>
              <w:left w:val="nil"/>
              <w:bottom w:val="nil"/>
              <w:right w:val="nil"/>
            </w:tcBorders>
            <w:shd w:val="clear" w:color="auto" w:fill="auto"/>
            <w:noWrap/>
            <w:vAlign w:val="bottom"/>
            <w:hideMark/>
          </w:tcPr>
          <w:p w14:paraId="16507298" w14:textId="6F99BDA5" w:rsidR="00486B9D" w:rsidRPr="00320E53" w:rsidRDefault="00486B9D" w:rsidP="00486B9D">
            <w:pPr>
              <w:spacing w:after="0"/>
              <w:jc w:val="right"/>
              <w:rPr>
                <w:color w:val="000000"/>
                <w:sz w:val="16"/>
                <w:szCs w:val="16"/>
              </w:rPr>
            </w:pPr>
            <w:r>
              <w:rPr>
                <w:color w:val="000000"/>
                <w:sz w:val="16"/>
                <w:szCs w:val="16"/>
              </w:rPr>
              <w:t>12.85</w:t>
            </w:r>
          </w:p>
        </w:tc>
        <w:tc>
          <w:tcPr>
            <w:tcW w:w="824" w:type="pct"/>
            <w:tcBorders>
              <w:top w:val="nil"/>
              <w:left w:val="nil"/>
              <w:bottom w:val="nil"/>
              <w:right w:val="nil"/>
            </w:tcBorders>
            <w:shd w:val="clear" w:color="auto" w:fill="auto"/>
            <w:noWrap/>
            <w:vAlign w:val="bottom"/>
            <w:hideMark/>
          </w:tcPr>
          <w:p w14:paraId="2748FD33" w14:textId="34707676" w:rsidR="00486B9D" w:rsidRPr="00320E53" w:rsidRDefault="00486B9D" w:rsidP="00486B9D">
            <w:pPr>
              <w:spacing w:after="0"/>
              <w:jc w:val="right"/>
              <w:rPr>
                <w:color w:val="000000"/>
                <w:sz w:val="16"/>
                <w:szCs w:val="16"/>
              </w:rPr>
            </w:pPr>
            <w:r>
              <w:rPr>
                <w:color w:val="000000"/>
                <w:sz w:val="16"/>
                <w:szCs w:val="16"/>
              </w:rPr>
              <w:t>13.27</w:t>
            </w:r>
          </w:p>
        </w:tc>
        <w:tc>
          <w:tcPr>
            <w:tcW w:w="824" w:type="pct"/>
            <w:tcBorders>
              <w:top w:val="nil"/>
              <w:left w:val="nil"/>
              <w:bottom w:val="nil"/>
              <w:right w:val="nil"/>
            </w:tcBorders>
            <w:shd w:val="clear" w:color="auto" w:fill="auto"/>
            <w:noWrap/>
            <w:vAlign w:val="bottom"/>
            <w:hideMark/>
          </w:tcPr>
          <w:p w14:paraId="3626480C" w14:textId="3BE27387" w:rsidR="00486B9D" w:rsidRPr="00320E53" w:rsidRDefault="00486B9D" w:rsidP="00486B9D">
            <w:pPr>
              <w:spacing w:after="0"/>
              <w:jc w:val="right"/>
              <w:rPr>
                <w:color w:val="000000"/>
                <w:sz w:val="16"/>
                <w:szCs w:val="16"/>
              </w:rPr>
            </w:pPr>
            <w:r>
              <w:rPr>
                <w:color w:val="000000"/>
                <w:sz w:val="16"/>
                <w:szCs w:val="16"/>
              </w:rPr>
              <w:t>12.90</w:t>
            </w:r>
          </w:p>
        </w:tc>
      </w:tr>
      <w:tr w:rsidR="00486B9D" w:rsidRPr="00320E53" w14:paraId="50D01010"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1A753562" w14:textId="77777777" w:rsidR="00486B9D" w:rsidRPr="00320E53" w:rsidRDefault="00486B9D" w:rsidP="00486B9D">
            <w:pPr>
              <w:spacing w:after="0"/>
              <w:rPr>
                <w:color w:val="000000"/>
                <w:sz w:val="16"/>
                <w:szCs w:val="16"/>
              </w:rPr>
            </w:pPr>
            <w:r w:rsidRPr="00320E53">
              <w:rPr>
                <w:color w:val="000000"/>
                <w:sz w:val="16"/>
                <w:szCs w:val="16"/>
              </w:rPr>
              <w:t>SR_LN(R0)_ENV_mult</w:t>
            </w:r>
          </w:p>
        </w:tc>
        <w:tc>
          <w:tcPr>
            <w:tcW w:w="824" w:type="pct"/>
            <w:tcBorders>
              <w:top w:val="nil"/>
              <w:left w:val="nil"/>
              <w:bottom w:val="nil"/>
              <w:right w:val="nil"/>
            </w:tcBorders>
            <w:shd w:val="clear" w:color="auto" w:fill="auto"/>
            <w:noWrap/>
            <w:vAlign w:val="bottom"/>
            <w:hideMark/>
          </w:tcPr>
          <w:p w14:paraId="1D8DBBC2" w14:textId="77777777" w:rsidR="00486B9D" w:rsidRPr="00320E53" w:rsidRDefault="00486B9D" w:rsidP="00486B9D">
            <w:pPr>
              <w:spacing w:after="0"/>
              <w:rPr>
                <w:color w:val="000000"/>
                <w:sz w:val="16"/>
                <w:szCs w:val="16"/>
              </w:rPr>
            </w:pPr>
          </w:p>
        </w:tc>
        <w:tc>
          <w:tcPr>
            <w:tcW w:w="824" w:type="pct"/>
            <w:tcBorders>
              <w:top w:val="nil"/>
              <w:left w:val="nil"/>
              <w:bottom w:val="nil"/>
              <w:right w:val="nil"/>
            </w:tcBorders>
            <w:shd w:val="clear" w:color="auto" w:fill="auto"/>
            <w:noWrap/>
            <w:vAlign w:val="bottom"/>
            <w:hideMark/>
          </w:tcPr>
          <w:p w14:paraId="6168BC12" w14:textId="3FF24044" w:rsidR="00486B9D" w:rsidRPr="00320E53" w:rsidRDefault="00486B9D" w:rsidP="00486B9D">
            <w:pPr>
              <w:spacing w:after="0"/>
              <w:jc w:val="right"/>
              <w:rPr>
                <w:sz w:val="16"/>
                <w:szCs w:val="16"/>
              </w:rPr>
            </w:pPr>
            <w:r>
              <w:rPr>
                <w:color w:val="000000"/>
                <w:sz w:val="16"/>
                <w:szCs w:val="16"/>
              </w:rPr>
              <w:t>-0.0080</w:t>
            </w:r>
          </w:p>
        </w:tc>
        <w:tc>
          <w:tcPr>
            <w:tcW w:w="824" w:type="pct"/>
            <w:tcBorders>
              <w:top w:val="nil"/>
              <w:left w:val="nil"/>
              <w:bottom w:val="nil"/>
              <w:right w:val="nil"/>
            </w:tcBorders>
            <w:shd w:val="clear" w:color="auto" w:fill="auto"/>
            <w:noWrap/>
            <w:vAlign w:val="bottom"/>
            <w:hideMark/>
          </w:tcPr>
          <w:p w14:paraId="0A03DA08" w14:textId="4B985914" w:rsidR="00486B9D" w:rsidRPr="00320E53" w:rsidRDefault="00486B9D" w:rsidP="00486B9D">
            <w:pPr>
              <w:spacing w:after="0"/>
              <w:jc w:val="right"/>
              <w:rPr>
                <w:sz w:val="16"/>
                <w:szCs w:val="16"/>
              </w:rPr>
            </w:pPr>
            <w:r>
              <w:rPr>
                <w:color w:val="000000"/>
                <w:sz w:val="16"/>
                <w:szCs w:val="16"/>
              </w:rPr>
              <w:t>-0.0085</w:t>
            </w:r>
          </w:p>
        </w:tc>
      </w:tr>
      <w:tr w:rsidR="00486B9D" w:rsidRPr="00320E53" w14:paraId="102F7D1F"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590527A1" w14:textId="1E03077E" w:rsidR="00486B9D" w:rsidRPr="00486B9D" w:rsidRDefault="00486B9D" w:rsidP="00486B9D">
            <w:pPr>
              <w:spacing w:after="0"/>
              <w:rPr>
                <w:color w:val="000000" w:themeColor="text1"/>
                <w:sz w:val="16"/>
                <w:szCs w:val="16"/>
              </w:rPr>
            </w:pPr>
            <w:r w:rsidRPr="00486B9D">
              <w:rPr>
                <w:color w:val="000000" w:themeColor="text1"/>
                <w:sz w:val="16"/>
                <w:szCs w:val="16"/>
              </w:rPr>
              <w:t>NatM (min)</w:t>
            </w:r>
          </w:p>
        </w:tc>
        <w:tc>
          <w:tcPr>
            <w:tcW w:w="824" w:type="pct"/>
            <w:tcBorders>
              <w:top w:val="nil"/>
              <w:left w:val="nil"/>
              <w:bottom w:val="nil"/>
              <w:right w:val="nil"/>
            </w:tcBorders>
            <w:shd w:val="clear" w:color="auto" w:fill="auto"/>
            <w:noWrap/>
            <w:vAlign w:val="bottom"/>
            <w:hideMark/>
          </w:tcPr>
          <w:p w14:paraId="35CE21F5" w14:textId="156B042F" w:rsidR="00486B9D" w:rsidRPr="00320E53" w:rsidRDefault="00486B9D" w:rsidP="00486B9D">
            <w:pPr>
              <w:spacing w:after="0"/>
              <w:jc w:val="right"/>
              <w:rPr>
                <w:color w:val="000000"/>
                <w:sz w:val="16"/>
                <w:szCs w:val="16"/>
              </w:rPr>
            </w:pPr>
            <w:r>
              <w:rPr>
                <w:color w:val="000000"/>
                <w:sz w:val="16"/>
                <w:szCs w:val="16"/>
              </w:rPr>
              <w:t>0.46</w:t>
            </w:r>
          </w:p>
        </w:tc>
        <w:tc>
          <w:tcPr>
            <w:tcW w:w="824" w:type="pct"/>
            <w:tcBorders>
              <w:top w:val="nil"/>
              <w:left w:val="nil"/>
              <w:bottom w:val="nil"/>
              <w:right w:val="nil"/>
            </w:tcBorders>
            <w:shd w:val="clear" w:color="auto" w:fill="auto"/>
            <w:noWrap/>
            <w:vAlign w:val="bottom"/>
            <w:hideMark/>
          </w:tcPr>
          <w:p w14:paraId="3FF97F02" w14:textId="603E259E" w:rsidR="00486B9D" w:rsidRPr="00320E53" w:rsidRDefault="00486B9D" w:rsidP="00E3514C">
            <w:pPr>
              <w:spacing w:after="0"/>
              <w:jc w:val="right"/>
              <w:rPr>
                <w:color w:val="000000"/>
                <w:sz w:val="16"/>
                <w:szCs w:val="16"/>
              </w:rPr>
            </w:pPr>
            <w:r>
              <w:rPr>
                <w:color w:val="000000"/>
                <w:sz w:val="16"/>
                <w:szCs w:val="16"/>
              </w:rPr>
              <w:t>0.4</w:t>
            </w:r>
            <w:r w:rsidR="00E3514C">
              <w:rPr>
                <w:color w:val="000000"/>
                <w:sz w:val="16"/>
                <w:szCs w:val="16"/>
              </w:rPr>
              <w:t>9</w:t>
            </w:r>
          </w:p>
        </w:tc>
        <w:tc>
          <w:tcPr>
            <w:tcW w:w="824" w:type="pct"/>
            <w:tcBorders>
              <w:top w:val="nil"/>
              <w:left w:val="nil"/>
              <w:bottom w:val="nil"/>
              <w:right w:val="nil"/>
            </w:tcBorders>
            <w:shd w:val="clear" w:color="auto" w:fill="auto"/>
            <w:noWrap/>
            <w:vAlign w:val="bottom"/>
            <w:hideMark/>
          </w:tcPr>
          <w:p w14:paraId="618A42BF" w14:textId="57E06542" w:rsidR="00486B9D" w:rsidRPr="00320E53" w:rsidRDefault="00486B9D" w:rsidP="00486B9D">
            <w:pPr>
              <w:spacing w:after="0"/>
              <w:jc w:val="right"/>
              <w:rPr>
                <w:color w:val="000000"/>
                <w:sz w:val="16"/>
                <w:szCs w:val="16"/>
              </w:rPr>
            </w:pPr>
            <w:r>
              <w:rPr>
                <w:color w:val="000000"/>
                <w:sz w:val="16"/>
                <w:szCs w:val="16"/>
              </w:rPr>
              <w:t>0.45</w:t>
            </w:r>
          </w:p>
        </w:tc>
      </w:tr>
      <w:tr w:rsidR="00864983" w:rsidRPr="00320E53" w14:paraId="120EB95A" w14:textId="77777777" w:rsidTr="00486B9D">
        <w:trPr>
          <w:gridAfter w:val="1"/>
          <w:wAfter w:w="823" w:type="pct"/>
        </w:trPr>
        <w:tc>
          <w:tcPr>
            <w:tcW w:w="1705" w:type="pct"/>
            <w:tcBorders>
              <w:top w:val="nil"/>
              <w:left w:val="nil"/>
              <w:bottom w:val="nil"/>
              <w:right w:val="nil"/>
            </w:tcBorders>
            <w:shd w:val="clear" w:color="auto" w:fill="auto"/>
            <w:noWrap/>
            <w:vAlign w:val="bottom"/>
            <w:hideMark/>
          </w:tcPr>
          <w:p w14:paraId="08DFB8AD" w14:textId="457AC853" w:rsidR="00864983" w:rsidRPr="00486B9D" w:rsidRDefault="00486B9D" w:rsidP="00486B9D">
            <w:pPr>
              <w:spacing w:after="0"/>
              <w:rPr>
                <w:color w:val="000000" w:themeColor="text1"/>
                <w:sz w:val="16"/>
                <w:szCs w:val="16"/>
              </w:rPr>
            </w:pPr>
            <w:r w:rsidRPr="00486B9D">
              <w:rPr>
                <w:color w:val="000000" w:themeColor="text1"/>
                <w:sz w:val="16"/>
                <w:szCs w:val="16"/>
              </w:rPr>
              <w:t xml:space="preserve">NatM </w:t>
            </w:r>
            <w:r w:rsidR="00864983" w:rsidRPr="00486B9D">
              <w:rPr>
                <w:color w:val="000000" w:themeColor="text1"/>
                <w:sz w:val="16"/>
                <w:szCs w:val="16"/>
              </w:rPr>
              <w:t>(max</w:t>
            </w:r>
            <w:r w:rsidRPr="00486B9D">
              <w:rPr>
                <w:color w:val="000000" w:themeColor="text1"/>
                <w:sz w:val="16"/>
                <w:szCs w:val="16"/>
              </w:rPr>
              <w:t>)</w:t>
            </w:r>
          </w:p>
        </w:tc>
        <w:tc>
          <w:tcPr>
            <w:tcW w:w="824" w:type="pct"/>
            <w:tcBorders>
              <w:top w:val="nil"/>
              <w:left w:val="nil"/>
              <w:bottom w:val="nil"/>
              <w:right w:val="nil"/>
            </w:tcBorders>
            <w:shd w:val="clear" w:color="auto" w:fill="auto"/>
            <w:noWrap/>
            <w:vAlign w:val="bottom"/>
            <w:hideMark/>
          </w:tcPr>
          <w:p w14:paraId="09BC70FC" w14:textId="55EE8ADA" w:rsidR="00864983" w:rsidRPr="00320E53" w:rsidRDefault="00486B9D" w:rsidP="00486B9D">
            <w:pPr>
              <w:spacing w:after="0"/>
              <w:jc w:val="right"/>
              <w:rPr>
                <w:color w:val="000000"/>
                <w:sz w:val="16"/>
                <w:szCs w:val="16"/>
              </w:rPr>
            </w:pPr>
            <w:r>
              <w:rPr>
                <w:color w:val="000000"/>
                <w:sz w:val="16"/>
                <w:szCs w:val="16"/>
              </w:rPr>
              <w:t>0.81</w:t>
            </w:r>
          </w:p>
        </w:tc>
        <w:tc>
          <w:tcPr>
            <w:tcW w:w="824" w:type="pct"/>
            <w:tcBorders>
              <w:top w:val="nil"/>
              <w:left w:val="nil"/>
              <w:bottom w:val="nil"/>
              <w:right w:val="nil"/>
            </w:tcBorders>
            <w:shd w:val="clear" w:color="auto" w:fill="auto"/>
            <w:noWrap/>
            <w:vAlign w:val="bottom"/>
          </w:tcPr>
          <w:p w14:paraId="1D472680" w14:textId="0775A8C8" w:rsidR="00864983" w:rsidRPr="00320E53" w:rsidRDefault="00E3514C" w:rsidP="00E3514C">
            <w:pPr>
              <w:spacing w:after="0"/>
              <w:jc w:val="right"/>
              <w:rPr>
                <w:color w:val="000000"/>
                <w:sz w:val="16"/>
                <w:szCs w:val="16"/>
              </w:rPr>
            </w:pPr>
            <w:r>
              <w:rPr>
                <w:color w:val="000000"/>
                <w:sz w:val="16"/>
                <w:szCs w:val="16"/>
              </w:rPr>
              <w:t>0.86</w:t>
            </w:r>
          </w:p>
        </w:tc>
        <w:tc>
          <w:tcPr>
            <w:tcW w:w="824" w:type="pct"/>
            <w:tcBorders>
              <w:top w:val="nil"/>
              <w:left w:val="nil"/>
              <w:bottom w:val="nil"/>
              <w:right w:val="nil"/>
            </w:tcBorders>
            <w:shd w:val="clear" w:color="auto" w:fill="auto"/>
            <w:noWrap/>
            <w:vAlign w:val="bottom"/>
          </w:tcPr>
          <w:p w14:paraId="4D9CC3C2" w14:textId="7856AD66" w:rsidR="00864983" w:rsidRPr="00320E53" w:rsidRDefault="00E3514C" w:rsidP="00604B89">
            <w:pPr>
              <w:spacing w:after="0"/>
              <w:jc w:val="right"/>
              <w:rPr>
                <w:color w:val="000000"/>
                <w:sz w:val="16"/>
                <w:szCs w:val="16"/>
              </w:rPr>
            </w:pPr>
            <w:r>
              <w:rPr>
                <w:color w:val="000000"/>
                <w:sz w:val="16"/>
                <w:szCs w:val="16"/>
              </w:rPr>
              <w:t>0.66</w:t>
            </w:r>
          </w:p>
        </w:tc>
      </w:tr>
      <w:tr w:rsidR="00864983" w:rsidRPr="00327C7E" w14:paraId="62B1848E" w14:textId="77777777" w:rsidTr="00113AAA">
        <w:trPr>
          <w:gridAfter w:val="1"/>
          <w:wAfter w:w="823" w:type="pct"/>
        </w:trPr>
        <w:tc>
          <w:tcPr>
            <w:tcW w:w="1705" w:type="pct"/>
            <w:tcBorders>
              <w:top w:val="nil"/>
              <w:left w:val="nil"/>
              <w:bottom w:val="nil"/>
              <w:right w:val="nil"/>
            </w:tcBorders>
            <w:shd w:val="clear" w:color="auto" w:fill="auto"/>
            <w:noWrap/>
            <w:vAlign w:val="bottom"/>
          </w:tcPr>
          <w:p w14:paraId="66B8A26B" w14:textId="77777777" w:rsidR="00864983" w:rsidRDefault="00864983" w:rsidP="00604B89">
            <w:pPr>
              <w:spacing w:after="0"/>
              <w:rPr>
                <w:color w:val="000000"/>
                <w:sz w:val="16"/>
                <w:szCs w:val="16"/>
              </w:rPr>
            </w:pPr>
            <w:r>
              <w:rPr>
                <w:color w:val="000000"/>
                <w:sz w:val="16"/>
                <w:szCs w:val="16"/>
              </w:rPr>
              <w:t>L_at_Amin</w:t>
            </w:r>
          </w:p>
        </w:tc>
        <w:tc>
          <w:tcPr>
            <w:tcW w:w="824" w:type="pct"/>
            <w:tcBorders>
              <w:top w:val="nil"/>
              <w:left w:val="nil"/>
              <w:bottom w:val="nil"/>
              <w:right w:val="nil"/>
            </w:tcBorders>
            <w:shd w:val="clear" w:color="auto" w:fill="auto"/>
            <w:noWrap/>
            <w:vAlign w:val="bottom"/>
          </w:tcPr>
          <w:p w14:paraId="543BD7D5" w14:textId="4AAA3F2B" w:rsidR="00864983" w:rsidRPr="00327C7E" w:rsidRDefault="00E3514C" w:rsidP="00604B89">
            <w:pPr>
              <w:spacing w:after="0"/>
              <w:jc w:val="right"/>
              <w:rPr>
                <w:color w:val="000000"/>
                <w:sz w:val="16"/>
                <w:szCs w:val="16"/>
              </w:rPr>
            </w:pPr>
            <w:r w:rsidRPr="00E3514C">
              <w:rPr>
                <w:color w:val="000000"/>
                <w:sz w:val="16"/>
                <w:szCs w:val="16"/>
              </w:rPr>
              <w:t>11.90</w:t>
            </w:r>
          </w:p>
        </w:tc>
        <w:tc>
          <w:tcPr>
            <w:tcW w:w="824" w:type="pct"/>
            <w:tcBorders>
              <w:top w:val="nil"/>
              <w:left w:val="nil"/>
              <w:bottom w:val="nil"/>
              <w:right w:val="nil"/>
            </w:tcBorders>
            <w:shd w:val="clear" w:color="auto" w:fill="auto"/>
            <w:noWrap/>
            <w:vAlign w:val="bottom"/>
          </w:tcPr>
          <w:p w14:paraId="16D3F4FA" w14:textId="488E1F01" w:rsidR="00864983" w:rsidRPr="00327C7E" w:rsidRDefault="00E3514C" w:rsidP="00E3514C">
            <w:pPr>
              <w:spacing w:after="0"/>
              <w:jc w:val="right"/>
              <w:rPr>
                <w:color w:val="000000"/>
                <w:sz w:val="16"/>
                <w:szCs w:val="16"/>
              </w:rPr>
            </w:pPr>
            <w:r w:rsidRPr="00E3514C">
              <w:rPr>
                <w:color w:val="000000"/>
                <w:sz w:val="16"/>
                <w:szCs w:val="16"/>
              </w:rPr>
              <w:t>5.60</w:t>
            </w:r>
          </w:p>
        </w:tc>
        <w:tc>
          <w:tcPr>
            <w:tcW w:w="824" w:type="pct"/>
            <w:tcBorders>
              <w:top w:val="nil"/>
              <w:left w:val="nil"/>
              <w:bottom w:val="nil"/>
              <w:right w:val="nil"/>
            </w:tcBorders>
            <w:shd w:val="clear" w:color="auto" w:fill="auto"/>
            <w:noWrap/>
            <w:vAlign w:val="bottom"/>
          </w:tcPr>
          <w:p w14:paraId="5C69D231" w14:textId="68DF58A3" w:rsidR="00864983" w:rsidRPr="00327C7E" w:rsidRDefault="00E3514C" w:rsidP="00604B89">
            <w:pPr>
              <w:spacing w:after="0"/>
              <w:jc w:val="right"/>
              <w:rPr>
                <w:color w:val="000000"/>
                <w:sz w:val="16"/>
                <w:szCs w:val="16"/>
              </w:rPr>
            </w:pPr>
            <w:r>
              <w:rPr>
                <w:color w:val="000000"/>
                <w:sz w:val="16"/>
                <w:szCs w:val="16"/>
              </w:rPr>
              <w:t>5.49</w:t>
            </w:r>
          </w:p>
        </w:tc>
      </w:tr>
      <w:tr w:rsidR="00864983" w:rsidRPr="00327C7E" w14:paraId="6778F5B2" w14:textId="77777777" w:rsidTr="00113AAA">
        <w:trPr>
          <w:gridAfter w:val="1"/>
          <w:wAfter w:w="823" w:type="pct"/>
        </w:trPr>
        <w:tc>
          <w:tcPr>
            <w:tcW w:w="1705" w:type="pct"/>
            <w:tcBorders>
              <w:top w:val="nil"/>
              <w:left w:val="nil"/>
              <w:bottom w:val="nil"/>
              <w:right w:val="nil"/>
            </w:tcBorders>
            <w:shd w:val="clear" w:color="auto" w:fill="auto"/>
            <w:noWrap/>
            <w:vAlign w:val="bottom"/>
          </w:tcPr>
          <w:p w14:paraId="4F3724DC" w14:textId="77777777" w:rsidR="00864983" w:rsidRDefault="00864983" w:rsidP="00604B89">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Amin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824" w:type="pct"/>
            <w:tcBorders>
              <w:top w:val="nil"/>
              <w:left w:val="nil"/>
              <w:bottom w:val="nil"/>
              <w:right w:val="nil"/>
            </w:tcBorders>
            <w:shd w:val="clear" w:color="auto" w:fill="auto"/>
            <w:noWrap/>
            <w:vAlign w:val="bottom"/>
          </w:tcPr>
          <w:p w14:paraId="118DEDA2" w14:textId="77777777" w:rsidR="00864983" w:rsidRPr="00327C7E" w:rsidRDefault="00864983" w:rsidP="00E3514C">
            <w:pPr>
              <w:spacing w:after="0"/>
              <w:jc w:val="right"/>
              <w:rPr>
                <w:color w:val="000000"/>
                <w:sz w:val="16"/>
                <w:szCs w:val="16"/>
              </w:rPr>
            </w:pPr>
          </w:p>
        </w:tc>
        <w:tc>
          <w:tcPr>
            <w:tcW w:w="824" w:type="pct"/>
            <w:tcBorders>
              <w:top w:val="nil"/>
              <w:left w:val="nil"/>
              <w:bottom w:val="nil"/>
              <w:right w:val="nil"/>
            </w:tcBorders>
            <w:shd w:val="clear" w:color="auto" w:fill="auto"/>
            <w:noWrap/>
            <w:vAlign w:val="bottom"/>
          </w:tcPr>
          <w:p w14:paraId="0CE20DF0" w14:textId="336416EB" w:rsidR="00864983" w:rsidRPr="00E3514C" w:rsidRDefault="00E3514C" w:rsidP="00E3514C">
            <w:pPr>
              <w:spacing w:after="0"/>
              <w:jc w:val="right"/>
              <w:rPr>
                <w:sz w:val="16"/>
                <w:szCs w:val="16"/>
              </w:rPr>
            </w:pPr>
            <w:r>
              <w:rPr>
                <w:sz w:val="16"/>
                <w:szCs w:val="16"/>
              </w:rPr>
              <w:t>0.73</w:t>
            </w:r>
          </w:p>
        </w:tc>
        <w:tc>
          <w:tcPr>
            <w:tcW w:w="824" w:type="pct"/>
            <w:tcBorders>
              <w:top w:val="nil"/>
              <w:left w:val="nil"/>
              <w:bottom w:val="nil"/>
              <w:right w:val="nil"/>
            </w:tcBorders>
            <w:shd w:val="clear" w:color="auto" w:fill="auto"/>
            <w:noWrap/>
            <w:vAlign w:val="bottom"/>
          </w:tcPr>
          <w:p w14:paraId="573D587F" w14:textId="5890EFE3" w:rsidR="00864983" w:rsidRPr="00327C7E" w:rsidRDefault="00864983" w:rsidP="00E3514C">
            <w:pPr>
              <w:spacing w:after="0"/>
              <w:jc w:val="right"/>
              <w:rPr>
                <w:color w:val="000000"/>
                <w:sz w:val="16"/>
                <w:szCs w:val="16"/>
              </w:rPr>
            </w:pPr>
            <w:r w:rsidRPr="00327C7E">
              <w:rPr>
                <w:color w:val="000000"/>
                <w:sz w:val="16"/>
                <w:szCs w:val="16"/>
              </w:rPr>
              <w:t>0.</w:t>
            </w:r>
            <w:r w:rsidR="00E3514C">
              <w:rPr>
                <w:color w:val="000000"/>
                <w:sz w:val="16"/>
                <w:szCs w:val="16"/>
              </w:rPr>
              <w:t>38</w:t>
            </w:r>
          </w:p>
        </w:tc>
      </w:tr>
      <w:tr w:rsidR="00864983" w:rsidRPr="00320E53" w14:paraId="2E0A0CE9"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2676ADA5" w14:textId="77777777" w:rsidR="00864983" w:rsidRPr="00320E53" w:rsidRDefault="00864983" w:rsidP="00604B89">
            <w:pPr>
              <w:spacing w:after="0"/>
              <w:rPr>
                <w:color w:val="000000"/>
                <w:sz w:val="16"/>
                <w:szCs w:val="16"/>
              </w:rPr>
            </w:pPr>
            <w:r w:rsidRPr="00320E53">
              <w:rPr>
                <w:color w:val="000000"/>
                <w:sz w:val="16"/>
                <w:szCs w:val="16"/>
              </w:rPr>
              <w:t>L_at_Amax</w:t>
            </w:r>
          </w:p>
        </w:tc>
        <w:tc>
          <w:tcPr>
            <w:tcW w:w="824" w:type="pct"/>
            <w:tcBorders>
              <w:top w:val="nil"/>
              <w:left w:val="nil"/>
              <w:bottom w:val="nil"/>
              <w:right w:val="nil"/>
            </w:tcBorders>
            <w:shd w:val="clear" w:color="auto" w:fill="auto"/>
            <w:noWrap/>
            <w:vAlign w:val="bottom"/>
            <w:hideMark/>
          </w:tcPr>
          <w:p w14:paraId="31F04FB6" w14:textId="77777777" w:rsidR="00864983" w:rsidRPr="00320E53" w:rsidRDefault="00864983" w:rsidP="00604B89">
            <w:pPr>
              <w:spacing w:after="0"/>
              <w:jc w:val="right"/>
              <w:rPr>
                <w:color w:val="000000"/>
                <w:sz w:val="16"/>
                <w:szCs w:val="16"/>
              </w:rPr>
            </w:pPr>
            <w:r w:rsidRPr="00320E53">
              <w:rPr>
                <w:color w:val="000000"/>
                <w:sz w:val="16"/>
                <w:szCs w:val="16"/>
              </w:rPr>
              <w:t>99.46</w:t>
            </w:r>
          </w:p>
        </w:tc>
        <w:tc>
          <w:tcPr>
            <w:tcW w:w="824" w:type="pct"/>
            <w:tcBorders>
              <w:top w:val="nil"/>
              <w:left w:val="nil"/>
              <w:bottom w:val="nil"/>
              <w:right w:val="nil"/>
            </w:tcBorders>
            <w:shd w:val="clear" w:color="auto" w:fill="auto"/>
            <w:noWrap/>
            <w:vAlign w:val="bottom"/>
            <w:hideMark/>
          </w:tcPr>
          <w:p w14:paraId="6B2EB881" w14:textId="77777777" w:rsidR="00864983" w:rsidRPr="00320E53" w:rsidRDefault="00864983" w:rsidP="00604B89">
            <w:pPr>
              <w:spacing w:after="0"/>
              <w:jc w:val="right"/>
              <w:rPr>
                <w:color w:val="000000"/>
                <w:sz w:val="16"/>
                <w:szCs w:val="16"/>
              </w:rPr>
            </w:pPr>
            <w:r w:rsidRPr="00320E53">
              <w:rPr>
                <w:color w:val="000000"/>
                <w:sz w:val="16"/>
                <w:szCs w:val="16"/>
              </w:rPr>
              <w:t>99.46</w:t>
            </w:r>
          </w:p>
        </w:tc>
        <w:tc>
          <w:tcPr>
            <w:tcW w:w="824" w:type="pct"/>
            <w:tcBorders>
              <w:top w:val="nil"/>
              <w:left w:val="nil"/>
              <w:bottom w:val="nil"/>
              <w:right w:val="nil"/>
            </w:tcBorders>
            <w:shd w:val="clear" w:color="auto" w:fill="auto"/>
            <w:noWrap/>
            <w:vAlign w:val="bottom"/>
            <w:hideMark/>
          </w:tcPr>
          <w:p w14:paraId="7A692053" w14:textId="77777777" w:rsidR="00864983" w:rsidRPr="00320E53" w:rsidRDefault="00864983" w:rsidP="00604B89">
            <w:pPr>
              <w:spacing w:after="0"/>
              <w:jc w:val="right"/>
              <w:rPr>
                <w:color w:val="000000"/>
                <w:sz w:val="16"/>
                <w:szCs w:val="16"/>
              </w:rPr>
            </w:pPr>
            <w:r w:rsidRPr="00320E53">
              <w:rPr>
                <w:color w:val="000000"/>
                <w:sz w:val="16"/>
                <w:szCs w:val="16"/>
              </w:rPr>
              <w:t>99.46</w:t>
            </w:r>
          </w:p>
        </w:tc>
      </w:tr>
      <w:tr w:rsidR="00864983" w:rsidRPr="00320E53" w14:paraId="1DCABEED"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529E0AC1" w14:textId="77777777" w:rsidR="00864983" w:rsidRPr="00320E53" w:rsidRDefault="00864983" w:rsidP="00604B89">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w:t>
            </w:r>
            <w:r w:rsidRPr="00320E53">
              <w:rPr>
                <w:color w:val="000000"/>
                <w:sz w:val="16"/>
                <w:szCs w:val="16"/>
              </w:rPr>
              <w:t>Amax</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824" w:type="pct"/>
            <w:tcBorders>
              <w:top w:val="nil"/>
              <w:left w:val="nil"/>
              <w:bottom w:val="nil"/>
              <w:right w:val="nil"/>
            </w:tcBorders>
            <w:shd w:val="clear" w:color="auto" w:fill="auto"/>
            <w:noWrap/>
            <w:vAlign w:val="bottom"/>
            <w:hideMark/>
          </w:tcPr>
          <w:p w14:paraId="140F6C3A" w14:textId="77777777" w:rsidR="00864983" w:rsidRPr="00320E53" w:rsidRDefault="00864983" w:rsidP="00604B89">
            <w:pPr>
              <w:spacing w:after="0"/>
              <w:rPr>
                <w:color w:val="000000"/>
                <w:sz w:val="16"/>
                <w:szCs w:val="16"/>
              </w:rPr>
            </w:pPr>
          </w:p>
        </w:tc>
        <w:tc>
          <w:tcPr>
            <w:tcW w:w="824" w:type="pct"/>
            <w:tcBorders>
              <w:top w:val="nil"/>
              <w:left w:val="nil"/>
              <w:bottom w:val="nil"/>
              <w:right w:val="nil"/>
            </w:tcBorders>
            <w:shd w:val="clear" w:color="auto" w:fill="auto"/>
            <w:noWrap/>
            <w:vAlign w:val="bottom"/>
            <w:hideMark/>
          </w:tcPr>
          <w:p w14:paraId="2EB7A5F1" w14:textId="6CDE1602" w:rsidR="00864983" w:rsidRPr="00320E53" w:rsidRDefault="00E3514C" w:rsidP="00E3514C">
            <w:pPr>
              <w:spacing w:after="0"/>
              <w:jc w:val="right"/>
              <w:rPr>
                <w:sz w:val="16"/>
                <w:szCs w:val="16"/>
              </w:rPr>
            </w:pPr>
            <w:r>
              <w:rPr>
                <w:sz w:val="16"/>
                <w:szCs w:val="16"/>
              </w:rPr>
              <w:t>0.05</w:t>
            </w:r>
          </w:p>
        </w:tc>
        <w:tc>
          <w:tcPr>
            <w:tcW w:w="824" w:type="pct"/>
            <w:tcBorders>
              <w:top w:val="nil"/>
              <w:left w:val="nil"/>
              <w:bottom w:val="nil"/>
              <w:right w:val="nil"/>
            </w:tcBorders>
            <w:shd w:val="clear" w:color="auto" w:fill="auto"/>
            <w:noWrap/>
            <w:vAlign w:val="bottom"/>
            <w:hideMark/>
          </w:tcPr>
          <w:p w14:paraId="5665E338" w14:textId="108434CD" w:rsidR="00864983" w:rsidRPr="00320E53" w:rsidRDefault="00864983" w:rsidP="00E3514C">
            <w:pPr>
              <w:spacing w:after="0"/>
              <w:jc w:val="right"/>
              <w:rPr>
                <w:color w:val="000000"/>
                <w:sz w:val="16"/>
                <w:szCs w:val="16"/>
              </w:rPr>
            </w:pPr>
            <w:r w:rsidRPr="00320E53">
              <w:rPr>
                <w:color w:val="000000"/>
                <w:sz w:val="16"/>
                <w:szCs w:val="16"/>
              </w:rPr>
              <w:t>0.</w:t>
            </w:r>
            <w:r w:rsidR="00E3514C">
              <w:rPr>
                <w:color w:val="000000"/>
                <w:sz w:val="16"/>
                <w:szCs w:val="16"/>
              </w:rPr>
              <w:t>05</w:t>
            </w:r>
          </w:p>
        </w:tc>
      </w:tr>
      <w:tr w:rsidR="00864983" w:rsidRPr="00320E53" w14:paraId="27F9EF2C"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060B4CF0" w14:textId="77777777" w:rsidR="00864983" w:rsidRPr="00320E53" w:rsidRDefault="00864983" w:rsidP="00604B89">
            <w:pPr>
              <w:spacing w:after="0"/>
              <w:rPr>
                <w:color w:val="000000"/>
                <w:sz w:val="16"/>
                <w:szCs w:val="16"/>
              </w:rPr>
            </w:pPr>
            <w:r>
              <w:rPr>
                <w:color w:val="000000"/>
                <w:sz w:val="16"/>
                <w:szCs w:val="16"/>
              </w:rPr>
              <w:t xml:space="preserve">VonBert </w:t>
            </w:r>
            <w:r w:rsidRPr="00320E53">
              <w:rPr>
                <w:color w:val="000000"/>
                <w:sz w:val="16"/>
                <w:szCs w:val="16"/>
              </w:rPr>
              <w:t>K</w:t>
            </w:r>
          </w:p>
        </w:tc>
        <w:tc>
          <w:tcPr>
            <w:tcW w:w="824" w:type="pct"/>
            <w:tcBorders>
              <w:top w:val="nil"/>
              <w:left w:val="nil"/>
              <w:bottom w:val="nil"/>
              <w:right w:val="nil"/>
            </w:tcBorders>
            <w:shd w:val="clear" w:color="auto" w:fill="auto"/>
            <w:noWrap/>
            <w:vAlign w:val="bottom"/>
            <w:hideMark/>
          </w:tcPr>
          <w:p w14:paraId="7A93478F" w14:textId="77777777" w:rsidR="00864983" w:rsidRPr="00320E53" w:rsidRDefault="00864983" w:rsidP="00604B89">
            <w:pPr>
              <w:spacing w:after="0"/>
              <w:jc w:val="right"/>
              <w:rPr>
                <w:color w:val="000000"/>
                <w:sz w:val="16"/>
                <w:szCs w:val="16"/>
              </w:rPr>
            </w:pPr>
            <w:r w:rsidRPr="00320E53">
              <w:rPr>
                <w:color w:val="000000"/>
                <w:sz w:val="16"/>
                <w:szCs w:val="16"/>
              </w:rPr>
              <w:t>0.17</w:t>
            </w:r>
          </w:p>
        </w:tc>
        <w:tc>
          <w:tcPr>
            <w:tcW w:w="824" w:type="pct"/>
            <w:tcBorders>
              <w:top w:val="nil"/>
              <w:left w:val="nil"/>
              <w:bottom w:val="nil"/>
              <w:right w:val="nil"/>
            </w:tcBorders>
            <w:shd w:val="clear" w:color="auto" w:fill="auto"/>
            <w:noWrap/>
            <w:vAlign w:val="bottom"/>
            <w:hideMark/>
          </w:tcPr>
          <w:p w14:paraId="7F2D37E0" w14:textId="77777777" w:rsidR="00864983" w:rsidRPr="00320E53" w:rsidRDefault="00864983" w:rsidP="00604B89">
            <w:pPr>
              <w:spacing w:after="0"/>
              <w:jc w:val="right"/>
              <w:rPr>
                <w:color w:val="000000"/>
                <w:sz w:val="16"/>
                <w:szCs w:val="16"/>
              </w:rPr>
            </w:pPr>
            <w:r w:rsidRPr="00320E53">
              <w:rPr>
                <w:color w:val="000000"/>
                <w:sz w:val="16"/>
                <w:szCs w:val="16"/>
              </w:rPr>
              <w:t>0.17</w:t>
            </w:r>
          </w:p>
        </w:tc>
        <w:tc>
          <w:tcPr>
            <w:tcW w:w="824" w:type="pct"/>
            <w:tcBorders>
              <w:top w:val="nil"/>
              <w:left w:val="nil"/>
              <w:bottom w:val="nil"/>
              <w:right w:val="nil"/>
            </w:tcBorders>
            <w:shd w:val="clear" w:color="auto" w:fill="auto"/>
            <w:noWrap/>
            <w:vAlign w:val="bottom"/>
            <w:hideMark/>
          </w:tcPr>
          <w:p w14:paraId="04C58131" w14:textId="77777777" w:rsidR="00864983" w:rsidRPr="00320E53" w:rsidRDefault="00864983" w:rsidP="00604B89">
            <w:pPr>
              <w:spacing w:after="0"/>
              <w:jc w:val="right"/>
              <w:rPr>
                <w:color w:val="000000"/>
                <w:sz w:val="16"/>
                <w:szCs w:val="16"/>
              </w:rPr>
            </w:pPr>
            <w:r w:rsidRPr="00320E53">
              <w:rPr>
                <w:color w:val="000000"/>
                <w:sz w:val="16"/>
                <w:szCs w:val="16"/>
              </w:rPr>
              <w:t>0.17</w:t>
            </w:r>
          </w:p>
        </w:tc>
      </w:tr>
      <w:tr w:rsidR="00864983" w:rsidRPr="00320E53" w14:paraId="524E2E20" w14:textId="77777777" w:rsidTr="00113AAA">
        <w:trPr>
          <w:gridAfter w:val="1"/>
          <w:wAfter w:w="823" w:type="pct"/>
        </w:trPr>
        <w:tc>
          <w:tcPr>
            <w:tcW w:w="1705" w:type="pct"/>
            <w:tcBorders>
              <w:top w:val="nil"/>
              <w:left w:val="nil"/>
              <w:bottom w:val="nil"/>
              <w:right w:val="nil"/>
            </w:tcBorders>
            <w:shd w:val="clear" w:color="auto" w:fill="auto"/>
            <w:noWrap/>
            <w:vAlign w:val="bottom"/>
            <w:hideMark/>
          </w:tcPr>
          <w:p w14:paraId="3A593191" w14:textId="77777777" w:rsidR="00864983" w:rsidRPr="00320E53" w:rsidRDefault="00864983" w:rsidP="00604B89">
            <w:pPr>
              <w:spacing w:after="0"/>
              <w:rPr>
                <w:color w:val="000000"/>
                <w:sz w:val="16"/>
                <w:szCs w:val="16"/>
              </w:rPr>
            </w:pPr>
            <w:r w:rsidRPr="00320E53">
              <w:rPr>
                <w:color w:val="000000"/>
                <w:sz w:val="16"/>
                <w:szCs w:val="16"/>
              </w:rPr>
              <w:t>VonBert</w:t>
            </w:r>
            <w:r>
              <w:rPr>
                <w:color w:val="000000"/>
                <w:sz w:val="16"/>
                <w:szCs w:val="16"/>
              </w:rPr>
              <w:t xml:space="preserve"> </w:t>
            </w:r>
            <w:r w:rsidRPr="00320E53">
              <w:rPr>
                <w:color w:val="000000"/>
                <w:sz w:val="16"/>
                <w:szCs w:val="16"/>
              </w:rPr>
              <w:t>K</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p>
        </w:tc>
        <w:tc>
          <w:tcPr>
            <w:tcW w:w="824" w:type="pct"/>
            <w:tcBorders>
              <w:top w:val="nil"/>
              <w:left w:val="nil"/>
              <w:bottom w:val="nil"/>
              <w:right w:val="nil"/>
            </w:tcBorders>
            <w:shd w:val="clear" w:color="auto" w:fill="auto"/>
            <w:noWrap/>
            <w:vAlign w:val="bottom"/>
            <w:hideMark/>
          </w:tcPr>
          <w:p w14:paraId="0ACF6591" w14:textId="77777777" w:rsidR="00864983" w:rsidRPr="00320E53" w:rsidRDefault="00864983" w:rsidP="00604B89">
            <w:pPr>
              <w:spacing w:after="0"/>
              <w:rPr>
                <w:color w:val="000000"/>
                <w:sz w:val="16"/>
                <w:szCs w:val="16"/>
              </w:rPr>
            </w:pPr>
          </w:p>
        </w:tc>
        <w:tc>
          <w:tcPr>
            <w:tcW w:w="824" w:type="pct"/>
            <w:tcBorders>
              <w:top w:val="nil"/>
              <w:left w:val="nil"/>
              <w:bottom w:val="nil"/>
              <w:right w:val="nil"/>
            </w:tcBorders>
            <w:shd w:val="clear" w:color="auto" w:fill="auto"/>
            <w:noWrap/>
            <w:vAlign w:val="bottom"/>
            <w:hideMark/>
          </w:tcPr>
          <w:p w14:paraId="51780FA4" w14:textId="1B856705" w:rsidR="00864983" w:rsidRPr="00320E53" w:rsidRDefault="00E3514C" w:rsidP="00E3514C">
            <w:pPr>
              <w:spacing w:after="0"/>
              <w:jc w:val="right"/>
              <w:rPr>
                <w:sz w:val="16"/>
                <w:szCs w:val="16"/>
              </w:rPr>
            </w:pPr>
            <w:r>
              <w:rPr>
                <w:sz w:val="16"/>
                <w:szCs w:val="16"/>
              </w:rPr>
              <w:t>-0.06</w:t>
            </w:r>
          </w:p>
        </w:tc>
        <w:tc>
          <w:tcPr>
            <w:tcW w:w="824" w:type="pct"/>
            <w:tcBorders>
              <w:top w:val="nil"/>
              <w:left w:val="nil"/>
              <w:bottom w:val="nil"/>
              <w:right w:val="nil"/>
            </w:tcBorders>
            <w:shd w:val="clear" w:color="auto" w:fill="auto"/>
            <w:noWrap/>
            <w:vAlign w:val="bottom"/>
            <w:hideMark/>
          </w:tcPr>
          <w:p w14:paraId="05FCE79D" w14:textId="67A94CA7" w:rsidR="00864983" w:rsidRPr="00320E53" w:rsidRDefault="00864983" w:rsidP="00E3514C">
            <w:pPr>
              <w:spacing w:after="0"/>
              <w:jc w:val="right"/>
              <w:rPr>
                <w:color w:val="000000"/>
                <w:sz w:val="16"/>
                <w:szCs w:val="16"/>
              </w:rPr>
            </w:pPr>
            <w:r w:rsidRPr="00320E53">
              <w:rPr>
                <w:color w:val="000000"/>
                <w:sz w:val="16"/>
                <w:szCs w:val="16"/>
              </w:rPr>
              <w:t>-0.</w:t>
            </w:r>
            <w:r w:rsidR="00E3514C">
              <w:rPr>
                <w:color w:val="000000"/>
                <w:sz w:val="16"/>
                <w:szCs w:val="16"/>
              </w:rPr>
              <w:t>05</w:t>
            </w:r>
          </w:p>
        </w:tc>
      </w:tr>
      <w:tr w:rsidR="00864983" w:rsidRPr="004B2DB0" w14:paraId="3B3AF186" w14:textId="77777777" w:rsidTr="00113AAA">
        <w:trPr>
          <w:gridAfter w:val="1"/>
          <w:wAfter w:w="823" w:type="pct"/>
        </w:trPr>
        <w:tc>
          <w:tcPr>
            <w:tcW w:w="1705" w:type="pct"/>
            <w:tcBorders>
              <w:top w:val="nil"/>
              <w:left w:val="nil"/>
              <w:bottom w:val="nil"/>
              <w:right w:val="nil"/>
            </w:tcBorders>
            <w:shd w:val="clear" w:color="auto" w:fill="auto"/>
            <w:noWrap/>
            <w:vAlign w:val="bottom"/>
          </w:tcPr>
          <w:p w14:paraId="1C4C7564" w14:textId="77777777" w:rsidR="00864983" w:rsidRPr="00320E53" w:rsidRDefault="00864983" w:rsidP="00604B89">
            <w:pPr>
              <w:spacing w:after="0"/>
              <w:rPr>
                <w:color w:val="000000"/>
                <w:sz w:val="16"/>
                <w:szCs w:val="16"/>
              </w:rPr>
            </w:pPr>
            <w:r>
              <w:rPr>
                <w:color w:val="000000"/>
                <w:sz w:val="16"/>
                <w:szCs w:val="16"/>
              </w:rPr>
              <w:t>Q bottom trawl index</w:t>
            </w:r>
          </w:p>
        </w:tc>
        <w:tc>
          <w:tcPr>
            <w:tcW w:w="824" w:type="pct"/>
            <w:tcBorders>
              <w:top w:val="nil"/>
              <w:left w:val="nil"/>
              <w:bottom w:val="nil"/>
              <w:right w:val="nil"/>
            </w:tcBorders>
            <w:shd w:val="clear" w:color="auto" w:fill="auto"/>
            <w:noWrap/>
            <w:vAlign w:val="bottom"/>
          </w:tcPr>
          <w:p w14:paraId="3C404928" w14:textId="185EB5D6" w:rsidR="00864983" w:rsidRPr="004B2DB0" w:rsidRDefault="00864983" w:rsidP="00E3514C">
            <w:pPr>
              <w:spacing w:after="0"/>
              <w:jc w:val="right"/>
              <w:rPr>
                <w:color w:val="000000"/>
                <w:sz w:val="16"/>
                <w:szCs w:val="16"/>
              </w:rPr>
            </w:pPr>
            <w:r>
              <w:rPr>
                <w:color w:val="000000"/>
                <w:sz w:val="16"/>
                <w:szCs w:val="16"/>
              </w:rPr>
              <w:t>1.</w:t>
            </w:r>
            <w:r w:rsidR="00E3514C">
              <w:rPr>
                <w:color w:val="000000"/>
                <w:sz w:val="16"/>
                <w:szCs w:val="16"/>
              </w:rPr>
              <w:t>27</w:t>
            </w:r>
          </w:p>
        </w:tc>
        <w:tc>
          <w:tcPr>
            <w:tcW w:w="824" w:type="pct"/>
            <w:tcBorders>
              <w:top w:val="nil"/>
              <w:left w:val="nil"/>
              <w:bottom w:val="nil"/>
              <w:right w:val="nil"/>
            </w:tcBorders>
            <w:shd w:val="clear" w:color="auto" w:fill="auto"/>
            <w:noWrap/>
            <w:vAlign w:val="bottom"/>
          </w:tcPr>
          <w:p w14:paraId="0943567B" w14:textId="51C32F4C" w:rsidR="00864983" w:rsidRPr="004B2DB0" w:rsidRDefault="00864983" w:rsidP="00E3514C">
            <w:pPr>
              <w:spacing w:after="0"/>
              <w:jc w:val="right"/>
              <w:rPr>
                <w:color w:val="000000"/>
                <w:sz w:val="16"/>
                <w:szCs w:val="16"/>
              </w:rPr>
            </w:pPr>
            <w:r w:rsidRPr="00E3514C">
              <w:rPr>
                <w:color w:val="808080" w:themeColor="background1" w:themeShade="80"/>
                <w:sz w:val="16"/>
                <w:szCs w:val="16"/>
              </w:rPr>
              <w:t>1.</w:t>
            </w:r>
            <w:r w:rsidR="00E3514C" w:rsidRPr="00E3514C">
              <w:rPr>
                <w:color w:val="808080" w:themeColor="background1" w:themeShade="80"/>
                <w:sz w:val="16"/>
                <w:szCs w:val="16"/>
              </w:rPr>
              <w:t>00</w:t>
            </w:r>
          </w:p>
        </w:tc>
        <w:tc>
          <w:tcPr>
            <w:tcW w:w="824" w:type="pct"/>
            <w:tcBorders>
              <w:top w:val="nil"/>
              <w:left w:val="nil"/>
              <w:bottom w:val="nil"/>
              <w:right w:val="nil"/>
            </w:tcBorders>
            <w:shd w:val="clear" w:color="auto" w:fill="auto"/>
            <w:noWrap/>
            <w:vAlign w:val="bottom"/>
          </w:tcPr>
          <w:p w14:paraId="77596314" w14:textId="176A0F2D" w:rsidR="00864983" w:rsidRPr="004B2DB0" w:rsidRDefault="00864983" w:rsidP="00E3514C">
            <w:pPr>
              <w:spacing w:after="0"/>
              <w:jc w:val="right"/>
              <w:rPr>
                <w:color w:val="000000"/>
                <w:sz w:val="16"/>
                <w:szCs w:val="16"/>
              </w:rPr>
            </w:pPr>
            <w:r w:rsidRPr="00E3514C">
              <w:rPr>
                <w:color w:val="808080" w:themeColor="background1" w:themeShade="80"/>
                <w:sz w:val="16"/>
                <w:szCs w:val="16"/>
              </w:rPr>
              <w:t>1.</w:t>
            </w:r>
            <w:r w:rsidR="00E3514C" w:rsidRPr="00E3514C">
              <w:rPr>
                <w:color w:val="808080" w:themeColor="background1" w:themeShade="80"/>
                <w:sz w:val="16"/>
                <w:szCs w:val="16"/>
              </w:rPr>
              <w:t>00</w:t>
            </w:r>
          </w:p>
        </w:tc>
      </w:tr>
      <w:tr w:rsidR="00864983" w:rsidRPr="00320E53" w14:paraId="59C5D9A4" w14:textId="77777777" w:rsidTr="00E3514C">
        <w:trPr>
          <w:gridAfter w:val="1"/>
          <w:wAfter w:w="823" w:type="pct"/>
        </w:trPr>
        <w:tc>
          <w:tcPr>
            <w:tcW w:w="1705" w:type="pct"/>
            <w:tcBorders>
              <w:top w:val="nil"/>
              <w:left w:val="nil"/>
              <w:bottom w:val="nil"/>
              <w:right w:val="nil"/>
            </w:tcBorders>
            <w:shd w:val="clear" w:color="auto" w:fill="auto"/>
            <w:noWrap/>
            <w:vAlign w:val="bottom"/>
            <w:hideMark/>
          </w:tcPr>
          <w:p w14:paraId="5F5073E0" w14:textId="77777777" w:rsidR="00864983" w:rsidRPr="00320E53" w:rsidRDefault="00864983" w:rsidP="00604B89">
            <w:pPr>
              <w:spacing w:after="0"/>
              <w:rPr>
                <w:color w:val="000000"/>
                <w:sz w:val="16"/>
                <w:szCs w:val="16"/>
              </w:rPr>
            </w:pPr>
            <w:r w:rsidRPr="00320E53">
              <w:rPr>
                <w:color w:val="000000"/>
                <w:sz w:val="16"/>
                <w:szCs w:val="16"/>
              </w:rPr>
              <w:t>SSB</w:t>
            </w:r>
            <w:r>
              <w:rPr>
                <w:color w:val="000000"/>
                <w:sz w:val="16"/>
                <w:szCs w:val="16"/>
              </w:rPr>
              <w:t xml:space="preserve"> unfished 1000’s </w:t>
            </w:r>
            <w:r w:rsidRPr="00320E53">
              <w:rPr>
                <w:color w:val="000000"/>
                <w:sz w:val="16"/>
                <w:szCs w:val="16"/>
              </w:rPr>
              <w:t>t</w:t>
            </w:r>
          </w:p>
        </w:tc>
        <w:tc>
          <w:tcPr>
            <w:tcW w:w="824" w:type="pct"/>
            <w:tcBorders>
              <w:top w:val="nil"/>
              <w:left w:val="nil"/>
              <w:bottom w:val="nil"/>
              <w:right w:val="nil"/>
            </w:tcBorders>
            <w:shd w:val="clear" w:color="auto" w:fill="auto"/>
            <w:noWrap/>
            <w:vAlign w:val="bottom"/>
          </w:tcPr>
          <w:p w14:paraId="2C7A3C2E" w14:textId="06D87EF5" w:rsidR="00864983" w:rsidRPr="00320E53" w:rsidRDefault="002645FB" w:rsidP="00604B89">
            <w:pPr>
              <w:spacing w:after="0"/>
              <w:jc w:val="right"/>
              <w:rPr>
                <w:color w:val="000000"/>
                <w:sz w:val="16"/>
                <w:szCs w:val="16"/>
              </w:rPr>
            </w:pPr>
            <w:r>
              <w:rPr>
                <w:color w:val="000000"/>
                <w:sz w:val="16"/>
                <w:szCs w:val="16"/>
              </w:rPr>
              <w:t>377.33</w:t>
            </w:r>
          </w:p>
        </w:tc>
        <w:tc>
          <w:tcPr>
            <w:tcW w:w="824" w:type="pct"/>
            <w:tcBorders>
              <w:top w:val="nil"/>
              <w:left w:val="nil"/>
              <w:bottom w:val="nil"/>
              <w:right w:val="nil"/>
            </w:tcBorders>
            <w:shd w:val="clear" w:color="auto" w:fill="auto"/>
            <w:noWrap/>
            <w:vAlign w:val="bottom"/>
          </w:tcPr>
          <w:p w14:paraId="68638873" w14:textId="6ACF534C" w:rsidR="00864983" w:rsidRPr="00320E53" w:rsidRDefault="002645FB" w:rsidP="00604B89">
            <w:pPr>
              <w:spacing w:after="0"/>
              <w:jc w:val="right"/>
              <w:rPr>
                <w:color w:val="000000"/>
                <w:sz w:val="16"/>
                <w:szCs w:val="16"/>
              </w:rPr>
            </w:pPr>
            <w:r>
              <w:rPr>
                <w:color w:val="000000"/>
                <w:sz w:val="16"/>
                <w:szCs w:val="16"/>
              </w:rPr>
              <w:t>327.53</w:t>
            </w:r>
          </w:p>
        </w:tc>
        <w:tc>
          <w:tcPr>
            <w:tcW w:w="824" w:type="pct"/>
            <w:tcBorders>
              <w:top w:val="nil"/>
              <w:left w:val="nil"/>
              <w:bottom w:val="nil"/>
              <w:right w:val="nil"/>
            </w:tcBorders>
            <w:shd w:val="clear" w:color="auto" w:fill="auto"/>
            <w:noWrap/>
            <w:vAlign w:val="bottom"/>
          </w:tcPr>
          <w:p w14:paraId="4D769884" w14:textId="73D52AC9" w:rsidR="00864983" w:rsidRPr="00320E53" w:rsidRDefault="002645FB" w:rsidP="00604B89">
            <w:pPr>
              <w:spacing w:after="0"/>
              <w:jc w:val="right"/>
              <w:rPr>
                <w:color w:val="000000"/>
                <w:sz w:val="16"/>
                <w:szCs w:val="16"/>
              </w:rPr>
            </w:pPr>
            <w:r>
              <w:rPr>
                <w:color w:val="000000"/>
                <w:sz w:val="16"/>
                <w:szCs w:val="16"/>
              </w:rPr>
              <w:t>313.91</w:t>
            </w:r>
          </w:p>
        </w:tc>
      </w:tr>
      <w:tr w:rsidR="00864983" w14:paraId="47AAE3DE" w14:textId="77777777" w:rsidTr="00113AAA">
        <w:trPr>
          <w:gridAfter w:val="1"/>
          <w:wAfter w:w="823" w:type="pct"/>
        </w:trPr>
        <w:tc>
          <w:tcPr>
            <w:tcW w:w="1705" w:type="pct"/>
            <w:tcBorders>
              <w:top w:val="nil"/>
              <w:left w:val="nil"/>
              <w:bottom w:val="nil"/>
              <w:right w:val="nil"/>
            </w:tcBorders>
            <w:shd w:val="clear" w:color="auto" w:fill="auto"/>
            <w:noWrap/>
            <w:vAlign w:val="bottom"/>
          </w:tcPr>
          <w:p w14:paraId="163B52AE" w14:textId="77777777" w:rsidR="00864983" w:rsidRPr="00320E53" w:rsidRDefault="00864983" w:rsidP="00604B89">
            <w:pPr>
              <w:spacing w:after="0"/>
              <w:rPr>
                <w:color w:val="000000"/>
                <w:sz w:val="16"/>
                <w:szCs w:val="16"/>
              </w:rPr>
            </w:pPr>
            <w:r>
              <w:rPr>
                <w:color w:val="000000"/>
                <w:sz w:val="16"/>
                <w:szCs w:val="16"/>
              </w:rPr>
              <w:t>SSB unfished CV</w:t>
            </w:r>
          </w:p>
        </w:tc>
        <w:tc>
          <w:tcPr>
            <w:tcW w:w="824" w:type="pct"/>
            <w:tcBorders>
              <w:top w:val="nil"/>
              <w:left w:val="nil"/>
              <w:bottom w:val="nil"/>
              <w:right w:val="nil"/>
            </w:tcBorders>
            <w:shd w:val="clear" w:color="auto" w:fill="auto"/>
            <w:noWrap/>
            <w:vAlign w:val="bottom"/>
          </w:tcPr>
          <w:p w14:paraId="7CDF987A" w14:textId="1444DEBE" w:rsidR="00864983" w:rsidRPr="00320E53" w:rsidRDefault="002645FB" w:rsidP="002645FB">
            <w:pPr>
              <w:spacing w:after="0"/>
              <w:jc w:val="right"/>
              <w:rPr>
                <w:color w:val="000000"/>
                <w:sz w:val="16"/>
                <w:szCs w:val="16"/>
              </w:rPr>
            </w:pPr>
            <w:r w:rsidRPr="002645FB">
              <w:rPr>
                <w:color w:val="000000"/>
                <w:sz w:val="16"/>
                <w:szCs w:val="16"/>
              </w:rPr>
              <w:t>0.0</w:t>
            </w:r>
            <w:r>
              <w:rPr>
                <w:color w:val="000000"/>
                <w:sz w:val="16"/>
                <w:szCs w:val="16"/>
              </w:rPr>
              <w:t>8</w:t>
            </w:r>
          </w:p>
        </w:tc>
        <w:tc>
          <w:tcPr>
            <w:tcW w:w="824" w:type="pct"/>
            <w:tcBorders>
              <w:top w:val="nil"/>
              <w:left w:val="nil"/>
              <w:bottom w:val="nil"/>
              <w:right w:val="nil"/>
            </w:tcBorders>
            <w:shd w:val="clear" w:color="auto" w:fill="auto"/>
            <w:noWrap/>
            <w:vAlign w:val="bottom"/>
          </w:tcPr>
          <w:p w14:paraId="28E97429" w14:textId="54D8F217" w:rsidR="00864983" w:rsidRDefault="002645FB" w:rsidP="00604B89">
            <w:pPr>
              <w:spacing w:after="0"/>
              <w:jc w:val="right"/>
              <w:rPr>
                <w:color w:val="000000"/>
                <w:sz w:val="16"/>
                <w:szCs w:val="16"/>
              </w:rPr>
            </w:pPr>
            <w:r>
              <w:rPr>
                <w:color w:val="000000"/>
                <w:sz w:val="16"/>
                <w:szCs w:val="16"/>
              </w:rPr>
              <w:t>0.08</w:t>
            </w:r>
          </w:p>
        </w:tc>
        <w:tc>
          <w:tcPr>
            <w:tcW w:w="824" w:type="pct"/>
            <w:tcBorders>
              <w:top w:val="nil"/>
              <w:left w:val="nil"/>
              <w:bottom w:val="nil"/>
              <w:right w:val="nil"/>
            </w:tcBorders>
            <w:shd w:val="clear" w:color="auto" w:fill="auto"/>
            <w:noWrap/>
            <w:vAlign w:val="bottom"/>
          </w:tcPr>
          <w:p w14:paraId="1F1A1BD8" w14:textId="0AE78205" w:rsidR="00864983" w:rsidRDefault="002645FB" w:rsidP="00604B89">
            <w:pPr>
              <w:spacing w:after="0"/>
              <w:jc w:val="right"/>
              <w:rPr>
                <w:color w:val="000000"/>
                <w:sz w:val="16"/>
                <w:szCs w:val="16"/>
              </w:rPr>
            </w:pPr>
            <w:r>
              <w:rPr>
                <w:color w:val="000000"/>
                <w:sz w:val="16"/>
                <w:szCs w:val="16"/>
              </w:rPr>
              <w:t>0.08</w:t>
            </w:r>
          </w:p>
        </w:tc>
      </w:tr>
      <w:tr w:rsidR="00864983" w14:paraId="154296C5" w14:textId="77777777" w:rsidTr="00113AAA">
        <w:trPr>
          <w:gridAfter w:val="1"/>
          <w:wAfter w:w="823" w:type="pct"/>
        </w:trPr>
        <w:tc>
          <w:tcPr>
            <w:tcW w:w="1705" w:type="pct"/>
            <w:tcBorders>
              <w:top w:val="nil"/>
              <w:left w:val="nil"/>
              <w:bottom w:val="nil"/>
              <w:right w:val="nil"/>
            </w:tcBorders>
            <w:shd w:val="clear" w:color="auto" w:fill="auto"/>
            <w:noWrap/>
            <w:vAlign w:val="bottom"/>
          </w:tcPr>
          <w:p w14:paraId="01F4908C" w14:textId="77777777" w:rsidR="00864983" w:rsidRDefault="00864983" w:rsidP="00604B89">
            <w:pPr>
              <w:spacing w:after="0"/>
              <w:rPr>
                <w:color w:val="000000"/>
                <w:sz w:val="16"/>
                <w:szCs w:val="16"/>
              </w:rPr>
            </w:pPr>
            <w:r>
              <w:rPr>
                <w:color w:val="000000"/>
                <w:sz w:val="16"/>
                <w:szCs w:val="16"/>
              </w:rPr>
              <w:t>F</w:t>
            </w:r>
            <w:r>
              <w:rPr>
                <w:color w:val="000000"/>
                <w:sz w:val="16"/>
                <w:szCs w:val="16"/>
                <w:vertAlign w:val="subscript"/>
              </w:rPr>
              <w:t xml:space="preserve">MSY               </w:t>
            </w:r>
            <w:r w:rsidRPr="00914043">
              <w:rPr>
                <w:color w:val="000000"/>
                <w:sz w:val="16"/>
                <w:szCs w:val="16"/>
              </w:rPr>
              <w:t>(sum apical F</w:t>
            </w:r>
            <w:r>
              <w:rPr>
                <w:color w:val="000000"/>
                <w:sz w:val="16"/>
                <w:szCs w:val="16"/>
              </w:rPr>
              <w:t>)</w:t>
            </w:r>
          </w:p>
        </w:tc>
        <w:tc>
          <w:tcPr>
            <w:tcW w:w="824" w:type="pct"/>
            <w:tcBorders>
              <w:top w:val="nil"/>
              <w:left w:val="nil"/>
              <w:bottom w:val="nil"/>
              <w:right w:val="nil"/>
            </w:tcBorders>
            <w:shd w:val="clear" w:color="auto" w:fill="auto"/>
            <w:noWrap/>
            <w:vAlign w:val="bottom"/>
          </w:tcPr>
          <w:p w14:paraId="1E59F69F" w14:textId="307B264A" w:rsidR="00864983" w:rsidRDefault="002645FB" w:rsidP="00604B89">
            <w:pPr>
              <w:spacing w:after="0"/>
              <w:jc w:val="right"/>
              <w:rPr>
                <w:color w:val="000000"/>
                <w:sz w:val="16"/>
                <w:szCs w:val="16"/>
              </w:rPr>
            </w:pPr>
            <w:r>
              <w:rPr>
                <w:color w:val="000000"/>
                <w:sz w:val="16"/>
                <w:szCs w:val="16"/>
              </w:rPr>
              <w:t>0.71</w:t>
            </w:r>
          </w:p>
        </w:tc>
        <w:tc>
          <w:tcPr>
            <w:tcW w:w="824" w:type="pct"/>
            <w:tcBorders>
              <w:top w:val="nil"/>
              <w:left w:val="nil"/>
              <w:bottom w:val="nil"/>
              <w:right w:val="nil"/>
            </w:tcBorders>
            <w:shd w:val="clear" w:color="auto" w:fill="auto"/>
            <w:noWrap/>
            <w:vAlign w:val="bottom"/>
          </w:tcPr>
          <w:p w14:paraId="7C56E83C" w14:textId="3019A001" w:rsidR="00864983" w:rsidRDefault="00864983" w:rsidP="00604B89">
            <w:pPr>
              <w:spacing w:after="0"/>
              <w:jc w:val="right"/>
              <w:rPr>
                <w:color w:val="000000"/>
                <w:sz w:val="16"/>
                <w:szCs w:val="16"/>
              </w:rPr>
            </w:pPr>
          </w:p>
        </w:tc>
        <w:tc>
          <w:tcPr>
            <w:tcW w:w="824" w:type="pct"/>
            <w:tcBorders>
              <w:top w:val="nil"/>
              <w:left w:val="nil"/>
              <w:bottom w:val="nil"/>
              <w:right w:val="nil"/>
            </w:tcBorders>
            <w:shd w:val="clear" w:color="auto" w:fill="auto"/>
            <w:noWrap/>
            <w:vAlign w:val="bottom"/>
          </w:tcPr>
          <w:p w14:paraId="2D1838AA" w14:textId="43DA7DD1" w:rsidR="00864983" w:rsidRDefault="00864983" w:rsidP="00604B89">
            <w:pPr>
              <w:spacing w:after="0"/>
              <w:jc w:val="right"/>
              <w:rPr>
                <w:color w:val="000000"/>
                <w:sz w:val="16"/>
                <w:szCs w:val="16"/>
              </w:rPr>
            </w:pPr>
          </w:p>
        </w:tc>
      </w:tr>
      <w:tr w:rsidR="00864983" w:rsidRPr="0023773D" w14:paraId="5E0A85A8" w14:textId="77777777" w:rsidTr="00113AAA">
        <w:trPr>
          <w:gridAfter w:val="1"/>
          <w:wAfter w:w="823" w:type="pct"/>
        </w:trPr>
        <w:tc>
          <w:tcPr>
            <w:tcW w:w="1705" w:type="pct"/>
            <w:tcBorders>
              <w:top w:val="nil"/>
              <w:left w:val="nil"/>
              <w:bottom w:val="nil"/>
              <w:right w:val="nil"/>
            </w:tcBorders>
            <w:shd w:val="clear" w:color="auto" w:fill="auto"/>
            <w:noWrap/>
            <w:vAlign w:val="bottom"/>
          </w:tcPr>
          <w:p w14:paraId="369EC235" w14:textId="77777777" w:rsidR="00864983" w:rsidRDefault="00864983" w:rsidP="00604B89">
            <w:pPr>
              <w:spacing w:after="0"/>
              <w:rPr>
                <w:color w:val="000000"/>
                <w:sz w:val="16"/>
                <w:szCs w:val="16"/>
              </w:rPr>
            </w:pPr>
            <w:r>
              <w:rPr>
                <w:color w:val="000000"/>
                <w:sz w:val="16"/>
                <w:szCs w:val="16"/>
              </w:rPr>
              <w:t>2022 F</w:t>
            </w:r>
            <w:r w:rsidRPr="004D5DD2">
              <w:rPr>
                <w:color w:val="000000"/>
                <w:sz w:val="16"/>
                <w:szCs w:val="16"/>
                <w:vertAlign w:val="subscript"/>
              </w:rPr>
              <w:t>ABC</w:t>
            </w:r>
            <w:r>
              <w:rPr>
                <w:color w:val="000000"/>
                <w:sz w:val="16"/>
                <w:szCs w:val="16"/>
                <w:vertAlign w:val="subscript"/>
              </w:rPr>
              <w:t xml:space="preserve"> </w:t>
            </w:r>
            <w:r w:rsidRPr="00914043">
              <w:rPr>
                <w:color w:val="000000"/>
                <w:sz w:val="16"/>
                <w:szCs w:val="16"/>
              </w:rPr>
              <w:t>(sum apical F</w:t>
            </w:r>
            <w:r>
              <w:rPr>
                <w:color w:val="000000"/>
                <w:sz w:val="16"/>
                <w:szCs w:val="16"/>
              </w:rPr>
              <w:t>)</w:t>
            </w:r>
          </w:p>
        </w:tc>
        <w:tc>
          <w:tcPr>
            <w:tcW w:w="824" w:type="pct"/>
            <w:tcBorders>
              <w:top w:val="nil"/>
              <w:left w:val="nil"/>
              <w:bottom w:val="nil"/>
              <w:right w:val="nil"/>
            </w:tcBorders>
            <w:shd w:val="clear" w:color="auto" w:fill="auto"/>
            <w:noWrap/>
            <w:vAlign w:val="bottom"/>
          </w:tcPr>
          <w:p w14:paraId="038D3F67" w14:textId="3530E00E" w:rsidR="00864983" w:rsidRPr="0023773D" w:rsidRDefault="002645FB" w:rsidP="00604B89">
            <w:pPr>
              <w:spacing w:after="0"/>
              <w:jc w:val="right"/>
              <w:rPr>
                <w:color w:val="000000"/>
                <w:sz w:val="16"/>
                <w:szCs w:val="16"/>
              </w:rPr>
            </w:pPr>
            <w:r>
              <w:rPr>
                <w:color w:val="000000"/>
                <w:sz w:val="16"/>
                <w:szCs w:val="16"/>
              </w:rPr>
              <w:t>0.38</w:t>
            </w:r>
          </w:p>
        </w:tc>
        <w:tc>
          <w:tcPr>
            <w:tcW w:w="824" w:type="pct"/>
            <w:tcBorders>
              <w:top w:val="nil"/>
              <w:left w:val="nil"/>
              <w:bottom w:val="nil"/>
              <w:right w:val="nil"/>
            </w:tcBorders>
            <w:shd w:val="clear" w:color="auto" w:fill="auto"/>
            <w:noWrap/>
            <w:vAlign w:val="bottom"/>
          </w:tcPr>
          <w:p w14:paraId="5CC60538" w14:textId="7F2941D7" w:rsidR="00864983" w:rsidRPr="0023773D" w:rsidRDefault="00864983" w:rsidP="00604B89">
            <w:pPr>
              <w:spacing w:after="0"/>
              <w:jc w:val="right"/>
              <w:rPr>
                <w:color w:val="000000"/>
                <w:sz w:val="16"/>
                <w:szCs w:val="16"/>
              </w:rPr>
            </w:pPr>
          </w:p>
        </w:tc>
        <w:tc>
          <w:tcPr>
            <w:tcW w:w="824" w:type="pct"/>
            <w:tcBorders>
              <w:top w:val="nil"/>
              <w:left w:val="nil"/>
              <w:bottom w:val="nil"/>
              <w:right w:val="nil"/>
            </w:tcBorders>
            <w:shd w:val="clear" w:color="auto" w:fill="auto"/>
            <w:noWrap/>
            <w:vAlign w:val="bottom"/>
          </w:tcPr>
          <w:p w14:paraId="33C31507" w14:textId="6C3D1A5D" w:rsidR="00864983" w:rsidRPr="0023773D" w:rsidRDefault="00864983" w:rsidP="00604B89">
            <w:pPr>
              <w:spacing w:after="0"/>
              <w:jc w:val="right"/>
              <w:rPr>
                <w:color w:val="000000"/>
                <w:sz w:val="16"/>
                <w:szCs w:val="16"/>
              </w:rPr>
            </w:pPr>
          </w:p>
        </w:tc>
      </w:tr>
      <w:tr w:rsidR="00864983" w:rsidRPr="00320E53" w14:paraId="0DF61FC2" w14:textId="77777777" w:rsidTr="00E3514C">
        <w:trPr>
          <w:gridAfter w:val="1"/>
          <w:wAfter w:w="823" w:type="pct"/>
        </w:trPr>
        <w:tc>
          <w:tcPr>
            <w:tcW w:w="1705" w:type="pct"/>
            <w:tcBorders>
              <w:top w:val="nil"/>
              <w:left w:val="nil"/>
              <w:right w:val="nil"/>
            </w:tcBorders>
            <w:shd w:val="clear" w:color="auto" w:fill="auto"/>
            <w:noWrap/>
            <w:vAlign w:val="bottom"/>
            <w:hideMark/>
          </w:tcPr>
          <w:p w14:paraId="54B66F3F" w14:textId="77777777" w:rsidR="00864983" w:rsidRPr="00320E53" w:rsidRDefault="00864983" w:rsidP="00604B89">
            <w:pPr>
              <w:spacing w:after="0"/>
              <w:rPr>
                <w:color w:val="000000"/>
                <w:sz w:val="16"/>
                <w:szCs w:val="16"/>
              </w:rPr>
            </w:pPr>
            <w:r>
              <w:rPr>
                <w:color w:val="000000"/>
                <w:sz w:val="16"/>
                <w:szCs w:val="16"/>
              </w:rPr>
              <w:t>SS</w:t>
            </w:r>
            <w:r w:rsidRPr="00320E53">
              <w:rPr>
                <w:color w:val="000000"/>
                <w:sz w:val="16"/>
                <w:szCs w:val="16"/>
              </w:rPr>
              <w:t>Bratio</w:t>
            </w:r>
            <w:r>
              <w:rPr>
                <w:color w:val="000000"/>
                <w:sz w:val="16"/>
                <w:szCs w:val="16"/>
              </w:rPr>
              <w:t xml:space="preserve"> </w:t>
            </w:r>
            <w:r w:rsidRPr="00320E53">
              <w:rPr>
                <w:color w:val="000000"/>
                <w:sz w:val="16"/>
                <w:szCs w:val="16"/>
              </w:rPr>
              <w:t>2021</w:t>
            </w:r>
          </w:p>
        </w:tc>
        <w:tc>
          <w:tcPr>
            <w:tcW w:w="824" w:type="pct"/>
            <w:tcBorders>
              <w:top w:val="nil"/>
              <w:left w:val="nil"/>
              <w:right w:val="nil"/>
            </w:tcBorders>
            <w:shd w:val="clear" w:color="auto" w:fill="auto"/>
            <w:noWrap/>
            <w:vAlign w:val="bottom"/>
          </w:tcPr>
          <w:p w14:paraId="75D6AF55" w14:textId="67031A30" w:rsidR="00864983" w:rsidRPr="00320E53" w:rsidRDefault="00864983" w:rsidP="00604B89">
            <w:pPr>
              <w:spacing w:after="0"/>
              <w:jc w:val="right"/>
              <w:rPr>
                <w:color w:val="000000"/>
                <w:sz w:val="16"/>
                <w:szCs w:val="16"/>
              </w:rPr>
            </w:pPr>
          </w:p>
        </w:tc>
        <w:tc>
          <w:tcPr>
            <w:tcW w:w="824" w:type="pct"/>
            <w:tcBorders>
              <w:top w:val="nil"/>
              <w:left w:val="nil"/>
              <w:right w:val="nil"/>
            </w:tcBorders>
            <w:shd w:val="clear" w:color="auto" w:fill="auto"/>
            <w:noWrap/>
            <w:vAlign w:val="bottom"/>
          </w:tcPr>
          <w:p w14:paraId="48113BDA" w14:textId="1BBE1A49" w:rsidR="00864983" w:rsidRPr="00320E53" w:rsidRDefault="00864983" w:rsidP="00604B89">
            <w:pPr>
              <w:spacing w:after="0"/>
              <w:jc w:val="right"/>
              <w:rPr>
                <w:color w:val="000000"/>
                <w:sz w:val="16"/>
                <w:szCs w:val="16"/>
              </w:rPr>
            </w:pPr>
          </w:p>
        </w:tc>
        <w:tc>
          <w:tcPr>
            <w:tcW w:w="824" w:type="pct"/>
            <w:tcBorders>
              <w:top w:val="nil"/>
              <w:left w:val="nil"/>
              <w:right w:val="nil"/>
            </w:tcBorders>
            <w:shd w:val="clear" w:color="auto" w:fill="auto"/>
            <w:noWrap/>
            <w:vAlign w:val="bottom"/>
          </w:tcPr>
          <w:p w14:paraId="5831EA4B" w14:textId="7B73923D" w:rsidR="00864983" w:rsidRPr="00320E53" w:rsidRDefault="00864983" w:rsidP="00604B89">
            <w:pPr>
              <w:spacing w:after="0"/>
              <w:jc w:val="right"/>
              <w:rPr>
                <w:color w:val="000000"/>
                <w:sz w:val="16"/>
                <w:szCs w:val="16"/>
              </w:rPr>
            </w:pPr>
          </w:p>
        </w:tc>
      </w:tr>
      <w:tr w:rsidR="00864983" w:rsidRPr="00320E53" w14:paraId="532178EA" w14:textId="77777777" w:rsidTr="00E3514C">
        <w:trPr>
          <w:gridAfter w:val="1"/>
          <w:wAfter w:w="823" w:type="pct"/>
        </w:trPr>
        <w:tc>
          <w:tcPr>
            <w:tcW w:w="1705" w:type="pct"/>
            <w:tcBorders>
              <w:top w:val="nil"/>
              <w:left w:val="nil"/>
              <w:bottom w:val="single" w:sz="4" w:space="0" w:color="auto"/>
              <w:right w:val="nil"/>
            </w:tcBorders>
            <w:shd w:val="clear" w:color="auto" w:fill="auto"/>
            <w:noWrap/>
            <w:vAlign w:val="bottom"/>
            <w:hideMark/>
          </w:tcPr>
          <w:p w14:paraId="362D0728" w14:textId="77777777" w:rsidR="00864983" w:rsidRPr="00320E53" w:rsidRDefault="00864983" w:rsidP="00604B89">
            <w:pPr>
              <w:spacing w:after="0"/>
              <w:rPr>
                <w:color w:val="000000"/>
                <w:sz w:val="16"/>
                <w:szCs w:val="16"/>
              </w:rPr>
            </w:pPr>
            <w:r>
              <w:rPr>
                <w:color w:val="000000"/>
                <w:sz w:val="16"/>
                <w:szCs w:val="16"/>
              </w:rPr>
              <w:t>SSBratio 2022</w:t>
            </w:r>
          </w:p>
        </w:tc>
        <w:tc>
          <w:tcPr>
            <w:tcW w:w="824" w:type="pct"/>
            <w:tcBorders>
              <w:top w:val="nil"/>
              <w:left w:val="nil"/>
              <w:bottom w:val="single" w:sz="4" w:space="0" w:color="auto"/>
              <w:right w:val="nil"/>
            </w:tcBorders>
            <w:shd w:val="clear" w:color="auto" w:fill="auto"/>
            <w:noWrap/>
            <w:vAlign w:val="bottom"/>
          </w:tcPr>
          <w:p w14:paraId="78784D6A" w14:textId="104A6D04" w:rsidR="00864983" w:rsidRPr="00320E53" w:rsidRDefault="00864983" w:rsidP="00604B89">
            <w:pPr>
              <w:spacing w:after="0"/>
              <w:jc w:val="right"/>
              <w:rPr>
                <w:color w:val="000000"/>
                <w:sz w:val="16"/>
                <w:szCs w:val="16"/>
              </w:rPr>
            </w:pPr>
          </w:p>
        </w:tc>
        <w:tc>
          <w:tcPr>
            <w:tcW w:w="824" w:type="pct"/>
            <w:tcBorders>
              <w:top w:val="nil"/>
              <w:left w:val="nil"/>
              <w:bottom w:val="single" w:sz="4" w:space="0" w:color="auto"/>
              <w:right w:val="nil"/>
            </w:tcBorders>
            <w:shd w:val="clear" w:color="auto" w:fill="auto"/>
            <w:noWrap/>
            <w:vAlign w:val="bottom"/>
          </w:tcPr>
          <w:p w14:paraId="3A3ECB14" w14:textId="02263EF8" w:rsidR="00864983" w:rsidRPr="00320E53" w:rsidRDefault="00864983" w:rsidP="00604B89">
            <w:pPr>
              <w:spacing w:after="0"/>
              <w:jc w:val="right"/>
              <w:rPr>
                <w:color w:val="000000"/>
                <w:sz w:val="16"/>
                <w:szCs w:val="16"/>
              </w:rPr>
            </w:pPr>
          </w:p>
        </w:tc>
        <w:tc>
          <w:tcPr>
            <w:tcW w:w="824" w:type="pct"/>
            <w:tcBorders>
              <w:top w:val="nil"/>
              <w:left w:val="nil"/>
              <w:bottom w:val="single" w:sz="4" w:space="0" w:color="auto"/>
              <w:right w:val="nil"/>
            </w:tcBorders>
            <w:shd w:val="clear" w:color="auto" w:fill="auto"/>
            <w:noWrap/>
            <w:vAlign w:val="bottom"/>
          </w:tcPr>
          <w:p w14:paraId="16018394" w14:textId="7D10A210" w:rsidR="00864983" w:rsidRPr="00320E53" w:rsidRDefault="00864983" w:rsidP="00604B89">
            <w:pPr>
              <w:spacing w:after="0"/>
              <w:jc w:val="right"/>
              <w:rPr>
                <w:color w:val="000000"/>
                <w:sz w:val="16"/>
                <w:szCs w:val="16"/>
              </w:rPr>
            </w:pPr>
          </w:p>
        </w:tc>
      </w:tr>
      <w:tr w:rsidR="00864983" w:rsidRPr="00320E53" w14:paraId="1D9D7492" w14:textId="77777777" w:rsidTr="00113AAA">
        <w:tc>
          <w:tcPr>
            <w:tcW w:w="5000" w:type="pct"/>
            <w:gridSpan w:val="5"/>
            <w:tcBorders>
              <w:top w:val="single" w:sz="4" w:space="0" w:color="auto"/>
              <w:left w:val="nil"/>
              <w:bottom w:val="nil"/>
              <w:right w:val="nil"/>
            </w:tcBorders>
            <w:shd w:val="clear" w:color="auto" w:fill="auto"/>
            <w:noWrap/>
            <w:vAlign w:val="bottom"/>
          </w:tcPr>
          <w:p w14:paraId="46289308" w14:textId="77777777" w:rsidR="00864983" w:rsidRPr="00320E53" w:rsidRDefault="00864983" w:rsidP="00604B89">
            <w:pPr>
              <w:spacing w:after="0"/>
              <w:rPr>
                <w:color w:val="000000"/>
                <w:sz w:val="16"/>
                <w:szCs w:val="16"/>
              </w:rPr>
            </w:pPr>
            <w:r>
              <w:rPr>
                <w:color w:val="000000"/>
                <w:sz w:val="16"/>
                <w:szCs w:val="16"/>
              </w:rPr>
              <w:t>Index root of mean squared standardized residuals (RMSSR)</w:t>
            </w:r>
          </w:p>
        </w:tc>
      </w:tr>
      <w:tr w:rsidR="00864983" w:rsidRPr="00320E53" w14:paraId="305740F3" w14:textId="77777777" w:rsidTr="00113AAA">
        <w:trPr>
          <w:gridAfter w:val="1"/>
          <w:wAfter w:w="823" w:type="pct"/>
        </w:trPr>
        <w:tc>
          <w:tcPr>
            <w:tcW w:w="1705" w:type="pct"/>
            <w:tcBorders>
              <w:top w:val="nil"/>
              <w:left w:val="nil"/>
              <w:bottom w:val="nil"/>
              <w:right w:val="nil"/>
            </w:tcBorders>
            <w:shd w:val="clear" w:color="auto" w:fill="auto"/>
            <w:noWrap/>
            <w:vAlign w:val="bottom"/>
          </w:tcPr>
          <w:p w14:paraId="3C8DD6A3" w14:textId="77777777" w:rsidR="00864983" w:rsidRDefault="00864983" w:rsidP="00604B89">
            <w:pPr>
              <w:spacing w:after="0"/>
              <w:jc w:val="right"/>
              <w:rPr>
                <w:color w:val="000000"/>
                <w:sz w:val="16"/>
                <w:szCs w:val="16"/>
              </w:rPr>
            </w:pPr>
            <w:r>
              <w:rPr>
                <w:color w:val="000000"/>
                <w:sz w:val="16"/>
                <w:szCs w:val="16"/>
              </w:rPr>
              <w:t>Bottom trawl survey</w:t>
            </w:r>
          </w:p>
        </w:tc>
        <w:tc>
          <w:tcPr>
            <w:tcW w:w="824" w:type="pct"/>
            <w:tcBorders>
              <w:top w:val="nil"/>
              <w:left w:val="nil"/>
              <w:bottom w:val="nil"/>
              <w:right w:val="nil"/>
            </w:tcBorders>
            <w:shd w:val="clear" w:color="auto" w:fill="auto"/>
            <w:noWrap/>
            <w:vAlign w:val="bottom"/>
          </w:tcPr>
          <w:p w14:paraId="286FFDA3" w14:textId="621E3684" w:rsidR="00864983" w:rsidRPr="00320E53" w:rsidRDefault="00864983" w:rsidP="00864983">
            <w:pPr>
              <w:spacing w:after="0"/>
              <w:jc w:val="right"/>
              <w:rPr>
                <w:color w:val="000000"/>
                <w:sz w:val="16"/>
                <w:szCs w:val="16"/>
              </w:rPr>
            </w:pPr>
            <w:r>
              <w:rPr>
                <w:color w:val="000000"/>
                <w:sz w:val="16"/>
                <w:szCs w:val="16"/>
              </w:rPr>
              <w:t>1.491</w:t>
            </w:r>
          </w:p>
        </w:tc>
        <w:tc>
          <w:tcPr>
            <w:tcW w:w="824" w:type="pct"/>
            <w:tcBorders>
              <w:top w:val="nil"/>
              <w:left w:val="nil"/>
              <w:bottom w:val="nil"/>
              <w:right w:val="nil"/>
            </w:tcBorders>
            <w:shd w:val="clear" w:color="auto" w:fill="auto"/>
            <w:noWrap/>
            <w:vAlign w:val="bottom"/>
          </w:tcPr>
          <w:p w14:paraId="6B62288F" w14:textId="4B48BE0A" w:rsidR="00864983" w:rsidRPr="00320E53" w:rsidRDefault="00864983" w:rsidP="00113AAA">
            <w:pPr>
              <w:spacing w:after="0"/>
              <w:jc w:val="right"/>
              <w:rPr>
                <w:color w:val="000000"/>
                <w:sz w:val="16"/>
                <w:szCs w:val="16"/>
              </w:rPr>
            </w:pPr>
            <w:r>
              <w:rPr>
                <w:color w:val="000000"/>
                <w:sz w:val="16"/>
                <w:szCs w:val="16"/>
              </w:rPr>
              <w:t>1.</w:t>
            </w:r>
            <w:r w:rsidR="00113AAA">
              <w:rPr>
                <w:color w:val="000000"/>
                <w:sz w:val="16"/>
                <w:szCs w:val="16"/>
              </w:rPr>
              <w:t>237</w:t>
            </w:r>
          </w:p>
        </w:tc>
        <w:tc>
          <w:tcPr>
            <w:tcW w:w="824" w:type="pct"/>
            <w:tcBorders>
              <w:top w:val="nil"/>
              <w:left w:val="nil"/>
              <w:bottom w:val="nil"/>
              <w:right w:val="nil"/>
            </w:tcBorders>
            <w:shd w:val="clear" w:color="auto" w:fill="auto"/>
            <w:noWrap/>
            <w:vAlign w:val="bottom"/>
          </w:tcPr>
          <w:p w14:paraId="2FBAE7B1" w14:textId="42C54D2F" w:rsidR="00864983" w:rsidRPr="00320E53" w:rsidRDefault="00864983" w:rsidP="00113AAA">
            <w:pPr>
              <w:spacing w:after="0"/>
              <w:jc w:val="right"/>
              <w:rPr>
                <w:color w:val="000000"/>
                <w:sz w:val="16"/>
                <w:szCs w:val="16"/>
              </w:rPr>
            </w:pPr>
            <w:r>
              <w:rPr>
                <w:color w:val="000000"/>
                <w:sz w:val="16"/>
                <w:szCs w:val="16"/>
              </w:rPr>
              <w:t>1.</w:t>
            </w:r>
            <w:r w:rsidR="00113AAA">
              <w:rPr>
                <w:color w:val="000000"/>
                <w:sz w:val="16"/>
                <w:szCs w:val="16"/>
              </w:rPr>
              <w:t>006</w:t>
            </w:r>
          </w:p>
        </w:tc>
      </w:tr>
      <w:tr w:rsidR="00864983" w:rsidRPr="00320E53" w14:paraId="797F6A0E" w14:textId="77777777" w:rsidTr="00113AAA">
        <w:trPr>
          <w:gridAfter w:val="1"/>
          <w:wAfter w:w="823" w:type="pct"/>
        </w:trPr>
        <w:tc>
          <w:tcPr>
            <w:tcW w:w="1705" w:type="pct"/>
            <w:tcBorders>
              <w:top w:val="nil"/>
              <w:left w:val="nil"/>
              <w:right w:val="nil"/>
            </w:tcBorders>
            <w:shd w:val="clear" w:color="auto" w:fill="auto"/>
            <w:noWrap/>
            <w:vAlign w:val="bottom"/>
          </w:tcPr>
          <w:p w14:paraId="1E638757" w14:textId="77777777" w:rsidR="00864983" w:rsidRDefault="00864983" w:rsidP="00604B89">
            <w:pPr>
              <w:spacing w:after="0"/>
              <w:jc w:val="right"/>
              <w:rPr>
                <w:color w:val="000000"/>
                <w:sz w:val="16"/>
                <w:szCs w:val="16"/>
              </w:rPr>
            </w:pPr>
            <w:r>
              <w:rPr>
                <w:color w:val="000000"/>
                <w:sz w:val="16"/>
                <w:szCs w:val="16"/>
              </w:rPr>
              <w:t>Longline survey</w:t>
            </w:r>
          </w:p>
        </w:tc>
        <w:tc>
          <w:tcPr>
            <w:tcW w:w="824" w:type="pct"/>
            <w:tcBorders>
              <w:top w:val="nil"/>
              <w:left w:val="nil"/>
              <w:right w:val="nil"/>
            </w:tcBorders>
            <w:shd w:val="clear" w:color="auto" w:fill="auto"/>
            <w:noWrap/>
            <w:vAlign w:val="bottom"/>
          </w:tcPr>
          <w:p w14:paraId="6B4BDF02" w14:textId="74A6F4D5" w:rsidR="00864983" w:rsidRPr="00320E53" w:rsidRDefault="00864983" w:rsidP="00864983">
            <w:pPr>
              <w:spacing w:after="0"/>
              <w:jc w:val="right"/>
              <w:rPr>
                <w:color w:val="000000"/>
                <w:sz w:val="16"/>
                <w:szCs w:val="16"/>
              </w:rPr>
            </w:pPr>
            <w:r>
              <w:rPr>
                <w:color w:val="000000"/>
                <w:sz w:val="16"/>
                <w:szCs w:val="16"/>
              </w:rPr>
              <w:t>1.889</w:t>
            </w:r>
          </w:p>
        </w:tc>
        <w:tc>
          <w:tcPr>
            <w:tcW w:w="824" w:type="pct"/>
            <w:tcBorders>
              <w:top w:val="nil"/>
              <w:left w:val="nil"/>
              <w:right w:val="nil"/>
            </w:tcBorders>
            <w:shd w:val="clear" w:color="auto" w:fill="auto"/>
            <w:noWrap/>
            <w:vAlign w:val="bottom"/>
          </w:tcPr>
          <w:p w14:paraId="58B737BA" w14:textId="21DE085F" w:rsidR="00864983" w:rsidRPr="00320E53" w:rsidRDefault="00864983" w:rsidP="00113AAA">
            <w:pPr>
              <w:spacing w:after="0"/>
              <w:jc w:val="right"/>
              <w:rPr>
                <w:color w:val="000000"/>
                <w:sz w:val="16"/>
                <w:szCs w:val="16"/>
              </w:rPr>
            </w:pPr>
            <w:r>
              <w:rPr>
                <w:color w:val="000000"/>
                <w:sz w:val="16"/>
                <w:szCs w:val="16"/>
              </w:rPr>
              <w:t>1.</w:t>
            </w:r>
            <w:r w:rsidR="00113AAA">
              <w:rPr>
                <w:color w:val="000000"/>
                <w:sz w:val="16"/>
                <w:szCs w:val="16"/>
              </w:rPr>
              <w:t>105</w:t>
            </w:r>
          </w:p>
        </w:tc>
        <w:tc>
          <w:tcPr>
            <w:tcW w:w="824" w:type="pct"/>
            <w:tcBorders>
              <w:top w:val="nil"/>
              <w:left w:val="nil"/>
              <w:right w:val="nil"/>
            </w:tcBorders>
            <w:shd w:val="clear" w:color="auto" w:fill="auto"/>
            <w:noWrap/>
            <w:vAlign w:val="bottom"/>
          </w:tcPr>
          <w:p w14:paraId="07E1B8E9" w14:textId="724B7859" w:rsidR="00864983" w:rsidRPr="00320E53" w:rsidRDefault="00113AAA" w:rsidP="00604B89">
            <w:pPr>
              <w:spacing w:after="0"/>
              <w:jc w:val="right"/>
              <w:rPr>
                <w:color w:val="000000"/>
                <w:sz w:val="16"/>
                <w:szCs w:val="16"/>
              </w:rPr>
            </w:pPr>
            <w:r>
              <w:rPr>
                <w:color w:val="000000"/>
                <w:sz w:val="16"/>
                <w:szCs w:val="16"/>
              </w:rPr>
              <w:t>1.006</w:t>
            </w:r>
          </w:p>
        </w:tc>
      </w:tr>
      <w:tr w:rsidR="00864983" w:rsidRPr="00320E53" w14:paraId="16294FF9" w14:textId="77777777" w:rsidTr="00113AAA">
        <w:trPr>
          <w:gridAfter w:val="1"/>
          <w:wAfter w:w="823" w:type="pct"/>
        </w:trPr>
        <w:tc>
          <w:tcPr>
            <w:tcW w:w="1705" w:type="pct"/>
            <w:tcBorders>
              <w:top w:val="nil"/>
              <w:left w:val="nil"/>
              <w:bottom w:val="single" w:sz="4" w:space="0" w:color="auto"/>
              <w:right w:val="nil"/>
            </w:tcBorders>
            <w:shd w:val="clear" w:color="auto" w:fill="auto"/>
            <w:noWrap/>
            <w:vAlign w:val="bottom"/>
          </w:tcPr>
          <w:p w14:paraId="281489C2" w14:textId="77777777" w:rsidR="00864983" w:rsidRDefault="00864983" w:rsidP="00604B89">
            <w:pPr>
              <w:spacing w:after="0"/>
              <w:jc w:val="right"/>
              <w:rPr>
                <w:color w:val="000000"/>
                <w:sz w:val="16"/>
                <w:szCs w:val="16"/>
              </w:rPr>
            </w:pPr>
            <w:r>
              <w:rPr>
                <w:color w:val="000000"/>
                <w:sz w:val="16"/>
                <w:szCs w:val="16"/>
              </w:rPr>
              <w:t>Beach seine survey</w:t>
            </w:r>
          </w:p>
        </w:tc>
        <w:tc>
          <w:tcPr>
            <w:tcW w:w="824" w:type="pct"/>
            <w:tcBorders>
              <w:top w:val="nil"/>
              <w:left w:val="nil"/>
              <w:bottom w:val="single" w:sz="4" w:space="0" w:color="auto"/>
              <w:right w:val="nil"/>
            </w:tcBorders>
            <w:shd w:val="clear" w:color="auto" w:fill="auto"/>
            <w:noWrap/>
            <w:vAlign w:val="bottom"/>
          </w:tcPr>
          <w:p w14:paraId="36F595E5" w14:textId="77777777" w:rsidR="00864983" w:rsidRPr="00320E53" w:rsidRDefault="00864983" w:rsidP="00604B89">
            <w:pPr>
              <w:spacing w:after="0"/>
              <w:jc w:val="right"/>
              <w:rPr>
                <w:color w:val="000000"/>
                <w:sz w:val="16"/>
                <w:szCs w:val="16"/>
              </w:rPr>
            </w:pPr>
            <w:r>
              <w:rPr>
                <w:color w:val="000000"/>
                <w:sz w:val="16"/>
                <w:szCs w:val="16"/>
              </w:rPr>
              <w:t>NA</w:t>
            </w:r>
          </w:p>
        </w:tc>
        <w:tc>
          <w:tcPr>
            <w:tcW w:w="824" w:type="pct"/>
            <w:tcBorders>
              <w:top w:val="nil"/>
              <w:left w:val="nil"/>
              <w:bottom w:val="single" w:sz="4" w:space="0" w:color="auto"/>
              <w:right w:val="nil"/>
            </w:tcBorders>
            <w:shd w:val="clear" w:color="auto" w:fill="auto"/>
            <w:noWrap/>
            <w:vAlign w:val="bottom"/>
          </w:tcPr>
          <w:p w14:paraId="0684316F" w14:textId="3ED25B37" w:rsidR="00864983" w:rsidRPr="00320E53" w:rsidRDefault="00113AAA" w:rsidP="00113AAA">
            <w:pPr>
              <w:spacing w:after="0"/>
              <w:jc w:val="right"/>
              <w:rPr>
                <w:color w:val="000000"/>
                <w:sz w:val="16"/>
                <w:szCs w:val="16"/>
              </w:rPr>
            </w:pPr>
            <w:r>
              <w:rPr>
                <w:color w:val="000000"/>
                <w:sz w:val="16"/>
                <w:szCs w:val="16"/>
              </w:rPr>
              <w:t>0</w:t>
            </w:r>
            <w:r w:rsidR="00864983">
              <w:rPr>
                <w:color w:val="000000"/>
                <w:sz w:val="16"/>
                <w:szCs w:val="16"/>
              </w:rPr>
              <w:t>.</w:t>
            </w:r>
            <w:r>
              <w:rPr>
                <w:color w:val="000000"/>
                <w:sz w:val="16"/>
                <w:szCs w:val="16"/>
              </w:rPr>
              <w:t>949</w:t>
            </w:r>
          </w:p>
        </w:tc>
        <w:tc>
          <w:tcPr>
            <w:tcW w:w="824" w:type="pct"/>
            <w:tcBorders>
              <w:top w:val="nil"/>
              <w:left w:val="nil"/>
              <w:bottom w:val="single" w:sz="4" w:space="0" w:color="auto"/>
              <w:right w:val="nil"/>
            </w:tcBorders>
            <w:shd w:val="clear" w:color="auto" w:fill="auto"/>
            <w:noWrap/>
            <w:vAlign w:val="bottom"/>
          </w:tcPr>
          <w:p w14:paraId="18692E7E" w14:textId="546B2516" w:rsidR="00864983" w:rsidRPr="00320E53" w:rsidRDefault="00113AAA" w:rsidP="00113AAA">
            <w:pPr>
              <w:spacing w:after="0"/>
              <w:jc w:val="right"/>
              <w:rPr>
                <w:color w:val="000000"/>
                <w:sz w:val="16"/>
                <w:szCs w:val="16"/>
              </w:rPr>
            </w:pPr>
            <w:r>
              <w:rPr>
                <w:color w:val="000000"/>
                <w:sz w:val="16"/>
                <w:szCs w:val="16"/>
              </w:rPr>
              <w:t>0</w:t>
            </w:r>
            <w:r w:rsidR="00864983">
              <w:rPr>
                <w:color w:val="000000"/>
                <w:sz w:val="16"/>
                <w:szCs w:val="16"/>
              </w:rPr>
              <w:t>.</w:t>
            </w:r>
            <w:r>
              <w:rPr>
                <w:color w:val="000000"/>
                <w:sz w:val="16"/>
                <w:szCs w:val="16"/>
              </w:rPr>
              <w:t>984</w:t>
            </w:r>
          </w:p>
        </w:tc>
      </w:tr>
      <w:tr w:rsidR="00864983" w:rsidRPr="008429EC" w14:paraId="6B84165C" w14:textId="77777777" w:rsidTr="00113AAA">
        <w:trPr>
          <w:gridAfter w:val="1"/>
          <w:wAfter w:w="823" w:type="pct"/>
        </w:trPr>
        <w:tc>
          <w:tcPr>
            <w:tcW w:w="1705" w:type="pct"/>
            <w:tcBorders>
              <w:top w:val="single" w:sz="4" w:space="0" w:color="auto"/>
              <w:left w:val="nil"/>
              <w:bottom w:val="single" w:sz="4" w:space="0" w:color="auto"/>
              <w:right w:val="nil"/>
            </w:tcBorders>
            <w:shd w:val="clear" w:color="auto" w:fill="auto"/>
            <w:noWrap/>
            <w:vAlign w:val="bottom"/>
          </w:tcPr>
          <w:p w14:paraId="49EDBFC6" w14:textId="77777777" w:rsidR="00864983" w:rsidRPr="008429EC" w:rsidRDefault="00864983" w:rsidP="00604B89">
            <w:pPr>
              <w:spacing w:after="0"/>
              <w:jc w:val="right"/>
              <w:rPr>
                <w:color w:val="000000"/>
                <w:sz w:val="16"/>
                <w:szCs w:val="16"/>
              </w:rPr>
            </w:pPr>
            <w:r w:rsidRPr="008429EC">
              <w:rPr>
                <w:color w:val="000000"/>
                <w:sz w:val="16"/>
                <w:szCs w:val="16"/>
              </w:rPr>
              <w:t>Std.Dev(Ln(age-0)) 1978-2019</w:t>
            </w:r>
          </w:p>
        </w:tc>
        <w:tc>
          <w:tcPr>
            <w:tcW w:w="824" w:type="pct"/>
            <w:tcBorders>
              <w:top w:val="single" w:sz="4" w:space="0" w:color="auto"/>
              <w:left w:val="nil"/>
              <w:bottom w:val="single" w:sz="4" w:space="0" w:color="auto"/>
              <w:right w:val="nil"/>
            </w:tcBorders>
            <w:shd w:val="clear" w:color="auto" w:fill="auto"/>
            <w:noWrap/>
            <w:vAlign w:val="bottom"/>
          </w:tcPr>
          <w:p w14:paraId="40E2F13C" w14:textId="77777777" w:rsidR="00864983" w:rsidRPr="008429EC" w:rsidRDefault="00864983" w:rsidP="00604B89">
            <w:pPr>
              <w:spacing w:after="0"/>
              <w:jc w:val="right"/>
              <w:rPr>
                <w:color w:val="000000"/>
                <w:sz w:val="16"/>
                <w:szCs w:val="16"/>
              </w:rPr>
            </w:pPr>
            <w:r w:rsidRPr="008429EC">
              <w:rPr>
                <w:color w:val="000000"/>
                <w:sz w:val="16"/>
                <w:szCs w:val="16"/>
              </w:rPr>
              <w:t xml:space="preserve">0.443 </w:t>
            </w:r>
          </w:p>
        </w:tc>
        <w:tc>
          <w:tcPr>
            <w:tcW w:w="824" w:type="pct"/>
            <w:tcBorders>
              <w:top w:val="single" w:sz="4" w:space="0" w:color="auto"/>
              <w:left w:val="nil"/>
              <w:bottom w:val="single" w:sz="4" w:space="0" w:color="auto"/>
              <w:right w:val="nil"/>
            </w:tcBorders>
            <w:shd w:val="clear" w:color="auto" w:fill="auto"/>
            <w:noWrap/>
            <w:vAlign w:val="bottom"/>
          </w:tcPr>
          <w:p w14:paraId="5D4D709F" w14:textId="77777777" w:rsidR="00864983" w:rsidRPr="008429EC" w:rsidRDefault="00864983" w:rsidP="00604B89">
            <w:pPr>
              <w:spacing w:after="0"/>
              <w:jc w:val="right"/>
              <w:rPr>
                <w:color w:val="000000"/>
                <w:sz w:val="16"/>
                <w:szCs w:val="16"/>
              </w:rPr>
            </w:pPr>
            <w:r w:rsidRPr="008429EC">
              <w:rPr>
                <w:color w:val="000000"/>
                <w:sz w:val="16"/>
                <w:szCs w:val="16"/>
              </w:rPr>
              <w:t xml:space="preserve">          0.424</w:t>
            </w:r>
          </w:p>
        </w:tc>
        <w:tc>
          <w:tcPr>
            <w:tcW w:w="824" w:type="pct"/>
            <w:tcBorders>
              <w:top w:val="single" w:sz="4" w:space="0" w:color="auto"/>
              <w:left w:val="nil"/>
              <w:bottom w:val="single" w:sz="4" w:space="0" w:color="auto"/>
              <w:right w:val="nil"/>
            </w:tcBorders>
            <w:shd w:val="clear" w:color="auto" w:fill="auto"/>
            <w:noWrap/>
            <w:vAlign w:val="bottom"/>
          </w:tcPr>
          <w:p w14:paraId="7EE67E31" w14:textId="77777777" w:rsidR="00864983" w:rsidRPr="008429EC" w:rsidRDefault="00864983" w:rsidP="00604B89">
            <w:pPr>
              <w:spacing w:after="0"/>
              <w:jc w:val="right"/>
              <w:rPr>
                <w:color w:val="000000"/>
                <w:sz w:val="16"/>
                <w:szCs w:val="16"/>
              </w:rPr>
            </w:pPr>
            <w:r w:rsidRPr="008429EC">
              <w:rPr>
                <w:color w:val="000000"/>
                <w:sz w:val="16"/>
                <w:szCs w:val="16"/>
              </w:rPr>
              <w:t>0.4</w:t>
            </w:r>
            <w:r>
              <w:rPr>
                <w:color w:val="000000"/>
                <w:sz w:val="16"/>
                <w:szCs w:val="16"/>
              </w:rPr>
              <w:t>4</w:t>
            </w:r>
            <w:r w:rsidRPr="008429EC">
              <w:rPr>
                <w:color w:val="000000"/>
                <w:sz w:val="16"/>
                <w:szCs w:val="16"/>
              </w:rPr>
              <w:t xml:space="preserve">5 </w:t>
            </w:r>
          </w:p>
        </w:tc>
      </w:tr>
    </w:tbl>
    <w:p w14:paraId="087C71ED" w14:textId="74C691AA" w:rsidR="00864983" w:rsidRDefault="00864983" w:rsidP="00864983"/>
    <w:p w14:paraId="00CF1E93" w14:textId="24D48B9A" w:rsidR="00113AAA" w:rsidRDefault="00113AAA" w:rsidP="00864983"/>
    <w:p w14:paraId="08FC4E25" w14:textId="524E8D16" w:rsidR="00113AAA" w:rsidRDefault="00113AAA" w:rsidP="00864983"/>
    <w:p w14:paraId="2A876A8F" w14:textId="280FBEC7" w:rsidR="00113AAA" w:rsidRDefault="00113AAA" w:rsidP="00864983"/>
    <w:p w14:paraId="7F168F10" w14:textId="1F7B508D" w:rsidR="00113AAA" w:rsidRDefault="00113AAA" w:rsidP="00864983"/>
    <w:p w14:paraId="58CDEEE3" w14:textId="6F52671C" w:rsidR="00113AAA" w:rsidRDefault="00113AAA" w:rsidP="00864983"/>
    <w:p w14:paraId="474A858C" w14:textId="10F226C0" w:rsidR="00113AAA" w:rsidRDefault="00113AAA" w:rsidP="00864983"/>
    <w:p w14:paraId="34C553E4" w14:textId="113017E4" w:rsidR="00113AAA" w:rsidRDefault="00113AAA" w:rsidP="00864983"/>
    <w:p w14:paraId="7D1132EE" w14:textId="17DBE201" w:rsidR="00113AAA" w:rsidRDefault="00113AAA" w:rsidP="00864983"/>
    <w:p w14:paraId="6979F87B" w14:textId="073E88C3" w:rsidR="00113AAA" w:rsidRDefault="00113AAA" w:rsidP="00864983"/>
    <w:p w14:paraId="051160E8" w14:textId="06BF6360" w:rsidR="00113AAA" w:rsidRDefault="00113AAA" w:rsidP="00864983"/>
    <w:p w14:paraId="77540B1A" w14:textId="6E3ACB3F" w:rsidR="00113AAA" w:rsidRDefault="00113AAA" w:rsidP="00864983"/>
    <w:p w14:paraId="609411D1" w14:textId="2B7C685A" w:rsidR="00113AAA" w:rsidRDefault="00113AAA" w:rsidP="00864983"/>
    <w:p w14:paraId="5EBC0DF9" w14:textId="77777777" w:rsidR="00113AAA" w:rsidRPr="00864983" w:rsidRDefault="00113AAA" w:rsidP="00864983"/>
    <w:tbl>
      <w:tblPr>
        <w:tblW w:w="2591" w:type="pct"/>
        <w:jc w:val="center"/>
        <w:tblLayout w:type="fixed"/>
        <w:tblLook w:val="04A0" w:firstRow="1" w:lastRow="0" w:firstColumn="1" w:lastColumn="0" w:noHBand="0" w:noVBand="1"/>
      </w:tblPr>
      <w:tblGrid>
        <w:gridCol w:w="242"/>
        <w:gridCol w:w="1383"/>
        <w:gridCol w:w="1075"/>
        <w:gridCol w:w="1075"/>
        <w:gridCol w:w="1075"/>
      </w:tblGrid>
      <w:tr w:rsidR="001E2547" w:rsidRPr="008F7B30" w14:paraId="4AC63569" w14:textId="77777777" w:rsidTr="005B3BB2">
        <w:trPr>
          <w:trHeight w:val="300"/>
          <w:jc w:val="center"/>
        </w:trPr>
        <w:tc>
          <w:tcPr>
            <w:tcW w:w="249" w:type="pct"/>
            <w:tcBorders>
              <w:top w:val="double" w:sz="4" w:space="0" w:color="auto"/>
              <w:left w:val="nil"/>
              <w:bottom w:val="single" w:sz="4" w:space="0" w:color="auto"/>
              <w:right w:val="nil"/>
            </w:tcBorders>
            <w:shd w:val="clear" w:color="auto" w:fill="BDD6EE" w:themeFill="accent1" w:themeFillTint="66"/>
            <w:noWrap/>
            <w:vAlign w:val="bottom"/>
            <w:hideMark/>
          </w:tcPr>
          <w:p w14:paraId="6357893D" w14:textId="77777777" w:rsidR="00212DE3" w:rsidRPr="008F7B30" w:rsidRDefault="00212DE3" w:rsidP="003A27E2">
            <w:pPr>
              <w:spacing w:after="0"/>
              <w:rPr>
                <w:szCs w:val="22"/>
              </w:rPr>
            </w:pPr>
            <w:r w:rsidRPr="008F7B30">
              <w:rPr>
                <w:szCs w:val="22"/>
              </w:rPr>
              <w:t> </w:t>
            </w:r>
          </w:p>
        </w:tc>
        <w:tc>
          <w:tcPr>
            <w:tcW w:w="1426"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3038D49C" w14:textId="77777777" w:rsidR="00212DE3" w:rsidRPr="008F7B30" w:rsidRDefault="00212DE3" w:rsidP="003A27E2">
            <w:pPr>
              <w:spacing w:after="0"/>
              <w:rPr>
                <w:rFonts w:ascii="Calibri" w:hAnsi="Calibri" w:cs="Arial"/>
                <w:szCs w:val="22"/>
              </w:rPr>
            </w:pPr>
            <w:r w:rsidRPr="008F7B30">
              <w:rPr>
                <w:rFonts w:ascii="Calibri" w:hAnsi="Calibri" w:cs="Arial"/>
                <w:szCs w:val="22"/>
              </w:rPr>
              <w:t> </w:t>
            </w:r>
          </w:p>
        </w:tc>
        <w:tc>
          <w:tcPr>
            <w:tcW w:w="1108" w:type="pct"/>
            <w:tcBorders>
              <w:top w:val="double" w:sz="4" w:space="0" w:color="auto"/>
              <w:left w:val="single" w:sz="4" w:space="0" w:color="auto"/>
              <w:bottom w:val="single" w:sz="4" w:space="0" w:color="auto"/>
            </w:tcBorders>
            <w:shd w:val="clear" w:color="auto" w:fill="BDD6EE" w:themeFill="accent1" w:themeFillTint="66"/>
            <w:vAlign w:val="bottom"/>
          </w:tcPr>
          <w:p w14:paraId="0F412A49" w14:textId="59E964F9" w:rsidR="00212DE3" w:rsidRPr="008F7B30" w:rsidRDefault="005C24CF">
            <w:pPr>
              <w:spacing w:after="0"/>
              <w:jc w:val="center"/>
              <w:rPr>
                <w:b/>
                <w:bCs/>
                <w:color w:val="000000"/>
                <w:sz w:val="16"/>
                <w:szCs w:val="16"/>
              </w:rPr>
            </w:pPr>
            <w:r>
              <w:rPr>
                <w:b/>
                <w:bCs/>
                <w:color w:val="000000"/>
                <w:sz w:val="16"/>
                <w:szCs w:val="16"/>
              </w:rPr>
              <w:t>M19.1</w:t>
            </w:r>
          </w:p>
        </w:tc>
        <w:tc>
          <w:tcPr>
            <w:tcW w:w="1108" w:type="pct"/>
            <w:tcBorders>
              <w:top w:val="double" w:sz="4" w:space="0" w:color="auto"/>
              <w:bottom w:val="single" w:sz="4" w:space="0" w:color="auto"/>
            </w:tcBorders>
            <w:shd w:val="clear" w:color="auto" w:fill="BDD6EE" w:themeFill="accent1" w:themeFillTint="66"/>
            <w:vAlign w:val="bottom"/>
          </w:tcPr>
          <w:p w14:paraId="30AA0854" w14:textId="63C2DCB0" w:rsidR="00212DE3" w:rsidRDefault="00212DE3" w:rsidP="005C24CF">
            <w:pPr>
              <w:spacing w:after="0"/>
              <w:jc w:val="center"/>
              <w:rPr>
                <w:b/>
                <w:bCs/>
                <w:sz w:val="16"/>
                <w:szCs w:val="16"/>
              </w:rPr>
            </w:pPr>
            <w:r w:rsidRPr="00CB5F6F">
              <w:rPr>
                <w:b/>
                <w:color w:val="000000"/>
                <w:sz w:val="16"/>
              </w:rPr>
              <w:t>M</w:t>
            </w:r>
            <w:r w:rsidR="005C24CF">
              <w:rPr>
                <w:b/>
                <w:color w:val="000000"/>
                <w:sz w:val="16"/>
              </w:rPr>
              <w:t>21.1</w:t>
            </w:r>
          </w:p>
        </w:tc>
        <w:tc>
          <w:tcPr>
            <w:tcW w:w="1108" w:type="pct"/>
            <w:tcBorders>
              <w:top w:val="double" w:sz="4" w:space="0" w:color="auto"/>
              <w:bottom w:val="single" w:sz="4" w:space="0" w:color="auto"/>
            </w:tcBorders>
            <w:shd w:val="clear" w:color="auto" w:fill="BDD6EE" w:themeFill="accent1" w:themeFillTint="66"/>
            <w:noWrap/>
            <w:vAlign w:val="bottom"/>
          </w:tcPr>
          <w:p w14:paraId="51FFDC2E" w14:textId="3425B634" w:rsidR="00212DE3" w:rsidRPr="008F7B30" w:rsidRDefault="00212DE3" w:rsidP="005C24CF">
            <w:pPr>
              <w:spacing w:after="0"/>
              <w:jc w:val="center"/>
              <w:rPr>
                <w:b/>
                <w:bCs/>
                <w:sz w:val="16"/>
                <w:szCs w:val="16"/>
              </w:rPr>
            </w:pPr>
            <w:r>
              <w:rPr>
                <w:b/>
                <w:bCs/>
                <w:sz w:val="16"/>
                <w:szCs w:val="16"/>
              </w:rPr>
              <w:t>M2</w:t>
            </w:r>
            <w:r w:rsidR="005C24CF">
              <w:rPr>
                <w:b/>
                <w:bCs/>
                <w:sz w:val="16"/>
                <w:szCs w:val="16"/>
              </w:rPr>
              <w:t>1</w:t>
            </w:r>
            <w:r>
              <w:rPr>
                <w:b/>
                <w:bCs/>
                <w:sz w:val="16"/>
                <w:szCs w:val="16"/>
              </w:rPr>
              <w:t>.</w:t>
            </w:r>
            <w:r w:rsidR="005C24CF">
              <w:rPr>
                <w:b/>
                <w:bCs/>
                <w:sz w:val="16"/>
                <w:szCs w:val="16"/>
              </w:rPr>
              <w:t>2</w:t>
            </w:r>
          </w:p>
        </w:tc>
      </w:tr>
      <w:tr w:rsidR="005B3BB2" w:rsidRPr="008F7B30" w14:paraId="4E5B13D9" w14:textId="77777777" w:rsidTr="005B3BB2">
        <w:trPr>
          <w:trHeight w:val="68"/>
          <w:jc w:val="center"/>
        </w:trPr>
        <w:tc>
          <w:tcPr>
            <w:tcW w:w="1675" w:type="pct"/>
            <w:gridSpan w:val="2"/>
            <w:tcBorders>
              <w:left w:val="nil"/>
              <w:bottom w:val="nil"/>
              <w:right w:val="single" w:sz="4" w:space="0" w:color="auto"/>
            </w:tcBorders>
            <w:shd w:val="clear" w:color="auto" w:fill="auto"/>
            <w:noWrap/>
            <w:vAlign w:val="center"/>
            <w:hideMark/>
          </w:tcPr>
          <w:p w14:paraId="123D4969" w14:textId="77777777" w:rsidR="005B3BB2" w:rsidRPr="008F7B30" w:rsidRDefault="005B3BB2" w:rsidP="005B3BB2">
            <w:pPr>
              <w:spacing w:after="0"/>
              <w:rPr>
                <w:b/>
                <w:bCs/>
                <w:color w:val="000000"/>
                <w:sz w:val="18"/>
                <w:szCs w:val="18"/>
              </w:rPr>
            </w:pPr>
            <w:r w:rsidRPr="008F7B30">
              <w:rPr>
                <w:b/>
                <w:bCs/>
                <w:color w:val="000000"/>
                <w:sz w:val="18"/>
                <w:szCs w:val="18"/>
              </w:rPr>
              <w:t>Results</w:t>
            </w:r>
          </w:p>
        </w:tc>
        <w:tc>
          <w:tcPr>
            <w:tcW w:w="1108" w:type="pct"/>
            <w:tcBorders>
              <w:left w:val="single" w:sz="4" w:space="0" w:color="auto"/>
              <w:bottom w:val="nil"/>
            </w:tcBorders>
            <w:shd w:val="clear" w:color="auto" w:fill="auto"/>
            <w:noWrap/>
            <w:vAlign w:val="bottom"/>
          </w:tcPr>
          <w:p w14:paraId="5435FDE9" w14:textId="77777777" w:rsidR="005B3BB2" w:rsidRPr="00E678F7" w:rsidRDefault="005B3BB2" w:rsidP="005B3BB2">
            <w:pPr>
              <w:spacing w:after="0"/>
              <w:jc w:val="right"/>
              <w:rPr>
                <w:szCs w:val="22"/>
              </w:rPr>
            </w:pPr>
          </w:p>
        </w:tc>
        <w:tc>
          <w:tcPr>
            <w:tcW w:w="1108" w:type="pct"/>
            <w:tcBorders>
              <w:bottom w:val="nil"/>
            </w:tcBorders>
            <w:vAlign w:val="bottom"/>
          </w:tcPr>
          <w:p w14:paraId="66816B8A" w14:textId="77777777" w:rsidR="005B3BB2" w:rsidRPr="00E678F7" w:rsidRDefault="005B3BB2" w:rsidP="005B3BB2">
            <w:pPr>
              <w:spacing w:after="0"/>
              <w:jc w:val="right"/>
              <w:rPr>
                <w:szCs w:val="22"/>
              </w:rPr>
            </w:pPr>
          </w:p>
        </w:tc>
        <w:tc>
          <w:tcPr>
            <w:tcW w:w="1108" w:type="pct"/>
            <w:tcBorders>
              <w:bottom w:val="nil"/>
            </w:tcBorders>
            <w:shd w:val="clear" w:color="auto" w:fill="auto"/>
            <w:noWrap/>
            <w:vAlign w:val="bottom"/>
          </w:tcPr>
          <w:p w14:paraId="365AB966" w14:textId="5E365C57" w:rsidR="005B3BB2" w:rsidRPr="00E678F7" w:rsidRDefault="005B3BB2" w:rsidP="005B3BB2">
            <w:pPr>
              <w:spacing w:after="0"/>
              <w:jc w:val="right"/>
              <w:rPr>
                <w:szCs w:val="22"/>
              </w:rPr>
            </w:pPr>
          </w:p>
        </w:tc>
      </w:tr>
      <w:tr w:rsidR="005B3BB2" w:rsidRPr="008F7B30" w14:paraId="0C5B651A"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18948163" w14:textId="77777777" w:rsidR="005B3BB2" w:rsidRPr="008F7B30" w:rsidRDefault="005B3BB2" w:rsidP="005B3BB2">
            <w:pPr>
              <w:spacing w:after="0"/>
              <w:jc w:val="right"/>
              <w:rPr>
                <w:color w:val="000000"/>
                <w:sz w:val="18"/>
                <w:szCs w:val="18"/>
              </w:rPr>
            </w:pPr>
            <w:r w:rsidRPr="008F7B30">
              <w:rPr>
                <w:color w:val="000000"/>
                <w:sz w:val="18"/>
                <w:szCs w:val="18"/>
              </w:rPr>
              <w:lastRenderedPageBreak/>
              <w:t>SSB</w:t>
            </w:r>
            <w:r w:rsidRPr="008F7B30">
              <w:rPr>
                <w:color w:val="000000"/>
                <w:sz w:val="18"/>
                <w:szCs w:val="18"/>
                <w:vertAlign w:val="subscript"/>
              </w:rPr>
              <w:t xml:space="preserve">1978 </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14347E92" w14:textId="5133FE3C" w:rsidR="005B3BB2" w:rsidRPr="00E678F7" w:rsidRDefault="005B3BB2" w:rsidP="005B3BB2">
            <w:pPr>
              <w:spacing w:after="0"/>
              <w:jc w:val="right"/>
              <w:rPr>
                <w:szCs w:val="22"/>
              </w:rPr>
            </w:pPr>
            <w:r w:rsidRPr="00D409D6">
              <w:t>119</w:t>
            </w:r>
            <w:r>
              <w:t>,</w:t>
            </w:r>
            <w:r w:rsidRPr="00D409D6">
              <w:t>84</w:t>
            </w:r>
            <w:r>
              <w:t>9</w:t>
            </w:r>
          </w:p>
        </w:tc>
        <w:tc>
          <w:tcPr>
            <w:tcW w:w="1108" w:type="pct"/>
            <w:tcBorders>
              <w:top w:val="nil"/>
              <w:left w:val="nil"/>
              <w:bottom w:val="nil"/>
              <w:right w:val="nil"/>
            </w:tcBorders>
            <w:vAlign w:val="bottom"/>
          </w:tcPr>
          <w:p w14:paraId="3CE86515" w14:textId="469B7F70" w:rsidR="005B3BB2" w:rsidDel="00D409D6" w:rsidRDefault="005B3BB2" w:rsidP="005B3BB2">
            <w:pPr>
              <w:spacing w:after="0"/>
              <w:jc w:val="right"/>
              <w:rPr>
                <w:szCs w:val="22"/>
              </w:rPr>
            </w:pPr>
            <w:r>
              <w:rPr>
                <w:szCs w:val="22"/>
              </w:rPr>
              <w:t>119,849</w:t>
            </w:r>
          </w:p>
        </w:tc>
        <w:tc>
          <w:tcPr>
            <w:tcW w:w="1108" w:type="pct"/>
            <w:tcBorders>
              <w:top w:val="nil"/>
              <w:left w:val="nil"/>
              <w:bottom w:val="nil"/>
              <w:right w:val="nil"/>
            </w:tcBorders>
            <w:shd w:val="clear" w:color="auto" w:fill="auto"/>
            <w:noWrap/>
            <w:vAlign w:val="bottom"/>
          </w:tcPr>
          <w:p w14:paraId="3A7A9964" w14:textId="0643F717" w:rsidR="005B3BB2" w:rsidRPr="00E678F7" w:rsidRDefault="005B3BB2" w:rsidP="005B3BB2">
            <w:pPr>
              <w:spacing w:after="0"/>
              <w:jc w:val="right"/>
              <w:rPr>
                <w:szCs w:val="22"/>
              </w:rPr>
            </w:pPr>
            <w:r>
              <w:rPr>
                <w:szCs w:val="22"/>
              </w:rPr>
              <w:t>130,820</w:t>
            </w:r>
          </w:p>
        </w:tc>
      </w:tr>
      <w:tr w:rsidR="005B3BB2" w:rsidRPr="008F7B30" w14:paraId="4883B7CD"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0A11A13F" w14:textId="77777777" w:rsidR="005B3BB2" w:rsidRPr="008F7B30" w:rsidRDefault="005B3BB2" w:rsidP="005B3BB2">
            <w:pPr>
              <w:spacing w:after="0"/>
              <w:jc w:val="right"/>
              <w:rPr>
                <w:color w:val="000000"/>
                <w:sz w:val="18"/>
                <w:szCs w:val="18"/>
              </w:rPr>
            </w:pPr>
            <w:r w:rsidRPr="008F7B30">
              <w:rPr>
                <w:color w:val="000000"/>
                <w:sz w:val="18"/>
                <w:szCs w:val="18"/>
              </w:rPr>
              <w:t>SSB</w:t>
            </w:r>
            <w:r w:rsidRPr="008F7B30">
              <w:rPr>
                <w:color w:val="000000"/>
                <w:sz w:val="18"/>
                <w:szCs w:val="18"/>
                <w:vertAlign w:val="subscript"/>
              </w:rPr>
              <w:t xml:space="preserve">100% </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6163A64E" w14:textId="77777777" w:rsidR="005B3BB2" w:rsidRPr="00E678F7" w:rsidRDefault="005B3BB2" w:rsidP="005B3BB2">
            <w:pPr>
              <w:spacing w:after="0"/>
              <w:jc w:val="right"/>
              <w:rPr>
                <w:szCs w:val="22"/>
              </w:rPr>
            </w:pPr>
            <w:r>
              <w:t>180,111</w:t>
            </w:r>
          </w:p>
        </w:tc>
        <w:tc>
          <w:tcPr>
            <w:tcW w:w="1108" w:type="pct"/>
            <w:tcBorders>
              <w:top w:val="nil"/>
              <w:left w:val="nil"/>
              <w:bottom w:val="nil"/>
              <w:right w:val="nil"/>
            </w:tcBorders>
            <w:vAlign w:val="bottom"/>
          </w:tcPr>
          <w:p w14:paraId="46EFF5EC" w14:textId="71C69C5C" w:rsidR="005B3BB2" w:rsidDel="00D44D18" w:rsidRDefault="005B3BB2" w:rsidP="005B3BB2">
            <w:pPr>
              <w:spacing w:after="0"/>
              <w:jc w:val="right"/>
              <w:rPr>
                <w:szCs w:val="22"/>
              </w:rPr>
            </w:pPr>
            <w:r>
              <w:rPr>
                <w:szCs w:val="22"/>
              </w:rPr>
              <w:t>206,773</w:t>
            </w:r>
          </w:p>
        </w:tc>
        <w:tc>
          <w:tcPr>
            <w:tcW w:w="1108" w:type="pct"/>
            <w:tcBorders>
              <w:top w:val="nil"/>
              <w:left w:val="nil"/>
              <w:bottom w:val="nil"/>
              <w:right w:val="nil"/>
            </w:tcBorders>
            <w:shd w:val="clear" w:color="auto" w:fill="auto"/>
            <w:noWrap/>
            <w:vAlign w:val="bottom"/>
          </w:tcPr>
          <w:p w14:paraId="7EBA34AC" w14:textId="77777777" w:rsidR="005B3BB2" w:rsidRPr="00E678F7" w:rsidRDefault="005B3BB2" w:rsidP="005B3BB2">
            <w:pPr>
              <w:spacing w:after="0"/>
              <w:jc w:val="right"/>
              <w:rPr>
                <w:szCs w:val="22"/>
              </w:rPr>
            </w:pPr>
            <w:r w:rsidRPr="004E7A5C">
              <w:rPr>
                <w:szCs w:val="22"/>
              </w:rPr>
              <w:t>181</w:t>
            </w:r>
            <w:r>
              <w:rPr>
                <w:szCs w:val="22"/>
              </w:rPr>
              <w:t>,</w:t>
            </w:r>
            <w:r w:rsidRPr="004E7A5C">
              <w:rPr>
                <w:szCs w:val="22"/>
              </w:rPr>
              <w:t>522</w:t>
            </w:r>
          </w:p>
        </w:tc>
      </w:tr>
      <w:tr w:rsidR="005B3BB2" w:rsidRPr="008F7B30" w14:paraId="0A754DBD"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40F44557" w14:textId="740F4AF9" w:rsidR="005B3BB2" w:rsidRPr="008F7B30" w:rsidRDefault="005B3BB2" w:rsidP="005B3BB2">
            <w:pPr>
              <w:spacing w:after="0"/>
              <w:jc w:val="right"/>
              <w:rPr>
                <w:color w:val="000000"/>
                <w:sz w:val="18"/>
                <w:szCs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21</w:t>
            </w:r>
            <w:r w:rsidRPr="008F7B30">
              <w:rPr>
                <w:color w:val="000000"/>
                <w:sz w:val="18"/>
                <w:szCs w:val="18"/>
                <w:vertAlign w:val="subscript"/>
              </w:rPr>
              <w:t xml:space="preserve"> </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7614E71B" w14:textId="35F265FA" w:rsidR="005B3BB2" w:rsidRPr="00E678F7" w:rsidRDefault="005B3BB2" w:rsidP="005B3BB2">
            <w:pPr>
              <w:spacing w:after="0"/>
              <w:jc w:val="right"/>
              <w:rPr>
                <w:szCs w:val="22"/>
              </w:rPr>
            </w:pPr>
            <w:r>
              <w:t>34,631</w:t>
            </w:r>
          </w:p>
        </w:tc>
        <w:tc>
          <w:tcPr>
            <w:tcW w:w="1108" w:type="pct"/>
            <w:tcBorders>
              <w:top w:val="nil"/>
              <w:left w:val="nil"/>
              <w:bottom w:val="nil"/>
              <w:right w:val="nil"/>
            </w:tcBorders>
            <w:vAlign w:val="bottom"/>
          </w:tcPr>
          <w:p w14:paraId="1AF2E21C" w14:textId="128F1920" w:rsidR="005B3BB2" w:rsidDel="00D409D6" w:rsidRDefault="005B3BB2" w:rsidP="005B3BB2">
            <w:pPr>
              <w:spacing w:after="0"/>
              <w:jc w:val="right"/>
              <w:rPr>
                <w:szCs w:val="22"/>
              </w:rPr>
            </w:pPr>
            <w:r>
              <w:rPr>
                <w:szCs w:val="22"/>
              </w:rPr>
              <w:t>34,361</w:t>
            </w:r>
          </w:p>
        </w:tc>
        <w:tc>
          <w:tcPr>
            <w:tcW w:w="1108" w:type="pct"/>
            <w:tcBorders>
              <w:top w:val="nil"/>
              <w:left w:val="nil"/>
              <w:bottom w:val="nil"/>
              <w:right w:val="nil"/>
            </w:tcBorders>
            <w:shd w:val="clear" w:color="auto" w:fill="auto"/>
            <w:noWrap/>
            <w:vAlign w:val="bottom"/>
          </w:tcPr>
          <w:p w14:paraId="72D903D7" w14:textId="3EF505D8" w:rsidR="005B3BB2" w:rsidRPr="00E678F7" w:rsidRDefault="005B3BB2" w:rsidP="005B3BB2">
            <w:pPr>
              <w:spacing w:after="0"/>
              <w:jc w:val="right"/>
              <w:rPr>
                <w:szCs w:val="22"/>
              </w:rPr>
            </w:pPr>
            <w:r>
              <w:rPr>
                <w:szCs w:val="22"/>
              </w:rPr>
              <w:t>35,235</w:t>
            </w:r>
          </w:p>
        </w:tc>
      </w:tr>
      <w:tr w:rsidR="005B3BB2" w:rsidRPr="008F7B30" w14:paraId="314B9C7C"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050DCF1D" w14:textId="1457CA7D" w:rsidR="005B3BB2" w:rsidRPr="00CB5F6F" w:rsidRDefault="005B3BB2" w:rsidP="005B3BB2">
            <w:pPr>
              <w:spacing w:after="0"/>
              <w:jc w:val="right"/>
              <w:rPr>
                <w:color w:val="000000"/>
                <w:sz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21</w:t>
            </w:r>
            <w:r w:rsidRPr="008F7B30">
              <w:rPr>
                <w:color w:val="000000"/>
                <w:sz w:val="18"/>
                <w:szCs w:val="18"/>
                <w:vertAlign w:val="subscript"/>
              </w:rPr>
              <w:t xml:space="preserve">%    </w:t>
            </w:r>
          </w:p>
        </w:tc>
        <w:tc>
          <w:tcPr>
            <w:tcW w:w="1108" w:type="pct"/>
            <w:tcBorders>
              <w:top w:val="nil"/>
              <w:left w:val="nil"/>
              <w:bottom w:val="nil"/>
              <w:right w:val="nil"/>
            </w:tcBorders>
            <w:shd w:val="clear" w:color="auto" w:fill="auto"/>
            <w:noWrap/>
            <w:vAlign w:val="bottom"/>
          </w:tcPr>
          <w:p w14:paraId="7DCF4FF1" w14:textId="77777777" w:rsidR="005B3BB2" w:rsidRPr="00CB5F6F" w:rsidRDefault="005B3BB2" w:rsidP="005B3BB2">
            <w:pPr>
              <w:spacing w:after="0"/>
              <w:jc w:val="right"/>
              <w:rPr>
                <w:color w:val="000000"/>
              </w:rPr>
            </w:pPr>
            <w:r>
              <w:rPr>
                <w:color w:val="000000"/>
                <w:szCs w:val="22"/>
              </w:rPr>
              <w:t>19.2</w:t>
            </w:r>
          </w:p>
        </w:tc>
        <w:tc>
          <w:tcPr>
            <w:tcW w:w="1108" w:type="pct"/>
            <w:tcBorders>
              <w:top w:val="nil"/>
              <w:left w:val="nil"/>
              <w:bottom w:val="nil"/>
              <w:right w:val="nil"/>
            </w:tcBorders>
            <w:vAlign w:val="bottom"/>
          </w:tcPr>
          <w:p w14:paraId="153ACA89" w14:textId="6B695A93" w:rsidR="005B3BB2" w:rsidRPr="00CB5F6F" w:rsidDel="00D44D18" w:rsidRDefault="005B3BB2" w:rsidP="005B3BB2">
            <w:pPr>
              <w:spacing w:after="0"/>
              <w:jc w:val="right"/>
            </w:pPr>
            <w:r>
              <w:rPr>
                <w:szCs w:val="22"/>
              </w:rPr>
              <w:t>16.6</w:t>
            </w:r>
          </w:p>
        </w:tc>
        <w:tc>
          <w:tcPr>
            <w:tcW w:w="1108" w:type="pct"/>
            <w:tcBorders>
              <w:top w:val="nil"/>
              <w:left w:val="nil"/>
              <w:bottom w:val="nil"/>
              <w:right w:val="nil"/>
            </w:tcBorders>
            <w:shd w:val="clear" w:color="auto" w:fill="auto"/>
            <w:noWrap/>
            <w:vAlign w:val="bottom"/>
          </w:tcPr>
          <w:p w14:paraId="0B78B886" w14:textId="77777777" w:rsidR="005B3BB2" w:rsidRPr="00E678F7" w:rsidRDefault="005B3BB2" w:rsidP="005B3BB2">
            <w:pPr>
              <w:spacing w:after="0"/>
              <w:jc w:val="right"/>
              <w:rPr>
                <w:szCs w:val="22"/>
              </w:rPr>
            </w:pPr>
            <w:r>
              <w:rPr>
                <w:szCs w:val="22"/>
              </w:rPr>
              <w:t>19.4</w:t>
            </w:r>
          </w:p>
        </w:tc>
      </w:tr>
      <w:tr w:rsidR="005B3BB2" w:rsidRPr="008F7B30" w14:paraId="4D69B624"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24AE4A21" w14:textId="20BAF218" w:rsidR="005B3BB2" w:rsidRPr="008F7B30" w:rsidRDefault="005B3BB2" w:rsidP="005B3BB2">
            <w:pPr>
              <w:spacing w:after="0"/>
              <w:jc w:val="right"/>
              <w:rPr>
                <w:color w:val="000000"/>
                <w:sz w:val="18"/>
                <w:szCs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22</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4D5E982C" w14:textId="4F955B62" w:rsidR="005B3BB2" w:rsidRPr="00E678F7" w:rsidRDefault="005B3BB2" w:rsidP="005B3BB2">
            <w:pPr>
              <w:spacing w:after="0"/>
              <w:jc w:val="right"/>
              <w:rPr>
                <w:szCs w:val="22"/>
              </w:rPr>
            </w:pPr>
            <w:r>
              <w:t>39,977</w:t>
            </w:r>
          </w:p>
        </w:tc>
        <w:tc>
          <w:tcPr>
            <w:tcW w:w="1108" w:type="pct"/>
            <w:tcBorders>
              <w:top w:val="nil"/>
              <w:left w:val="nil"/>
              <w:bottom w:val="nil"/>
              <w:right w:val="nil"/>
            </w:tcBorders>
            <w:vAlign w:val="bottom"/>
          </w:tcPr>
          <w:p w14:paraId="4100B510" w14:textId="43C49BA2" w:rsidR="005B3BB2" w:rsidRDefault="005B3BB2" w:rsidP="005B3BB2">
            <w:pPr>
              <w:spacing w:after="0"/>
              <w:jc w:val="right"/>
              <w:rPr>
                <w:szCs w:val="22"/>
              </w:rPr>
            </w:pPr>
            <w:r>
              <w:rPr>
                <w:szCs w:val="22"/>
              </w:rPr>
              <w:t>44,559</w:t>
            </w:r>
          </w:p>
        </w:tc>
        <w:tc>
          <w:tcPr>
            <w:tcW w:w="1108" w:type="pct"/>
            <w:tcBorders>
              <w:top w:val="nil"/>
              <w:left w:val="nil"/>
              <w:bottom w:val="nil"/>
              <w:right w:val="nil"/>
            </w:tcBorders>
            <w:shd w:val="clear" w:color="auto" w:fill="auto"/>
            <w:noWrap/>
            <w:vAlign w:val="bottom"/>
          </w:tcPr>
          <w:p w14:paraId="532F01ED" w14:textId="2FDFA8B4" w:rsidR="005B3BB2" w:rsidRPr="00E678F7" w:rsidRDefault="005B3BB2" w:rsidP="005B3BB2">
            <w:pPr>
              <w:spacing w:after="0"/>
              <w:jc w:val="right"/>
              <w:rPr>
                <w:szCs w:val="22"/>
              </w:rPr>
            </w:pPr>
            <w:r>
              <w:rPr>
                <w:szCs w:val="22"/>
              </w:rPr>
              <w:t>41,943</w:t>
            </w:r>
          </w:p>
        </w:tc>
      </w:tr>
      <w:tr w:rsidR="005B3BB2" w:rsidRPr="008F7B30" w14:paraId="22E501D9"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38F1902B" w14:textId="22AB3777" w:rsidR="005B3BB2" w:rsidRPr="00CB5F6F" w:rsidRDefault="005B3BB2" w:rsidP="005B3BB2">
            <w:pPr>
              <w:spacing w:after="0"/>
              <w:jc w:val="right"/>
              <w:rPr>
                <w:color w:val="000000"/>
                <w:sz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22</w:t>
            </w:r>
            <w:r w:rsidRPr="008F7B30">
              <w:rPr>
                <w:color w:val="000000"/>
                <w:sz w:val="18"/>
                <w:szCs w:val="18"/>
                <w:vertAlign w:val="subscript"/>
              </w:rPr>
              <w:t>%</w:t>
            </w:r>
          </w:p>
        </w:tc>
        <w:tc>
          <w:tcPr>
            <w:tcW w:w="1108" w:type="pct"/>
            <w:tcBorders>
              <w:top w:val="nil"/>
              <w:left w:val="nil"/>
              <w:bottom w:val="nil"/>
              <w:right w:val="nil"/>
            </w:tcBorders>
            <w:shd w:val="clear" w:color="auto" w:fill="auto"/>
            <w:noWrap/>
            <w:vAlign w:val="bottom"/>
          </w:tcPr>
          <w:p w14:paraId="2634946B" w14:textId="3257BCA9" w:rsidR="005B3BB2" w:rsidRPr="00CB5F6F" w:rsidRDefault="005B3BB2" w:rsidP="005B3BB2">
            <w:pPr>
              <w:spacing w:after="0"/>
              <w:jc w:val="right"/>
            </w:pPr>
            <w:r>
              <w:rPr>
                <w:szCs w:val="22"/>
              </w:rPr>
              <w:t>22.2</w:t>
            </w:r>
          </w:p>
        </w:tc>
        <w:tc>
          <w:tcPr>
            <w:tcW w:w="1108" w:type="pct"/>
            <w:tcBorders>
              <w:top w:val="nil"/>
              <w:left w:val="nil"/>
              <w:bottom w:val="nil"/>
              <w:right w:val="nil"/>
            </w:tcBorders>
            <w:vAlign w:val="bottom"/>
          </w:tcPr>
          <w:p w14:paraId="4A2E9BB2" w14:textId="689374C9" w:rsidR="005B3BB2" w:rsidDel="00D44D18" w:rsidRDefault="005B3BB2" w:rsidP="005B3BB2">
            <w:pPr>
              <w:spacing w:after="0"/>
              <w:jc w:val="right"/>
              <w:rPr>
                <w:szCs w:val="22"/>
              </w:rPr>
            </w:pPr>
            <w:r>
              <w:rPr>
                <w:szCs w:val="22"/>
              </w:rPr>
              <w:t>21.5</w:t>
            </w:r>
          </w:p>
        </w:tc>
        <w:tc>
          <w:tcPr>
            <w:tcW w:w="1108" w:type="pct"/>
            <w:tcBorders>
              <w:top w:val="nil"/>
              <w:left w:val="nil"/>
              <w:bottom w:val="nil"/>
              <w:right w:val="nil"/>
            </w:tcBorders>
            <w:shd w:val="clear" w:color="auto" w:fill="auto"/>
            <w:noWrap/>
            <w:vAlign w:val="bottom"/>
          </w:tcPr>
          <w:p w14:paraId="7917D8CC" w14:textId="6AED6CDE" w:rsidR="005B3BB2" w:rsidRPr="00E678F7" w:rsidRDefault="005B3BB2" w:rsidP="005B3BB2">
            <w:pPr>
              <w:spacing w:after="0"/>
              <w:jc w:val="right"/>
              <w:rPr>
                <w:szCs w:val="22"/>
              </w:rPr>
            </w:pPr>
            <w:r>
              <w:rPr>
                <w:szCs w:val="22"/>
              </w:rPr>
              <w:t>23.1</w:t>
            </w:r>
          </w:p>
        </w:tc>
      </w:tr>
      <w:tr w:rsidR="005B3BB2" w:rsidRPr="008F7B30" w14:paraId="60C8B1C2"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tcPr>
          <w:p w14:paraId="46D31355" w14:textId="28CB8DA8" w:rsidR="005B3BB2" w:rsidRPr="008F7B30" w:rsidRDefault="005B3BB2" w:rsidP="005B3BB2">
            <w:pPr>
              <w:spacing w:after="0"/>
              <w:jc w:val="right"/>
              <w:rPr>
                <w:color w:val="000000"/>
                <w:sz w:val="18"/>
                <w:szCs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23</w:t>
            </w:r>
            <w:r w:rsidRPr="008F7B30">
              <w:rPr>
                <w:color w:val="000000"/>
                <w:sz w:val="18"/>
                <w:szCs w:val="18"/>
              </w:rPr>
              <w:t>(t)</w:t>
            </w:r>
          </w:p>
        </w:tc>
        <w:tc>
          <w:tcPr>
            <w:tcW w:w="1108" w:type="pct"/>
            <w:tcBorders>
              <w:top w:val="nil"/>
              <w:left w:val="nil"/>
              <w:bottom w:val="nil"/>
              <w:right w:val="nil"/>
            </w:tcBorders>
            <w:shd w:val="clear" w:color="auto" w:fill="auto"/>
            <w:noWrap/>
            <w:vAlign w:val="bottom"/>
          </w:tcPr>
          <w:p w14:paraId="2A996C90" w14:textId="317679CF" w:rsidR="005B3BB2" w:rsidRDefault="005B3BB2" w:rsidP="005B3BB2">
            <w:pPr>
              <w:spacing w:after="0"/>
              <w:jc w:val="right"/>
              <w:rPr>
                <w:szCs w:val="22"/>
              </w:rPr>
            </w:pPr>
            <w:r>
              <w:t>50,813</w:t>
            </w:r>
          </w:p>
        </w:tc>
        <w:tc>
          <w:tcPr>
            <w:tcW w:w="1108" w:type="pct"/>
            <w:tcBorders>
              <w:top w:val="nil"/>
              <w:left w:val="nil"/>
              <w:bottom w:val="nil"/>
              <w:right w:val="nil"/>
            </w:tcBorders>
            <w:vAlign w:val="bottom"/>
          </w:tcPr>
          <w:p w14:paraId="5AE68B21" w14:textId="7BF4222D" w:rsidR="005B3BB2" w:rsidRDefault="005B3BB2" w:rsidP="005B3BB2">
            <w:pPr>
              <w:spacing w:after="0"/>
              <w:jc w:val="right"/>
              <w:rPr>
                <w:szCs w:val="22"/>
              </w:rPr>
            </w:pPr>
            <w:r>
              <w:rPr>
                <w:szCs w:val="22"/>
              </w:rPr>
              <w:t>56,796</w:t>
            </w:r>
          </w:p>
        </w:tc>
        <w:tc>
          <w:tcPr>
            <w:tcW w:w="1108" w:type="pct"/>
            <w:tcBorders>
              <w:top w:val="nil"/>
              <w:left w:val="nil"/>
              <w:bottom w:val="nil"/>
              <w:right w:val="nil"/>
            </w:tcBorders>
            <w:shd w:val="clear" w:color="auto" w:fill="auto"/>
            <w:noWrap/>
            <w:vAlign w:val="bottom"/>
          </w:tcPr>
          <w:p w14:paraId="59746161" w14:textId="292BC91A" w:rsidR="005B3BB2" w:rsidRDefault="005B3BB2" w:rsidP="005B3BB2">
            <w:pPr>
              <w:spacing w:after="0"/>
              <w:jc w:val="right"/>
              <w:rPr>
                <w:szCs w:val="22"/>
              </w:rPr>
            </w:pPr>
            <w:r>
              <w:rPr>
                <w:szCs w:val="22"/>
              </w:rPr>
              <w:t>50,761</w:t>
            </w:r>
          </w:p>
        </w:tc>
      </w:tr>
      <w:tr w:rsidR="005B3BB2" w:rsidRPr="008F7B30" w14:paraId="7FA292DC"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tcPr>
          <w:p w14:paraId="7682CAFE" w14:textId="1D60101C" w:rsidR="005B3BB2" w:rsidRPr="00CB5F6F" w:rsidRDefault="005B3BB2" w:rsidP="005B3BB2">
            <w:pPr>
              <w:spacing w:after="0"/>
              <w:jc w:val="right"/>
              <w:rPr>
                <w:color w:val="000000"/>
                <w:sz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23</w:t>
            </w:r>
            <w:r w:rsidRPr="008F7B30">
              <w:rPr>
                <w:color w:val="000000"/>
                <w:sz w:val="18"/>
                <w:szCs w:val="18"/>
                <w:vertAlign w:val="subscript"/>
              </w:rPr>
              <w:t>%</w:t>
            </w:r>
          </w:p>
        </w:tc>
        <w:tc>
          <w:tcPr>
            <w:tcW w:w="1108" w:type="pct"/>
            <w:tcBorders>
              <w:top w:val="nil"/>
              <w:left w:val="nil"/>
              <w:bottom w:val="nil"/>
              <w:right w:val="nil"/>
            </w:tcBorders>
            <w:shd w:val="clear" w:color="auto" w:fill="auto"/>
            <w:noWrap/>
            <w:vAlign w:val="bottom"/>
          </w:tcPr>
          <w:p w14:paraId="12B2751A" w14:textId="0FCEA831" w:rsidR="005B3BB2" w:rsidRPr="00CB5F6F" w:rsidRDefault="005B3BB2" w:rsidP="005B3BB2">
            <w:pPr>
              <w:spacing w:after="0"/>
              <w:jc w:val="right"/>
            </w:pPr>
            <w:r>
              <w:t>28.2</w:t>
            </w:r>
          </w:p>
        </w:tc>
        <w:tc>
          <w:tcPr>
            <w:tcW w:w="1108" w:type="pct"/>
            <w:tcBorders>
              <w:top w:val="nil"/>
              <w:left w:val="nil"/>
              <w:bottom w:val="nil"/>
              <w:right w:val="nil"/>
            </w:tcBorders>
            <w:vAlign w:val="bottom"/>
          </w:tcPr>
          <w:p w14:paraId="63431F9D" w14:textId="5FD00C69" w:rsidR="005B3BB2" w:rsidRDefault="005B3BB2" w:rsidP="005B3BB2">
            <w:pPr>
              <w:spacing w:after="0"/>
              <w:jc w:val="right"/>
              <w:rPr>
                <w:szCs w:val="22"/>
              </w:rPr>
            </w:pPr>
            <w:r>
              <w:rPr>
                <w:szCs w:val="22"/>
              </w:rPr>
              <w:t>27.5</w:t>
            </w:r>
          </w:p>
        </w:tc>
        <w:tc>
          <w:tcPr>
            <w:tcW w:w="1108" w:type="pct"/>
            <w:tcBorders>
              <w:top w:val="nil"/>
              <w:left w:val="nil"/>
              <w:bottom w:val="nil"/>
              <w:right w:val="nil"/>
            </w:tcBorders>
            <w:shd w:val="clear" w:color="auto" w:fill="auto"/>
            <w:noWrap/>
            <w:vAlign w:val="bottom"/>
          </w:tcPr>
          <w:p w14:paraId="2120BA94" w14:textId="061706B1" w:rsidR="005B3BB2" w:rsidRDefault="005B3BB2" w:rsidP="005B3BB2">
            <w:pPr>
              <w:spacing w:after="0"/>
              <w:jc w:val="right"/>
              <w:rPr>
                <w:szCs w:val="22"/>
              </w:rPr>
            </w:pPr>
            <w:r>
              <w:rPr>
                <w:szCs w:val="22"/>
              </w:rPr>
              <w:t>28.0</w:t>
            </w:r>
          </w:p>
        </w:tc>
      </w:tr>
      <w:tr w:rsidR="005B3BB2" w:rsidRPr="008F7B30" w14:paraId="01BF2D35"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68A54FE4"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35%</w:t>
            </w:r>
          </w:p>
        </w:tc>
        <w:tc>
          <w:tcPr>
            <w:tcW w:w="1108" w:type="pct"/>
            <w:tcBorders>
              <w:top w:val="nil"/>
              <w:left w:val="nil"/>
              <w:bottom w:val="nil"/>
              <w:right w:val="nil"/>
            </w:tcBorders>
            <w:shd w:val="clear" w:color="auto" w:fill="auto"/>
            <w:noWrap/>
            <w:vAlign w:val="bottom"/>
          </w:tcPr>
          <w:p w14:paraId="28F6BEC9" w14:textId="56B925EE" w:rsidR="005B3BB2" w:rsidRPr="00E678F7" w:rsidRDefault="005B3BB2" w:rsidP="005B3BB2">
            <w:pPr>
              <w:spacing w:after="0"/>
              <w:jc w:val="right"/>
              <w:rPr>
                <w:szCs w:val="22"/>
              </w:rPr>
            </w:pPr>
            <w:r>
              <w:t>0.778</w:t>
            </w:r>
          </w:p>
        </w:tc>
        <w:tc>
          <w:tcPr>
            <w:tcW w:w="1108" w:type="pct"/>
            <w:tcBorders>
              <w:top w:val="nil"/>
              <w:left w:val="nil"/>
              <w:bottom w:val="nil"/>
              <w:right w:val="nil"/>
            </w:tcBorders>
            <w:vAlign w:val="bottom"/>
          </w:tcPr>
          <w:p w14:paraId="1D020082" w14:textId="4B78FFEB" w:rsidR="005B3BB2" w:rsidRDefault="005B3BB2" w:rsidP="005B3BB2">
            <w:pPr>
              <w:spacing w:after="0"/>
              <w:jc w:val="right"/>
              <w:rPr>
                <w:szCs w:val="22"/>
              </w:rPr>
            </w:pPr>
            <w:r>
              <w:rPr>
                <w:szCs w:val="22"/>
              </w:rPr>
              <w:t>0.778</w:t>
            </w:r>
          </w:p>
        </w:tc>
        <w:tc>
          <w:tcPr>
            <w:tcW w:w="1108" w:type="pct"/>
            <w:tcBorders>
              <w:top w:val="nil"/>
              <w:left w:val="nil"/>
              <w:bottom w:val="nil"/>
              <w:right w:val="nil"/>
            </w:tcBorders>
            <w:shd w:val="clear" w:color="auto" w:fill="auto"/>
            <w:noWrap/>
            <w:vAlign w:val="bottom"/>
          </w:tcPr>
          <w:p w14:paraId="70DA4CBF" w14:textId="042C7645" w:rsidR="005B3BB2" w:rsidRPr="00E678F7" w:rsidRDefault="005B3BB2" w:rsidP="005B3BB2">
            <w:pPr>
              <w:spacing w:after="0"/>
              <w:jc w:val="right"/>
              <w:rPr>
                <w:szCs w:val="22"/>
              </w:rPr>
            </w:pPr>
            <w:r w:rsidRPr="00AB62DB">
              <w:rPr>
                <w:szCs w:val="22"/>
              </w:rPr>
              <w:t>0.715</w:t>
            </w:r>
          </w:p>
        </w:tc>
      </w:tr>
      <w:tr w:rsidR="005B3BB2" w:rsidRPr="008F7B30" w14:paraId="5A179B99" w14:textId="77777777" w:rsidTr="005B3BB2">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4B2F082F"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40%</w:t>
            </w:r>
          </w:p>
        </w:tc>
        <w:tc>
          <w:tcPr>
            <w:tcW w:w="1108" w:type="pct"/>
            <w:tcBorders>
              <w:top w:val="nil"/>
              <w:left w:val="nil"/>
              <w:bottom w:val="nil"/>
              <w:right w:val="nil"/>
            </w:tcBorders>
            <w:shd w:val="clear" w:color="auto" w:fill="auto"/>
            <w:noWrap/>
            <w:vAlign w:val="bottom"/>
          </w:tcPr>
          <w:p w14:paraId="6659D886" w14:textId="4ECA1585" w:rsidR="005B3BB2" w:rsidRPr="00E678F7" w:rsidRDefault="005B3BB2" w:rsidP="005B3BB2">
            <w:pPr>
              <w:spacing w:after="0"/>
              <w:jc w:val="right"/>
              <w:rPr>
                <w:szCs w:val="22"/>
              </w:rPr>
            </w:pPr>
            <w:r>
              <w:t>0.621</w:t>
            </w:r>
          </w:p>
        </w:tc>
        <w:tc>
          <w:tcPr>
            <w:tcW w:w="1108" w:type="pct"/>
            <w:tcBorders>
              <w:top w:val="nil"/>
              <w:left w:val="nil"/>
              <w:bottom w:val="nil"/>
              <w:right w:val="nil"/>
            </w:tcBorders>
            <w:vAlign w:val="bottom"/>
          </w:tcPr>
          <w:p w14:paraId="1FD48AA3" w14:textId="7BFECA29" w:rsidR="005B3BB2" w:rsidRDefault="005B3BB2" w:rsidP="005B3BB2">
            <w:pPr>
              <w:spacing w:after="0"/>
              <w:jc w:val="right"/>
              <w:rPr>
                <w:szCs w:val="22"/>
              </w:rPr>
            </w:pPr>
            <w:r w:rsidRPr="00905451">
              <w:rPr>
                <w:szCs w:val="22"/>
              </w:rPr>
              <w:t>0.</w:t>
            </w:r>
            <w:r>
              <w:rPr>
                <w:szCs w:val="22"/>
              </w:rPr>
              <w:t>621</w:t>
            </w:r>
          </w:p>
        </w:tc>
        <w:tc>
          <w:tcPr>
            <w:tcW w:w="1108" w:type="pct"/>
            <w:tcBorders>
              <w:top w:val="nil"/>
              <w:left w:val="nil"/>
              <w:bottom w:val="nil"/>
              <w:right w:val="nil"/>
            </w:tcBorders>
            <w:shd w:val="clear" w:color="auto" w:fill="auto"/>
            <w:noWrap/>
            <w:vAlign w:val="bottom"/>
          </w:tcPr>
          <w:p w14:paraId="37D74FA7" w14:textId="06A18AA4" w:rsidR="005B3BB2" w:rsidRPr="00E678F7" w:rsidRDefault="005B3BB2" w:rsidP="005B3BB2">
            <w:pPr>
              <w:spacing w:after="0"/>
              <w:jc w:val="right"/>
              <w:rPr>
                <w:szCs w:val="22"/>
              </w:rPr>
            </w:pPr>
            <w:r>
              <w:rPr>
                <w:szCs w:val="22"/>
              </w:rPr>
              <w:t>0.669</w:t>
            </w:r>
          </w:p>
        </w:tc>
      </w:tr>
      <w:tr w:rsidR="005B3BB2" w:rsidRPr="008F7B30" w14:paraId="082A8AF7"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6206A7AB"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345B3A2A" w14:textId="1761AF23" w:rsidR="005B3BB2" w:rsidRPr="008F7B30" w:rsidRDefault="005B3BB2" w:rsidP="005B3BB2">
            <w:pPr>
              <w:spacing w:after="0"/>
              <w:jc w:val="right"/>
              <w:rPr>
                <w:color w:val="000000"/>
                <w:sz w:val="18"/>
                <w:szCs w:val="18"/>
              </w:rPr>
            </w:pPr>
            <w:r w:rsidRPr="00E678F7">
              <w:rPr>
                <w:b/>
                <w:color w:val="000000"/>
                <w:sz w:val="18"/>
                <w:szCs w:val="18"/>
              </w:rPr>
              <w:t>20</w:t>
            </w:r>
            <w:r>
              <w:rPr>
                <w:b/>
                <w:color w:val="000000"/>
                <w:sz w:val="18"/>
                <w:szCs w:val="18"/>
              </w:rPr>
              <w:t>22</w:t>
            </w:r>
            <w:r>
              <w:rPr>
                <w:color w:val="000000"/>
                <w:sz w:val="18"/>
                <w:szCs w:val="18"/>
              </w:rPr>
              <w:t xml:space="preserve"> </w:t>
            </w:r>
            <w:r w:rsidRPr="008F7B30">
              <w:rPr>
                <w:color w:val="000000"/>
                <w:sz w:val="18"/>
                <w:szCs w:val="18"/>
              </w:rPr>
              <w:t>ABC (t)</w:t>
            </w:r>
          </w:p>
        </w:tc>
        <w:tc>
          <w:tcPr>
            <w:tcW w:w="1108" w:type="pct"/>
            <w:tcBorders>
              <w:top w:val="nil"/>
              <w:left w:val="nil"/>
              <w:bottom w:val="nil"/>
              <w:right w:val="nil"/>
            </w:tcBorders>
            <w:shd w:val="clear" w:color="auto" w:fill="auto"/>
            <w:noWrap/>
            <w:vAlign w:val="bottom"/>
          </w:tcPr>
          <w:p w14:paraId="2AD33E71" w14:textId="3C687231" w:rsidR="005B3BB2" w:rsidRPr="00E678F7" w:rsidRDefault="005B3BB2" w:rsidP="005B3BB2">
            <w:pPr>
              <w:spacing w:after="0"/>
              <w:jc w:val="right"/>
              <w:rPr>
                <w:szCs w:val="22"/>
              </w:rPr>
            </w:pPr>
            <w:r>
              <w:t>23,627</w:t>
            </w:r>
          </w:p>
        </w:tc>
        <w:tc>
          <w:tcPr>
            <w:tcW w:w="1108" w:type="pct"/>
            <w:tcBorders>
              <w:top w:val="nil"/>
              <w:left w:val="nil"/>
              <w:bottom w:val="nil"/>
              <w:right w:val="nil"/>
            </w:tcBorders>
            <w:vAlign w:val="bottom"/>
          </w:tcPr>
          <w:p w14:paraId="0FF9940B" w14:textId="789E8765" w:rsidR="005B3BB2" w:rsidRDefault="005B3BB2" w:rsidP="005B3BB2">
            <w:pPr>
              <w:spacing w:after="0"/>
              <w:jc w:val="right"/>
              <w:rPr>
                <w:szCs w:val="22"/>
              </w:rPr>
            </w:pPr>
            <w:r>
              <w:rPr>
                <w:szCs w:val="22"/>
              </w:rPr>
              <w:t>24,612</w:t>
            </w:r>
          </w:p>
        </w:tc>
        <w:tc>
          <w:tcPr>
            <w:tcW w:w="1108" w:type="pct"/>
            <w:tcBorders>
              <w:top w:val="nil"/>
              <w:left w:val="nil"/>
              <w:bottom w:val="nil"/>
              <w:right w:val="nil"/>
            </w:tcBorders>
            <w:shd w:val="clear" w:color="auto" w:fill="auto"/>
            <w:noWrap/>
            <w:vAlign w:val="bottom"/>
          </w:tcPr>
          <w:p w14:paraId="050F3F15" w14:textId="0DF19CFE" w:rsidR="005B3BB2" w:rsidRPr="00E678F7" w:rsidRDefault="005B3BB2" w:rsidP="005B3BB2">
            <w:pPr>
              <w:spacing w:after="0"/>
              <w:jc w:val="right"/>
              <w:rPr>
                <w:szCs w:val="22"/>
              </w:rPr>
            </w:pPr>
            <w:r>
              <w:rPr>
                <w:szCs w:val="22"/>
              </w:rPr>
              <w:t>26,533</w:t>
            </w:r>
          </w:p>
        </w:tc>
      </w:tr>
      <w:tr w:rsidR="005B3BB2" w:rsidRPr="008F7B30" w14:paraId="7BEE5A78"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6321CB45"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227FEFFC"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ABC</w:t>
            </w:r>
          </w:p>
        </w:tc>
        <w:tc>
          <w:tcPr>
            <w:tcW w:w="1108" w:type="pct"/>
            <w:tcBorders>
              <w:top w:val="nil"/>
              <w:left w:val="nil"/>
              <w:bottom w:val="nil"/>
              <w:right w:val="nil"/>
            </w:tcBorders>
            <w:shd w:val="clear" w:color="auto" w:fill="auto"/>
            <w:noWrap/>
            <w:vAlign w:val="bottom"/>
          </w:tcPr>
          <w:p w14:paraId="212648D3" w14:textId="092071ED" w:rsidR="005B3BB2" w:rsidRPr="00E678F7" w:rsidRDefault="005B3BB2" w:rsidP="005B3BB2">
            <w:pPr>
              <w:spacing w:after="0"/>
              <w:jc w:val="right"/>
              <w:rPr>
                <w:color w:val="000000"/>
                <w:szCs w:val="22"/>
              </w:rPr>
            </w:pPr>
            <w:r w:rsidRPr="00DE64E8">
              <w:t>0.</w:t>
            </w:r>
            <w:r>
              <w:t>330</w:t>
            </w:r>
          </w:p>
        </w:tc>
        <w:tc>
          <w:tcPr>
            <w:tcW w:w="1108" w:type="pct"/>
            <w:tcBorders>
              <w:top w:val="nil"/>
              <w:left w:val="nil"/>
              <w:bottom w:val="nil"/>
              <w:right w:val="nil"/>
            </w:tcBorders>
            <w:vAlign w:val="bottom"/>
          </w:tcPr>
          <w:p w14:paraId="4D64F2DB" w14:textId="74BD1B4F" w:rsidR="005B3BB2" w:rsidRDefault="005B3BB2" w:rsidP="005B3BB2">
            <w:pPr>
              <w:spacing w:after="0"/>
              <w:jc w:val="right"/>
              <w:rPr>
                <w:szCs w:val="22"/>
              </w:rPr>
            </w:pPr>
            <w:r>
              <w:rPr>
                <w:szCs w:val="22"/>
              </w:rPr>
              <w:t>0.344</w:t>
            </w:r>
          </w:p>
        </w:tc>
        <w:tc>
          <w:tcPr>
            <w:tcW w:w="1108" w:type="pct"/>
            <w:tcBorders>
              <w:top w:val="nil"/>
              <w:left w:val="nil"/>
              <w:bottom w:val="nil"/>
              <w:right w:val="nil"/>
            </w:tcBorders>
            <w:shd w:val="clear" w:color="auto" w:fill="auto"/>
            <w:noWrap/>
            <w:vAlign w:val="bottom"/>
          </w:tcPr>
          <w:p w14:paraId="54C49BEB" w14:textId="3CBF46AC" w:rsidR="005B3BB2" w:rsidRPr="00E678F7" w:rsidRDefault="005B3BB2" w:rsidP="005B3BB2">
            <w:pPr>
              <w:spacing w:after="0"/>
              <w:jc w:val="right"/>
              <w:rPr>
                <w:szCs w:val="22"/>
              </w:rPr>
            </w:pPr>
            <w:r>
              <w:rPr>
                <w:szCs w:val="22"/>
              </w:rPr>
              <w:t>0.372</w:t>
            </w:r>
          </w:p>
        </w:tc>
      </w:tr>
      <w:tr w:rsidR="005B3BB2" w:rsidRPr="008F7B30" w14:paraId="18217FB2"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0211B1B2"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7BDAB621" w14:textId="77777777" w:rsidR="005B3BB2" w:rsidRPr="008F7B30" w:rsidRDefault="005B3BB2" w:rsidP="005B3BB2">
            <w:pPr>
              <w:spacing w:after="0"/>
              <w:jc w:val="right"/>
              <w:rPr>
                <w:color w:val="000000"/>
                <w:sz w:val="18"/>
                <w:szCs w:val="18"/>
              </w:rPr>
            </w:pPr>
            <w:r w:rsidRPr="008F7B30">
              <w:rPr>
                <w:color w:val="000000"/>
                <w:sz w:val="18"/>
                <w:szCs w:val="18"/>
              </w:rPr>
              <w:t>OFL (t)</w:t>
            </w:r>
          </w:p>
        </w:tc>
        <w:tc>
          <w:tcPr>
            <w:tcW w:w="1108" w:type="pct"/>
            <w:tcBorders>
              <w:top w:val="nil"/>
              <w:left w:val="nil"/>
              <w:bottom w:val="nil"/>
              <w:right w:val="nil"/>
            </w:tcBorders>
            <w:shd w:val="clear" w:color="auto" w:fill="auto"/>
            <w:noWrap/>
            <w:vAlign w:val="bottom"/>
          </w:tcPr>
          <w:p w14:paraId="108A003D" w14:textId="11070975" w:rsidR="005B3BB2" w:rsidRPr="00E678F7" w:rsidRDefault="005B3BB2" w:rsidP="005B3BB2">
            <w:pPr>
              <w:spacing w:after="0"/>
              <w:jc w:val="right"/>
              <w:rPr>
                <w:szCs w:val="22"/>
              </w:rPr>
            </w:pPr>
            <w:r>
              <w:rPr>
                <w:szCs w:val="22"/>
              </w:rPr>
              <w:t>28,977</w:t>
            </w:r>
          </w:p>
        </w:tc>
        <w:tc>
          <w:tcPr>
            <w:tcW w:w="1108" w:type="pct"/>
            <w:tcBorders>
              <w:top w:val="nil"/>
              <w:left w:val="nil"/>
              <w:bottom w:val="nil"/>
              <w:right w:val="nil"/>
            </w:tcBorders>
            <w:vAlign w:val="bottom"/>
          </w:tcPr>
          <w:p w14:paraId="1CB06855" w14:textId="15CD9C04" w:rsidR="005B3BB2" w:rsidDel="00D44D18" w:rsidRDefault="005B3BB2" w:rsidP="005B3BB2">
            <w:pPr>
              <w:spacing w:after="0"/>
              <w:jc w:val="right"/>
              <w:rPr>
                <w:szCs w:val="22"/>
              </w:rPr>
            </w:pPr>
            <w:r>
              <w:rPr>
                <w:szCs w:val="22"/>
              </w:rPr>
              <w:t>30,307</w:t>
            </w:r>
          </w:p>
        </w:tc>
        <w:tc>
          <w:tcPr>
            <w:tcW w:w="1108" w:type="pct"/>
            <w:tcBorders>
              <w:top w:val="nil"/>
              <w:left w:val="nil"/>
              <w:bottom w:val="nil"/>
              <w:right w:val="nil"/>
            </w:tcBorders>
            <w:shd w:val="clear" w:color="auto" w:fill="auto"/>
            <w:noWrap/>
            <w:vAlign w:val="bottom"/>
          </w:tcPr>
          <w:p w14:paraId="1937CC1A" w14:textId="38FE3026" w:rsidR="005B3BB2" w:rsidRPr="00E678F7" w:rsidRDefault="005B3BB2" w:rsidP="005B3BB2">
            <w:pPr>
              <w:spacing w:after="0"/>
              <w:jc w:val="right"/>
              <w:rPr>
                <w:szCs w:val="22"/>
              </w:rPr>
            </w:pPr>
            <w:r>
              <w:rPr>
                <w:szCs w:val="22"/>
              </w:rPr>
              <w:t>32,438</w:t>
            </w:r>
          </w:p>
        </w:tc>
      </w:tr>
      <w:tr w:rsidR="005B3BB2" w:rsidRPr="008F7B30" w14:paraId="74E3AD11"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582C8A8E"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3FCC60F2"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OFL</w:t>
            </w:r>
          </w:p>
        </w:tc>
        <w:tc>
          <w:tcPr>
            <w:tcW w:w="1108" w:type="pct"/>
            <w:tcBorders>
              <w:top w:val="nil"/>
              <w:left w:val="nil"/>
              <w:bottom w:val="nil"/>
              <w:right w:val="nil"/>
            </w:tcBorders>
            <w:shd w:val="clear" w:color="auto" w:fill="auto"/>
            <w:noWrap/>
            <w:vAlign w:val="bottom"/>
          </w:tcPr>
          <w:p w14:paraId="1EB00B51" w14:textId="0A89FE0C" w:rsidR="005B3BB2" w:rsidRPr="00E678F7" w:rsidRDefault="005B3BB2" w:rsidP="005B3BB2">
            <w:pPr>
              <w:spacing w:after="0"/>
              <w:jc w:val="right"/>
              <w:rPr>
                <w:color w:val="000000"/>
                <w:szCs w:val="22"/>
              </w:rPr>
            </w:pPr>
            <w:r w:rsidRPr="00DE64E8">
              <w:t>0.</w:t>
            </w:r>
            <w:r>
              <w:t>414</w:t>
            </w:r>
          </w:p>
        </w:tc>
        <w:tc>
          <w:tcPr>
            <w:tcW w:w="1108" w:type="pct"/>
            <w:tcBorders>
              <w:top w:val="nil"/>
              <w:left w:val="nil"/>
              <w:bottom w:val="nil"/>
              <w:right w:val="nil"/>
            </w:tcBorders>
            <w:vAlign w:val="bottom"/>
          </w:tcPr>
          <w:p w14:paraId="1489D503" w14:textId="3920003D" w:rsidR="005B3BB2" w:rsidRDefault="005B3BB2" w:rsidP="005B3BB2">
            <w:pPr>
              <w:spacing w:after="0"/>
              <w:jc w:val="right"/>
              <w:rPr>
                <w:szCs w:val="22"/>
              </w:rPr>
            </w:pPr>
            <w:r>
              <w:rPr>
                <w:szCs w:val="22"/>
              </w:rPr>
              <w:t>0.433</w:t>
            </w:r>
          </w:p>
        </w:tc>
        <w:tc>
          <w:tcPr>
            <w:tcW w:w="1108" w:type="pct"/>
            <w:tcBorders>
              <w:top w:val="nil"/>
              <w:left w:val="nil"/>
              <w:bottom w:val="nil"/>
              <w:right w:val="nil"/>
            </w:tcBorders>
            <w:shd w:val="clear" w:color="auto" w:fill="auto"/>
            <w:noWrap/>
            <w:vAlign w:val="bottom"/>
          </w:tcPr>
          <w:p w14:paraId="62AEEF60" w14:textId="6AE3B679" w:rsidR="005B3BB2" w:rsidRPr="00E678F7" w:rsidRDefault="005B3BB2" w:rsidP="005B3BB2">
            <w:pPr>
              <w:spacing w:after="0"/>
              <w:jc w:val="right"/>
              <w:rPr>
                <w:szCs w:val="22"/>
              </w:rPr>
            </w:pPr>
            <w:r>
              <w:rPr>
                <w:szCs w:val="22"/>
              </w:rPr>
              <w:t>0.467</w:t>
            </w:r>
          </w:p>
        </w:tc>
      </w:tr>
      <w:tr w:rsidR="005B3BB2" w:rsidRPr="008F7B30" w14:paraId="03318065"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5D736620"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2F21CAB1" w14:textId="27EE5D81" w:rsidR="005B3BB2" w:rsidRPr="008F7B30" w:rsidRDefault="005B3BB2" w:rsidP="005B3BB2">
            <w:pPr>
              <w:spacing w:after="0"/>
              <w:jc w:val="right"/>
              <w:rPr>
                <w:color w:val="000000"/>
                <w:sz w:val="18"/>
                <w:szCs w:val="18"/>
              </w:rPr>
            </w:pPr>
            <w:r w:rsidRPr="00E678F7">
              <w:rPr>
                <w:b/>
                <w:color w:val="000000"/>
                <w:sz w:val="18"/>
                <w:szCs w:val="18"/>
              </w:rPr>
              <w:t>202</w:t>
            </w:r>
            <w:r>
              <w:rPr>
                <w:b/>
                <w:color w:val="000000"/>
                <w:sz w:val="18"/>
                <w:szCs w:val="18"/>
              </w:rPr>
              <w:t>3</w:t>
            </w:r>
            <w:r>
              <w:rPr>
                <w:color w:val="000000"/>
                <w:sz w:val="18"/>
                <w:szCs w:val="18"/>
              </w:rPr>
              <w:t xml:space="preserve"> </w:t>
            </w:r>
            <w:r w:rsidRPr="008F7B30">
              <w:rPr>
                <w:color w:val="000000"/>
                <w:sz w:val="18"/>
                <w:szCs w:val="18"/>
              </w:rPr>
              <w:t>ABC (t)</w:t>
            </w:r>
          </w:p>
        </w:tc>
        <w:tc>
          <w:tcPr>
            <w:tcW w:w="1108" w:type="pct"/>
            <w:tcBorders>
              <w:top w:val="nil"/>
              <w:left w:val="nil"/>
              <w:bottom w:val="nil"/>
              <w:right w:val="nil"/>
            </w:tcBorders>
            <w:shd w:val="clear" w:color="auto" w:fill="auto"/>
            <w:noWrap/>
            <w:vAlign w:val="bottom"/>
          </w:tcPr>
          <w:p w14:paraId="3E69C5D0" w14:textId="3CDC2EED" w:rsidR="005B3BB2" w:rsidRPr="00E678F7" w:rsidRDefault="005B3BB2" w:rsidP="005B3BB2">
            <w:pPr>
              <w:spacing w:after="0"/>
              <w:jc w:val="right"/>
              <w:rPr>
                <w:b/>
                <w:i/>
                <w:sz w:val="16"/>
                <w:szCs w:val="16"/>
              </w:rPr>
            </w:pPr>
            <w:r>
              <w:t>38,141</w:t>
            </w:r>
          </w:p>
        </w:tc>
        <w:tc>
          <w:tcPr>
            <w:tcW w:w="1108" w:type="pct"/>
            <w:tcBorders>
              <w:top w:val="nil"/>
              <w:left w:val="nil"/>
              <w:bottom w:val="nil"/>
              <w:right w:val="nil"/>
            </w:tcBorders>
            <w:vAlign w:val="bottom"/>
          </w:tcPr>
          <w:p w14:paraId="2F3D6067" w14:textId="1BB5F4C9" w:rsidR="005B3BB2" w:rsidRPr="00CB5F6F" w:rsidRDefault="005B3BB2" w:rsidP="005B3BB2">
            <w:pPr>
              <w:spacing w:after="0"/>
              <w:jc w:val="right"/>
            </w:pPr>
            <w:r>
              <w:rPr>
                <w:szCs w:val="22"/>
              </w:rPr>
              <w:t>39,561</w:t>
            </w:r>
          </w:p>
        </w:tc>
        <w:tc>
          <w:tcPr>
            <w:tcW w:w="1108" w:type="pct"/>
            <w:tcBorders>
              <w:top w:val="nil"/>
              <w:left w:val="nil"/>
              <w:bottom w:val="nil"/>
              <w:right w:val="nil"/>
            </w:tcBorders>
            <w:shd w:val="clear" w:color="auto" w:fill="auto"/>
            <w:noWrap/>
            <w:vAlign w:val="bottom"/>
          </w:tcPr>
          <w:p w14:paraId="7AD68A69" w14:textId="66011462" w:rsidR="005B3BB2" w:rsidRPr="004963E2" w:rsidRDefault="005B3BB2" w:rsidP="005B3BB2">
            <w:pPr>
              <w:spacing w:after="0"/>
              <w:jc w:val="right"/>
              <w:rPr>
                <w:b/>
                <w:i/>
                <w:szCs w:val="22"/>
              </w:rPr>
            </w:pPr>
            <w:r>
              <w:rPr>
                <w:szCs w:val="22"/>
              </w:rPr>
              <w:t>38,266</w:t>
            </w:r>
          </w:p>
        </w:tc>
      </w:tr>
      <w:tr w:rsidR="005B3BB2" w:rsidRPr="008F7B30" w14:paraId="3153521C"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1D1742EA"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206EC289"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ABC</w:t>
            </w:r>
          </w:p>
        </w:tc>
        <w:tc>
          <w:tcPr>
            <w:tcW w:w="1108" w:type="pct"/>
            <w:tcBorders>
              <w:top w:val="nil"/>
              <w:left w:val="nil"/>
              <w:bottom w:val="nil"/>
              <w:right w:val="nil"/>
            </w:tcBorders>
            <w:shd w:val="clear" w:color="auto" w:fill="auto"/>
            <w:noWrap/>
            <w:vAlign w:val="bottom"/>
          </w:tcPr>
          <w:p w14:paraId="5429BCBD" w14:textId="5277EF15" w:rsidR="005B3BB2" w:rsidRPr="00E678F7" w:rsidRDefault="005B3BB2" w:rsidP="005B3BB2">
            <w:pPr>
              <w:spacing w:after="0"/>
              <w:jc w:val="right"/>
              <w:rPr>
                <w:b/>
                <w:i/>
                <w:color w:val="000000"/>
                <w:sz w:val="16"/>
                <w:szCs w:val="16"/>
              </w:rPr>
            </w:pPr>
            <w:r>
              <w:t>0.428</w:t>
            </w:r>
          </w:p>
        </w:tc>
        <w:tc>
          <w:tcPr>
            <w:tcW w:w="1108" w:type="pct"/>
            <w:tcBorders>
              <w:top w:val="nil"/>
              <w:left w:val="nil"/>
              <w:bottom w:val="nil"/>
              <w:right w:val="nil"/>
            </w:tcBorders>
            <w:vAlign w:val="bottom"/>
          </w:tcPr>
          <w:p w14:paraId="2B6F3B3D" w14:textId="2E7C8795" w:rsidR="005B3BB2" w:rsidRPr="00CB5F6F" w:rsidRDefault="005B3BB2" w:rsidP="005B3BB2">
            <w:pPr>
              <w:spacing w:after="0"/>
              <w:jc w:val="right"/>
            </w:pPr>
            <w:r>
              <w:rPr>
                <w:szCs w:val="22"/>
              </w:rPr>
              <w:t>0.448</w:t>
            </w:r>
          </w:p>
        </w:tc>
        <w:tc>
          <w:tcPr>
            <w:tcW w:w="1108" w:type="pct"/>
            <w:tcBorders>
              <w:top w:val="nil"/>
              <w:left w:val="nil"/>
              <w:bottom w:val="nil"/>
              <w:right w:val="nil"/>
            </w:tcBorders>
            <w:shd w:val="clear" w:color="auto" w:fill="auto"/>
            <w:noWrap/>
            <w:vAlign w:val="bottom"/>
          </w:tcPr>
          <w:p w14:paraId="603A76A0" w14:textId="5E1BDFA7" w:rsidR="005B3BB2" w:rsidRPr="004963E2" w:rsidRDefault="005B3BB2" w:rsidP="005B3BB2">
            <w:pPr>
              <w:spacing w:after="0"/>
              <w:jc w:val="right"/>
              <w:rPr>
                <w:b/>
                <w:i/>
                <w:szCs w:val="22"/>
              </w:rPr>
            </w:pPr>
            <w:r>
              <w:rPr>
                <w:szCs w:val="22"/>
              </w:rPr>
              <w:t>0.457</w:t>
            </w:r>
          </w:p>
        </w:tc>
      </w:tr>
      <w:tr w:rsidR="005B3BB2" w:rsidRPr="008F7B30" w14:paraId="4BEA1BFA" w14:textId="77777777" w:rsidTr="005B3BB2">
        <w:trPr>
          <w:trHeight w:val="288"/>
          <w:jc w:val="center"/>
        </w:trPr>
        <w:tc>
          <w:tcPr>
            <w:tcW w:w="249" w:type="pct"/>
            <w:tcBorders>
              <w:top w:val="nil"/>
              <w:left w:val="nil"/>
              <w:bottom w:val="nil"/>
              <w:right w:val="nil"/>
            </w:tcBorders>
            <w:shd w:val="clear" w:color="auto" w:fill="auto"/>
            <w:noWrap/>
            <w:vAlign w:val="bottom"/>
            <w:hideMark/>
          </w:tcPr>
          <w:p w14:paraId="6481C107" w14:textId="77777777" w:rsidR="005B3BB2" w:rsidRPr="008F7B30" w:rsidRDefault="005B3BB2" w:rsidP="005B3BB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60D726F9" w14:textId="77777777" w:rsidR="005B3BB2" w:rsidRPr="008F7B30" w:rsidRDefault="005B3BB2" w:rsidP="005B3BB2">
            <w:pPr>
              <w:spacing w:after="0"/>
              <w:jc w:val="right"/>
              <w:rPr>
                <w:color w:val="000000"/>
                <w:sz w:val="18"/>
                <w:szCs w:val="18"/>
              </w:rPr>
            </w:pPr>
            <w:r w:rsidRPr="008F7B30">
              <w:rPr>
                <w:color w:val="000000"/>
                <w:sz w:val="18"/>
                <w:szCs w:val="18"/>
              </w:rPr>
              <w:t>OFL (t)</w:t>
            </w:r>
          </w:p>
        </w:tc>
        <w:tc>
          <w:tcPr>
            <w:tcW w:w="1108" w:type="pct"/>
            <w:tcBorders>
              <w:top w:val="nil"/>
              <w:left w:val="nil"/>
              <w:bottom w:val="nil"/>
              <w:right w:val="nil"/>
            </w:tcBorders>
            <w:shd w:val="clear" w:color="auto" w:fill="auto"/>
            <w:noWrap/>
            <w:vAlign w:val="bottom"/>
          </w:tcPr>
          <w:p w14:paraId="38FEFAD8" w14:textId="6E600080" w:rsidR="005B3BB2" w:rsidRPr="00E678F7" w:rsidRDefault="005B3BB2" w:rsidP="005B3BB2">
            <w:pPr>
              <w:spacing w:after="0"/>
              <w:jc w:val="right"/>
              <w:rPr>
                <w:b/>
                <w:i/>
                <w:color w:val="000000"/>
                <w:sz w:val="16"/>
                <w:szCs w:val="16"/>
              </w:rPr>
            </w:pPr>
            <w:r>
              <w:t>46,587</w:t>
            </w:r>
          </w:p>
        </w:tc>
        <w:tc>
          <w:tcPr>
            <w:tcW w:w="1108" w:type="pct"/>
            <w:tcBorders>
              <w:top w:val="nil"/>
              <w:left w:val="nil"/>
              <w:bottom w:val="nil"/>
              <w:right w:val="nil"/>
            </w:tcBorders>
            <w:vAlign w:val="bottom"/>
          </w:tcPr>
          <w:p w14:paraId="73F8A6CA" w14:textId="7A6A1A52" w:rsidR="005B3BB2" w:rsidRPr="00CB5F6F" w:rsidDel="00D44D18" w:rsidRDefault="005B3BB2" w:rsidP="005B3BB2">
            <w:pPr>
              <w:spacing w:after="0"/>
              <w:jc w:val="right"/>
            </w:pPr>
            <w:r>
              <w:rPr>
                <w:szCs w:val="22"/>
              </w:rPr>
              <w:t>48,505</w:t>
            </w:r>
          </w:p>
        </w:tc>
        <w:tc>
          <w:tcPr>
            <w:tcW w:w="1108" w:type="pct"/>
            <w:tcBorders>
              <w:top w:val="nil"/>
              <w:left w:val="nil"/>
              <w:bottom w:val="nil"/>
              <w:right w:val="nil"/>
            </w:tcBorders>
            <w:shd w:val="clear" w:color="auto" w:fill="auto"/>
            <w:noWrap/>
            <w:vAlign w:val="bottom"/>
          </w:tcPr>
          <w:p w14:paraId="28EA08E3" w14:textId="740031D9" w:rsidR="005B3BB2" w:rsidRPr="004963E2" w:rsidRDefault="005B3BB2" w:rsidP="005B3BB2">
            <w:pPr>
              <w:spacing w:after="0"/>
              <w:jc w:val="right"/>
              <w:rPr>
                <w:b/>
                <w:i/>
                <w:szCs w:val="22"/>
              </w:rPr>
            </w:pPr>
            <w:r>
              <w:rPr>
                <w:szCs w:val="22"/>
              </w:rPr>
              <w:t>46,300</w:t>
            </w:r>
          </w:p>
        </w:tc>
      </w:tr>
      <w:tr w:rsidR="005B3BB2" w:rsidRPr="008F7B30" w14:paraId="797FDA05" w14:textId="77777777" w:rsidTr="005B3BB2">
        <w:trPr>
          <w:trHeight w:val="198"/>
          <w:jc w:val="center"/>
        </w:trPr>
        <w:tc>
          <w:tcPr>
            <w:tcW w:w="249" w:type="pct"/>
            <w:tcBorders>
              <w:top w:val="nil"/>
              <w:left w:val="nil"/>
              <w:bottom w:val="single" w:sz="8" w:space="0" w:color="auto"/>
              <w:right w:val="nil"/>
            </w:tcBorders>
            <w:shd w:val="clear" w:color="auto" w:fill="auto"/>
            <w:noWrap/>
            <w:vAlign w:val="bottom"/>
            <w:hideMark/>
          </w:tcPr>
          <w:p w14:paraId="6F40334A" w14:textId="77777777" w:rsidR="005B3BB2" w:rsidRPr="008F7B30" w:rsidRDefault="005B3BB2" w:rsidP="005B3BB2">
            <w:pPr>
              <w:spacing w:after="0"/>
              <w:rPr>
                <w:rFonts w:ascii="Calibri" w:hAnsi="Calibri" w:cs="Arial"/>
                <w:szCs w:val="22"/>
              </w:rPr>
            </w:pPr>
            <w:r w:rsidRPr="008F7B30">
              <w:rPr>
                <w:rFonts w:ascii="Calibri" w:hAnsi="Calibri" w:cs="Arial"/>
                <w:szCs w:val="22"/>
              </w:rPr>
              <w:t> </w:t>
            </w:r>
          </w:p>
        </w:tc>
        <w:tc>
          <w:tcPr>
            <w:tcW w:w="1426" w:type="pct"/>
            <w:tcBorders>
              <w:top w:val="nil"/>
              <w:left w:val="nil"/>
              <w:bottom w:val="single" w:sz="8" w:space="0" w:color="auto"/>
              <w:right w:val="single" w:sz="8" w:space="0" w:color="auto"/>
            </w:tcBorders>
            <w:shd w:val="clear" w:color="auto" w:fill="auto"/>
            <w:noWrap/>
            <w:vAlign w:val="center"/>
            <w:hideMark/>
          </w:tcPr>
          <w:p w14:paraId="0CFC8630" w14:textId="77777777" w:rsidR="005B3BB2" w:rsidRPr="008F7B30" w:rsidRDefault="005B3BB2" w:rsidP="005B3BB2">
            <w:pPr>
              <w:spacing w:after="0"/>
              <w:jc w:val="right"/>
              <w:rPr>
                <w:color w:val="000000"/>
                <w:sz w:val="18"/>
                <w:szCs w:val="18"/>
              </w:rPr>
            </w:pPr>
            <w:r w:rsidRPr="008F7B30">
              <w:rPr>
                <w:color w:val="000000"/>
                <w:sz w:val="18"/>
                <w:szCs w:val="18"/>
              </w:rPr>
              <w:t>F</w:t>
            </w:r>
            <w:r w:rsidRPr="008F7B30">
              <w:rPr>
                <w:color w:val="000000"/>
                <w:sz w:val="18"/>
                <w:szCs w:val="18"/>
                <w:vertAlign w:val="subscript"/>
              </w:rPr>
              <w:t>OFL</w:t>
            </w:r>
          </w:p>
        </w:tc>
        <w:tc>
          <w:tcPr>
            <w:tcW w:w="1108" w:type="pct"/>
            <w:tcBorders>
              <w:top w:val="nil"/>
              <w:left w:val="nil"/>
              <w:bottom w:val="single" w:sz="8" w:space="0" w:color="auto"/>
              <w:right w:val="nil"/>
            </w:tcBorders>
            <w:shd w:val="clear" w:color="auto" w:fill="auto"/>
            <w:noWrap/>
            <w:vAlign w:val="bottom"/>
          </w:tcPr>
          <w:p w14:paraId="4EB48CEB" w14:textId="46853BB5" w:rsidR="005B3BB2" w:rsidRPr="00E678F7" w:rsidRDefault="005B3BB2" w:rsidP="005B3BB2">
            <w:pPr>
              <w:spacing w:after="0"/>
              <w:jc w:val="right"/>
              <w:rPr>
                <w:b/>
                <w:i/>
                <w:color w:val="000000"/>
                <w:sz w:val="16"/>
                <w:szCs w:val="16"/>
              </w:rPr>
            </w:pPr>
            <w:r>
              <w:t>0.537</w:t>
            </w:r>
          </w:p>
        </w:tc>
        <w:tc>
          <w:tcPr>
            <w:tcW w:w="1108" w:type="pct"/>
            <w:tcBorders>
              <w:top w:val="nil"/>
              <w:left w:val="nil"/>
              <w:bottom w:val="single" w:sz="8" w:space="0" w:color="auto"/>
              <w:right w:val="nil"/>
            </w:tcBorders>
            <w:vAlign w:val="bottom"/>
          </w:tcPr>
          <w:p w14:paraId="5F88C2C2" w14:textId="5380A8A9" w:rsidR="005B3BB2" w:rsidRPr="00CB5F6F" w:rsidRDefault="005B3BB2" w:rsidP="005B3BB2">
            <w:pPr>
              <w:spacing w:after="0"/>
              <w:jc w:val="right"/>
            </w:pPr>
            <w:r>
              <w:rPr>
                <w:szCs w:val="22"/>
              </w:rPr>
              <w:t>0.564</w:t>
            </w:r>
          </w:p>
        </w:tc>
        <w:tc>
          <w:tcPr>
            <w:tcW w:w="1108" w:type="pct"/>
            <w:tcBorders>
              <w:top w:val="nil"/>
              <w:left w:val="nil"/>
              <w:bottom w:val="single" w:sz="8" w:space="0" w:color="auto"/>
              <w:right w:val="nil"/>
            </w:tcBorders>
            <w:shd w:val="clear" w:color="auto" w:fill="auto"/>
            <w:noWrap/>
            <w:vAlign w:val="bottom"/>
          </w:tcPr>
          <w:p w14:paraId="7F8EF706" w14:textId="00505B8F" w:rsidR="005B3BB2" w:rsidRPr="004963E2" w:rsidRDefault="005B3BB2" w:rsidP="005B3BB2">
            <w:pPr>
              <w:spacing w:after="0"/>
              <w:jc w:val="right"/>
              <w:rPr>
                <w:b/>
                <w:i/>
                <w:szCs w:val="22"/>
              </w:rPr>
            </w:pPr>
            <w:r>
              <w:rPr>
                <w:szCs w:val="22"/>
              </w:rPr>
              <w:t>0.571</w:t>
            </w:r>
          </w:p>
        </w:tc>
      </w:tr>
    </w:tbl>
    <w:p w14:paraId="38DBF817" w14:textId="12AD9A0E" w:rsidR="001F6076" w:rsidRDefault="00D409D6" w:rsidP="001E2547">
      <w:pPr>
        <w:pStyle w:val="Caption"/>
        <w:spacing w:after="0"/>
        <w:ind w:left="2592" w:firstLine="288"/>
        <w:rPr>
          <w:sz w:val="16"/>
          <w:szCs w:val="16"/>
        </w:rPr>
      </w:pPr>
      <w:r w:rsidRPr="001E2547">
        <w:rPr>
          <w:sz w:val="16"/>
          <w:szCs w:val="16"/>
        </w:rPr>
        <w:t>*Indicates parameters that were time varying based on environmental covariates.</w:t>
      </w:r>
    </w:p>
    <w:p w14:paraId="28FBD617" w14:textId="777A5F82" w:rsidR="00890671" w:rsidRPr="001E2547" w:rsidRDefault="00890671" w:rsidP="001E2547">
      <w:pPr>
        <w:rPr>
          <w:sz w:val="16"/>
          <w:szCs w:val="16"/>
        </w:rPr>
      </w:pPr>
      <w:r>
        <w:tab/>
      </w:r>
      <w:r>
        <w:tab/>
      </w:r>
      <w:r>
        <w:tab/>
      </w:r>
      <w:r>
        <w:tab/>
      </w:r>
    </w:p>
    <w:p w14:paraId="69C95103" w14:textId="77777777" w:rsidR="001F6076" w:rsidRDefault="001F6076" w:rsidP="001F6076">
      <w:pPr>
        <w:pStyle w:val="Caption"/>
        <w:spacing w:after="0"/>
        <w:ind w:left="1080" w:hanging="1080"/>
      </w:pPr>
    </w:p>
    <w:p w14:paraId="6B35C4F1" w14:textId="77777777" w:rsidR="001F6076" w:rsidRDefault="001F6076" w:rsidP="001F6076">
      <w:pPr>
        <w:pStyle w:val="Caption"/>
        <w:spacing w:after="0"/>
        <w:ind w:left="1080" w:hanging="1080"/>
      </w:pPr>
    </w:p>
    <w:p w14:paraId="08D13E20" w14:textId="77777777" w:rsidR="001F6076" w:rsidRDefault="001F6076" w:rsidP="00CB5F6F">
      <w:pPr>
        <w:pStyle w:val="Caption"/>
        <w:ind w:left="1080" w:hanging="1080"/>
      </w:pPr>
      <w:r>
        <w:br w:type="page"/>
      </w:r>
    </w:p>
    <w:p w14:paraId="5E490CBE" w14:textId="77777777"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rsidRPr="0068051C">
        <w:t xml:space="preserve"> – Likelihood components </w:t>
      </w:r>
      <w:r>
        <w:t xml:space="preserve">by fleet </w:t>
      </w:r>
      <w:r w:rsidRPr="0068051C">
        <w:t>for all proposed models</w:t>
      </w:r>
      <w:r>
        <w:t xml:space="preserve">. </w:t>
      </w:r>
    </w:p>
    <w:tbl>
      <w:tblPr>
        <w:tblStyle w:val="PlainTable4"/>
        <w:tblW w:w="0" w:type="auto"/>
        <w:tblLayout w:type="fixed"/>
        <w:tblLook w:val="04A0" w:firstRow="1" w:lastRow="0" w:firstColumn="1" w:lastColumn="0" w:noHBand="0" w:noVBand="1"/>
      </w:tblPr>
      <w:tblGrid>
        <w:gridCol w:w="960"/>
        <w:gridCol w:w="1470"/>
        <w:gridCol w:w="1080"/>
        <w:gridCol w:w="1270"/>
        <w:gridCol w:w="960"/>
        <w:gridCol w:w="960"/>
        <w:gridCol w:w="960"/>
        <w:gridCol w:w="960"/>
      </w:tblGrid>
      <w:tr w:rsidR="001E2547" w:rsidRPr="002E2442" w14:paraId="4EB6829A" w14:textId="77777777" w:rsidTr="005C24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double" w:sz="4" w:space="0" w:color="auto"/>
              <w:bottom w:val="single" w:sz="4" w:space="0" w:color="auto"/>
            </w:tcBorders>
            <w:shd w:val="clear" w:color="auto" w:fill="BDD6EE" w:themeFill="accent1" w:themeFillTint="66"/>
            <w:noWrap/>
            <w:hideMark/>
          </w:tcPr>
          <w:p w14:paraId="0E267894" w14:textId="77777777" w:rsidR="002E2442" w:rsidRPr="005C24CF" w:rsidRDefault="002E2442" w:rsidP="00CB5F6F">
            <w:pPr>
              <w:spacing w:after="0"/>
              <w:jc w:val="center"/>
              <w:rPr>
                <w:rFonts w:asciiTheme="minorHAnsi" w:hAnsiTheme="minorHAnsi"/>
                <w:color w:val="000000"/>
              </w:rPr>
            </w:pPr>
            <w:r w:rsidRPr="005C24CF">
              <w:rPr>
                <w:rFonts w:asciiTheme="minorHAnsi" w:hAnsiTheme="minorHAnsi"/>
                <w:color w:val="000000"/>
              </w:rPr>
              <w:t>Model</w:t>
            </w:r>
          </w:p>
        </w:tc>
        <w:tc>
          <w:tcPr>
            <w:tcW w:w="1470" w:type="dxa"/>
            <w:tcBorders>
              <w:top w:val="double" w:sz="4" w:space="0" w:color="auto"/>
              <w:bottom w:val="single" w:sz="4" w:space="0" w:color="auto"/>
            </w:tcBorders>
            <w:shd w:val="clear" w:color="auto" w:fill="BDD6EE" w:themeFill="accent1" w:themeFillTint="66"/>
            <w:noWrap/>
            <w:hideMark/>
          </w:tcPr>
          <w:p w14:paraId="74EC897F" w14:textId="77777777" w:rsidR="002E2442" w:rsidRPr="005C24CF" w:rsidRDefault="002E2442" w:rsidP="00CB5F6F">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Label</w:t>
            </w:r>
          </w:p>
        </w:tc>
        <w:tc>
          <w:tcPr>
            <w:tcW w:w="1080" w:type="dxa"/>
            <w:tcBorders>
              <w:top w:val="double" w:sz="4" w:space="0" w:color="auto"/>
              <w:bottom w:val="single" w:sz="4" w:space="0" w:color="auto"/>
            </w:tcBorders>
            <w:shd w:val="clear" w:color="auto" w:fill="BDD6EE" w:themeFill="accent1" w:themeFillTint="66"/>
            <w:noWrap/>
            <w:hideMark/>
          </w:tcPr>
          <w:p w14:paraId="3163D522"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ALL</w:t>
            </w:r>
          </w:p>
        </w:tc>
        <w:tc>
          <w:tcPr>
            <w:tcW w:w="1270" w:type="dxa"/>
            <w:tcBorders>
              <w:top w:val="double" w:sz="4" w:space="0" w:color="auto"/>
              <w:bottom w:val="single" w:sz="4" w:space="0" w:color="auto"/>
            </w:tcBorders>
            <w:shd w:val="clear" w:color="auto" w:fill="BDD6EE" w:themeFill="accent1" w:themeFillTint="66"/>
            <w:noWrap/>
            <w:hideMark/>
          </w:tcPr>
          <w:p w14:paraId="5DF446E7"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FshTrawl</w:t>
            </w:r>
          </w:p>
        </w:tc>
        <w:tc>
          <w:tcPr>
            <w:tcW w:w="960" w:type="dxa"/>
            <w:tcBorders>
              <w:top w:val="double" w:sz="4" w:space="0" w:color="auto"/>
              <w:bottom w:val="single" w:sz="4" w:space="0" w:color="auto"/>
            </w:tcBorders>
            <w:shd w:val="clear" w:color="auto" w:fill="BDD6EE" w:themeFill="accent1" w:themeFillTint="66"/>
            <w:noWrap/>
            <w:hideMark/>
          </w:tcPr>
          <w:p w14:paraId="7F50E5AE"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FshLL</w:t>
            </w:r>
          </w:p>
        </w:tc>
        <w:tc>
          <w:tcPr>
            <w:tcW w:w="960" w:type="dxa"/>
            <w:tcBorders>
              <w:top w:val="double" w:sz="4" w:space="0" w:color="auto"/>
              <w:bottom w:val="single" w:sz="4" w:space="0" w:color="auto"/>
            </w:tcBorders>
            <w:shd w:val="clear" w:color="auto" w:fill="BDD6EE" w:themeFill="accent1" w:themeFillTint="66"/>
            <w:noWrap/>
            <w:hideMark/>
          </w:tcPr>
          <w:p w14:paraId="5D883547"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FshPot</w:t>
            </w:r>
          </w:p>
        </w:tc>
        <w:tc>
          <w:tcPr>
            <w:tcW w:w="960" w:type="dxa"/>
            <w:tcBorders>
              <w:top w:val="double" w:sz="4" w:space="0" w:color="auto"/>
              <w:bottom w:val="single" w:sz="4" w:space="0" w:color="auto"/>
            </w:tcBorders>
            <w:shd w:val="clear" w:color="auto" w:fill="BDD6EE" w:themeFill="accent1" w:themeFillTint="66"/>
            <w:noWrap/>
            <w:hideMark/>
          </w:tcPr>
          <w:p w14:paraId="4D70C261"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Srv</w:t>
            </w:r>
          </w:p>
        </w:tc>
        <w:tc>
          <w:tcPr>
            <w:tcW w:w="960" w:type="dxa"/>
            <w:tcBorders>
              <w:top w:val="double" w:sz="4" w:space="0" w:color="auto"/>
              <w:bottom w:val="single" w:sz="4" w:space="0" w:color="auto"/>
            </w:tcBorders>
            <w:shd w:val="clear" w:color="auto" w:fill="BDD6EE" w:themeFill="accent1" w:themeFillTint="66"/>
            <w:noWrap/>
            <w:hideMark/>
          </w:tcPr>
          <w:p w14:paraId="79DDD80E"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LLSrv</w:t>
            </w:r>
          </w:p>
        </w:tc>
      </w:tr>
      <w:tr w:rsidR="001E2547" w:rsidRPr="002E2442" w14:paraId="33D66235"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single" w:sz="4" w:space="0" w:color="auto"/>
            </w:tcBorders>
            <w:noWrap/>
            <w:hideMark/>
          </w:tcPr>
          <w:p w14:paraId="4ABD2EFA" w14:textId="7EEDBC44" w:rsidR="002E2442" w:rsidRPr="00CB5F6F" w:rsidRDefault="002E2442" w:rsidP="00CB5F6F">
            <w:pPr>
              <w:spacing w:after="0"/>
              <w:jc w:val="right"/>
              <w:rPr>
                <w:rFonts w:asciiTheme="minorHAnsi" w:hAnsiTheme="minorHAnsi"/>
                <w:color w:val="000000"/>
              </w:rPr>
            </w:pPr>
            <w:r w:rsidRPr="00CB5F6F">
              <w:rPr>
                <w:rFonts w:asciiTheme="minorHAnsi" w:hAnsiTheme="minorHAnsi"/>
                <w:color w:val="000000"/>
              </w:rPr>
              <w:t>19.</w:t>
            </w:r>
            <w:r w:rsidRPr="001E2547">
              <w:rPr>
                <w:rFonts w:asciiTheme="minorHAnsi" w:hAnsiTheme="minorHAnsi" w:cstheme="minorHAnsi"/>
                <w:color w:val="000000"/>
                <w:szCs w:val="22"/>
              </w:rPr>
              <w:t>1</w:t>
            </w:r>
          </w:p>
        </w:tc>
        <w:tc>
          <w:tcPr>
            <w:tcW w:w="1470" w:type="dxa"/>
            <w:tcBorders>
              <w:top w:val="single" w:sz="4" w:space="0" w:color="auto"/>
            </w:tcBorders>
            <w:noWrap/>
            <w:hideMark/>
          </w:tcPr>
          <w:p w14:paraId="56C00F46"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Age_like</w:t>
            </w:r>
          </w:p>
        </w:tc>
        <w:tc>
          <w:tcPr>
            <w:tcW w:w="1080" w:type="dxa"/>
            <w:tcBorders>
              <w:top w:val="single" w:sz="4" w:space="0" w:color="auto"/>
            </w:tcBorders>
            <w:noWrap/>
          </w:tcPr>
          <w:p w14:paraId="2116E432" w14:textId="0DA7A6DD"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tcBorders>
              <w:top w:val="single" w:sz="4" w:space="0" w:color="auto"/>
            </w:tcBorders>
            <w:noWrap/>
          </w:tcPr>
          <w:p w14:paraId="063D1DFF" w14:textId="353D59B8"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71B46C37" w14:textId="12C546E4"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31A87D1B" w14:textId="145EC557"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27D449DB" w14:textId="44733FAE"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16221042" w14:textId="6B24662C"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5C24CF" w:rsidRPr="002E2442" w14:paraId="21CAD792"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5005733E" w14:textId="0DCD88EC" w:rsidR="005C24CF" w:rsidRPr="00CB5F6F" w:rsidRDefault="005C24CF" w:rsidP="00CB5F6F">
            <w:pPr>
              <w:spacing w:after="0"/>
              <w:jc w:val="right"/>
              <w:rPr>
                <w:rFonts w:asciiTheme="minorHAnsi" w:hAnsiTheme="minorHAnsi"/>
                <w:color w:val="000000"/>
              </w:rPr>
            </w:pPr>
            <w:r>
              <w:rPr>
                <w:rFonts w:asciiTheme="minorHAnsi" w:hAnsiTheme="minorHAnsi"/>
                <w:color w:val="000000"/>
              </w:rPr>
              <w:t>21.1</w:t>
            </w:r>
          </w:p>
        </w:tc>
        <w:tc>
          <w:tcPr>
            <w:tcW w:w="1470" w:type="dxa"/>
            <w:noWrap/>
          </w:tcPr>
          <w:p w14:paraId="7C22EE82" w14:textId="34C9032D" w:rsidR="005C24CF" w:rsidRPr="00CB5F6F" w:rsidRDefault="005C24CF"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Age_like</w:t>
            </w:r>
          </w:p>
        </w:tc>
        <w:tc>
          <w:tcPr>
            <w:tcW w:w="1080" w:type="dxa"/>
            <w:noWrap/>
          </w:tcPr>
          <w:p w14:paraId="6324DB06"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17F3614E"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E8A4EE"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0C361E"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585203F"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F32FAC3"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5A238EC7"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8267DE" w14:textId="4CBB5F93" w:rsidR="002E2442" w:rsidRPr="00CB5F6F" w:rsidRDefault="005C24CF" w:rsidP="00CB5F6F">
            <w:pPr>
              <w:spacing w:after="0"/>
              <w:jc w:val="right"/>
              <w:rPr>
                <w:rFonts w:asciiTheme="minorHAnsi" w:hAnsiTheme="minorHAnsi"/>
                <w:color w:val="000000"/>
              </w:rPr>
            </w:pPr>
            <w:r>
              <w:rPr>
                <w:rFonts w:asciiTheme="minorHAnsi" w:hAnsiTheme="minorHAnsi" w:cstheme="minorHAnsi"/>
                <w:color w:val="000000"/>
                <w:szCs w:val="22"/>
              </w:rPr>
              <w:t>21.2</w:t>
            </w:r>
          </w:p>
        </w:tc>
        <w:tc>
          <w:tcPr>
            <w:tcW w:w="1470" w:type="dxa"/>
            <w:noWrap/>
            <w:hideMark/>
          </w:tcPr>
          <w:p w14:paraId="1FD7769C"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Age_like</w:t>
            </w:r>
          </w:p>
        </w:tc>
        <w:tc>
          <w:tcPr>
            <w:tcW w:w="1080" w:type="dxa"/>
            <w:noWrap/>
          </w:tcPr>
          <w:p w14:paraId="27EDF2AD" w14:textId="771DA166"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6E838C92" w14:textId="75AC8956"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47B49FF2" w14:textId="64499380"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7768D7C2" w14:textId="1EA2BD6C"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C2A2D4F" w14:textId="73B9168B"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4918DEAE" w14:textId="6E709001"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626D01A9"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2952C5" w14:textId="66B710C7" w:rsidR="002E2442" w:rsidRPr="00CB5F6F" w:rsidRDefault="002E2442" w:rsidP="00CB5F6F">
            <w:pPr>
              <w:spacing w:after="0"/>
              <w:jc w:val="right"/>
              <w:rPr>
                <w:rFonts w:asciiTheme="minorHAnsi" w:hAnsiTheme="minorHAnsi"/>
                <w:color w:val="000000"/>
              </w:rPr>
            </w:pPr>
            <w:r w:rsidRPr="00CB5F6F">
              <w:rPr>
                <w:rFonts w:asciiTheme="minorHAnsi" w:hAnsiTheme="minorHAnsi"/>
                <w:color w:val="000000"/>
              </w:rPr>
              <w:t>19.</w:t>
            </w:r>
            <w:r w:rsidRPr="001E2547">
              <w:rPr>
                <w:rFonts w:asciiTheme="minorHAnsi" w:hAnsiTheme="minorHAnsi" w:cstheme="minorHAnsi"/>
                <w:color w:val="000000"/>
                <w:szCs w:val="22"/>
              </w:rPr>
              <w:t>1</w:t>
            </w:r>
          </w:p>
        </w:tc>
        <w:tc>
          <w:tcPr>
            <w:tcW w:w="1470" w:type="dxa"/>
            <w:noWrap/>
            <w:hideMark/>
          </w:tcPr>
          <w:p w14:paraId="49590750"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Catch_like</w:t>
            </w:r>
          </w:p>
        </w:tc>
        <w:tc>
          <w:tcPr>
            <w:tcW w:w="1080" w:type="dxa"/>
            <w:noWrap/>
          </w:tcPr>
          <w:p w14:paraId="777A674B" w14:textId="4814572D"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2DD9A348" w14:textId="3B946C87"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1159BE87" w14:textId="2AAFF69B"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AEEEB74" w14:textId="46C5BB51"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7ACB93A2" w14:textId="0962C434"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EBAD87" w14:textId="5DF7E03F"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5C24CF" w:rsidRPr="002E2442" w14:paraId="018DA449"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5F2623CF" w14:textId="31F9AB4D" w:rsidR="005C24CF" w:rsidRPr="00CB5F6F" w:rsidRDefault="005C24CF" w:rsidP="00CB5F6F">
            <w:pPr>
              <w:spacing w:after="0"/>
              <w:jc w:val="right"/>
              <w:rPr>
                <w:rFonts w:asciiTheme="minorHAnsi" w:hAnsiTheme="minorHAnsi"/>
                <w:color w:val="000000"/>
              </w:rPr>
            </w:pPr>
            <w:r>
              <w:rPr>
                <w:rFonts w:asciiTheme="minorHAnsi" w:hAnsiTheme="minorHAnsi"/>
                <w:color w:val="000000"/>
              </w:rPr>
              <w:t>21.1</w:t>
            </w:r>
          </w:p>
        </w:tc>
        <w:tc>
          <w:tcPr>
            <w:tcW w:w="1470" w:type="dxa"/>
            <w:noWrap/>
          </w:tcPr>
          <w:p w14:paraId="5538B103" w14:textId="02E7F249" w:rsidR="005C24CF" w:rsidRPr="00CB5F6F" w:rsidRDefault="005C24CF"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Catch_like</w:t>
            </w:r>
          </w:p>
        </w:tc>
        <w:tc>
          <w:tcPr>
            <w:tcW w:w="1080" w:type="dxa"/>
            <w:noWrap/>
          </w:tcPr>
          <w:p w14:paraId="7AEBA0BE"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3C82A55D" w14:textId="77777777" w:rsidR="005C24CF" w:rsidRPr="00CB5F6F"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p>
        </w:tc>
        <w:tc>
          <w:tcPr>
            <w:tcW w:w="960" w:type="dxa"/>
            <w:noWrap/>
          </w:tcPr>
          <w:p w14:paraId="7B0EC2DD" w14:textId="77777777" w:rsidR="005C24CF" w:rsidRPr="00CB5F6F"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p>
        </w:tc>
        <w:tc>
          <w:tcPr>
            <w:tcW w:w="960" w:type="dxa"/>
            <w:noWrap/>
          </w:tcPr>
          <w:p w14:paraId="00568F93" w14:textId="77777777" w:rsidR="005C24CF" w:rsidRPr="00CB5F6F"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p>
        </w:tc>
        <w:tc>
          <w:tcPr>
            <w:tcW w:w="960" w:type="dxa"/>
            <w:noWrap/>
          </w:tcPr>
          <w:p w14:paraId="13CEB47A"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7BEE5707"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71CA6F55"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E5A6B6" w14:textId="06F991B9" w:rsidR="002E2442" w:rsidRPr="00CB5F6F" w:rsidRDefault="002E2442" w:rsidP="005C24CF">
            <w:pPr>
              <w:spacing w:after="0"/>
              <w:jc w:val="right"/>
              <w:rPr>
                <w:rFonts w:asciiTheme="minorHAnsi" w:hAnsiTheme="minorHAnsi"/>
                <w:color w:val="000000"/>
              </w:rPr>
            </w:pPr>
            <w:r w:rsidRPr="001E2547">
              <w:rPr>
                <w:rFonts w:asciiTheme="minorHAnsi" w:hAnsiTheme="minorHAnsi" w:cstheme="minorHAnsi"/>
                <w:color w:val="000000"/>
                <w:szCs w:val="22"/>
              </w:rPr>
              <w:t>2</w:t>
            </w:r>
            <w:r w:rsidR="005C24CF">
              <w:rPr>
                <w:rFonts w:asciiTheme="minorHAnsi" w:hAnsiTheme="minorHAnsi" w:cstheme="minorHAnsi"/>
                <w:color w:val="000000"/>
                <w:szCs w:val="22"/>
              </w:rPr>
              <w:t>1</w:t>
            </w:r>
            <w:r w:rsidRPr="001E2547">
              <w:rPr>
                <w:rFonts w:asciiTheme="minorHAnsi" w:hAnsiTheme="minorHAnsi" w:cstheme="minorHAnsi"/>
                <w:color w:val="000000"/>
                <w:szCs w:val="22"/>
              </w:rPr>
              <w:t>.</w:t>
            </w:r>
            <w:r w:rsidR="005C24CF">
              <w:rPr>
                <w:rFonts w:asciiTheme="minorHAnsi" w:hAnsiTheme="minorHAnsi" w:cstheme="minorHAnsi"/>
                <w:color w:val="000000"/>
                <w:szCs w:val="22"/>
              </w:rPr>
              <w:t>2</w:t>
            </w:r>
          </w:p>
        </w:tc>
        <w:tc>
          <w:tcPr>
            <w:tcW w:w="1470" w:type="dxa"/>
            <w:noWrap/>
            <w:hideMark/>
          </w:tcPr>
          <w:p w14:paraId="27394054"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Catch_like</w:t>
            </w:r>
          </w:p>
        </w:tc>
        <w:tc>
          <w:tcPr>
            <w:tcW w:w="1080" w:type="dxa"/>
            <w:noWrap/>
          </w:tcPr>
          <w:p w14:paraId="5A65906F" w14:textId="0F7BF034"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0562DBD4" w14:textId="7513B10B"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C97FDE7" w14:textId="5F37A722"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2DF44F00" w14:textId="4F6134E9"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108782CD" w14:textId="04A28DBE"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9B1B71C" w14:textId="2D0DC746"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0670D3EB"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1DF8A0" w14:textId="5352016F" w:rsidR="002E2442" w:rsidRPr="00CB5F6F" w:rsidRDefault="002E2442" w:rsidP="00CB5F6F">
            <w:pPr>
              <w:spacing w:after="0"/>
              <w:jc w:val="right"/>
              <w:rPr>
                <w:rFonts w:asciiTheme="minorHAnsi" w:hAnsiTheme="minorHAnsi"/>
                <w:color w:val="000000"/>
              </w:rPr>
            </w:pPr>
            <w:r w:rsidRPr="001E2547">
              <w:rPr>
                <w:rFonts w:asciiTheme="minorHAnsi" w:hAnsiTheme="minorHAnsi" w:cstheme="minorHAnsi"/>
                <w:color w:val="000000"/>
                <w:szCs w:val="22"/>
              </w:rPr>
              <w:t>19.1</w:t>
            </w:r>
          </w:p>
        </w:tc>
        <w:tc>
          <w:tcPr>
            <w:tcW w:w="1470" w:type="dxa"/>
            <w:noWrap/>
            <w:hideMark/>
          </w:tcPr>
          <w:p w14:paraId="5ED80FEE" w14:textId="0C0DDCC3"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1E2547">
              <w:rPr>
                <w:rFonts w:asciiTheme="minorHAnsi" w:hAnsiTheme="minorHAnsi" w:cstheme="minorHAnsi"/>
                <w:color w:val="000000"/>
                <w:szCs w:val="22"/>
              </w:rPr>
              <w:t>Init_equ</w:t>
            </w:r>
            <w:r w:rsidRPr="00CB5F6F">
              <w:rPr>
                <w:rFonts w:asciiTheme="minorHAnsi" w:hAnsiTheme="minorHAnsi"/>
                <w:color w:val="000000"/>
              </w:rPr>
              <w:t>_like</w:t>
            </w:r>
          </w:p>
        </w:tc>
        <w:tc>
          <w:tcPr>
            <w:tcW w:w="1080" w:type="dxa"/>
            <w:noWrap/>
          </w:tcPr>
          <w:p w14:paraId="21E7F667" w14:textId="3AFBB560"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5AE49832" w14:textId="37C27B29"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EAF9AA5" w14:textId="20BAC273"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1CC75AD" w14:textId="726AE1B2"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BCB1723" w14:textId="0961647A"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5943506A" w14:textId="785844B4"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5C24CF" w:rsidRPr="002E2442" w14:paraId="7D9AC75D"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5A3F1218" w14:textId="17FA069F" w:rsidR="005C24CF" w:rsidRPr="001E2547" w:rsidRDefault="005C24CF" w:rsidP="00CB5F6F">
            <w:pPr>
              <w:spacing w:after="0"/>
              <w:jc w:val="right"/>
              <w:rPr>
                <w:rFonts w:asciiTheme="minorHAnsi" w:hAnsiTheme="minorHAnsi" w:cstheme="minorHAnsi"/>
                <w:color w:val="000000"/>
                <w:szCs w:val="22"/>
              </w:rPr>
            </w:pPr>
            <w:r>
              <w:rPr>
                <w:rFonts w:asciiTheme="minorHAnsi" w:hAnsiTheme="minorHAnsi" w:cstheme="minorHAnsi"/>
                <w:color w:val="000000"/>
                <w:szCs w:val="22"/>
              </w:rPr>
              <w:t>21.1</w:t>
            </w:r>
          </w:p>
        </w:tc>
        <w:tc>
          <w:tcPr>
            <w:tcW w:w="1470" w:type="dxa"/>
            <w:noWrap/>
          </w:tcPr>
          <w:p w14:paraId="40A5FD4F" w14:textId="6636BC87" w:rsidR="005C24CF" w:rsidRPr="001E2547" w:rsidRDefault="005C24CF"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Cs w:val="22"/>
              </w:rPr>
            </w:pPr>
            <w:r w:rsidRPr="001E2547">
              <w:rPr>
                <w:rFonts w:asciiTheme="minorHAnsi" w:hAnsiTheme="minorHAnsi" w:cstheme="minorHAnsi"/>
                <w:color w:val="000000"/>
                <w:szCs w:val="22"/>
              </w:rPr>
              <w:t>Init_equ</w:t>
            </w:r>
            <w:r w:rsidRPr="00CB5F6F">
              <w:rPr>
                <w:rFonts w:asciiTheme="minorHAnsi" w:hAnsiTheme="minorHAnsi"/>
                <w:color w:val="000000"/>
              </w:rPr>
              <w:t>_like</w:t>
            </w:r>
          </w:p>
        </w:tc>
        <w:tc>
          <w:tcPr>
            <w:tcW w:w="1080" w:type="dxa"/>
            <w:noWrap/>
          </w:tcPr>
          <w:p w14:paraId="3AF38A54"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2C0E8F0F"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4593046C"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41D7223"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8B06674"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525763C1"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2E2442" w:rsidRPr="002E2442" w14:paraId="511DF05A"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7E96F1" w14:textId="139A5E18" w:rsidR="002E2442" w:rsidRPr="001E2547" w:rsidRDefault="005C24CF" w:rsidP="002E2442">
            <w:pPr>
              <w:spacing w:after="0"/>
              <w:jc w:val="right"/>
              <w:rPr>
                <w:rFonts w:asciiTheme="minorHAnsi" w:hAnsiTheme="minorHAnsi" w:cstheme="minorHAnsi"/>
                <w:color w:val="000000"/>
                <w:szCs w:val="22"/>
              </w:rPr>
            </w:pPr>
            <w:r>
              <w:rPr>
                <w:rFonts w:asciiTheme="minorHAnsi" w:hAnsiTheme="minorHAnsi" w:cstheme="minorHAnsi"/>
                <w:color w:val="000000"/>
                <w:szCs w:val="22"/>
              </w:rPr>
              <w:t>21.2</w:t>
            </w:r>
          </w:p>
        </w:tc>
        <w:tc>
          <w:tcPr>
            <w:tcW w:w="1470" w:type="dxa"/>
            <w:noWrap/>
            <w:hideMark/>
          </w:tcPr>
          <w:p w14:paraId="60717AB5" w14:textId="77777777" w:rsidR="002E2442" w:rsidRPr="001E2547"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2"/>
              </w:rPr>
            </w:pPr>
            <w:r w:rsidRPr="001E2547">
              <w:rPr>
                <w:rFonts w:asciiTheme="minorHAnsi" w:hAnsiTheme="minorHAnsi" w:cstheme="minorHAnsi"/>
                <w:color w:val="000000"/>
                <w:szCs w:val="22"/>
              </w:rPr>
              <w:t>Init_equ_like</w:t>
            </w:r>
          </w:p>
        </w:tc>
        <w:tc>
          <w:tcPr>
            <w:tcW w:w="1080" w:type="dxa"/>
            <w:noWrap/>
          </w:tcPr>
          <w:p w14:paraId="7C7D65D1" w14:textId="6F2E74F4"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71B7EAA0" w14:textId="3005F255"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7B0E4F3" w14:textId="656A09C7"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84C1C9D" w14:textId="756C7CAD"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AF280D0" w14:textId="62B28385"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44473DF" w14:textId="385CFF14"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289A4B85"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9A8B55" w14:textId="4A939861" w:rsidR="002E2442" w:rsidRPr="00CB5F6F" w:rsidRDefault="002E2442" w:rsidP="00CB5F6F">
            <w:pPr>
              <w:spacing w:after="0"/>
              <w:jc w:val="right"/>
              <w:rPr>
                <w:rFonts w:asciiTheme="minorHAnsi" w:hAnsiTheme="minorHAnsi"/>
                <w:color w:val="000000"/>
              </w:rPr>
            </w:pPr>
            <w:r w:rsidRPr="00CB5F6F">
              <w:rPr>
                <w:rFonts w:asciiTheme="minorHAnsi" w:hAnsiTheme="minorHAnsi"/>
                <w:color w:val="000000"/>
              </w:rPr>
              <w:t>19.</w:t>
            </w:r>
            <w:r w:rsidRPr="001E2547">
              <w:rPr>
                <w:rFonts w:asciiTheme="minorHAnsi" w:hAnsiTheme="minorHAnsi" w:cstheme="minorHAnsi"/>
                <w:color w:val="000000"/>
                <w:szCs w:val="22"/>
              </w:rPr>
              <w:t>1</w:t>
            </w:r>
          </w:p>
        </w:tc>
        <w:tc>
          <w:tcPr>
            <w:tcW w:w="1470" w:type="dxa"/>
            <w:noWrap/>
            <w:hideMark/>
          </w:tcPr>
          <w:p w14:paraId="37DFFF2A"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Length_like</w:t>
            </w:r>
          </w:p>
        </w:tc>
        <w:tc>
          <w:tcPr>
            <w:tcW w:w="1080" w:type="dxa"/>
            <w:noWrap/>
          </w:tcPr>
          <w:p w14:paraId="274CCC72" w14:textId="5A721955"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484BF141" w14:textId="4395873D"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24731B2A" w14:textId="2BB7C1E0"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E5D7D9" w14:textId="08832F3C"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02968584" w14:textId="76788495"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38CB8CC" w14:textId="644998D1"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5C24CF" w:rsidRPr="002E2442" w14:paraId="1728EB96"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44A03545" w14:textId="4AF6587A" w:rsidR="005C24CF" w:rsidRPr="00CB5F6F" w:rsidRDefault="005C24CF" w:rsidP="00CB5F6F">
            <w:pPr>
              <w:spacing w:after="0"/>
              <w:jc w:val="right"/>
              <w:rPr>
                <w:rFonts w:asciiTheme="minorHAnsi" w:hAnsiTheme="minorHAnsi"/>
                <w:color w:val="000000"/>
              </w:rPr>
            </w:pPr>
            <w:r>
              <w:rPr>
                <w:rFonts w:asciiTheme="minorHAnsi" w:hAnsiTheme="minorHAnsi"/>
                <w:color w:val="000000"/>
              </w:rPr>
              <w:t>21.1</w:t>
            </w:r>
          </w:p>
        </w:tc>
        <w:tc>
          <w:tcPr>
            <w:tcW w:w="1470" w:type="dxa"/>
            <w:noWrap/>
          </w:tcPr>
          <w:p w14:paraId="51285F3F" w14:textId="4F31D0B4" w:rsidR="005C24CF" w:rsidRPr="00CB5F6F" w:rsidRDefault="005C24CF"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Length_like</w:t>
            </w:r>
          </w:p>
        </w:tc>
        <w:tc>
          <w:tcPr>
            <w:tcW w:w="1080" w:type="dxa"/>
            <w:noWrap/>
          </w:tcPr>
          <w:p w14:paraId="14DAE328"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2C494542"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1F2B2A5"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26BC2A3A"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BACB516"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4BABC171"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739A0A46"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4FFCE4" w14:textId="23CEA0CA" w:rsidR="002E2442" w:rsidRPr="00CB5F6F" w:rsidRDefault="005C24CF" w:rsidP="00CB5F6F">
            <w:pPr>
              <w:spacing w:after="0"/>
              <w:jc w:val="right"/>
              <w:rPr>
                <w:rFonts w:asciiTheme="minorHAnsi" w:hAnsiTheme="minorHAnsi"/>
                <w:color w:val="000000"/>
              </w:rPr>
            </w:pPr>
            <w:r>
              <w:rPr>
                <w:rFonts w:asciiTheme="minorHAnsi" w:hAnsiTheme="minorHAnsi" w:cstheme="minorHAnsi"/>
                <w:color w:val="000000"/>
                <w:szCs w:val="22"/>
              </w:rPr>
              <w:t>21.2</w:t>
            </w:r>
          </w:p>
        </w:tc>
        <w:tc>
          <w:tcPr>
            <w:tcW w:w="1470" w:type="dxa"/>
            <w:noWrap/>
            <w:hideMark/>
          </w:tcPr>
          <w:p w14:paraId="11A58CED"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Length_like</w:t>
            </w:r>
          </w:p>
        </w:tc>
        <w:tc>
          <w:tcPr>
            <w:tcW w:w="1080" w:type="dxa"/>
            <w:noWrap/>
          </w:tcPr>
          <w:p w14:paraId="171C0843" w14:textId="24F46ACA"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2975B39B" w14:textId="1C9F43B0"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2377FCCE" w14:textId="1E040E24"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4D2A26DA" w14:textId="6B6BB4CD"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52165FD" w14:textId="28F8CA0A"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4D529139" w14:textId="6642BA7A"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78F8F6B4"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892613" w14:textId="7D9D4101" w:rsidR="002E2442" w:rsidRPr="00CB5F6F" w:rsidRDefault="002E2442" w:rsidP="00CB5F6F">
            <w:pPr>
              <w:spacing w:after="0"/>
              <w:jc w:val="right"/>
              <w:rPr>
                <w:rFonts w:asciiTheme="minorHAnsi" w:hAnsiTheme="minorHAnsi"/>
                <w:color w:val="000000"/>
              </w:rPr>
            </w:pPr>
            <w:r w:rsidRPr="001E2547">
              <w:rPr>
                <w:rFonts w:asciiTheme="minorHAnsi" w:hAnsiTheme="minorHAnsi" w:cstheme="minorHAnsi"/>
                <w:color w:val="000000"/>
                <w:szCs w:val="22"/>
              </w:rPr>
              <w:t>19.1</w:t>
            </w:r>
          </w:p>
        </w:tc>
        <w:tc>
          <w:tcPr>
            <w:tcW w:w="1470" w:type="dxa"/>
            <w:noWrap/>
            <w:hideMark/>
          </w:tcPr>
          <w:p w14:paraId="63869079"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Surv_like</w:t>
            </w:r>
          </w:p>
        </w:tc>
        <w:tc>
          <w:tcPr>
            <w:tcW w:w="1080" w:type="dxa"/>
            <w:noWrap/>
          </w:tcPr>
          <w:p w14:paraId="3C616F9D" w14:textId="3FF1B0AF"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0103A4F8" w14:textId="1793AEB9"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3DC63C9" w14:textId="64727F8A"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8ECD782" w14:textId="00B2BFBE"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7114721E" w14:textId="6AC26D8D"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86AEC53" w14:textId="4FB19588"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5C24CF" w:rsidRPr="002E2442" w14:paraId="613BCB35"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68E91306" w14:textId="629CE9C2" w:rsidR="005C24CF" w:rsidRPr="001E2547" w:rsidRDefault="005C24CF" w:rsidP="00CB5F6F">
            <w:pPr>
              <w:spacing w:after="0"/>
              <w:jc w:val="right"/>
              <w:rPr>
                <w:rFonts w:asciiTheme="minorHAnsi" w:hAnsiTheme="minorHAnsi" w:cstheme="minorHAnsi"/>
                <w:color w:val="000000"/>
                <w:szCs w:val="22"/>
              </w:rPr>
            </w:pPr>
            <w:r>
              <w:rPr>
                <w:rFonts w:asciiTheme="minorHAnsi" w:hAnsiTheme="minorHAnsi" w:cstheme="minorHAnsi"/>
                <w:color w:val="000000"/>
                <w:szCs w:val="22"/>
              </w:rPr>
              <w:t>21.1</w:t>
            </w:r>
          </w:p>
        </w:tc>
        <w:tc>
          <w:tcPr>
            <w:tcW w:w="1470" w:type="dxa"/>
            <w:noWrap/>
          </w:tcPr>
          <w:p w14:paraId="508BBE05" w14:textId="104F1207" w:rsidR="005C24CF" w:rsidRPr="00CB5F6F" w:rsidRDefault="005C24CF"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Surv_like</w:t>
            </w:r>
          </w:p>
        </w:tc>
        <w:tc>
          <w:tcPr>
            <w:tcW w:w="1080" w:type="dxa"/>
            <w:noWrap/>
          </w:tcPr>
          <w:p w14:paraId="1C05B4CA" w14:textId="77777777" w:rsidR="005C24CF" w:rsidRPr="00CB5F6F"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p>
        </w:tc>
        <w:tc>
          <w:tcPr>
            <w:tcW w:w="1270" w:type="dxa"/>
            <w:noWrap/>
          </w:tcPr>
          <w:p w14:paraId="21F55D3C"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5D0694F2"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08CF30F"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1A557CEA" w14:textId="77777777" w:rsidR="005C24CF" w:rsidRPr="00CB5F6F"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p>
        </w:tc>
        <w:tc>
          <w:tcPr>
            <w:tcW w:w="960" w:type="dxa"/>
            <w:noWrap/>
          </w:tcPr>
          <w:p w14:paraId="5CA5D727"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3F49B6D7"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14:paraId="021D4D55" w14:textId="3D5E20D7" w:rsidR="002E2442" w:rsidRPr="00CB5F6F" w:rsidRDefault="005C24CF" w:rsidP="00CB5F6F">
            <w:pPr>
              <w:spacing w:after="0"/>
              <w:jc w:val="right"/>
              <w:rPr>
                <w:rFonts w:asciiTheme="minorHAnsi" w:hAnsiTheme="minorHAnsi"/>
                <w:color w:val="000000"/>
              </w:rPr>
            </w:pPr>
            <w:r>
              <w:rPr>
                <w:rFonts w:asciiTheme="minorHAnsi" w:hAnsiTheme="minorHAnsi" w:cstheme="minorHAnsi"/>
                <w:color w:val="000000"/>
                <w:szCs w:val="22"/>
              </w:rPr>
              <w:t>21.2</w:t>
            </w:r>
          </w:p>
        </w:tc>
        <w:tc>
          <w:tcPr>
            <w:tcW w:w="1470" w:type="dxa"/>
            <w:tcBorders>
              <w:bottom w:val="single" w:sz="4" w:space="0" w:color="auto"/>
            </w:tcBorders>
            <w:noWrap/>
            <w:hideMark/>
          </w:tcPr>
          <w:p w14:paraId="392C65C2"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CB5F6F">
              <w:rPr>
                <w:rFonts w:asciiTheme="minorHAnsi" w:hAnsiTheme="minorHAnsi"/>
                <w:color w:val="000000"/>
              </w:rPr>
              <w:t>Surv_like</w:t>
            </w:r>
          </w:p>
        </w:tc>
        <w:tc>
          <w:tcPr>
            <w:tcW w:w="1080" w:type="dxa"/>
            <w:tcBorders>
              <w:bottom w:val="single" w:sz="4" w:space="0" w:color="auto"/>
            </w:tcBorders>
            <w:noWrap/>
          </w:tcPr>
          <w:p w14:paraId="77489FF0" w14:textId="06A14D60"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tcBorders>
              <w:bottom w:val="single" w:sz="4" w:space="0" w:color="auto"/>
            </w:tcBorders>
            <w:noWrap/>
          </w:tcPr>
          <w:p w14:paraId="382CB093" w14:textId="4DDA0DDF"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257ED0F2" w14:textId="563F1A1F"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0D2289B7" w14:textId="17A2A921"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0109F4FF" w14:textId="39D39FAC"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760880FF" w14:textId="36140A15"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bl>
    <w:p w14:paraId="6558E17D" w14:textId="77777777" w:rsidR="001F6076" w:rsidRDefault="001F6076" w:rsidP="001F6076">
      <w:pPr>
        <w:ind w:left="1080" w:hanging="1080"/>
      </w:pPr>
    </w:p>
    <w:p w14:paraId="1DCF6D27" w14:textId="77777777" w:rsidR="001F6076" w:rsidRDefault="001F6076" w:rsidP="001F6076">
      <w:pPr>
        <w:sectPr w:rsidR="001F6076" w:rsidSect="00C5738A">
          <w:pgSz w:w="12240" w:h="15840"/>
          <w:pgMar w:top="1440" w:right="1440" w:bottom="1440" w:left="1440" w:header="720" w:footer="720" w:gutter="0"/>
          <w:cols w:space="720"/>
          <w:docGrid w:linePitch="360"/>
        </w:sectPr>
      </w:pPr>
    </w:p>
    <w:p w14:paraId="399B247F" w14:textId="77777777" w:rsidR="001F6076" w:rsidRPr="0068051C"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rsidRPr="0068051C">
        <w:t xml:space="preserve"> – Retrospective analysis, index RMSE, harmonic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5C24CF" w:rsidRPr="007544A5" w14:paraId="1AC0A5E4" w14:textId="20D4C715" w:rsidTr="005C24CF">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5C24CF" w:rsidRPr="007544A5" w:rsidRDefault="005C24CF"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5C24CF" w:rsidRPr="007544A5" w:rsidRDefault="005C24CF"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5C24CF" w:rsidRPr="007544A5" w:rsidRDefault="005C24CF">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5C24CF" w:rsidDel="006D6917" w:rsidRDefault="005C24CF"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6A05756A" w:rsidR="005C24CF" w:rsidRDefault="005C24CF" w:rsidP="001E3FD9">
            <w:pPr>
              <w:spacing w:after="0"/>
              <w:jc w:val="right"/>
              <w:rPr>
                <w:b/>
                <w:bCs/>
                <w:color w:val="000000"/>
                <w:sz w:val="16"/>
                <w:szCs w:val="16"/>
              </w:rPr>
            </w:pPr>
            <w:r>
              <w:rPr>
                <w:b/>
                <w:bCs/>
                <w:color w:val="000000"/>
                <w:sz w:val="16"/>
                <w:szCs w:val="16"/>
              </w:rPr>
              <w:t>M21.2</w:t>
            </w:r>
          </w:p>
        </w:tc>
      </w:tr>
      <w:tr w:rsidR="005C24CF" w:rsidRPr="007544A5" w14:paraId="7AC01033" w14:textId="225A0218" w:rsidTr="005C24CF">
        <w:trPr>
          <w:jc w:val="center"/>
        </w:trPr>
        <w:tc>
          <w:tcPr>
            <w:tcW w:w="2430" w:type="dxa"/>
            <w:gridSpan w:val="3"/>
            <w:tcBorders>
              <w:top w:val="single" w:sz="4" w:space="0" w:color="auto"/>
              <w:left w:val="nil"/>
              <w:bottom w:val="nil"/>
              <w:right w:val="nil"/>
            </w:tcBorders>
            <w:shd w:val="clear" w:color="auto" w:fill="auto"/>
            <w:noWrap/>
            <w:vAlign w:val="bottom"/>
            <w:hideMark/>
          </w:tcPr>
          <w:p w14:paraId="07742753" w14:textId="77777777" w:rsidR="005C24CF" w:rsidRPr="007544A5" w:rsidRDefault="005C24CF" w:rsidP="003A27E2">
            <w:pPr>
              <w:spacing w:after="0"/>
              <w:rPr>
                <w:b/>
                <w:bCs/>
                <w:color w:val="000000"/>
                <w:sz w:val="18"/>
                <w:szCs w:val="18"/>
              </w:rPr>
            </w:pPr>
            <w:r w:rsidRPr="007544A5">
              <w:rPr>
                <w:b/>
                <w:bCs/>
                <w:color w:val="000000"/>
                <w:sz w:val="18"/>
                <w:szCs w:val="18"/>
              </w:rPr>
              <w:t>Retrospective</w:t>
            </w:r>
          </w:p>
        </w:tc>
        <w:tc>
          <w:tcPr>
            <w:tcW w:w="1080" w:type="dxa"/>
            <w:tcBorders>
              <w:top w:val="single" w:sz="4" w:space="0" w:color="auto"/>
              <w:left w:val="nil"/>
              <w:bottom w:val="nil"/>
              <w:right w:val="nil"/>
            </w:tcBorders>
            <w:shd w:val="clear" w:color="auto" w:fill="FFFFFF" w:themeFill="background1"/>
            <w:vAlign w:val="bottom"/>
          </w:tcPr>
          <w:p w14:paraId="0E154677" w14:textId="77777777" w:rsidR="005C24CF" w:rsidRPr="00CB5F6F" w:rsidRDefault="005C24CF" w:rsidP="003A27E2">
            <w:pPr>
              <w:spacing w:after="0"/>
              <w:rPr>
                <w:sz w:val="20"/>
              </w:rPr>
            </w:pPr>
          </w:p>
        </w:tc>
        <w:tc>
          <w:tcPr>
            <w:tcW w:w="1080" w:type="dxa"/>
            <w:tcBorders>
              <w:top w:val="single" w:sz="4" w:space="0" w:color="auto"/>
              <w:left w:val="nil"/>
              <w:bottom w:val="nil"/>
              <w:right w:val="nil"/>
            </w:tcBorders>
            <w:shd w:val="clear" w:color="auto" w:fill="FFFFFF" w:themeFill="background1"/>
            <w:vAlign w:val="bottom"/>
          </w:tcPr>
          <w:p w14:paraId="613CF641" w14:textId="77777777" w:rsidR="005C24CF" w:rsidRPr="007544A5" w:rsidRDefault="005C24CF" w:rsidP="003A27E2">
            <w:pPr>
              <w:spacing w:after="0"/>
              <w:rPr>
                <w:sz w:val="20"/>
              </w:rPr>
            </w:pPr>
          </w:p>
        </w:tc>
        <w:tc>
          <w:tcPr>
            <w:tcW w:w="1080" w:type="dxa"/>
            <w:tcBorders>
              <w:top w:val="single" w:sz="4" w:space="0" w:color="auto"/>
              <w:left w:val="nil"/>
              <w:bottom w:val="nil"/>
              <w:right w:val="nil"/>
            </w:tcBorders>
            <w:shd w:val="clear" w:color="auto" w:fill="FFFFFF" w:themeFill="background1"/>
          </w:tcPr>
          <w:p w14:paraId="720F0E0F" w14:textId="77777777" w:rsidR="005C24CF" w:rsidRPr="007544A5" w:rsidRDefault="005C24CF" w:rsidP="003A27E2">
            <w:pPr>
              <w:spacing w:after="0"/>
              <w:rPr>
                <w:sz w:val="20"/>
              </w:rPr>
            </w:pPr>
          </w:p>
        </w:tc>
      </w:tr>
      <w:tr w:rsidR="005C24CF" w:rsidRPr="007544A5" w14:paraId="36508637" w14:textId="469B5042" w:rsidTr="005C24CF">
        <w:trPr>
          <w:jc w:val="center"/>
        </w:trPr>
        <w:tc>
          <w:tcPr>
            <w:tcW w:w="2430" w:type="dxa"/>
            <w:gridSpan w:val="3"/>
            <w:tcBorders>
              <w:top w:val="nil"/>
              <w:left w:val="nil"/>
              <w:bottom w:val="nil"/>
              <w:right w:val="nil"/>
            </w:tcBorders>
            <w:shd w:val="clear" w:color="auto" w:fill="auto"/>
            <w:noWrap/>
            <w:vAlign w:val="bottom"/>
            <w:hideMark/>
          </w:tcPr>
          <w:p w14:paraId="17B44287" w14:textId="77777777" w:rsidR="005C24CF" w:rsidRPr="007544A5" w:rsidRDefault="005C24CF" w:rsidP="003A27E2">
            <w:pPr>
              <w:spacing w:after="0"/>
              <w:jc w:val="right"/>
              <w:rPr>
                <w:color w:val="000000"/>
                <w:sz w:val="18"/>
                <w:szCs w:val="18"/>
              </w:rPr>
            </w:pPr>
            <w:r>
              <w:rPr>
                <w:i/>
                <w:color w:val="000000"/>
                <w:sz w:val="18"/>
                <w:szCs w:val="18"/>
              </w:rPr>
              <w:t>S</w:t>
            </w:r>
            <w:r w:rsidRPr="007544A5">
              <w:rPr>
                <w:i/>
                <w:color w:val="000000"/>
                <w:sz w:val="18"/>
                <w:szCs w:val="18"/>
              </w:rPr>
              <w:t>pawning bioma</w:t>
            </w:r>
            <w:r>
              <w:rPr>
                <w:i/>
                <w:color w:val="000000"/>
                <w:sz w:val="18"/>
                <w:szCs w:val="18"/>
              </w:rPr>
              <w:t>s</w:t>
            </w:r>
            <w:r w:rsidRPr="007544A5">
              <w:rPr>
                <w:i/>
                <w:color w:val="000000"/>
                <w:sz w:val="18"/>
                <w:szCs w:val="18"/>
              </w:rPr>
              <w:t>s</w:t>
            </w:r>
            <w:r>
              <w:rPr>
                <w:i/>
                <w:color w:val="000000"/>
                <w:sz w:val="18"/>
                <w:szCs w:val="18"/>
              </w:rPr>
              <w:t xml:space="preserve">  </w:t>
            </w:r>
            <w:r w:rsidRPr="007544A5">
              <w:rPr>
                <w:color w:val="000000"/>
                <w:sz w:val="18"/>
                <w:szCs w:val="18"/>
              </w:rPr>
              <w:t xml:space="preserve">Mohn’s </w:t>
            </w:r>
            <w:r w:rsidRPr="007544A5">
              <w:rPr>
                <w:szCs w:val="22"/>
              </w:rPr>
              <w:t xml:space="preserve"> ρ</w:t>
            </w:r>
          </w:p>
        </w:tc>
        <w:tc>
          <w:tcPr>
            <w:tcW w:w="1080" w:type="dxa"/>
            <w:tcBorders>
              <w:top w:val="nil"/>
              <w:left w:val="nil"/>
              <w:bottom w:val="nil"/>
              <w:right w:val="nil"/>
            </w:tcBorders>
            <w:shd w:val="clear" w:color="auto" w:fill="FFFFFF" w:themeFill="background1"/>
            <w:noWrap/>
            <w:vAlign w:val="bottom"/>
          </w:tcPr>
          <w:p w14:paraId="79690417" w14:textId="77777777" w:rsidR="005C24CF" w:rsidRPr="007544A5" w:rsidRDefault="005C24CF" w:rsidP="003A27E2">
            <w:pPr>
              <w:spacing w:after="0"/>
              <w:jc w:val="right"/>
              <w:rPr>
                <w:sz w:val="20"/>
              </w:rPr>
            </w:pPr>
            <w:r>
              <w:rPr>
                <w:sz w:val="20"/>
              </w:rPr>
              <w:t>0.080</w:t>
            </w:r>
          </w:p>
        </w:tc>
        <w:tc>
          <w:tcPr>
            <w:tcW w:w="1080" w:type="dxa"/>
            <w:tcBorders>
              <w:top w:val="nil"/>
              <w:left w:val="nil"/>
              <w:bottom w:val="nil"/>
              <w:right w:val="nil"/>
            </w:tcBorders>
            <w:shd w:val="clear" w:color="auto" w:fill="FFFFFF" w:themeFill="background1"/>
            <w:vAlign w:val="bottom"/>
          </w:tcPr>
          <w:p w14:paraId="4CCED865" w14:textId="6E7651A6"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4F62C2BA" w14:textId="77777777" w:rsidR="005C24CF" w:rsidRDefault="005C24CF" w:rsidP="003A27E2">
            <w:pPr>
              <w:spacing w:after="0"/>
              <w:jc w:val="right"/>
              <w:rPr>
                <w:sz w:val="20"/>
              </w:rPr>
            </w:pPr>
          </w:p>
        </w:tc>
      </w:tr>
      <w:tr w:rsidR="005C24CF" w:rsidRPr="007544A5" w14:paraId="696083D4" w14:textId="1AD52FBE" w:rsidTr="005C24CF">
        <w:trPr>
          <w:jc w:val="center"/>
        </w:trPr>
        <w:tc>
          <w:tcPr>
            <w:tcW w:w="2430" w:type="dxa"/>
            <w:gridSpan w:val="3"/>
            <w:tcBorders>
              <w:top w:val="nil"/>
              <w:left w:val="nil"/>
              <w:bottom w:val="nil"/>
              <w:right w:val="nil"/>
            </w:tcBorders>
            <w:shd w:val="clear" w:color="auto" w:fill="auto"/>
            <w:noWrap/>
            <w:vAlign w:val="bottom"/>
            <w:hideMark/>
          </w:tcPr>
          <w:p w14:paraId="79A93488" w14:textId="77777777" w:rsidR="005C24CF" w:rsidRPr="007544A5" w:rsidRDefault="005C24CF" w:rsidP="003A27E2">
            <w:pPr>
              <w:spacing w:after="0"/>
              <w:jc w:val="right"/>
              <w:rPr>
                <w:color w:val="000000"/>
                <w:sz w:val="18"/>
                <w:szCs w:val="18"/>
              </w:rPr>
            </w:pPr>
            <w:r w:rsidRPr="007544A5">
              <w:rPr>
                <w:color w:val="000000"/>
                <w:sz w:val="18"/>
                <w:szCs w:val="18"/>
              </w:rPr>
              <w:t xml:space="preserve">Woods Hole </w:t>
            </w:r>
            <w:r w:rsidRPr="007544A5">
              <w:rPr>
                <w:szCs w:val="22"/>
              </w:rPr>
              <w:t>ρ</w:t>
            </w:r>
            <w:r w:rsidRPr="007544A5">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B513AF7" w14:textId="77777777" w:rsidR="005C24CF" w:rsidRPr="007544A5" w:rsidRDefault="005C24CF">
            <w:pPr>
              <w:spacing w:after="0"/>
              <w:jc w:val="right"/>
              <w:rPr>
                <w:sz w:val="20"/>
              </w:rPr>
            </w:pPr>
            <w:r w:rsidRPr="006D6917">
              <w:rPr>
                <w:sz w:val="20"/>
              </w:rPr>
              <w:t>0.08</w:t>
            </w:r>
            <w:r>
              <w:rPr>
                <w:sz w:val="20"/>
              </w:rPr>
              <w:t>3</w:t>
            </w:r>
          </w:p>
        </w:tc>
        <w:tc>
          <w:tcPr>
            <w:tcW w:w="1080" w:type="dxa"/>
            <w:tcBorders>
              <w:top w:val="nil"/>
              <w:left w:val="nil"/>
              <w:bottom w:val="nil"/>
              <w:right w:val="nil"/>
            </w:tcBorders>
            <w:shd w:val="clear" w:color="auto" w:fill="FFFFFF" w:themeFill="background1"/>
            <w:vAlign w:val="bottom"/>
          </w:tcPr>
          <w:p w14:paraId="265015C9" w14:textId="4C274DF5"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7F953B26" w14:textId="77777777" w:rsidR="005C24CF" w:rsidRDefault="005C24CF" w:rsidP="003A27E2">
            <w:pPr>
              <w:spacing w:after="0"/>
              <w:jc w:val="right"/>
              <w:rPr>
                <w:sz w:val="20"/>
              </w:rPr>
            </w:pPr>
          </w:p>
        </w:tc>
      </w:tr>
      <w:tr w:rsidR="005C24CF" w:rsidRPr="007544A5" w14:paraId="311FDD9E" w14:textId="1B0B2AAD" w:rsidTr="005C24CF">
        <w:trPr>
          <w:jc w:val="center"/>
        </w:trPr>
        <w:tc>
          <w:tcPr>
            <w:tcW w:w="1170" w:type="dxa"/>
            <w:gridSpan w:val="2"/>
            <w:tcBorders>
              <w:top w:val="nil"/>
              <w:left w:val="nil"/>
              <w:bottom w:val="nil"/>
              <w:right w:val="nil"/>
            </w:tcBorders>
            <w:shd w:val="clear" w:color="auto" w:fill="auto"/>
            <w:noWrap/>
            <w:vAlign w:val="bottom"/>
            <w:hideMark/>
          </w:tcPr>
          <w:p w14:paraId="2D08E54A"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9511C54" w14:textId="77777777" w:rsidR="005C24CF" w:rsidRPr="007544A5" w:rsidRDefault="005C24CF" w:rsidP="003A27E2">
            <w:pPr>
              <w:spacing w:after="0"/>
              <w:jc w:val="right"/>
              <w:rPr>
                <w:color w:val="000000"/>
                <w:sz w:val="18"/>
                <w:szCs w:val="18"/>
              </w:rPr>
            </w:pPr>
            <w:r w:rsidRPr="007544A5">
              <w:rPr>
                <w:color w:val="000000"/>
                <w:sz w:val="18"/>
                <w:szCs w:val="18"/>
              </w:rPr>
              <w:t>RMSE</w:t>
            </w:r>
          </w:p>
        </w:tc>
        <w:tc>
          <w:tcPr>
            <w:tcW w:w="1080" w:type="dxa"/>
            <w:tcBorders>
              <w:top w:val="nil"/>
              <w:left w:val="nil"/>
              <w:bottom w:val="nil"/>
              <w:right w:val="nil"/>
            </w:tcBorders>
            <w:shd w:val="clear" w:color="auto" w:fill="FFFFFF" w:themeFill="background1"/>
            <w:noWrap/>
            <w:vAlign w:val="bottom"/>
          </w:tcPr>
          <w:p w14:paraId="47B89131" w14:textId="77777777" w:rsidR="005C24CF" w:rsidRPr="007544A5" w:rsidRDefault="005C24CF">
            <w:pPr>
              <w:spacing w:after="0"/>
              <w:jc w:val="right"/>
              <w:rPr>
                <w:sz w:val="20"/>
              </w:rPr>
            </w:pPr>
            <w:r w:rsidRPr="006D6917">
              <w:rPr>
                <w:sz w:val="20"/>
              </w:rPr>
              <w:t>0.15</w:t>
            </w:r>
            <w:r>
              <w:rPr>
                <w:sz w:val="20"/>
              </w:rPr>
              <w:t>2</w:t>
            </w:r>
          </w:p>
        </w:tc>
        <w:tc>
          <w:tcPr>
            <w:tcW w:w="1080" w:type="dxa"/>
            <w:tcBorders>
              <w:top w:val="nil"/>
              <w:left w:val="nil"/>
              <w:bottom w:val="nil"/>
              <w:right w:val="nil"/>
            </w:tcBorders>
            <w:shd w:val="clear" w:color="auto" w:fill="FFFFFF" w:themeFill="background1"/>
            <w:vAlign w:val="bottom"/>
          </w:tcPr>
          <w:p w14:paraId="0EA6D401" w14:textId="1AE68533"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670EAB8" w14:textId="77777777" w:rsidR="005C24CF" w:rsidRDefault="005C24CF" w:rsidP="003A27E2">
            <w:pPr>
              <w:spacing w:after="0"/>
              <w:jc w:val="right"/>
              <w:rPr>
                <w:sz w:val="20"/>
              </w:rPr>
            </w:pPr>
          </w:p>
        </w:tc>
      </w:tr>
      <w:tr w:rsidR="005C24CF" w:rsidRPr="007544A5" w14:paraId="1ADCB4FC" w14:textId="04E94D58" w:rsidTr="005C24CF">
        <w:trPr>
          <w:jc w:val="center"/>
        </w:trPr>
        <w:tc>
          <w:tcPr>
            <w:tcW w:w="2430" w:type="dxa"/>
            <w:gridSpan w:val="3"/>
            <w:tcBorders>
              <w:top w:val="nil"/>
              <w:left w:val="nil"/>
              <w:bottom w:val="nil"/>
              <w:right w:val="nil"/>
            </w:tcBorders>
            <w:shd w:val="clear" w:color="auto" w:fill="auto"/>
            <w:noWrap/>
            <w:vAlign w:val="bottom"/>
          </w:tcPr>
          <w:p w14:paraId="32A46C35" w14:textId="77777777" w:rsidR="005C24CF" w:rsidRPr="007544A5" w:rsidRDefault="005C24CF" w:rsidP="003A27E2">
            <w:pPr>
              <w:spacing w:after="0"/>
              <w:jc w:val="right"/>
              <w:rPr>
                <w:color w:val="000000"/>
                <w:sz w:val="18"/>
                <w:szCs w:val="18"/>
              </w:rPr>
            </w:pPr>
            <w:r>
              <w:rPr>
                <w:i/>
                <w:color w:val="000000"/>
                <w:sz w:val="18"/>
                <w:szCs w:val="18"/>
              </w:rPr>
              <w:t>Recruit.</w:t>
            </w:r>
            <w:r w:rsidRPr="007544A5">
              <w:rPr>
                <w:i/>
                <w:color w:val="000000"/>
                <w:sz w:val="18"/>
                <w:szCs w:val="18"/>
              </w:rPr>
              <w:t xml:space="preserve"> (age -0)</w:t>
            </w:r>
            <w:r>
              <w:rPr>
                <w:i/>
                <w:color w:val="000000"/>
                <w:sz w:val="18"/>
                <w:szCs w:val="18"/>
              </w:rPr>
              <w:t xml:space="preserve"> </w:t>
            </w:r>
            <w:r w:rsidRPr="007544A5">
              <w:rPr>
                <w:color w:val="000000"/>
                <w:sz w:val="18"/>
                <w:szCs w:val="18"/>
              </w:rPr>
              <w:t xml:space="preserve">Mohn’s </w:t>
            </w:r>
            <w:r w:rsidRPr="007544A5">
              <w:rPr>
                <w:szCs w:val="22"/>
              </w:rPr>
              <w:t xml:space="preserve"> ρ</w:t>
            </w:r>
          </w:p>
        </w:tc>
        <w:tc>
          <w:tcPr>
            <w:tcW w:w="1080" w:type="dxa"/>
            <w:tcBorders>
              <w:top w:val="nil"/>
              <w:left w:val="nil"/>
              <w:bottom w:val="nil"/>
              <w:right w:val="nil"/>
            </w:tcBorders>
            <w:shd w:val="clear" w:color="auto" w:fill="FFFFFF" w:themeFill="background1"/>
            <w:noWrap/>
            <w:vAlign w:val="bottom"/>
          </w:tcPr>
          <w:p w14:paraId="68D8042B" w14:textId="77777777" w:rsidR="005C24CF" w:rsidRPr="00AA2BD2" w:rsidRDefault="005C24CF" w:rsidP="003A27E2">
            <w:pPr>
              <w:spacing w:after="0"/>
              <w:jc w:val="right"/>
              <w:rPr>
                <w:sz w:val="20"/>
              </w:rPr>
            </w:pPr>
            <w:r>
              <w:rPr>
                <w:sz w:val="20"/>
              </w:rPr>
              <w:t>-0.061</w:t>
            </w:r>
          </w:p>
        </w:tc>
        <w:tc>
          <w:tcPr>
            <w:tcW w:w="1080" w:type="dxa"/>
            <w:tcBorders>
              <w:top w:val="nil"/>
              <w:left w:val="nil"/>
              <w:bottom w:val="nil"/>
              <w:right w:val="nil"/>
            </w:tcBorders>
            <w:shd w:val="clear" w:color="auto" w:fill="FFFFFF" w:themeFill="background1"/>
            <w:vAlign w:val="bottom"/>
          </w:tcPr>
          <w:p w14:paraId="4224DA6F" w14:textId="1890BD29"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548DACD" w14:textId="77777777" w:rsidR="005C24CF" w:rsidRDefault="005C24CF" w:rsidP="003A27E2">
            <w:pPr>
              <w:spacing w:after="0"/>
              <w:jc w:val="right"/>
              <w:rPr>
                <w:sz w:val="20"/>
              </w:rPr>
            </w:pPr>
          </w:p>
        </w:tc>
      </w:tr>
      <w:tr w:rsidR="005C24CF" w:rsidRPr="007544A5" w14:paraId="7F17C3C7" w14:textId="56FE95EE" w:rsidTr="005C24CF">
        <w:trPr>
          <w:jc w:val="center"/>
        </w:trPr>
        <w:tc>
          <w:tcPr>
            <w:tcW w:w="2430" w:type="dxa"/>
            <w:gridSpan w:val="3"/>
            <w:tcBorders>
              <w:top w:val="nil"/>
              <w:left w:val="nil"/>
              <w:bottom w:val="nil"/>
              <w:right w:val="nil"/>
            </w:tcBorders>
            <w:shd w:val="clear" w:color="auto" w:fill="auto"/>
            <w:noWrap/>
            <w:vAlign w:val="bottom"/>
          </w:tcPr>
          <w:p w14:paraId="1C4D55E0" w14:textId="77777777" w:rsidR="005C24CF" w:rsidRPr="007544A5" w:rsidRDefault="005C24CF" w:rsidP="003A27E2">
            <w:pPr>
              <w:spacing w:after="0"/>
              <w:jc w:val="right"/>
              <w:rPr>
                <w:color w:val="000000"/>
                <w:sz w:val="18"/>
                <w:szCs w:val="18"/>
              </w:rPr>
            </w:pPr>
            <w:r w:rsidRPr="007544A5">
              <w:rPr>
                <w:color w:val="000000"/>
                <w:sz w:val="18"/>
                <w:szCs w:val="18"/>
              </w:rPr>
              <w:t xml:space="preserve">Woods Hole </w:t>
            </w:r>
            <w:r w:rsidRPr="007544A5">
              <w:rPr>
                <w:szCs w:val="22"/>
              </w:rPr>
              <w:t>ρ</w:t>
            </w:r>
            <w:r w:rsidRPr="007544A5">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5DE43728" w14:textId="77777777" w:rsidR="005C24CF" w:rsidRPr="00AA2BD2" w:rsidRDefault="005C24CF" w:rsidP="003A27E2">
            <w:pPr>
              <w:spacing w:after="0"/>
              <w:jc w:val="right"/>
              <w:rPr>
                <w:sz w:val="20"/>
              </w:rPr>
            </w:pPr>
            <w:r>
              <w:rPr>
                <w:sz w:val="20"/>
              </w:rPr>
              <w:t>0.039</w:t>
            </w:r>
          </w:p>
        </w:tc>
        <w:tc>
          <w:tcPr>
            <w:tcW w:w="1080" w:type="dxa"/>
            <w:tcBorders>
              <w:top w:val="nil"/>
              <w:left w:val="nil"/>
              <w:bottom w:val="nil"/>
              <w:right w:val="nil"/>
            </w:tcBorders>
            <w:shd w:val="clear" w:color="auto" w:fill="FFFFFF" w:themeFill="background1"/>
            <w:vAlign w:val="bottom"/>
          </w:tcPr>
          <w:p w14:paraId="1724EFFF" w14:textId="03B59A40"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7FCAB2C9" w14:textId="77777777" w:rsidR="005C24CF" w:rsidRDefault="005C24CF" w:rsidP="003A27E2">
            <w:pPr>
              <w:spacing w:after="0"/>
              <w:jc w:val="right"/>
              <w:rPr>
                <w:sz w:val="20"/>
              </w:rPr>
            </w:pPr>
          </w:p>
        </w:tc>
      </w:tr>
      <w:tr w:rsidR="005C24CF" w:rsidRPr="007544A5" w14:paraId="51843091" w14:textId="1E39B55E" w:rsidTr="005C24CF">
        <w:trPr>
          <w:trHeight w:val="144"/>
          <w:jc w:val="center"/>
        </w:trPr>
        <w:tc>
          <w:tcPr>
            <w:tcW w:w="1170" w:type="dxa"/>
            <w:gridSpan w:val="2"/>
            <w:tcBorders>
              <w:top w:val="nil"/>
              <w:left w:val="nil"/>
              <w:bottom w:val="nil"/>
              <w:right w:val="nil"/>
            </w:tcBorders>
            <w:shd w:val="clear" w:color="auto" w:fill="auto"/>
            <w:noWrap/>
            <w:vAlign w:val="bottom"/>
          </w:tcPr>
          <w:p w14:paraId="2499D19C"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tcPr>
          <w:p w14:paraId="3C0B0CB0" w14:textId="77777777" w:rsidR="005C24CF" w:rsidRPr="007544A5" w:rsidRDefault="005C24CF" w:rsidP="003A27E2">
            <w:pPr>
              <w:spacing w:after="0"/>
              <w:jc w:val="right"/>
              <w:rPr>
                <w:color w:val="000000"/>
                <w:sz w:val="18"/>
                <w:szCs w:val="18"/>
              </w:rPr>
            </w:pPr>
            <w:r w:rsidRPr="007544A5">
              <w:rPr>
                <w:color w:val="000000"/>
                <w:sz w:val="18"/>
                <w:szCs w:val="18"/>
              </w:rPr>
              <w:t>RMSE</w:t>
            </w:r>
          </w:p>
        </w:tc>
        <w:tc>
          <w:tcPr>
            <w:tcW w:w="1080" w:type="dxa"/>
            <w:tcBorders>
              <w:top w:val="nil"/>
              <w:left w:val="nil"/>
              <w:bottom w:val="nil"/>
              <w:right w:val="nil"/>
            </w:tcBorders>
            <w:shd w:val="clear" w:color="auto" w:fill="FFFFFF" w:themeFill="background1"/>
            <w:noWrap/>
            <w:vAlign w:val="bottom"/>
          </w:tcPr>
          <w:p w14:paraId="0EF28C90" w14:textId="77777777" w:rsidR="005C24CF" w:rsidRPr="00AA2BD2" w:rsidRDefault="005C24CF" w:rsidP="003A27E2">
            <w:pPr>
              <w:spacing w:after="0"/>
              <w:jc w:val="right"/>
              <w:rPr>
                <w:sz w:val="20"/>
              </w:rPr>
            </w:pPr>
            <w:r>
              <w:rPr>
                <w:sz w:val="20"/>
              </w:rPr>
              <w:t>0.217</w:t>
            </w:r>
          </w:p>
        </w:tc>
        <w:tc>
          <w:tcPr>
            <w:tcW w:w="1080" w:type="dxa"/>
            <w:tcBorders>
              <w:top w:val="nil"/>
              <w:left w:val="nil"/>
              <w:bottom w:val="nil"/>
              <w:right w:val="nil"/>
            </w:tcBorders>
            <w:shd w:val="clear" w:color="auto" w:fill="FFFFFF" w:themeFill="background1"/>
            <w:vAlign w:val="bottom"/>
          </w:tcPr>
          <w:p w14:paraId="0A0734E0" w14:textId="68EB403F"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26EFA3CD" w14:textId="77777777" w:rsidR="005C24CF" w:rsidRDefault="005C24CF" w:rsidP="003A27E2">
            <w:pPr>
              <w:spacing w:after="0"/>
              <w:jc w:val="right"/>
              <w:rPr>
                <w:sz w:val="20"/>
              </w:rPr>
            </w:pPr>
          </w:p>
        </w:tc>
      </w:tr>
      <w:tr w:rsidR="005C24CF" w:rsidRPr="007544A5" w14:paraId="3D21C0A2" w14:textId="526BC258" w:rsidTr="005C24CF">
        <w:trPr>
          <w:jc w:val="center"/>
        </w:trPr>
        <w:tc>
          <w:tcPr>
            <w:tcW w:w="2430" w:type="dxa"/>
            <w:gridSpan w:val="3"/>
            <w:tcBorders>
              <w:top w:val="nil"/>
              <w:left w:val="nil"/>
              <w:bottom w:val="nil"/>
              <w:right w:val="nil"/>
            </w:tcBorders>
            <w:shd w:val="clear" w:color="auto" w:fill="auto"/>
            <w:noWrap/>
            <w:vAlign w:val="bottom"/>
            <w:hideMark/>
          </w:tcPr>
          <w:p w14:paraId="60015AC5" w14:textId="77777777" w:rsidR="005C24CF" w:rsidRPr="007544A5" w:rsidRDefault="005C24CF" w:rsidP="003A27E2">
            <w:pPr>
              <w:spacing w:after="0"/>
              <w:jc w:val="right"/>
              <w:rPr>
                <w:color w:val="000000"/>
                <w:sz w:val="18"/>
                <w:szCs w:val="18"/>
              </w:rPr>
            </w:pPr>
            <w:r w:rsidRPr="007544A5">
              <w:rPr>
                <w:b/>
                <w:bCs/>
                <w:color w:val="000000"/>
                <w:sz w:val="18"/>
                <w:szCs w:val="18"/>
              </w:rPr>
              <w:t>Index RMS</w:t>
            </w:r>
            <w:r>
              <w:rPr>
                <w:b/>
                <w:bCs/>
                <w:color w:val="000000"/>
                <w:sz w:val="18"/>
                <w:szCs w:val="18"/>
              </w:rPr>
              <w:t xml:space="preserve">E                           </w:t>
            </w:r>
            <w:r w:rsidRPr="007544A5">
              <w:rPr>
                <w:color w:val="000000"/>
                <w:sz w:val="18"/>
                <w:szCs w:val="18"/>
              </w:rPr>
              <w:t xml:space="preserve"> </w:t>
            </w:r>
            <w:r>
              <w:rPr>
                <w:color w:val="000000"/>
                <w:sz w:val="18"/>
                <w:szCs w:val="18"/>
              </w:rPr>
              <w:t xml:space="preserve">AFSC Trawl </w:t>
            </w:r>
          </w:p>
        </w:tc>
        <w:tc>
          <w:tcPr>
            <w:tcW w:w="1080" w:type="dxa"/>
            <w:tcBorders>
              <w:top w:val="nil"/>
              <w:left w:val="nil"/>
              <w:bottom w:val="nil"/>
              <w:right w:val="nil"/>
            </w:tcBorders>
            <w:shd w:val="clear" w:color="auto" w:fill="FFFFFF" w:themeFill="background1"/>
            <w:noWrap/>
            <w:vAlign w:val="bottom"/>
          </w:tcPr>
          <w:p w14:paraId="2F0423D7" w14:textId="77777777" w:rsidR="005C24CF" w:rsidRPr="00CB5F6F" w:rsidRDefault="005C24CF" w:rsidP="003A27E2">
            <w:pPr>
              <w:spacing w:after="0"/>
              <w:jc w:val="right"/>
              <w:rPr>
                <w:sz w:val="20"/>
              </w:rPr>
            </w:pPr>
            <w:r w:rsidRPr="00CB5F6F">
              <w:rPr>
                <w:sz w:val="20"/>
              </w:rPr>
              <w:t>0.</w:t>
            </w:r>
            <w:r>
              <w:rPr>
                <w:sz w:val="20"/>
              </w:rPr>
              <w:t>295</w:t>
            </w:r>
          </w:p>
        </w:tc>
        <w:tc>
          <w:tcPr>
            <w:tcW w:w="1080" w:type="dxa"/>
            <w:tcBorders>
              <w:top w:val="nil"/>
              <w:left w:val="nil"/>
              <w:bottom w:val="nil"/>
              <w:right w:val="nil"/>
            </w:tcBorders>
            <w:shd w:val="clear" w:color="auto" w:fill="FFFFFF" w:themeFill="background1"/>
            <w:vAlign w:val="bottom"/>
          </w:tcPr>
          <w:p w14:paraId="4CDFB4A3" w14:textId="240C972A" w:rsidR="005C24CF" w:rsidRPr="00CB5F6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B0B7FC4" w14:textId="77777777" w:rsidR="005C24CF" w:rsidRPr="00CB5F6F" w:rsidRDefault="005C24CF" w:rsidP="003A27E2">
            <w:pPr>
              <w:spacing w:after="0"/>
              <w:jc w:val="right"/>
              <w:rPr>
                <w:sz w:val="20"/>
              </w:rPr>
            </w:pPr>
          </w:p>
        </w:tc>
      </w:tr>
      <w:tr w:rsidR="005C24CF" w:rsidRPr="007544A5" w14:paraId="2CA23AF7" w14:textId="533134DB" w:rsidTr="005C24CF">
        <w:trPr>
          <w:jc w:val="center"/>
        </w:trPr>
        <w:tc>
          <w:tcPr>
            <w:tcW w:w="2430" w:type="dxa"/>
            <w:gridSpan w:val="3"/>
            <w:tcBorders>
              <w:top w:val="nil"/>
              <w:left w:val="nil"/>
              <w:bottom w:val="nil"/>
              <w:right w:val="nil"/>
            </w:tcBorders>
            <w:shd w:val="clear" w:color="auto" w:fill="auto"/>
            <w:noWrap/>
            <w:vAlign w:val="bottom"/>
            <w:hideMark/>
          </w:tcPr>
          <w:p w14:paraId="4A5B4BEE"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B7CCFE4" w14:textId="77777777" w:rsidR="005C24CF" w:rsidRPr="00CB5F6F" w:rsidRDefault="005C24CF" w:rsidP="003A27E2">
            <w:pPr>
              <w:spacing w:after="0"/>
              <w:jc w:val="right"/>
              <w:rPr>
                <w:sz w:val="20"/>
              </w:rPr>
            </w:pPr>
            <w:r w:rsidRPr="00CB5F6F">
              <w:rPr>
                <w:sz w:val="20"/>
              </w:rPr>
              <w:t>0.</w:t>
            </w:r>
            <w:r>
              <w:rPr>
                <w:sz w:val="20"/>
              </w:rPr>
              <w:t>302</w:t>
            </w:r>
          </w:p>
        </w:tc>
        <w:tc>
          <w:tcPr>
            <w:tcW w:w="1080" w:type="dxa"/>
            <w:tcBorders>
              <w:top w:val="nil"/>
              <w:left w:val="nil"/>
              <w:bottom w:val="nil"/>
              <w:right w:val="nil"/>
            </w:tcBorders>
            <w:shd w:val="clear" w:color="auto" w:fill="FFFFFF" w:themeFill="background1"/>
            <w:vAlign w:val="bottom"/>
          </w:tcPr>
          <w:p w14:paraId="6E401CEA" w14:textId="120FFDC7"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21C5874F" w14:textId="77777777" w:rsidR="005C24CF" w:rsidRDefault="005C24CF" w:rsidP="003A27E2">
            <w:pPr>
              <w:spacing w:after="0"/>
              <w:jc w:val="right"/>
              <w:rPr>
                <w:sz w:val="20"/>
              </w:rPr>
            </w:pPr>
          </w:p>
        </w:tc>
      </w:tr>
      <w:tr w:rsidR="005C24CF" w:rsidRPr="007544A5" w14:paraId="3CC2871D" w14:textId="31E49BB2" w:rsidTr="005C24CF">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5C24CF" w:rsidRPr="007544A5" w:rsidRDefault="005C24CF"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5C24CF" w:rsidRPr="00CB5F6F" w:rsidRDefault="005C24CF"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5C24CF" w:rsidRPr="007544A5" w:rsidRDefault="005C24CF"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5C24CF" w:rsidRPr="007544A5" w:rsidRDefault="005C24CF" w:rsidP="00CB5F6F">
            <w:pPr>
              <w:spacing w:after="0"/>
              <w:jc w:val="right"/>
              <w:rPr>
                <w:sz w:val="20"/>
              </w:rPr>
            </w:pPr>
          </w:p>
        </w:tc>
      </w:tr>
      <w:tr w:rsidR="005C24CF" w:rsidRPr="007544A5" w14:paraId="749708D8" w14:textId="6BF0E2B1" w:rsidTr="005C24CF">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5C24CF" w:rsidRPr="007544A5" w:rsidRDefault="005C24CF" w:rsidP="003A27E2">
            <w:pPr>
              <w:spacing w:after="0"/>
              <w:jc w:val="right"/>
              <w:rPr>
                <w:color w:val="000000"/>
                <w:sz w:val="18"/>
                <w:szCs w:val="18"/>
              </w:rPr>
            </w:pPr>
            <w:r w:rsidRPr="007544A5">
              <w:rPr>
                <w:i/>
                <w:iCs/>
                <w:sz w:val="18"/>
                <w:szCs w:val="18"/>
              </w:rPr>
              <w:t>Har. Mean EffN</w:t>
            </w:r>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77777777" w:rsidR="005C24CF" w:rsidRPr="007544A5" w:rsidRDefault="005C24CF">
            <w:pPr>
              <w:spacing w:after="0"/>
              <w:jc w:val="right"/>
              <w:rPr>
                <w:sz w:val="20"/>
              </w:rPr>
            </w:pPr>
            <w:r w:rsidRPr="00127D4B">
              <w:rPr>
                <w:sz w:val="20"/>
              </w:rPr>
              <w:t>297.101</w:t>
            </w:r>
          </w:p>
        </w:tc>
        <w:tc>
          <w:tcPr>
            <w:tcW w:w="1080" w:type="dxa"/>
            <w:tcBorders>
              <w:top w:val="nil"/>
              <w:left w:val="nil"/>
              <w:bottom w:val="nil"/>
              <w:right w:val="nil"/>
            </w:tcBorders>
            <w:shd w:val="clear" w:color="auto" w:fill="FFFFFF" w:themeFill="background1"/>
            <w:vAlign w:val="bottom"/>
          </w:tcPr>
          <w:p w14:paraId="6F99A68B" w14:textId="0A8774C4" w:rsidR="005C24CF" w:rsidDel="006D6917" w:rsidRDefault="005C24CF" w:rsidP="006D6917">
            <w:pPr>
              <w:spacing w:after="0"/>
              <w:jc w:val="right"/>
              <w:rPr>
                <w:sz w:val="20"/>
              </w:rPr>
            </w:pPr>
          </w:p>
        </w:tc>
        <w:tc>
          <w:tcPr>
            <w:tcW w:w="1080" w:type="dxa"/>
            <w:tcBorders>
              <w:top w:val="nil"/>
              <w:left w:val="nil"/>
              <w:bottom w:val="nil"/>
              <w:right w:val="nil"/>
            </w:tcBorders>
            <w:shd w:val="clear" w:color="auto" w:fill="FFFFFF" w:themeFill="background1"/>
          </w:tcPr>
          <w:p w14:paraId="13358F1F" w14:textId="77777777" w:rsidR="005C24CF" w:rsidRDefault="005C24CF" w:rsidP="006D6917">
            <w:pPr>
              <w:spacing w:after="0"/>
              <w:jc w:val="right"/>
              <w:rPr>
                <w:sz w:val="20"/>
              </w:rPr>
            </w:pPr>
          </w:p>
        </w:tc>
      </w:tr>
      <w:tr w:rsidR="005C24CF" w:rsidRPr="007544A5" w14:paraId="7DED31B0" w14:textId="08C0649E" w:rsidTr="005C24CF">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5C24CF" w:rsidRPr="007544A5" w:rsidRDefault="005C24CF"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77777777" w:rsidR="005C24CF" w:rsidRPr="007544A5" w:rsidRDefault="005C24CF" w:rsidP="003A27E2">
            <w:pPr>
              <w:spacing w:after="0"/>
              <w:jc w:val="right"/>
              <w:rPr>
                <w:sz w:val="20"/>
              </w:rPr>
            </w:pPr>
            <w:r w:rsidRPr="00127D4B">
              <w:rPr>
                <w:sz w:val="20"/>
              </w:rPr>
              <w:t>467.044</w:t>
            </w:r>
          </w:p>
        </w:tc>
        <w:tc>
          <w:tcPr>
            <w:tcW w:w="1080" w:type="dxa"/>
            <w:tcBorders>
              <w:top w:val="nil"/>
              <w:left w:val="nil"/>
              <w:bottom w:val="nil"/>
              <w:right w:val="nil"/>
            </w:tcBorders>
            <w:shd w:val="clear" w:color="auto" w:fill="FFFFFF" w:themeFill="background1"/>
            <w:vAlign w:val="bottom"/>
          </w:tcPr>
          <w:p w14:paraId="4635182C" w14:textId="099742E5"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7E0B865" w14:textId="77777777" w:rsidR="005C24CF" w:rsidRDefault="005C24CF" w:rsidP="003A27E2">
            <w:pPr>
              <w:spacing w:after="0"/>
              <w:jc w:val="right"/>
              <w:rPr>
                <w:sz w:val="20"/>
              </w:rPr>
            </w:pPr>
          </w:p>
        </w:tc>
      </w:tr>
      <w:tr w:rsidR="005C24CF" w:rsidRPr="007544A5" w14:paraId="72B723A1" w14:textId="630EE0F7" w:rsidTr="005C24CF">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5C24CF" w:rsidRPr="007544A5" w:rsidRDefault="005C24CF"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77777777" w:rsidR="005C24CF" w:rsidRPr="007544A5" w:rsidRDefault="005C24CF" w:rsidP="003A27E2">
            <w:pPr>
              <w:spacing w:after="0"/>
              <w:jc w:val="right"/>
              <w:rPr>
                <w:sz w:val="20"/>
              </w:rPr>
            </w:pPr>
            <w:r w:rsidRPr="00127D4B">
              <w:rPr>
                <w:sz w:val="20"/>
              </w:rPr>
              <w:t>369.869</w:t>
            </w:r>
          </w:p>
        </w:tc>
        <w:tc>
          <w:tcPr>
            <w:tcW w:w="1080" w:type="dxa"/>
            <w:tcBorders>
              <w:top w:val="nil"/>
              <w:left w:val="nil"/>
              <w:bottom w:val="nil"/>
              <w:right w:val="nil"/>
            </w:tcBorders>
            <w:shd w:val="clear" w:color="auto" w:fill="FFFFFF" w:themeFill="background1"/>
            <w:vAlign w:val="bottom"/>
          </w:tcPr>
          <w:p w14:paraId="7544FD52" w14:textId="0AEE0DCE"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4CD9619C" w14:textId="77777777" w:rsidR="005C24CF" w:rsidRDefault="005C24CF" w:rsidP="003A27E2">
            <w:pPr>
              <w:spacing w:after="0"/>
              <w:jc w:val="right"/>
              <w:rPr>
                <w:sz w:val="20"/>
              </w:rPr>
            </w:pPr>
          </w:p>
        </w:tc>
      </w:tr>
      <w:tr w:rsidR="005C24CF" w:rsidRPr="007544A5" w14:paraId="15A5CB55" w14:textId="4A827D81" w:rsidTr="005C24CF">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77777777" w:rsidR="005C24CF" w:rsidRPr="007544A5" w:rsidRDefault="005C24CF" w:rsidP="003A27E2">
            <w:pPr>
              <w:spacing w:after="0"/>
              <w:jc w:val="right"/>
              <w:rPr>
                <w:sz w:val="20"/>
              </w:rPr>
            </w:pPr>
            <w:r w:rsidRPr="00127D4B">
              <w:rPr>
                <w:sz w:val="20"/>
              </w:rPr>
              <w:t>293.466</w:t>
            </w:r>
          </w:p>
        </w:tc>
        <w:tc>
          <w:tcPr>
            <w:tcW w:w="1080" w:type="dxa"/>
            <w:tcBorders>
              <w:top w:val="nil"/>
              <w:left w:val="nil"/>
              <w:bottom w:val="nil"/>
              <w:right w:val="nil"/>
            </w:tcBorders>
            <w:shd w:val="clear" w:color="auto" w:fill="FFFFFF" w:themeFill="background1"/>
            <w:vAlign w:val="bottom"/>
          </w:tcPr>
          <w:p w14:paraId="3ED1E75E" w14:textId="69945DAB"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B15A3EB" w14:textId="77777777" w:rsidR="005C24CF" w:rsidRDefault="005C24CF" w:rsidP="003A27E2">
            <w:pPr>
              <w:spacing w:after="0"/>
              <w:jc w:val="right"/>
              <w:rPr>
                <w:sz w:val="20"/>
              </w:rPr>
            </w:pPr>
          </w:p>
        </w:tc>
      </w:tr>
      <w:tr w:rsidR="005C24CF" w:rsidRPr="007544A5" w14:paraId="34EB0117" w14:textId="583E30FB" w:rsidTr="005C24CF">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5C24CF" w:rsidRPr="007544A5" w:rsidRDefault="005C24CF"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77777777" w:rsidR="005C24CF" w:rsidRPr="007544A5" w:rsidRDefault="005C24CF" w:rsidP="003A27E2">
            <w:pPr>
              <w:spacing w:after="0"/>
              <w:jc w:val="right"/>
              <w:rPr>
                <w:sz w:val="20"/>
              </w:rPr>
            </w:pPr>
            <w:r w:rsidRPr="00127D4B">
              <w:rPr>
                <w:sz w:val="20"/>
              </w:rPr>
              <w:t>264.347</w:t>
            </w:r>
          </w:p>
        </w:tc>
        <w:tc>
          <w:tcPr>
            <w:tcW w:w="1080" w:type="dxa"/>
            <w:tcBorders>
              <w:top w:val="nil"/>
              <w:left w:val="nil"/>
              <w:bottom w:val="nil"/>
              <w:right w:val="nil"/>
            </w:tcBorders>
            <w:shd w:val="clear" w:color="auto" w:fill="FFFFFF" w:themeFill="background1"/>
            <w:vAlign w:val="bottom"/>
          </w:tcPr>
          <w:p w14:paraId="190376A3" w14:textId="7BDA4E0C"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4E9F961" w14:textId="77777777" w:rsidR="005C24CF" w:rsidRDefault="005C24CF" w:rsidP="003A27E2">
            <w:pPr>
              <w:spacing w:after="0"/>
              <w:jc w:val="right"/>
              <w:rPr>
                <w:sz w:val="20"/>
              </w:rPr>
            </w:pPr>
          </w:p>
        </w:tc>
      </w:tr>
      <w:tr w:rsidR="005C24CF" w:rsidRPr="007544A5" w14:paraId="008E8E85" w14:textId="7F10E32A" w:rsidTr="005C24CF">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5C24CF" w:rsidRPr="007544A5" w:rsidRDefault="005C24CF" w:rsidP="003A27E2">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1C403F19" w14:textId="77777777" w:rsidR="005C24CF" w:rsidRPr="007544A5" w:rsidRDefault="005C24CF" w:rsidP="003A27E2">
            <w:pPr>
              <w:spacing w:after="0"/>
              <w:jc w:val="right"/>
              <w:rPr>
                <w:sz w:val="20"/>
              </w:rPr>
            </w:pPr>
            <w:r w:rsidRPr="00127D4B">
              <w:rPr>
                <w:sz w:val="20"/>
              </w:rPr>
              <w:t>149.140</w:t>
            </w:r>
          </w:p>
        </w:tc>
        <w:tc>
          <w:tcPr>
            <w:tcW w:w="1080" w:type="dxa"/>
            <w:tcBorders>
              <w:top w:val="nil"/>
              <w:left w:val="nil"/>
              <w:bottom w:val="nil"/>
              <w:right w:val="nil"/>
            </w:tcBorders>
            <w:shd w:val="clear" w:color="auto" w:fill="FFFFFF" w:themeFill="background1"/>
            <w:vAlign w:val="bottom"/>
          </w:tcPr>
          <w:p w14:paraId="67C1600C" w14:textId="00F115E7"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45E7B5CC" w14:textId="77777777" w:rsidR="005C24CF" w:rsidRDefault="005C24CF" w:rsidP="003A27E2">
            <w:pPr>
              <w:spacing w:after="0"/>
              <w:jc w:val="right"/>
              <w:rPr>
                <w:sz w:val="20"/>
              </w:rPr>
            </w:pPr>
          </w:p>
        </w:tc>
      </w:tr>
      <w:tr w:rsidR="005C24CF" w:rsidRPr="007544A5" w14:paraId="104A73BB" w14:textId="6536308B" w:rsidTr="005C24CF">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5C24CF" w:rsidRPr="007544A5" w:rsidRDefault="005C24CF"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57502DC" w14:textId="77777777" w:rsidR="005C24CF" w:rsidRPr="007544A5" w:rsidRDefault="005C24CF" w:rsidP="003A27E2">
            <w:pPr>
              <w:spacing w:after="0"/>
              <w:jc w:val="right"/>
              <w:rPr>
                <w:sz w:val="20"/>
              </w:rPr>
            </w:pPr>
            <w:r w:rsidRPr="00127D4B">
              <w:rPr>
                <w:sz w:val="20"/>
              </w:rPr>
              <w:t>154.024</w:t>
            </w:r>
          </w:p>
        </w:tc>
        <w:tc>
          <w:tcPr>
            <w:tcW w:w="1080" w:type="dxa"/>
            <w:tcBorders>
              <w:top w:val="nil"/>
              <w:left w:val="nil"/>
              <w:bottom w:val="nil"/>
              <w:right w:val="nil"/>
            </w:tcBorders>
            <w:shd w:val="clear" w:color="auto" w:fill="FFFFFF" w:themeFill="background1"/>
            <w:vAlign w:val="bottom"/>
          </w:tcPr>
          <w:p w14:paraId="14FB85D8" w14:textId="3BE1F5FE"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AF131BD" w14:textId="77777777" w:rsidR="005C24CF" w:rsidRDefault="005C24CF" w:rsidP="003A27E2">
            <w:pPr>
              <w:spacing w:after="0"/>
              <w:jc w:val="right"/>
              <w:rPr>
                <w:sz w:val="20"/>
              </w:rPr>
            </w:pPr>
          </w:p>
        </w:tc>
      </w:tr>
      <w:tr w:rsidR="005C24CF" w:rsidRPr="007544A5" w14:paraId="2E34BF15" w14:textId="420E196B" w:rsidTr="005C24CF">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5C24CF" w:rsidRPr="007544A5" w:rsidRDefault="005C24CF"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7F3146C2" w14:textId="77777777" w:rsidR="005C24CF" w:rsidRPr="007544A5" w:rsidRDefault="005C24CF" w:rsidP="003A27E2">
            <w:pPr>
              <w:spacing w:after="0"/>
              <w:jc w:val="right"/>
              <w:rPr>
                <w:sz w:val="20"/>
              </w:rPr>
            </w:pPr>
            <w:r w:rsidRPr="00127D4B">
              <w:rPr>
                <w:sz w:val="20"/>
              </w:rPr>
              <w:t>170.613</w:t>
            </w:r>
          </w:p>
        </w:tc>
        <w:tc>
          <w:tcPr>
            <w:tcW w:w="1080" w:type="dxa"/>
            <w:tcBorders>
              <w:top w:val="nil"/>
              <w:left w:val="nil"/>
              <w:bottom w:val="nil"/>
              <w:right w:val="nil"/>
            </w:tcBorders>
            <w:shd w:val="clear" w:color="auto" w:fill="FFFFFF" w:themeFill="background1"/>
            <w:vAlign w:val="bottom"/>
          </w:tcPr>
          <w:p w14:paraId="2074718C" w14:textId="66A6D828"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31F1FE28" w14:textId="77777777" w:rsidR="005C24CF" w:rsidRDefault="005C24CF" w:rsidP="003A27E2">
            <w:pPr>
              <w:spacing w:after="0"/>
              <w:jc w:val="right"/>
              <w:rPr>
                <w:sz w:val="20"/>
              </w:rPr>
            </w:pPr>
          </w:p>
        </w:tc>
      </w:tr>
      <w:tr w:rsidR="005C24CF" w:rsidRPr="007544A5" w14:paraId="47F7E219" w14:textId="2BB007AB" w:rsidTr="005C24CF">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7447915E" w14:textId="77777777" w:rsidR="005C24CF" w:rsidRPr="007544A5" w:rsidRDefault="005C24CF" w:rsidP="003A27E2">
            <w:pPr>
              <w:spacing w:after="0"/>
              <w:jc w:val="right"/>
              <w:rPr>
                <w:sz w:val="20"/>
              </w:rPr>
            </w:pPr>
            <w:r w:rsidRPr="00127D4B">
              <w:rPr>
                <w:sz w:val="20"/>
              </w:rPr>
              <w:t>94.375</w:t>
            </w:r>
          </w:p>
        </w:tc>
        <w:tc>
          <w:tcPr>
            <w:tcW w:w="1080" w:type="dxa"/>
            <w:tcBorders>
              <w:top w:val="nil"/>
              <w:left w:val="nil"/>
              <w:bottom w:val="nil"/>
              <w:right w:val="nil"/>
            </w:tcBorders>
            <w:shd w:val="clear" w:color="auto" w:fill="FFFFFF" w:themeFill="background1"/>
            <w:vAlign w:val="bottom"/>
          </w:tcPr>
          <w:p w14:paraId="78A0B2CA" w14:textId="29BF5564"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B22FB5F" w14:textId="77777777" w:rsidR="005C24CF" w:rsidRDefault="005C24CF" w:rsidP="003A27E2">
            <w:pPr>
              <w:spacing w:after="0"/>
              <w:jc w:val="right"/>
              <w:rPr>
                <w:sz w:val="20"/>
              </w:rPr>
            </w:pPr>
          </w:p>
        </w:tc>
      </w:tr>
      <w:tr w:rsidR="005C24CF" w:rsidRPr="007544A5" w14:paraId="6B4FEDF3" w14:textId="28123398" w:rsidTr="005C24CF">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5C24CF" w:rsidRPr="007544A5" w:rsidRDefault="005C24CF"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101E58D9" w14:textId="77777777" w:rsidR="005C24CF" w:rsidRPr="007544A5" w:rsidRDefault="005C24CF" w:rsidP="003A27E2">
            <w:pPr>
              <w:spacing w:after="0"/>
              <w:jc w:val="right"/>
              <w:rPr>
                <w:sz w:val="20"/>
              </w:rPr>
            </w:pPr>
            <w:r w:rsidRPr="00127D4B">
              <w:rPr>
                <w:sz w:val="20"/>
              </w:rPr>
              <w:t xml:space="preserve">100.000 </w:t>
            </w:r>
          </w:p>
        </w:tc>
        <w:tc>
          <w:tcPr>
            <w:tcW w:w="1080" w:type="dxa"/>
            <w:tcBorders>
              <w:top w:val="nil"/>
              <w:left w:val="nil"/>
              <w:bottom w:val="nil"/>
              <w:right w:val="nil"/>
            </w:tcBorders>
            <w:shd w:val="clear" w:color="auto" w:fill="FFFFFF" w:themeFill="background1"/>
            <w:vAlign w:val="bottom"/>
          </w:tcPr>
          <w:p w14:paraId="774348E2" w14:textId="2C3BB585"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D521E04" w14:textId="77777777" w:rsidR="005C24CF" w:rsidRDefault="005C24CF" w:rsidP="003A27E2">
            <w:pPr>
              <w:spacing w:after="0"/>
              <w:jc w:val="right"/>
              <w:rPr>
                <w:sz w:val="20"/>
              </w:rPr>
            </w:pPr>
          </w:p>
        </w:tc>
      </w:tr>
      <w:tr w:rsidR="005C24CF" w:rsidRPr="007544A5" w14:paraId="5E812829" w14:textId="32566A74" w:rsidTr="005C24CF">
        <w:trPr>
          <w:jc w:val="center"/>
        </w:trPr>
        <w:tc>
          <w:tcPr>
            <w:tcW w:w="2430" w:type="dxa"/>
            <w:gridSpan w:val="3"/>
            <w:tcBorders>
              <w:top w:val="nil"/>
              <w:left w:val="nil"/>
              <w:bottom w:val="nil"/>
              <w:right w:val="nil"/>
            </w:tcBorders>
            <w:shd w:val="clear" w:color="auto" w:fill="auto"/>
            <w:noWrap/>
            <w:vAlign w:val="bottom"/>
            <w:hideMark/>
          </w:tcPr>
          <w:p w14:paraId="3CC90735" w14:textId="77777777" w:rsidR="005C24CF" w:rsidRPr="007544A5" w:rsidRDefault="005C24CF"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5C24CF" w:rsidRPr="007544A5" w:rsidRDefault="005C24CF"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5C24CF" w:rsidRPr="007544A5"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5C24CF" w:rsidRPr="007544A5" w:rsidRDefault="005C24CF" w:rsidP="003A27E2">
            <w:pPr>
              <w:spacing w:after="0"/>
              <w:jc w:val="right"/>
              <w:rPr>
                <w:sz w:val="20"/>
              </w:rPr>
            </w:pPr>
          </w:p>
        </w:tc>
      </w:tr>
      <w:tr w:rsidR="005C24CF" w:rsidRPr="007544A5" w14:paraId="3955B3EE" w14:textId="567EC0B9" w:rsidTr="005C24CF">
        <w:trPr>
          <w:jc w:val="center"/>
        </w:trPr>
        <w:tc>
          <w:tcPr>
            <w:tcW w:w="2430" w:type="dxa"/>
            <w:gridSpan w:val="3"/>
            <w:tcBorders>
              <w:top w:val="nil"/>
              <w:left w:val="nil"/>
              <w:bottom w:val="nil"/>
              <w:right w:val="nil"/>
            </w:tcBorders>
            <w:shd w:val="clear" w:color="auto" w:fill="auto"/>
            <w:noWrap/>
            <w:vAlign w:val="bottom"/>
          </w:tcPr>
          <w:p w14:paraId="41A693F2" w14:textId="77777777" w:rsidR="005C24CF" w:rsidRPr="007544A5" w:rsidRDefault="005C24CF" w:rsidP="003A27E2">
            <w:pPr>
              <w:spacing w:after="0"/>
              <w:jc w:val="right"/>
              <w:rPr>
                <w:color w:val="000000"/>
                <w:sz w:val="18"/>
                <w:szCs w:val="18"/>
              </w:rPr>
            </w:pPr>
            <w:r w:rsidRPr="007544A5">
              <w:rPr>
                <w:i/>
                <w:iCs/>
                <w:sz w:val="18"/>
                <w:szCs w:val="18"/>
              </w:rPr>
              <w:t>Har. Mean EffN</w:t>
            </w:r>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77777777" w:rsidR="005C24CF" w:rsidDel="00694AA0" w:rsidRDefault="005C24CF" w:rsidP="003A27E2">
            <w:pPr>
              <w:spacing w:after="0"/>
              <w:jc w:val="right"/>
              <w:rPr>
                <w:sz w:val="20"/>
              </w:rPr>
            </w:pPr>
            <w:r>
              <w:rPr>
                <w:sz w:val="20"/>
              </w:rPr>
              <w:t>1.714</w:t>
            </w:r>
          </w:p>
        </w:tc>
        <w:tc>
          <w:tcPr>
            <w:tcW w:w="1080" w:type="dxa"/>
            <w:tcBorders>
              <w:top w:val="nil"/>
              <w:left w:val="nil"/>
              <w:bottom w:val="nil"/>
              <w:right w:val="nil"/>
            </w:tcBorders>
            <w:shd w:val="clear" w:color="auto" w:fill="FFFFFF" w:themeFill="background1"/>
            <w:vAlign w:val="bottom"/>
          </w:tcPr>
          <w:p w14:paraId="7ACD8434" w14:textId="09AF8124"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7B4507F" w14:textId="77777777" w:rsidR="005C24CF" w:rsidRDefault="005C24CF" w:rsidP="003A27E2">
            <w:pPr>
              <w:spacing w:after="0"/>
              <w:jc w:val="right"/>
              <w:rPr>
                <w:sz w:val="20"/>
              </w:rPr>
            </w:pPr>
          </w:p>
        </w:tc>
      </w:tr>
      <w:tr w:rsidR="005C24CF" w:rsidRPr="007544A5" w14:paraId="084588E3" w14:textId="3B81096E" w:rsidTr="005C24CF">
        <w:trPr>
          <w:jc w:val="center"/>
        </w:trPr>
        <w:tc>
          <w:tcPr>
            <w:tcW w:w="2430" w:type="dxa"/>
            <w:gridSpan w:val="3"/>
            <w:tcBorders>
              <w:top w:val="nil"/>
              <w:left w:val="nil"/>
              <w:bottom w:val="nil"/>
              <w:right w:val="nil"/>
            </w:tcBorders>
            <w:shd w:val="clear" w:color="auto" w:fill="auto"/>
            <w:noWrap/>
            <w:vAlign w:val="bottom"/>
          </w:tcPr>
          <w:p w14:paraId="18A28EDC" w14:textId="77777777" w:rsidR="005C24CF" w:rsidRPr="007544A5" w:rsidRDefault="005C24CF" w:rsidP="003A27E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77777777" w:rsidR="005C24CF" w:rsidDel="00694AA0" w:rsidRDefault="005C24CF" w:rsidP="003A27E2">
            <w:pPr>
              <w:spacing w:after="0"/>
              <w:jc w:val="right"/>
              <w:rPr>
                <w:sz w:val="20"/>
              </w:rPr>
            </w:pPr>
            <w:r>
              <w:rPr>
                <w:sz w:val="20"/>
              </w:rPr>
              <w:t>2.438</w:t>
            </w:r>
          </w:p>
        </w:tc>
        <w:tc>
          <w:tcPr>
            <w:tcW w:w="1080" w:type="dxa"/>
            <w:tcBorders>
              <w:top w:val="nil"/>
              <w:left w:val="nil"/>
              <w:bottom w:val="nil"/>
              <w:right w:val="nil"/>
            </w:tcBorders>
            <w:shd w:val="clear" w:color="auto" w:fill="FFFFFF" w:themeFill="background1"/>
            <w:vAlign w:val="bottom"/>
          </w:tcPr>
          <w:p w14:paraId="0F7B4CFF" w14:textId="2CFA030B"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0538D03" w14:textId="77777777" w:rsidR="005C24CF" w:rsidRDefault="005C24CF" w:rsidP="003A27E2">
            <w:pPr>
              <w:spacing w:after="0"/>
              <w:jc w:val="right"/>
              <w:rPr>
                <w:sz w:val="20"/>
              </w:rPr>
            </w:pPr>
          </w:p>
        </w:tc>
      </w:tr>
      <w:tr w:rsidR="005C24CF" w:rsidRPr="007544A5" w14:paraId="0BA64DD2" w14:textId="005593F2" w:rsidTr="005C24CF">
        <w:trPr>
          <w:jc w:val="center"/>
        </w:trPr>
        <w:tc>
          <w:tcPr>
            <w:tcW w:w="2430" w:type="dxa"/>
            <w:gridSpan w:val="3"/>
            <w:tcBorders>
              <w:top w:val="nil"/>
              <w:left w:val="nil"/>
              <w:bottom w:val="nil"/>
              <w:right w:val="nil"/>
            </w:tcBorders>
            <w:shd w:val="clear" w:color="auto" w:fill="auto"/>
            <w:noWrap/>
            <w:vAlign w:val="bottom"/>
          </w:tcPr>
          <w:p w14:paraId="18E18A7C" w14:textId="77777777" w:rsidR="005C24CF" w:rsidRPr="007544A5" w:rsidRDefault="005C24CF" w:rsidP="003A27E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77777777" w:rsidR="005C24CF" w:rsidDel="00694AA0" w:rsidRDefault="005C24CF" w:rsidP="003A27E2">
            <w:pPr>
              <w:spacing w:after="0"/>
              <w:jc w:val="right"/>
              <w:rPr>
                <w:sz w:val="20"/>
              </w:rPr>
            </w:pPr>
            <w:r>
              <w:rPr>
                <w:sz w:val="20"/>
              </w:rPr>
              <w:t>2.329</w:t>
            </w:r>
          </w:p>
        </w:tc>
        <w:tc>
          <w:tcPr>
            <w:tcW w:w="1080" w:type="dxa"/>
            <w:tcBorders>
              <w:top w:val="nil"/>
              <w:left w:val="nil"/>
              <w:bottom w:val="nil"/>
              <w:right w:val="nil"/>
            </w:tcBorders>
            <w:shd w:val="clear" w:color="auto" w:fill="FFFFFF" w:themeFill="background1"/>
            <w:vAlign w:val="bottom"/>
          </w:tcPr>
          <w:p w14:paraId="1B2593DD" w14:textId="0E5382FC"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E1954F2" w14:textId="77777777" w:rsidR="005C24CF" w:rsidRDefault="005C24CF" w:rsidP="003A27E2">
            <w:pPr>
              <w:spacing w:after="0"/>
              <w:jc w:val="right"/>
              <w:rPr>
                <w:sz w:val="20"/>
              </w:rPr>
            </w:pPr>
          </w:p>
        </w:tc>
      </w:tr>
      <w:tr w:rsidR="005C24CF" w:rsidRPr="007544A5" w14:paraId="7D90B06B" w14:textId="5CDCC44C" w:rsidTr="005C24CF">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5C24CF" w:rsidRPr="00E678F7" w:rsidRDefault="005C24CF" w:rsidP="003A27E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77777777" w:rsidR="005C24CF" w:rsidRPr="00CB5F6F" w:rsidRDefault="005C24CF" w:rsidP="003A27E2">
            <w:pPr>
              <w:spacing w:after="0"/>
              <w:jc w:val="right"/>
              <w:rPr>
                <w:sz w:val="20"/>
              </w:rPr>
            </w:pPr>
            <w:r>
              <w:rPr>
                <w:sz w:val="20"/>
              </w:rPr>
              <w:t>3.025</w:t>
            </w:r>
          </w:p>
        </w:tc>
        <w:tc>
          <w:tcPr>
            <w:tcW w:w="1080" w:type="dxa"/>
            <w:tcBorders>
              <w:top w:val="nil"/>
              <w:left w:val="nil"/>
              <w:bottom w:val="nil"/>
              <w:right w:val="nil"/>
            </w:tcBorders>
            <w:shd w:val="clear" w:color="auto" w:fill="FFFFFF" w:themeFill="background1"/>
            <w:vAlign w:val="bottom"/>
          </w:tcPr>
          <w:p w14:paraId="0E62C0F2" w14:textId="34D4A3B0"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C636D8E" w14:textId="77777777" w:rsidR="005C24CF" w:rsidRDefault="005C24CF" w:rsidP="003A27E2">
            <w:pPr>
              <w:spacing w:after="0"/>
              <w:jc w:val="right"/>
              <w:rPr>
                <w:sz w:val="20"/>
              </w:rPr>
            </w:pPr>
          </w:p>
        </w:tc>
      </w:tr>
      <w:tr w:rsidR="005C24CF" w:rsidRPr="007544A5" w14:paraId="3FF6BE45" w14:textId="2D6EA12D" w:rsidTr="005C24CF">
        <w:trPr>
          <w:jc w:val="center"/>
        </w:trPr>
        <w:tc>
          <w:tcPr>
            <w:tcW w:w="2430" w:type="dxa"/>
            <w:gridSpan w:val="3"/>
            <w:tcBorders>
              <w:top w:val="nil"/>
              <w:left w:val="nil"/>
              <w:bottom w:val="nil"/>
              <w:right w:val="nil"/>
            </w:tcBorders>
            <w:shd w:val="clear" w:color="auto" w:fill="auto"/>
            <w:noWrap/>
            <w:vAlign w:val="bottom"/>
          </w:tcPr>
          <w:p w14:paraId="2DFC9F93" w14:textId="77777777" w:rsidR="005C24CF" w:rsidRPr="007544A5" w:rsidRDefault="005C24CF"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F829CE6" w14:textId="77777777" w:rsidR="005C24CF" w:rsidDel="00694AA0" w:rsidRDefault="005C24CF" w:rsidP="003A27E2">
            <w:pPr>
              <w:spacing w:after="0"/>
              <w:jc w:val="right"/>
              <w:rPr>
                <w:sz w:val="20"/>
              </w:rPr>
            </w:pPr>
            <w:r>
              <w:rPr>
                <w:sz w:val="20"/>
              </w:rPr>
              <w:t>0.401</w:t>
            </w:r>
          </w:p>
        </w:tc>
        <w:tc>
          <w:tcPr>
            <w:tcW w:w="1080" w:type="dxa"/>
            <w:tcBorders>
              <w:top w:val="nil"/>
              <w:left w:val="nil"/>
              <w:bottom w:val="nil"/>
              <w:right w:val="nil"/>
            </w:tcBorders>
            <w:shd w:val="clear" w:color="auto" w:fill="FFFFFF" w:themeFill="background1"/>
            <w:vAlign w:val="bottom"/>
          </w:tcPr>
          <w:p w14:paraId="60C9FCDE" w14:textId="5C985BDF"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82A04DB" w14:textId="77777777" w:rsidR="005C24CF" w:rsidRDefault="005C24CF" w:rsidP="003A27E2">
            <w:pPr>
              <w:spacing w:after="0"/>
              <w:jc w:val="right"/>
              <w:rPr>
                <w:sz w:val="20"/>
              </w:rPr>
            </w:pPr>
          </w:p>
        </w:tc>
      </w:tr>
      <w:tr w:rsidR="005C24CF" w:rsidRPr="007544A5" w14:paraId="3222E900" w14:textId="4F09004D" w:rsidTr="005C24CF">
        <w:trPr>
          <w:jc w:val="center"/>
        </w:trPr>
        <w:tc>
          <w:tcPr>
            <w:tcW w:w="2430" w:type="dxa"/>
            <w:gridSpan w:val="3"/>
            <w:tcBorders>
              <w:top w:val="nil"/>
              <w:left w:val="nil"/>
              <w:bottom w:val="nil"/>
              <w:right w:val="nil"/>
            </w:tcBorders>
            <w:shd w:val="clear" w:color="auto" w:fill="auto"/>
            <w:noWrap/>
            <w:vAlign w:val="bottom"/>
          </w:tcPr>
          <w:p w14:paraId="55476EBE" w14:textId="77777777" w:rsidR="005C24CF" w:rsidRPr="007544A5" w:rsidRDefault="005C24CF" w:rsidP="003A27E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30705DB2" w14:textId="77777777" w:rsidR="005C24CF" w:rsidDel="00694AA0" w:rsidRDefault="005C24CF" w:rsidP="003A27E2">
            <w:pPr>
              <w:spacing w:after="0"/>
              <w:jc w:val="right"/>
              <w:rPr>
                <w:sz w:val="20"/>
              </w:rPr>
            </w:pPr>
            <w:r>
              <w:rPr>
                <w:sz w:val="20"/>
              </w:rPr>
              <w:t>1.179</w:t>
            </w:r>
            <w:r w:rsidRPr="00127D4B">
              <w:rPr>
                <w:sz w:val="20"/>
              </w:rPr>
              <w:t xml:space="preserve"> </w:t>
            </w:r>
          </w:p>
        </w:tc>
        <w:tc>
          <w:tcPr>
            <w:tcW w:w="1080" w:type="dxa"/>
            <w:tcBorders>
              <w:top w:val="nil"/>
              <w:left w:val="nil"/>
              <w:bottom w:val="nil"/>
              <w:right w:val="nil"/>
            </w:tcBorders>
            <w:shd w:val="clear" w:color="auto" w:fill="FFFFFF" w:themeFill="background1"/>
            <w:vAlign w:val="bottom"/>
          </w:tcPr>
          <w:p w14:paraId="61C73401" w14:textId="5C09580C"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275D7366" w14:textId="77777777" w:rsidR="005C24CF" w:rsidRDefault="005C24CF" w:rsidP="003A27E2">
            <w:pPr>
              <w:spacing w:after="0"/>
              <w:jc w:val="right"/>
              <w:rPr>
                <w:sz w:val="20"/>
              </w:rPr>
            </w:pPr>
          </w:p>
        </w:tc>
      </w:tr>
      <w:tr w:rsidR="005C24CF" w:rsidRPr="007544A5" w14:paraId="3ACF717C" w14:textId="4720D956" w:rsidTr="005C24CF">
        <w:trPr>
          <w:jc w:val="center"/>
        </w:trPr>
        <w:tc>
          <w:tcPr>
            <w:tcW w:w="2430" w:type="dxa"/>
            <w:gridSpan w:val="3"/>
            <w:tcBorders>
              <w:top w:val="nil"/>
              <w:left w:val="nil"/>
              <w:bottom w:val="nil"/>
              <w:right w:val="nil"/>
            </w:tcBorders>
            <w:shd w:val="clear" w:color="auto" w:fill="auto"/>
            <w:noWrap/>
            <w:vAlign w:val="bottom"/>
          </w:tcPr>
          <w:p w14:paraId="0C6A3C21" w14:textId="77777777" w:rsidR="005C24CF" w:rsidRPr="007544A5" w:rsidRDefault="005C24CF" w:rsidP="003A27E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629178E1" w14:textId="77777777" w:rsidR="005C24CF" w:rsidDel="00694AA0" w:rsidRDefault="005C24CF" w:rsidP="003A27E2">
            <w:pPr>
              <w:spacing w:after="0"/>
              <w:jc w:val="right"/>
              <w:rPr>
                <w:sz w:val="20"/>
              </w:rPr>
            </w:pPr>
            <w:r>
              <w:rPr>
                <w:sz w:val="20"/>
              </w:rPr>
              <w:t>0.824</w:t>
            </w:r>
          </w:p>
        </w:tc>
        <w:tc>
          <w:tcPr>
            <w:tcW w:w="1080" w:type="dxa"/>
            <w:tcBorders>
              <w:top w:val="nil"/>
              <w:left w:val="nil"/>
              <w:bottom w:val="nil"/>
              <w:right w:val="nil"/>
            </w:tcBorders>
            <w:shd w:val="clear" w:color="auto" w:fill="FFFFFF" w:themeFill="background1"/>
            <w:vAlign w:val="bottom"/>
          </w:tcPr>
          <w:p w14:paraId="01D7471A" w14:textId="6D839C9F"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23E8472" w14:textId="77777777" w:rsidR="005C24CF" w:rsidRDefault="005C24CF" w:rsidP="003A27E2">
            <w:pPr>
              <w:spacing w:after="0"/>
              <w:jc w:val="right"/>
              <w:rPr>
                <w:sz w:val="20"/>
              </w:rPr>
            </w:pPr>
          </w:p>
        </w:tc>
      </w:tr>
      <w:tr w:rsidR="005C24CF" w:rsidRPr="007544A5" w14:paraId="0281484C" w14:textId="436BD8D7" w:rsidTr="005C24CF">
        <w:trPr>
          <w:jc w:val="center"/>
        </w:trPr>
        <w:tc>
          <w:tcPr>
            <w:tcW w:w="2430" w:type="dxa"/>
            <w:gridSpan w:val="3"/>
            <w:tcBorders>
              <w:top w:val="nil"/>
              <w:left w:val="nil"/>
              <w:bottom w:val="nil"/>
              <w:right w:val="nil"/>
            </w:tcBorders>
            <w:shd w:val="clear" w:color="auto" w:fill="auto"/>
            <w:noWrap/>
            <w:vAlign w:val="bottom"/>
            <w:hideMark/>
          </w:tcPr>
          <w:p w14:paraId="5E8DD4E7"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022D7FCF" w14:textId="77777777" w:rsidR="005C24CF" w:rsidRPr="007544A5" w:rsidRDefault="005C24CF" w:rsidP="003A27E2">
            <w:pPr>
              <w:spacing w:after="0"/>
              <w:jc w:val="right"/>
              <w:rPr>
                <w:sz w:val="20"/>
              </w:rPr>
            </w:pPr>
            <w:r>
              <w:rPr>
                <w:sz w:val="20"/>
              </w:rPr>
              <w:t>1.124</w:t>
            </w:r>
          </w:p>
        </w:tc>
        <w:tc>
          <w:tcPr>
            <w:tcW w:w="1080" w:type="dxa"/>
            <w:tcBorders>
              <w:top w:val="nil"/>
              <w:left w:val="nil"/>
              <w:bottom w:val="nil"/>
              <w:right w:val="nil"/>
            </w:tcBorders>
            <w:shd w:val="clear" w:color="auto" w:fill="FFFFFF" w:themeFill="background1"/>
            <w:vAlign w:val="bottom"/>
          </w:tcPr>
          <w:p w14:paraId="268CCC2B" w14:textId="6D1C7EEA"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B6A7844" w14:textId="77777777" w:rsidR="005C24CF" w:rsidRDefault="005C24CF" w:rsidP="003A27E2">
            <w:pPr>
              <w:spacing w:after="0"/>
              <w:jc w:val="right"/>
              <w:rPr>
                <w:sz w:val="20"/>
              </w:rPr>
            </w:pPr>
          </w:p>
        </w:tc>
      </w:tr>
      <w:tr w:rsidR="005C24CF" w:rsidRPr="007544A5" w14:paraId="2E8345A6" w14:textId="5E94791B" w:rsidTr="005C24CF">
        <w:trPr>
          <w:jc w:val="center"/>
        </w:trPr>
        <w:tc>
          <w:tcPr>
            <w:tcW w:w="2430" w:type="dxa"/>
            <w:gridSpan w:val="3"/>
            <w:tcBorders>
              <w:top w:val="nil"/>
              <w:left w:val="nil"/>
              <w:bottom w:val="nil"/>
              <w:right w:val="nil"/>
            </w:tcBorders>
            <w:shd w:val="clear" w:color="auto" w:fill="auto"/>
            <w:noWrap/>
            <w:vAlign w:val="bottom"/>
            <w:hideMark/>
          </w:tcPr>
          <w:p w14:paraId="58D952ED" w14:textId="77777777" w:rsidR="005C24CF" w:rsidRPr="007544A5" w:rsidRDefault="005C24CF">
            <w:pPr>
              <w:spacing w:after="0"/>
              <w:rPr>
                <w:b/>
                <w:bCs/>
                <w:color w:val="000000"/>
                <w:sz w:val="18"/>
                <w:szCs w:val="18"/>
              </w:rPr>
            </w:pPr>
            <w:r w:rsidRPr="007544A5">
              <w:rPr>
                <w:b/>
                <w:bCs/>
                <w:color w:val="000000"/>
                <w:sz w:val="18"/>
                <w:szCs w:val="18"/>
              </w:rPr>
              <w:t>Rec. Var. (1977-201</w:t>
            </w:r>
            <w:r>
              <w:rPr>
                <w:b/>
                <w:bCs/>
                <w:color w:val="000000"/>
                <w:sz w:val="18"/>
                <w:szCs w:val="18"/>
              </w:rPr>
              <w:t>8</w:t>
            </w:r>
            <w:r w:rsidRPr="007544A5">
              <w:rPr>
                <w:b/>
                <w:bCs/>
                <w:color w:val="000000"/>
                <w:sz w:val="18"/>
                <w:szCs w:val="18"/>
              </w:rPr>
              <w:t>)</w:t>
            </w:r>
          </w:p>
        </w:tc>
        <w:tc>
          <w:tcPr>
            <w:tcW w:w="1080" w:type="dxa"/>
            <w:tcBorders>
              <w:top w:val="nil"/>
              <w:left w:val="nil"/>
              <w:bottom w:val="nil"/>
              <w:right w:val="nil"/>
            </w:tcBorders>
            <w:shd w:val="clear" w:color="auto" w:fill="FFFFFF" w:themeFill="background1"/>
            <w:vAlign w:val="bottom"/>
          </w:tcPr>
          <w:p w14:paraId="244F361A" w14:textId="77777777" w:rsidR="005C24CF" w:rsidRPr="00CB5F6F" w:rsidRDefault="005C24CF"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0DDB3B6C" w14:textId="77777777" w:rsidR="005C24CF" w:rsidRPr="007544A5" w:rsidRDefault="005C24CF" w:rsidP="00CB5F6F">
            <w:pPr>
              <w:spacing w:after="0"/>
              <w:jc w:val="right"/>
              <w:rPr>
                <w:sz w:val="20"/>
              </w:rPr>
            </w:pPr>
          </w:p>
        </w:tc>
        <w:tc>
          <w:tcPr>
            <w:tcW w:w="1080" w:type="dxa"/>
            <w:tcBorders>
              <w:top w:val="nil"/>
              <w:left w:val="nil"/>
              <w:bottom w:val="nil"/>
              <w:right w:val="nil"/>
            </w:tcBorders>
            <w:shd w:val="clear" w:color="auto" w:fill="FFFFFF" w:themeFill="background1"/>
          </w:tcPr>
          <w:p w14:paraId="00F6E7B0" w14:textId="77777777" w:rsidR="005C24CF" w:rsidRPr="007544A5" w:rsidRDefault="005C24CF" w:rsidP="00CB5F6F">
            <w:pPr>
              <w:spacing w:after="0"/>
              <w:jc w:val="right"/>
              <w:rPr>
                <w:sz w:val="20"/>
              </w:rPr>
            </w:pPr>
          </w:p>
        </w:tc>
      </w:tr>
      <w:tr w:rsidR="005C24CF" w:rsidRPr="007544A5" w14:paraId="2D80C574" w14:textId="1B230D7A" w:rsidTr="005C24CF">
        <w:trPr>
          <w:trHeight w:val="117"/>
          <w:jc w:val="center"/>
        </w:trPr>
        <w:tc>
          <w:tcPr>
            <w:tcW w:w="2430" w:type="dxa"/>
            <w:gridSpan w:val="3"/>
            <w:tcBorders>
              <w:top w:val="nil"/>
              <w:left w:val="nil"/>
              <w:bottom w:val="single" w:sz="4" w:space="0" w:color="auto"/>
              <w:right w:val="nil"/>
            </w:tcBorders>
            <w:shd w:val="clear" w:color="auto" w:fill="auto"/>
            <w:noWrap/>
            <w:vAlign w:val="bottom"/>
            <w:hideMark/>
          </w:tcPr>
          <w:p w14:paraId="32DABCC5" w14:textId="77777777" w:rsidR="005C24CF" w:rsidRPr="007544A5" w:rsidRDefault="005C24CF" w:rsidP="003A27E2">
            <w:pPr>
              <w:spacing w:after="0"/>
              <w:jc w:val="right"/>
              <w:rPr>
                <w:color w:val="000000"/>
                <w:sz w:val="18"/>
                <w:szCs w:val="18"/>
              </w:rPr>
            </w:pPr>
            <w:r w:rsidRPr="007544A5">
              <w:rPr>
                <w:color w:val="000000"/>
                <w:sz w:val="18"/>
                <w:szCs w:val="18"/>
              </w:rPr>
              <w:t xml:space="preserve">Std.dev(ln(No. Age 1)) </w:t>
            </w:r>
          </w:p>
        </w:tc>
        <w:tc>
          <w:tcPr>
            <w:tcW w:w="1080" w:type="dxa"/>
            <w:tcBorders>
              <w:top w:val="nil"/>
              <w:left w:val="nil"/>
              <w:bottom w:val="single" w:sz="4" w:space="0" w:color="auto"/>
              <w:right w:val="nil"/>
            </w:tcBorders>
            <w:shd w:val="clear" w:color="auto" w:fill="FFFFFF" w:themeFill="background1"/>
            <w:noWrap/>
            <w:vAlign w:val="bottom"/>
          </w:tcPr>
          <w:p w14:paraId="0C88ACD5" w14:textId="77777777" w:rsidR="005C24CF" w:rsidRPr="007544A5" w:rsidRDefault="005C24CF" w:rsidP="003A27E2">
            <w:pPr>
              <w:spacing w:after="0"/>
              <w:jc w:val="right"/>
              <w:rPr>
                <w:sz w:val="20"/>
              </w:rPr>
            </w:pPr>
            <w:r>
              <w:rPr>
                <w:sz w:val="20"/>
              </w:rPr>
              <w:t>0.524</w:t>
            </w:r>
          </w:p>
        </w:tc>
        <w:tc>
          <w:tcPr>
            <w:tcW w:w="1080" w:type="dxa"/>
            <w:tcBorders>
              <w:top w:val="nil"/>
              <w:left w:val="nil"/>
              <w:bottom w:val="single" w:sz="4" w:space="0" w:color="auto"/>
              <w:right w:val="nil"/>
            </w:tcBorders>
            <w:shd w:val="clear" w:color="auto" w:fill="FFFFFF" w:themeFill="background1"/>
            <w:vAlign w:val="bottom"/>
          </w:tcPr>
          <w:p w14:paraId="725B23FE" w14:textId="793DBA49" w:rsidR="005C24CF" w:rsidDel="006D6917" w:rsidRDefault="005C24CF" w:rsidP="003A27E2">
            <w:pPr>
              <w:spacing w:after="0"/>
              <w:jc w:val="right"/>
              <w:rPr>
                <w:sz w:val="20"/>
              </w:rPr>
            </w:pPr>
          </w:p>
        </w:tc>
        <w:tc>
          <w:tcPr>
            <w:tcW w:w="1080" w:type="dxa"/>
            <w:tcBorders>
              <w:top w:val="nil"/>
              <w:left w:val="nil"/>
              <w:bottom w:val="single" w:sz="4" w:space="0" w:color="auto"/>
              <w:right w:val="nil"/>
            </w:tcBorders>
            <w:shd w:val="clear" w:color="auto" w:fill="FFFFFF" w:themeFill="background1"/>
          </w:tcPr>
          <w:p w14:paraId="2AC8C030" w14:textId="77777777" w:rsidR="005C24CF" w:rsidRDefault="005C24CF" w:rsidP="003A27E2">
            <w:pPr>
              <w:spacing w:after="0"/>
              <w:jc w:val="right"/>
              <w:rPr>
                <w:sz w:val="20"/>
              </w:rPr>
            </w:pPr>
          </w:p>
        </w:tc>
      </w:tr>
    </w:tbl>
    <w:p w14:paraId="01FACEDC" w14:textId="77777777" w:rsidR="001F6076" w:rsidRDefault="001F6076" w:rsidP="001F6076">
      <w:pPr>
        <w:ind w:left="1080" w:hanging="1080"/>
      </w:pPr>
    </w:p>
    <w:p w14:paraId="0DDE6C31" w14:textId="77777777" w:rsidR="001F6076" w:rsidRDefault="001F6076" w:rsidP="001F6076">
      <w:pPr>
        <w:ind w:left="1080" w:hanging="1080"/>
        <w:sectPr w:rsidR="001F6076"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17B60722" w14:textId="27A29C8E"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19</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C30B95" w:rsidRDefault="001F6076" w:rsidP="003A27E2">
            <w:pPr>
              <w:spacing w:after="0"/>
              <w:jc w:val="center"/>
              <w:rPr>
                <w:sz w:val="20"/>
              </w:rPr>
            </w:pPr>
            <w:r w:rsidRPr="00C30B95">
              <w:rPr>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C30B95" w:rsidRDefault="001F6076" w:rsidP="003A27E2">
            <w:pPr>
              <w:spacing w:after="0"/>
              <w:jc w:val="center"/>
              <w:rPr>
                <w:sz w:val="20"/>
              </w:rPr>
            </w:pPr>
            <w:r w:rsidRPr="00C30B95">
              <w:rPr>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C30B95" w:rsidRDefault="001F6076" w:rsidP="003A27E2">
            <w:pPr>
              <w:spacing w:after="0"/>
              <w:jc w:val="center"/>
              <w:rPr>
                <w:sz w:val="20"/>
              </w:rPr>
            </w:pPr>
            <w:r w:rsidRPr="00C30B95">
              <w:rPr>
                <w:sz w:val="20"/>
              </w:rPr>
              <w:t>Length (cm)</w:t>
            </w:r>
          </w:p>
        </w:tc>
      </w:tr>
      <w:tr w:rsidR="00617824" w:rsidRPr="00C30B95" w14:paraId="7C31B656" w14:textId="77777777"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617824" w:rsidRPr="00C30B95" w:rsidRDefault="00617824" w:rsidP="00617824">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612D29AE" w14:textId="002C5837" w:rsidR="00617824" w:rsidRPr="00C30B95" w:rsidRDefault="00617824" w:rsidP="00617824">
            <w:pPr>
              <w:spacing w:after="0"/>
              <w:jc w:val="right"/>
              <w:rPr>
                <w:sz w:val="20"/>
              </w:rPr>
            </w:pPr>
          </w:p>
        </w:tc>
        <w:tc>
          <w:tcPr>
            <w:tcW w:w="1443" w:type="dxa"/>
            <w:tcBorders>
              <w:top w:val="single" w:sz="4" w:space="0" w:color="auto"/>
              <w:left w:val="nil"/>
              <w:bottom w:val="nil"/>
              <w:right w:val="nil"/>
            </w:tcBorders>
            <w:shd w:val="clear" w:color="auto" w:fill="auto"/>
            <w:noWrap/>
            <w:vAlign w:val="bottom"/>
          </w:tcPr>
          <w:p w14:paraId="1CA4DFFD" w14:textId="7D0D3EBA" w:rsidR="00617824" w:rsidRPr="00C30B95" w:rsidRDefault="00617824" w:rsidP="00617824">
            <w:pPr>
              <w:spacing w:after="0"/>
              <w:jc w:val="right"/>
              <w:rPr>
                <w:sz w:val="20"/>
              </w:rPr>
            </w:pPr>
          </w:p>
        </w:tc>
      </w:tr>
      <w:tr w:rsidR="00617824"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617824" w:rsidRPr="00C30B95" w:rsidRDefault="00617824" w:rsidP="00617824">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14CA84DF"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246660D1" w14:textId="4040E629" w:rsidR="00617824" w:rsidRPr="00C30B95" w:rsidRDefault="00617824" w:rsidP="00617824">
            <w:pPr>
              <w:spacing w:after="0"/>
              <w:jc w:val="right"/>
              <w:rPr>
                <w:sz w:val="20"/>
              </w:rPr>
            </w:pPr>
          </w:p>
        </w:tc>
      </w:tr>
      <w:tr w:rsidR="00617824"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617824" w:rsidRPr="00C30B95" w:rsidRDefault="00617824" w:rsidP="00617824">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264E5123"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18580FE8" w14:textId="385815EF" w:rsidR="00617824" w:rsidRPr="00C30B95" w:rsidRDefault="00617824">
            <w:pPr>
              <w:spacing w:after="0"/>
              <w:jc w:val="right"/>
              <w:rPr>
                <w:sz w:val="20"/>
              </w:rPr>
            </w:pPr>
          </w:p>
        </w:tc>
      </w:tr>
      <w:tr w:rsidR="00617824"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617824" w:rsidRPr="00C30B95" w:rsidRDefault="00617824" w:rsidP="00617824">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6F14A95E"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6BD14918" w14:textId="258B60FE" w:rsidR="00617824" w:rsidRPr="00C30B95" w:rsidRDefault="00617824" w:rsidP="00617824">
            <w:pPr>
              <w:spacing w:after="0"/>
              <w:jc w:val="right"/>
              <w:rPr>
                <w:sz w:val="20"/>
              </w:rPr>
            </w:pPr>
          </w:p>
        </w:tc>
      </w:tr>
      <w:tr w:rsidR="00617824"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617824" w:rsidRPr="00C30B95" w:rsidRDefault="00617824" w:rsidP="00617824">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04CEE481"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136D624B" w14:textId="06B264BA" w:rsidR="00617824" w:rsidRPr="00C30B95" w:rsidRDefault="00617824" w:rsidP="00617824">
            <w:pPr>
              <w:spacing w:after="0"/>
              <w:jc w:val="right"/>
              <w:rPr>
                <w:sz w:val="20"/>
              </w:rPr>
            </w:pPr>
          </w:p>
        </w:tc>
      </w:tr>
      <w:tr w:rsidR="00617824"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617824" w:rsidRPr="00C30B95" w:rsidRDefault="00617824" w:rsidP="00617824">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5575C103"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3B7B87DA" w14:textId="1020CD6E" w:rsidR="00617824" w:rsidRPr="00C30B95" w:rsidRDefault="00617824" w:rsidP="00617824">
            <w:pPr>
              <w:spacing w:after="0"/>
              <w:jc w:val="right"/>
              <w:rPr>
                <w:sz w:val="20"/>
              </w:rPr>
            </w:pPr>
          </w:p>
        </w:tc>
      </w:tr>
      <w:tr w:rsidR="00617824" w:rsidRPr="00C30B95" w14:paraId="4A959046"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617824" w:rsidRPr="00C30B95" w:rsidRDefault="00617824" w:rsidP="00617824">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2EB887D7" w14:textId="725828F2"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784001E4" w14:textId="217A77F1" w:rsidR="00617824" w:rsidRPr="00C30B95" w:rsidRDefault="00617824" w:rsidP="00617824">
            <w:pPr>
              <w:spacing w:after="0"/>
              <w:jc w:val="right"/>
              <w:rPr>
                <w:sz w:val="20"/>
              </w:rPr>
            </w:pPr>
          </w:p>
        </w:tc>
      </w:tr>
      <w:tr w:rsidR="00617824" w:rsidRPr="00C30B95" w14:paraId="4F8C7005"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617824" w:rsidRPr="00C30B95" w:rsidRDefault="00617824" w:rsidP="00617824">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52E6A2FF" w14:textId="003BD32C"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750803F3" w14:textId="3B27C84C" w:rsidR="00617824" w:rsidRPr="00C30B95" w:rsidRDefault="00617824" w:rsidP="00617824">
            <w:pPr>
              <w:spacing w:after="0"/>
              <w:jc w:val="right"/>
              <w:rPr>
                <w:sz w:val="20"/>
              </w:rPr>
            </w:pPr>
          </w:p>
        </w:tc>
      </w:tr>
      <w:tr w:rsidR="00617824" w:rsidRPr="00C30B95" w14:paraId="0D371C8C"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617824" w:rsidRPr="00C30B95" w:rsidRDefault="00617824" w:rsidP="00617824">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A7264AB" w14:textId="11F1ADD9"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018CAF8B" w14:textId="1220DE02" w:rsidR="00617824" w:rsidRPr="00C30B95" w:rsidRDefault="00617824" w:rsidP="00617824">
            <w:pPr>
              <w:spacing w:after="0"/>
              <w:jc w:val="right"/>
              <w:rPr>
                <w:sz w:val="20"/>
              </w:rPr>
            </w:pPr>
          </w:p>
        </w:tc>
      </w:tr>
      <w:tr w:rsidR="00617824" w:rsidRPr="00C30B95" w14:paraId="7435AC0F"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617824" w:rsidRPr="00C30B95" w:rsidRDefault="00617824" w:rsidP="00617824">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6D904A95" w14:textId="4B45CFC0" w:rsidR="00617824" w:rsidRPr="00C30B95" w:rsidRDefault="00617824" w:rsidP="00617824">
            <w:pPr>
              <w:spacing w:after="0"/>
              <w:jc w:val="right"/>
              <w:rPr>
                <w:sz w:val="20"/>
              </w:rPr>
            </w:pPr>
          </w:p>
        </w:tc>
        <w:tc>
          <w:tcPr>
            <w:tcW w:w="1443" w:type="dxa"/>
            <w:tcBorders>
              <w:top w:val="nil"/>
              <w:left w:val="nil"/>
              <w:bottom w:val="nil"/>
              <w:right w:val="nil"/>
            </w:tcBorders>
            <w:shd w:val="clear" w:color="auto" w:fill="auto"/>
            <w:noWrap/>
            <w:vAlign w:val="bottom"/>
          </w:tcPr>
          <w:p w14:paraId="538A1ADE" w14:textId="7FA72BBC" w:rsidR="00617824" w:rsidRPr="00C30B95" w:rsidRDefault="00617824" w:rsidP="00617824">
            <w:pPr>
              <w:spacing w:after="0"/>
              <w:jc w:val="right"/>
              <w:rPr>
                <w:sz w:val="20"/>
              </w:rPr>
            </w:pPr>
          </w:p>
        </w:tc>
      </w:tr>
      <w:tr w:rsidR="00617824"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56119EFD" w:rsidR="00617824" w:rsidRPr="00C30B95" w:rsidRDefault="00617824" w:rsidP="00617824">
            <w:pPr>
              <w:spacing w:after="0"/>
              <w:jc w:val="right"/>
              <w:rPr>
                <w:sz w:val="20"/>
              </w:rPr>
            </w:pPr>
            <w:r w:rsidRPr="00CB5F6F">
              <w:rPr>
                <w:rFonts w:ascii="Calibri" w:hAnsi="Calibri"/>
                <w:color w:val="000000"/>
              </w:rPr>
              <w:t>10</w:t>
            </w:r>
            <w:r w:rsidR="00864983">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630A7FEE" w14:textId="3D7E6582" w:rsidR="00617824" w:rsidRPr="00C30B95" w:rsidRDefault="00617824" w:rsidP="00617824">
            <w:pPr>
              <w:spacing w:after="0"/>
              <w:jc w:val="right"/>
              <w:rPr>
                <w:sz w:val="20"/>
              </w:rPr>
            </w:pPr>
          </w:p>
        </w:tc>
        <w:tc>
          <w:tcPr>
            <w:tcW w:w="1443" w:type="dxa"/>
            <w:tcBorders>
              <w:top w:val="nil"/>
              <w:left w:val="nil"/>
              <w:bottom w:val="single" w:sz="4" w:space="0" w:color="auto"/>
              <w:right w:val="nil"/>
            </w:tcBorders>
            <w:shd w:val="clear" w:color="auto" w:fill="auto"/>
            <w:noWrap/>
            <w:vAlign w:val="bottom"/>
          </w:tcPr>
          <w:p w14:paraId="24DAC067" w14:textId="503FDFED" w:rsidR="00617824" w:rsidRPr="00C30B95" w:rsidRDefault="00617824" w:rsidP="00617824">
            <w:pPr>
              <w:spacing w:after="0"/>
              <w:jc w:val="right"/>
              <w:rPr>
                <w:sz w:val="20"/>
              </w:rPr>
            </w:pPr>
          </w:p>
        </w:tc>
      </w:tr>
    </w:tbl>
    <w:p w14:paraId="7C8B04B1" w14:textId="77777777" w:rsidR="00864983" w:rsidRDefault="00864983" w:rsidP="00864983">
      <w:pPr>
        <w:pStyle w:val="Caption"/>
      </w:pPr>
    </w:p>
    <w:p w14:paraId="2413F209" w14:textId="01BE5523" w:rsidR="00864983" w:rsidRPr="004B3FD6" w:rsidRDefault="00864983" w:rsidP="00864983">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8057" w:type="dxa"/>
        <w:jc w:val="center"/>
        <w:tblLook w:val="04A0" w:firstRow="1" w:lastRow="0" w:firstColumn="1" w:lastColumn="0" w:noHBand="0" w:noVBand="1"/>
      </w:tblPr>
      <w:tblGrid>
        <w:gridCol w:w="960"/>
        <w:gridCol w:w="1325"/>
        <w:gridCol w:w="1443"/>
        <w:gridCol w:w="1443"/>
        <w:gridCol w:w="1443"/>
        <w:gridCol w:w="1443"/>
      </w:tblGrid>
      <w:tr w:rsidR="00864983" w:rsidRPr="00C30B95" w14:paraId="357D6F82" w14:textId="1DD49201" w:rsidTr="00C06BC2">
        <w:trPr>
          <w:trHeight w:val="264"/>
          <w:jc w:val="center"/>
        </w:trPr>
        <w:tc>
          <w:tcPr>
            <w:tcW w:w="3728" w:type="dxa"/>
            <w:gridSpan w:val="3"/>
            <w:tcBorders>
              <w:top w:val="double" w:sz="4" w:space="0" w:color="auto"/>
              <w:left w:val="nil"/>
              <w:bottom w:val="single" w:sz="4" w:space="0" w:color="auto"/>
              <w:right w:val="nil"/>
            </w:tcBorders>
            <w:shd w:val="clear" w:color="auto" w:fill="BDD6EE" w:themeFill="accent1" w:themeFillTint="66"/>
            <w:noWrap/>
            <w:vAlign w:val="bottom"/>
          </w:tcPr>
          <w:p w14:paraId="0970551A" w14:textId="4030DAFF" w:rsidR="00864983" w:rsidRPr="00C30B95" w:rsidRDefault="00864983" w:rsidP="00864983">
            <w:pPr>
              <w:spacing w:after="0"/>
              <w:jc w:val="center"/>
              <w:rPr>
                <w:sz w:val="20"/>
              </w:rPr>
            </w:pPr>
            <w:r>
              <w:rPr>
                <w:sz w:val="20"/>
              </w:rPr>
              <w:t>Model 21.1</w:t>
            </w:r>
          </w:p>
        </w:tc>
        <w:tc>
          <w:tcPr>
            <w:tcW w:w="4329" w:type="dxa"/>
            <w:gridSpan w:val="3"/>
            <w:tcBorders>
              <w:top w:val="double" w:sz="4" w:space="0" w:color="auto"/>
              <w:left w:val="nil"/>
              <w:bottom w:val="single" w:sz="4" w:space="0" w:color="auto"/>
              <w:right w:val="nil"/>
            </w:tcBorders>
            <w:shd w:val="clear" w:color="auto" w:fill="BDD6EE" w:themeFill="accent1" w:themeFillTint="66"/>
            <w:vAlign w:val="bottom"/>
          </w:tcPr>
          <w:p w14:paraId="7EF1FEE2" w14:textId="4903F3A3" w:rsidR="00864983" w:rsidRPr="00C30B95" w:rsidRDefault="00864983" w:rsidP="00864983">
            <w:pPr>
              <w:spacing w:after="0"/>
              <w:jc w:val="center"/>
              <w:rPr>
                <w:sz w:val="20"/>
              </w:rPr>
            </w:pPr>
            <w:r>
              <w:rPr>
                <w:sz w:val="20"/>
              </w:rPr>
              <w:t>Model 21.2</w:t>
            </w:r>
          </w:p>
        </w:tc>
      </w:tr>
      <w:tr w:rsidR="00864983" w:rsidRPr="00C30B95" w14:paraId="6E7AECA2" w14:textId="77777777" w:rsidTr="00A26684">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14:paraId="295702C6" w14:textId="559BFA27" w:rsidR="00864983" w:rsidRPr="00C30B95" w:rsidRDefault="00864983" w:rsidP="00864983">
            <w:pPr>
              <w:spacing w:after="0"/>
              <w:jc w:val="center"/>
              <w:rPr>
                <w:sz w:val="20"/>
              </w:rPr>
            </w:pPr>
            <w:r w:rsidRPr="00C30B95">
              <w:rPr>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14:paraId="0A12210D" w14:textId="5BD87B04" w:rsidR="00864983" w:rsidRPr="00C30B95" w:rsidRDefault="00864983" w:rsidP="00864983">
            <w:pPr>
              <w:spacing w:after="0"/>
              <w:jc w:val="center"/>
              <w:rPr>
                <w:sz w:val="20"/>
              </w:rPr>
            </w:pPr>
            <w:r w:rsidRPr="00C30B95">
              <w:rPr>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tcPr>
          <w:p w14:paraId="748AAF42" w14:textId="1AF421EC" w:rsidR="00864983" w:rsidRPr="00C30B95" w:rsidRDefault="00864983" w:rsidP="00864983">
            <w:pPr>
              <w:spacing w:after="0"/>
              <w:jc w:val="center"/>
              <w:rPr>
                <w:sz w:val="20"/>
              </w:rPr>
            </w:pPr>
            <w:r w:rsidRPr="00C30B95">
              <w:rPr>
                <w:sz w:val="20"/>
              </w:rPr>
              <w:t>Length (cm)</w:t>
            </w:r>
          </w:p>
        </w:tc>
        <w:tc>
          <w:tcPr>
            <w:tcW w:w="1443" w:type="dxa"/>
            <w:tcBorders>
              <w:top w:val="double" w:sz="4" w:space="0" w:color="auto"/>
              <w:left w:val="nil"/>
              <w:bottom w:val="single" w:sz="4" w:space="0" w:color="auto"/>
              <w:right w:val="nil"/>
            </w:tcBorders>
            <w:shd w:val="clear" w:color="auto" w:fill="BDD6EE" w:themeFill="accent1" w:themeFillTint="66"/>
            <w:vAlign w:val="bottom"/>
          </w:tcPr>
          <w:p w14:paraId="07727862" w14:textId="22C60991" w:rsidR="00864983" w:rsidRPr="00C30B95" w:rsidRDefault="00864983" w:rsidP="00864983">
            <w:pPr>
              <w:spacing w:after="0"/>
              <w:jc w:val="center"/>
              <w:rPr>
                <w:sz w:val="20"/>
              </w:rPr>
            </w:pPr>
            <w:r w:rsidRPr="00C30B95">
              <w:rPr>
                <w:sz w:val="20"/>
              </w:rPr>
              <w:t>Age</w:t>
            </w:r>
          </w:p>
        </w:tc>
        <w:tc>
          <w:tcPr>
            <w:tcW w:w="1443" w:type="dxa"/>
            <w:tcBorders>
              <w:top w:val="double" w:sz="4" w:space="0" w:color="auto"/>
              <w:left w:val="nil"/>
              <w:bottom w:val="single" w:sz="4" w:space="0" w:color="auto"/>
              <w:right w:val="nil"/>
            </w:tcBorders>
            <w:shd w:val="clear" w:color="auto" w:fill="BDD6EE" w:themeFill="accent1" w:themeFillTint="66"/>
            <w:vAlign w:val="bottom"/>
          </w:tcPr>
          <w:p w14:paraId="4D80EF63" w14:textId="2269C74F" w:rsidR="00864983" w:rsidRPr="00C30B95" w:rsidRDefault="00864983" w:rsidP="00864983">
            <w:pPr>
              <w:spacing w:after="0"/>
              <w:jc w:val="center"/>
              <w:rPr>
                <w:sz w:val="20"/>
              </w:rPr>
            </w:pPr>
            <w:r w:rsidRPr="00C30B95">
              <w:rPr>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vAlign w:val="bottom"/>
          </w:tcPr>
          <w:p w14:paraId="666C941C" w14:textId="4F0FEE0D" w:rsidR="00864983" w:rsidRPr="00C30B95" w:rsidRDefault="00864983" w:rsidP="00864983">
            <w:pPr>
              <w:spacing w:after="0"/>
              <w:jc w:val="center"/>
              <w:rPr>
                <w:sz w:val="20"/>
              </w:rPr>
            </w:pPr>
            <w:r w:rsidRPr="00C30B95">
              <w:rPr>
                <w:sz w:val="20"/>
              </w:rPr>
              <w:t>Length (cm)</w:t>
            </w:r>
          </w:p>
        </w:tc>
      </w:tr>
      <w:tr w:rsidR="00864983" w:rsidRPr="00C30B95" w14:paraId="01FDDC15" w14:textId="24CC3218"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282B9662" w14:textId="77777777" w:rsidR="00864983" w:rsidRPr="00C30B95" w:rsidRDefault="00864983" w:rsidP="00864983">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2B35045F" w14:textId="357714A5" w:rsidR="00864983" w:rsidRPr="00C30B95" w:rsidRDefault="00864983" w:rsidP="00864983">
            <w:pPr>
              <w:spacing w:after="0"/>
              <w:jc w:val="right"/>
              <w:rPr>
                <w:sz w:val="20"/>
              </w:rPr>
            </w:pPr>
          </w:p>
        </w:tc>
        <w:tc>
          <w:tcPr>
            <w:tcW w:w="1443" w:type="dxa"/>
            <w:tcBorders>
              <w:top w:val="single" w:sz="4" w:space="0" w:color="auto"/>
              <w:left w:val="nil"/>
              <w:bottom w:val="nil"/>
              <w:right w:val="nil"/>
            </w:tcBorders>
            <w:shd w:val="clear" w:color="auto" w:fill="auto"/>
            <w:noWrap/>
            <w:vAlign w:val="bottom"/>
          </w:tcPr>
          <w:p w14:paraId="2BF57107" w14:textId="350900F9" w:rsidR="00864983" w:rsidRPr="00C30B95" w:rsidRDefault="00864983" w:rsidP="00864983">
            <w:pPr>
              <w:spacing w:after="0"/>
              <w:jc w:val="right"/>
              <w:rPr>
                <w:sz w:val="20"/>
              </w:rPr>
            </w:pPr>
          </w:p>
        </w:tc>
        <w:tc>
          <w:tcPr>
            <w:tcW w:w="1443" w:type="dxa"/>
            <w:tcBorders>
              <w:top w:val="single" w:sz="4" w:space="0" w:color="auto"/>
              <w:left w:val="nil"/>
              <w:bottom w:val="nil"/>
              <w:right w:val="nil"/>
            </w:tcBorders>
            <w:vAlign w:val="bottom"/>
          </w:tcPr>
          <w:p w14:paraId="5C8D55FF" w14:textId="10360F93" w:rsidR="00864983" w:rsidRPr="00CB5F6F" w:rsidRDefault="00864983" w:rsidP="00864983">
            <w:pPr>
              <w:spacing w:after="0"/>
              <w:jc w:val="right"/>
              <w:rPr>
                <w:rFonts w:ascii="Calibri" w:hAnsi="Calibri"/>
                <w:color w:val="000000"/>
              </w:rPr>
            </w:pPr>
            <w:r w:rsidRPr="00CB5F6F">
              <w:rPr>
                <w:rFonts w:ascii="Calibri" w:hAnsi="Calibri"/>
                <w:color w:val="000000"/>
              </w:rPr>
              <w:t>0</w:t>
            </w:r>
          </w:p>
        </w:tc>
        <w:tc>
          <w:tcPr>
            <w:tcW w:w="1443" w:type="dxa"/>
            <w:tcBorders>
              <w:top w:val="single" w:sz="4" w:space="0" w:color="auto"/>
              <w:left w:val="nil"/>
              <w:bottom w:val="nil"/>
              <w:right w:val="nil"/>
            </w:tcBorders>
          </w:tcPr>
          <w:p w14:paraId="0E0A235E" w14:textId="77777777" w:rsidR="00864983" w:rsidRPr="00CB5F6F" w:rsidRDefault="00864983" w:rsidP="00864983">
            <w:pPr>
              <w:spacing w:after="0"/>
              <w:jc w:val="right"/>
              <w:rPr>
                <w:rFonts w:ascii="Calibri" w:hAnsi="Calibri"/>
                <w:color w:val="000000"/>
              </w:rPr>
            </w:pPr>
          </w:p>
        </w:tc>
        <w:tc>
          <w:tcPr>
            <w:tcW w:w="1443" w:type="dxa"/>
            <w:tcBorders>
              <w:top w:val="single" w:sz="4" w:space="0" w:color="auto"/>
              <w:left w:val="nil"/>
              <w:bottom w:val="nil"/>
              <w:right w:val="nil"/>
            </w:tcBorders>
          </w:tcPr>
          <w:p w14:paraId="48AA7E49" w14:textId="77777777" w:rsidR="00864983" w:rsidRPr="00CB5F6F" w:rsidRDefault="00864983" w:rsidP="00864983">
            <w:pPr>
              <w:spacing w:after="0"/>
              <w:jc w:val="right"/>
              <w:rPr>
                <w:rFonts w:ascii="Calibri" w:hAnsi="Calibri"/>
                <w:color w:val="000000"/>
              </w:rPr>
            </w:pPr>
          </w:p>
        </w:tc>
      </w:tr>
      <w:tr w:rsidR="00864983" w:rsidRPr="00C30B95" w14:paraId="30E11664" w14:textId="4FBB9FDE" w:rsidTr="00A54BD3">
        <w:trPr>
          <w:trHeight w:val="264"/>
          <w:jc w:val="center"/>
        </w:trPr>
        <w:tc>
          <w:tcPr>
            <w:tcW w:w="960" w:type="dxa"/>
            <w:tcBorders>
              <w:top w:val="nil"/>
              <w:left w:val="nil"/>
              <w:bottom w:val="nil"/>
              <w:right w:val="nil"/>
            </w:tcBorders>
            <w:shd w:val="clear" w:color="auto" w:fill="auto"/>
            <w:noWrap/>
            <w:vAlign w:val="bottom"/>
          </w:tcPr>
          <w:p w14:paraId="02F0D07F" w14:textId="77777777" w:rsidR="00864983" w:rsidRPr="00C30B95" w:rsidRDefault="00864983" w:rsidP="00864983">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6B7B5AD3" w14:textId="57D55425"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76583473" w14:textId="345FBCA8"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00A79145" w14:textId="050037D9" w:rsidR="00864983" w:rsidRDefault="00864983" w:rsidP="00864983">
            <w:pPr>
              <w:spacing w:after="0"/>
              <w:jc w:val="right"/>
              <w:rPr>
                <w:rFonts w:ascii="Calibri" w:hAnsi="Calibri" w:cs="Calibri"/>
                <w:color w:val="000000"/>
                <w:szCs w:val="22"/>
              </w:rPr>
            </w:pPr>
            <w:r w:rsidRPr="00CB5F6F">
              <w:rPr>
                <w:rFonts w:ascii="Calibri" w:hAnsi="Calibri"/>
                <w:color w:val="000000"/>
              </w:rPr>
              <w:t>1</w:t>
            </w:r>
          </w:p>
        </w:tc>
        <w:tc>
          <w:tcPr>
            <w:tcW w:w="1443" w:type="dxa"/>
            <w:tcBorders>
              <w:top w:val="nil"/>
              <w:left w:val="nil"/>
              <w:bottom w:val="nil"/>
              <w:right w:val="nil"/>
            </w:tcBorders>
          </w:tcPr>
          <w:p w14:paraId="0D120555"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BF0F052" w14:textId="77777777" w:rsidR="00864983" w:rsidRDefault="00864983" w:rsidP="00864983">
            <w:pPr>
              <w:spacing w:after="0"/>
              <w:jc w:val="right"/>
              <w:rPr>
                <w:rFonts w:ascii="Calibri" w:hAnsi="Calibri" w:cs="Calibri"/>
                <w:color w:val="000000"/>
                <w:szCs w:val="22"/>
              </w:rPr>
            </w:pPr>
          </w:p>
        </w:tc>
      </w:tr>
      <w:tr w:rsidR="00864983" w:rsidRPr="00C30B95" w14:paraId="53BE0896" w14:textId="1540707A" w:rsidTr="00A54BD3">
        <w:trPr>
          <w:trHeight w:val="264"/>
          <w:jc w:val="center"/>
        </w:trPr>
        <w:tc>
          <w:tcPr>
            <w:tcW w:w="960" w:type="dxa"/>
            <w:tcBorders>
              <w:top w:val="nil"/>
              <w:left w:val="nil"/>
              <w:bottom w:val="nil"/>
              <w:right w:val="nil"/>
            </w:tcBorders>
            <w:shd w:val="clear" w:color="auto" w:fill="auto"/>
            <w:noWrap/>
            <w:vAlign w:val="bottom"/>
          </w:tcPr>
          <w:p w14:paraId="4624C27C" w14:textId="77777777" w:rsidR="00864983" w:rsidRPr="00C30B95" w:rsidRDefault="00864983" w:rsidP="00864983">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0B45E5D1" w14:textId="4C8F491B"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138E4371" w14:textId="2E09E47D"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4643E50C" w14:textId="746B3135" w:rsidR="00864983" w:rsidRDefault="00864983" w:rsidP="00864983">
            <w:pPr>
              <w:spacing w:after="0"/>
              <w:jc w:val="right"/>
              <w:rPr>
                <w:rFonts w:ascii="Calibri" w:hAnsi="Calibri" w:cs="Calibri"/>
                <w:color w:val="000000"/>
                <w:szCs w:val="22"/>
              </w:rPr>
            </w:pPr>
            <w:r w:rsidRPr="00CB5F6F">
              <w:rPr>
                <w:rFonts w:ascii="Calibri" w:hAnsi="Calibri"/>
                <w:color w:val="000000"/>
              </w:rPr>
              <w:t>2</w:t>
            </w:r>
          </w:p>
        </w:tc>
        <w:tc>
          <w:tcPr>
            <w:tcW w:w="1443" w:type="dxa"/>
            <w:tcBorders>
              <w:top w:val="nil"/>
              <w:left w:val="nil"/>
              <w:bottom w:val="nil"/>
              <w:right w:val="nil"/>
            </w:tcBorders>
          </w:tcPr>
          <w:p w14:paraId="095B68DE"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427C75E" w14:textId="77777777" w:rsidR="00864983" w:rsidRDefault="00864983" w:rsidP="00864983">
            <w:pPr>
              <w:spacing w:after="0"/>
              <w:jc w:val="right"/>
              <w:rPr>
                <w:rFonts w:ascii="Calibri" w:hAnsi="Calibri" w:cs="Calibri"/>
                <w:color w:val="000000"/>
                <w:szCs w:val="22"/>
              </w:rPr>
            </w:pPr>
          </w:p>
        </w:tc>
      </w:tr>
      <w:tr w:rsidR="00864983" w:rsidRPr="00C30B95" w14:paraId="3E7B7015" w14:textId="65185330" w:rsidTr="00A54BD3">
        <w:trPr>
          <w:trHeight w:val="264"/>
          <w:jc w:val="center"/>
        </w:trPr>
        <w:tc>
          <w:tcPr>
            <w:tcW w:w="960" w:type="dxa"/>
            <w:tcBorders>
              <w:top w:val="nil"/>
              <w:left w:val="nil"/>
              <w:bottom w:val="nil"/>
              <w:right w:val="nil"/>
            </w:tcBorders>
            <w:shd w:val="clear" w:color="auto" w:fill="auto"/>
            <w:noWrap/>
            <w:vAlign w:val="bottom"/>
          </w:tcPr>
          <w:p w14:paraId="3C5C47B9" w14:textId="77777777" w:rsidR="00864983" w:rsidRPr="00C30B95" w:rsidRDefault="00864983" w:rsidP="00864983">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3B3846E5" w14:textId="4DE2FD07"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79048BFD" w14:textId="2FF46567"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4558CF72" w14:textId="4F4BB2FE" w:rsidR="00864983" w:rsidRDefault="00864983" w:rsidP="00864983">
            <w:pPr>
              <w:spacing w:after="0"/>
              <w:jc w:val="right"/>
              <w:rPr>
                <w:rFonts w:ascii="Calibri" w:hAnsi="Calibri" w:cs="Calibri"/>
                <w:color w:val="000000"/>
                <w:szCs w:val="22"/>
              </w:rPr>
            </w:pPr>
            <w:r w:rsidRPr="00CB5F6F">
              <w:rPr>
                <w:rFonts w:ascii="Calibri" w:hAnsi="Calibri"/>
                <w:color w:val="000000"/>
              </w:rPr>
              <w:t>3</w:t>
            </w:r>
          </w:p>
        </w:tc>
        <w:tc>
          <w:tcPr>
            <w:tcW w:w="1443" w:type="dxa"/>
            <w:tcBorders>
              <w:top w:val="nil"/>
              <w:left w:val="nil"/>
              <w:bottom w:val="nil"/>
              <w:right w:val="nil"/>
            </w:tcBorders>
          </w:tcPr>
          <w:p w14:paraId="3A609A74"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713C43CF" w14:textId="77777777" w:rsidR="00864983" w:rsidRDefault="00864983" w:rsidP="00864983">
            <w:pPr>
              <w:spacing w:after="0"/>
              <w:jc w:val="right"/>
              <w:rPr>
                <w:rFonts w:ascii="Calibri" w:hAnsi="Calibri" w:cs="Calibri"/>
                <w:color w:val="000000"/>
                <w:szCs w:val="22"/>
              </w:rPr>
            </w:pPr>
          </w:p>
        </w:tc>
      </w:tr>
      <w:tr w:rsidR="00864983" w:rsidRPr="00C30B95" w14:paraId="1CEE07B1" w14:textId="30024134" w:rsidTr="00A54BD3">
        <w:trPr>
          <w:trHeight w:val="264"/>
          <w:jc w:val="center"/>
        </w:trPr>
        <w:tc>
          <w:tcPr>
            <w:tcW w:w="960" w:type="dxa"/>
            <w:tcBorders>
              <w:top w:val="nil"/>
              <w:left w:val="nil"/>
              <w:bottom w:val="nil"/>
              <w:right w:val="nil"/>
            </w:tcBorders>
            <w:shd w:val="clear" w:color="auto" w:fill="auto"/>
            <w:noWrap/>
            <w:vAlign w:val="bottom"/>
          </w:tcPr>
          <w:p w14:paraId="2087A32F" w14:textId="77777777" w:rsidR="00864983" w:rsidRPr="00C30B95" w:rsidRDefault="00864983" w:rsidP="00864983">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0E8BF57A" w14:textId="013912A7"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2A551407" w14:textId="1811E2DE"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5AB60C84" w14:textId="261E941D" w:rsidR="00864983" w:rsidRDefault="00864983" w:rsidP="00864983">
            <w:pPr>
              <w:spacing w:after="0"/>
              <w:jc w:val="right"/>
              <w:rPr>
                <w:rFonts w:ascii="Calibri" w:hAnsi="Calibri" w:cs="Calibri"/>
                <w:color w:val="000000"/>
                <w:szCs w:val="22"/>
              </w:rPr>
            </w:pPr>
            <w:r w:rsidRPr="00CB5F6F">
              <w:rPr>
                <w:rFonts w:ascii="Calibri" w:hAnsi="Calibri"/>
                <w:color w:val="000000"/>
              </w:rPr>
              <w:t>4</w:t>
            </w:r>
          </w:p>
        </w:tc>
        <w:tc>
          <w:tcPr>
            <w:tcW w:w="1443" w:type="dxa"/>
            <w:tcBorders>
              <w:top w:val="nil"/>
              <w:left w:val="nil"/>
              <w:bottom w:val="nil"/>
              <w:right w:val="nil"/>
            </w:tcBorders>
          </w:tcPr>
          <w:p w14:paraId="7D52E0AF"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18C3C09" w14:textId="77777777" w:rsidR="00864983" w:rsidRDefault="00864983" w:rsidP="00864983">
            <w:pPr>
              <w:spacing w:after="0"/>
              <w:jc w:val="right"/>
              <w:rPr>
                <w:rFonts w:ascii="Calibri" w:hAnsi="Calibri" w:cs="Calibri"/>
                <w:color w:val="000000"/>
                <w:szCs w:val="22"/>
              </w:rPr>
            </w:pPr>
          </w:p>
        </w:tc>
      </w:tr>
      <w:tr w:rsidR="00864983" w:rsidRPr="00C30B95" w14:paraId="423292AD" w14:textId="5BE7FE6F" w:rsidTr="00A54BD3">
        <w:trPr>
          <w:trHeight w:val="264"/>
          <w:jc w:val="center"/>
        </w:trPr>
        <w:tc>
          <w:tcPr>
            <w:tcW w:w="960" w:type="dxa"/>
            <w:tcBorders>
              <w:top w:val="nil"/>
              <w:left w:val="nil"/>
              <w:bottom w:val="nil"/>
              <w:right w:val="nil"/>
            </w:tcBorders>
            <w:shd w:val="clear" w:color="auto" w:fill="auto"/>
            <w:noWrap/>
            <w:vAlign w:val="bottom"/>
          </w:tcPr>
          <w:p w14:paraId="72A9DF26" w14:textId="77777777" w:rsidR="00864983" w:rsidRPr="00C30B95" w:rsidRDefault="00864983" w:rsidP="00864983">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79E2AA70" w14:textId="17D24D3D"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07B191C9" w14:textId="058D4665"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6599B9AB" w14:textId="7E24EE34" w:rsidR="00864983" w:rsidRDefault="00864983" w:rsidP="00864983">
            <w:pPr>
              <w:spacing w:after="0"/>
              <w:jc w:val="right"/>
              <w:rPr>
                <w:rFonts w:ascii="Calibri" w:hAnsi="Calibri" w:cs="Calibri"/>
                <w:color w:val="000000"/>
                <w:szCs w:val="22"/>
              </w:rPr>
            </w:pPr>
            <w:r w:rsidRPr="00CB5F6F">
              <w:rPr>
                <w:rFonts w:ascii="Calibri" w:hAnsi="Calibri"/>
                <w:color w:val="000000"/>
              </w:rPr>
              <w:t>5</w:t>
            </w:r>
          </w:p>
        </w:tc>
        <w:tc>
          <w:tcPr>
            <w:tcW w:w="1443" w:type="dxa"/>
            <w:tcBorders>
              <w:top w:val="nil"/>
              <w:left w:val="nil"/>
              <w:bottom w:val="nil"/>
              <w:right w:val="nil"/>
            </w:tcBorders>
          </w:tcPr>
          <w:p w14:paraId="7E1912A5"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E18C801" w14:textId="77777777" w:rsidR="00864983" w:rsidRDefault="00864983" w:rsidP="00864983">
            <w:pPr>
              <w:spacing w:after="0"/>
              <w:jc w:val="right"/>
              <w:rPr>
                <w:rFonts w:ascii="Calibri" w:hAnsi="Calibri" w:cs="Calibri"/>
                <w:color w:val="000000"/>
                <w:szCs w:val="22"/>
              </w:rPr>
            </w:pPr>
          </w:p>
        </w:tc>
      </w:tr>
      <w:tr w:rsidR="00864983" w:rsidRPr="00C30B95" w14:paraId="3511DCD8" w14:textId="47BDCCD8" w:rsidTr="00864983">
        <w:trPr>
          <w:trHeight w:val="264"/>
          <w:jc w:val="center"/>
        </w:trPr>
        <w:tc>
          <w:tcPr>
            <w:tcW w:w="960" w:type="dxa"/>
            <w:tcBorders>
              <w:top w:val="nil"/>
              <w:left w:val="nil"/>
              <w:bottom w:val="nil"/>
              <w:right w:val="nil"/>
            </w:tcBorders>
            <w:shd w:val="clear" w:color="auto" w:fill="auto"/>
            <w:noWrap/>
            <w:vAlign w:val="bottom"/>
            <w:hideMark/>
          </w:tcPr>
          <w:p w14:paraId="2931DBB4" w14:textId="77777777" w:rsidR="00864983" w:rsidRPr="00C30B95" w:rsidRDefault="00864983" w:rsidP="00864983">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78C64E98" w14:textId="1A55EC92"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6AC224FD" w14:textId="79E9D323"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7D202EB8" w14:textId="69D340A4" w:rsidR="00864983" w:rsidRPr="00CB5F6F" w:rsidRDefault="00864983" w:rsidP="00864983">
            <w:pPr>
              <w:spacing w:after="0"/>
              <w:jc w:val="right"/>
              <w:rPr>
                <w:rFonts w:ascii="Calibri" w:hAnsi="Calibri"/>
                <w:color w:val="000000"/>
              </w:rPr>
            </w:pPr>
            <w:r w:rsidRPr="00CB5F6F">
              <w:rPr>
                <w:rFonts w:ascii="Calibri" w:hAnsi="Calibri"/>
                <w:color w:val="000000"/>
              </w:rPr>
              <w:t>6</w:t>
            </w:r>
          </w:p>
        </w:tc>
        <w:tc>
          <w:tcPr>
            <w:tcW w:w="1443" w:type="dxa"/>
            <w:tcBorders>
              <w:top w:val="nil"/>
              <w:left w:val="nil"/>
              <w:bottom w:val="nil"/>
              <w:right w:val="nil"/>
            </w:tcBorders>
          </w:tcPr>
          <w:p w14:paraId="0025F62E" w14:textId="77777777" w:rsidR="00864983" w:rsidRPr="00CB5F6F" w:rsidRDefault="00864983" w:rsidP="00864983">
            <w:pPr>
              <w:spacing w:after="0"/>
              <w:jc w:val="right"/>
              <w:rPr>
                <w:rFonts w:ascii="Calibri" w:hAnsi="Calibri"/>
                <w:color w:val="000000"/>
              </w:rPr>
            </w:pPr>
          </w:p>
        </w:tc>
        <w:tc>
          <w:tcPr>
            <w:tcW w:w="1443" w:type="dxa"/>
            <w:tcBorders>
              <w:top w:val="nil"/>
              <w:left w:val="nil"/>
              <w:bottom w:val="nil"/>
              <w:right w:val="nil"/>
            </w:tcBorders>
          </w:tcPr>
          <w:p w14:paraId="57684552" w14:textId="77777777" w:rsidR="00864983" w:rsidRPr="00CB5F6F" w:rsidRDefault="00864983" w:rsidP="00864983">
            <w:pPr>
              <w:spacing w:after="0"/>
              <w:jc w:val="right"/>
              <w:rPr>
                <w:rFonts w:ascii="Calibri" w:hAnsi="Calibri"/>
                <w:color w:val="000000"/>
              </w:rPr>
            </w:pPr>
          </w:p>
        </w:tc>
      </w:tr>
      <w:tr w:rsidR="00864983" w:rsidRPr="00C30B95" w14:paraId="3C6CE78A" w14:textId="5638463C" w:rsidTr="00864983">
        <w:trPr>
          <w:trHeight w:val="264"/>
          <w:jc w:val="center"/>
        </w:trPr>
        <w:tc>
          <w:tcPr>
            <w:tcW w:w="960" w:type="dxa"/>
            <w:tcBorders>
              <w:top w:val="nil"/>
              <w:left w:val="nil"/>
              <w:bottom w:val="nil"/>
              <w:right w:val="nil"/>
            </w:tcBorders>
            <w:shd w:val="clear" w:color="auto" w:fill="auto"/>
            <w:noWrap/>
            <w:vAlign w:val="bottom"/>
            <w:hideMark/>
          </w:tcPr>
          <w:p w14:paraId="095229A2" w14:textId="77777777" w:rsidR="00864983" w:rsidRPr="00C30B95" w:rsidRDefault="00864983" w:rsidP="00864983">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3013D331" w14:textId="4A465F05"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0399C024" w14:textId="6D6156A8"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501A6BA4" w14:textId="6863C83D" w:rsidR="00864983" w:rsidRPr="00CB5F6F" w:rsidRDefault="00864983" w:rsidP="00864983">
            <w:pPr>
              <w:spacing w:after="0"/>
              <w:jc w:val="right"/>
              <w:rPr>
                <w:rFonts w:ascii="Calibri" w:hAnsi="Calibri"/>
                <w:color w:val="000000"/>
              </w:rPr>
            </w:pPr>
            <w:r w:rsidRPr="00CB5F6F">
              <w:rPr>
                <w:rFonts w:ascii="Calibri" w:hAnsi="Calibri"/>
                <w:color w:val="000000"/>
              </w:rPr>
              <w:t>7</w:t>
            </w:r>
          </w:p>
        </w:tc>
        <w:tc>
          <w:tcPr>
            <w:tcW w:w="1443" w:type="dxa"/>
            <w:tcBorders>
              <w:top w:val="nil"/>
              <w:left w:val="nil"/>
              <w:bottom w:val="nil"/>
              <w:right w:val="nil"/>
            </w:tcBorders>
          </w:tcPr>
          <w:p w14:paraId="0790483A" w14:textId="77777777" w:rsidR="00864983" w:rsidRPr="00CB5F6F" w:rsidRDefault="00864983" w:rsidP="00864983">
            <w:pPr>
              <w:spacing w:after="0"/>
              <w:jc w:val="right"/>
              <w:rPr>
                <w:rFonts w:ascii="Calibri" w:hAnsi="Calibri"/>
                <w:color w:val="000000"/>
              </w:rPr>
            </w:pPr>
          </w:p>
        </w:tc>
        <w:tc>
          <w:tcPr>
            <w:tcW w:w="1443" w:type="dxa"/>
            <w:tcBorders>
              <w:top w:val="nil"/>
              <w:left w:val="nil"/>
              <w:bottom w:val="nil"/>
              <w:right w:val="nil"/>
            </w:tcBorders>
          </w:tcPr>
          <w:p w14:paraId="47EB57C5" w14:textId="77777777" w:rsidR="00864983" w:rsidRPr="00CB5F6F" w:rsidRDefault="00864983" w:rsidP="00864983">
            <w:pPr>
              <w:spacing w:after="0"/>
              <w:jc w:val="right"/>
              <w:rPr>
                <w:rFonts w:ascii="Calibri" w:hAnsi="Calibri"/>
                <w:color w:val="000000"/>
              </w:rPr>
            </w:pPr>
          </w:p>
        </w:tc>
      </w:tr>
      <w:tr w:rsidR="00864983" w:rsidRPr="00C30B95" w14:paraId="16BA7E6E" w14:textId="2A92F097" w:rsidTr="00864983">
        <w:trPr>
          <w:trHeight w:val="264"/>
          <w:jc w:val="center"/>
        </w:trPr>
        <w:tc>
          <w:tcPr>
            <w:tcW w:w="960" w:type="dxa"/>
            <w:tcBorders>
              <w:top w:val="nil"/>
              <w:left w:val="nil"/>
              <w:bottom w:val="nil"/>
              <w:right w:val="nil"/>
            </w:tcBorders>
            <w:shd w:val="clear" w:color="auto" w:fill="auto"/>
            <w:noWrap/>
            <w:vAlign w:val="bottom"/>
            <w:hideMark/>
          </w:tcPr>
          <w:p w14:paraId="38FB7765" w14:textId="77777777" w:rsidR="00864983" w:rsidRPr="00C30B95" w:rsidRDefault="00864983" w:rsidP="00864983">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2202480" w14:textId="1B389ECF"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46250EED" w14:textId="08B8238D"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421EC558" w14:textId="5705C53E" w:rsidR="00864983" w:rsidRDefault="00864983" w:rsidP="00864983">
            <w:pPr>
              <w:spacing w:after="0"/>
              <w:jc w:val="right"/>
              <w:rPr>
                <w:rFonts w:ascii="Calibri" w:hAnsi="Calibri" w:cs="Calibri"/>
                <w:color w:val="000000"/>
                <w:szCs w:val="22"/>
              </w:rPr>
            </w:pPr>
            <w:r w:rsidRPr="00CB5F6F">
              <w:rPr>
                <w:rFonts w:ascii="Calibri" w:hAnsi="Calibri"/>
                <w:color w:val="000000"/>
              </w:rPr>
              <w:t>8</w:t>
            </w:r>
          </w:p>
        </w:tc>
        <w:tc>
          <w:tcPr>
            <w:tcW w:w="1443" w:type="dxa"/>
            <w:tcBorders>
              <w:top w:val="nil"/>
              <w:left w:val="nil"/>
              <w:bottom w:val="nil"/>
              <w:right w:val="nil"/>
            </w:tcBorders>
          </w:tcPr>
          <w:p w14:paraId="4DBF368E"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6224AA65" w14:textId="77777777" w:rsidR="00864983" w:rsidRDefault="00864983" w:rsidP="00864983">
            <w:pPr>
              <w:spacing w:after="0"/>
              <w:jc w:val="right"/>
              <w:rPr>
                <w:rFonts w:ascii="Calibri" w:hAnsi="Calibri" w:cs="Calibri"/>
                <w:color w:val="000000"/>
                <w:szCs w:val="22"/>
              </w:rPr>
            </w:pPr>
          </w:p>
        </w:tc>
      </w:tr>
      <w:tr w:rsidR="00864983" w:rsidRPr="00C30B95" w14:paraId="49284D4B" w14:textId="33A9C0DB" w:rsidTr="00864983">
        <w:trPr>
          <w:trHeight w:val="264"/>
          <w:jc w:val="center"/>
        </w:trPr>
        <w:tc>
          <w:tcPr>
            <w:tcW w:w="960" w:type="dxa"/>
            <w:tcBorders>
              <w:top w:val="nil"/>
              <w:left w:val="nil"/>
              <w:bottom w:val="nil"/>
              <w:right w:val="nil"/>
            </w:tcBorders>
            <w:shd w:val="clear" w:color="auto" w:fill="auto"/>
            <w:noWrap/>
            <w:vAlign w:val="bottom"/>
            <w:hideMark/>
          </w:tcPr>
          <w:p w14:paraId="0B90FDC2" w14:textId="77777777" w:rsidR="00864983" w:rsidRPr="00C30B95" w:rsidRDefault="00864983" w:rsidP="00864983">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5463AD01" w14:textId="060DDD8A" w:rsidR="00864983" w:rsidRPr="00C30B95" w:rsidRDefault="00864983" w:rsidP="00864983">
            <w:pPr>
              <w:spacing w:after="0"/>
              <w:jc w:val="right"/>
              <w:rPr>
                <w:sz w:val="20"/>
              </w:rPr>
            </w:pPr>
          </w:p>
        </w:tc>
        <w:tc>
          <w:tcPr>
            <w:tcW w:w="1443" w:type="dxa"/>
            <w:tcBorders>
              <w:top w:val="nil"/>
              <w:left w:val="nil"/>
              <w:bottom w:val="nil"/>
              <w:right w:val="nil"/>
            </w:tcBorders>
            <w:shd w:val="clear" w:color="auto" w:fill="auto"/>
            <w:noWrap/>
            <w:vAlign w:val="bottom"/>
          </w:tcPr>
          <w:p w14:paraId="0EF0DBAE" w14:textId="663122B8" w:rsidR="00864983" w:rsidRPr="00C30B95" w:rsidRDefault="00864983" w:rsidP="00864983">
            <w:pPr>
              <w:spacing w:after="0"/>
              <w:jc w:val="right"/>
              <w:rPr>
                <w:sz w:val="20"/>
              </w:rPr>
            </w:pPr>
          </w:p>
        </w:tc>
        <w:tc>
          <w:tcPr>
            <w:tcW w:w="1443" w:type="dxa"/>
            <w:tcBorders>
              <w:top w:val="nil"/>
              <w:left w:val="nil"/>
              <w:bottom w:val="nil"/>
              <w:right w:val="nil"/>
            </w:tcBorders>
            <w:vAlign w:val="bottom"/>
          </w:tcPr>
          <w:p w14:paraId="6BD8FCA8" w14:textId="136CC9BF" w:rsidR="00864983" w:rsidRDefault="00864983" w:rsidP="00864983">
            <w:pPr>
              <w:spacing w:after="0"/>
              <w:jc w:val="right"/>
              <w:rPr>
                <w:rFonts w:ascii="Calibri" w:hAnsi="Calibri" w:cs="Calibri"/>
                <w:color w:val="000000"/>
                <w:szCs w:val="22"/>
              </w:rPr>
            </w:pPr>
            <w:r w:rsidRPr="00CB5F6F">
              <w:rPr>
                <w:rFonts w:ascii="Calibri" w:hAnsi="Calibri"/>
                <w:color w:val="000000"/>
              </w:rPr>
              <w:t>9</w:t>
            </w:r>
          </w:p>
        </w:tc>
        <w:tc>
          <w:tcPr>
            <w:tcW w:w="1443" w:type="dxa"/>
            <w:tcBorders>
              <w:top w:val="nil"/>
              <w:left w:val="nil"/>
              <w:bottom w:val="nil"/>
              <w:right w:val="nil"/>
            </w:tcBorders>
          </w:tcPr>
          <w:p w14:paraId="07BBE686"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nil"/>
              <w:right w:val="nil"/>
            </w:tcBorders>
          </w:tcPr>
          <w:p w14:paraId="12585512" w14:textId="77777777" w:rsidR="00864983" w:rsidRDefault="00864983" w:rsidP="00864983">
            <w:pPr>
              <w:spacing w:after="0"/>
              <w:jc w:val="right"/>
              <w:rPr>
                <w:rFonts w:ascii="Calibri" w:hAnsi="Calibri" w:cs="Calibri"/>
                <w:color w:val="000000"/>
                <w:szCs w:val="22"/>
              </w:rPr>
            </w:pPr>
          </w:p>
        </w:tc>
      </w:tr>
      <w:tr w:rsidR="00864983" w:rsidRPr="00C30B95" w14:paraId="3C5DDA0F" w14:textId="61C46044" w:rsidTr="00A54BD3">
        <w:trPr>
          <w:trHeight w:val="264"/>
          <w:jc w:val="center"/>
        </w:trPr>
        <w:tc>
          <w:tcPr>
            <w:tcW w:w="960" w:type="dxa"/>
            <w:tcBorders>
              <w:top w:val="nil"/>
              <w:left w:val="nil"/>
              <w:bottom w:val="single" w:sz="4" w:space="0" w:color="auto"/>
              <w:right w:val="nil"/>
            </w:tcBorders>
            <w:shd w:val="clear" w:color="auto" w:fill="auto"/>
            <w:noWrap/>
            <w:vAlign w:val="bottom"/>
          </w:tcPr>
          <w:p w14:paraId="2A2A2118" w14:textId="24481E28" w:rsidR="00864983" w:rsidRPr="00C30B95" w:rsidRDefault="00864983" w:rsidP="00864983">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2D44704F" w14:textId="4BC9E7EE" w:rsidR="00864983" w:rsidRPr="00C30B95" w:rsidRDefault="00864983" w:rsidP="00864983">
            <w:pPr>
              <w:spacing w:after="0"/>
              <w:jc w:val="right"/>
              <w:rPr>
                <w:sz w:val="20"/>
              </w:rPr>
            </w:pPr>
          </w:p>
        </w:tc>
        <w:tc>
          <w:tcPr>
            <w:tcW w:w="1443" w:type="dxa"/>
            <w:tcBorders>
              <w:top w:val="nil"/>
              <w:left w:val="nil"/>
              <w:bottom w:val="single" w:sz="4" w:space="0" w:color="auto"/>
              <w:right w:val="nil"/>
            </w:tcBorders>
            <w:shd w:val="clear" w:color="auto" w:fill="auto"/>
            <w:noWrap/>
            <w:vAlign w:val="bottom"/>
          </w:tcPr>
          <w:p w14:paraId="35955154" w14:textId="5CF8B1CD" w:rsidR="00864983" w:rsidRPr="00C30B95" w:rsidRDefault="00864983" w:rsidP="00864983">
            <w:pPr>
              <w:spacing w:after="0"/>
              <w:jc w:val="right"/>
              <w:rPr>
                <w:sz w:val="20"/>
              </w:rPr>
            </w:pPr>
          </w:p>
        </w:tc>
        <w:tc>
          <w:tcPr>
            <w:tcW w:w="1443" w:type="dxa"/>
            <w:tcBorders>
              <w:top w:val="nil"/>
              <w:left w:val="nil"/>
              <w:bottom w:val="single" w:sz="4" w:space="0" w:color="auto"/>
              <w:right w:val="nil"/>
            </w:tcBorders>
            <w:vAlign w:val="bottom"/>
          </w:tcPr>
          <w:p w14:paraId="02BC0AA0" w14:textId="7DB9A591" w:rsidR="00864983" w:rsidRDefault="00864983" w:rsidP="00864983">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443" w:type="dxa"/>
            <w:tcBorders>
              <w:top w:val="nil"/>
              <w:left w:val="nil"/>
              <w:bottom w:val="single" w:sz="4" w:space="0" w:color="auto"/>
              <w:right w:val="nil"/>
            </w:tcBorders>
          </w:tcPr>
          <w:p w14:paraId="3846369C" w14:textId="77777777" w:rsidR="00864983" w:rsidRDefault="00864983" w:rsidP="00864983">
            <w:pPr>
              <w:spacing w:after="0"/>
              <w:jc w:val="right"/>
              <w:rPr>
                <w:rFonts w:ascii="Calibri" w:hAnsi="Calibri" w:cs="Calibri"/>
                <w:color w:val="000000"/>
                <w:szCs w:val="22"/>
              </w:rPr>
            </w:pPr>
          </w:p>
        </w:tc>
        <w:tc>
          <w:tcPr>
            <w:tcW w:w="1443" w:type="dxa"/>
            <w:tcBorders>
              <w:top w:val="nil"/>
              <w:left w:val="nil"/>
              <w:bottom w:val="single" w:sz="4" w:space="0" w:color="auto"/>
              <w:right w:val="nil"/>
            </w:tcBorders>
          </w:tcPr>
          <w:p w14:paraId="45ADEA8B" w14:textId="77777777" w:rsidR="00864983" w:rsidRDefault="00864983" w:rsidP="00864983">
            <w:pPr>
              <w:spacing w:after="0"/>
              <w:jc w:val="right"/>
              <w:rPr>
                <w:rFonts w:ascii="Calibri" w:hAnsi="Calibri" w:cs="Calibri"/>
                <w:color w:val="000000"/>
                <w:szCs w:val="22"/>
              </w:rPr>
            </w:pPr>
          </w:p>
        </w:tc>
      </w:tr>
    </w:tbl>
    <w:p w14:paraId="7783436B" w14:textId="77777777" w:rsidR="00864983" w:rsidRDefault="00864983" w:rsidP="00864983">
      <w:pPr>
        <w:pStyle w:val="Caption"/>
      </w:pPr>
    </w:p>
    <w:p w14:paraId="12C558CA" w14:textId="3B746D1F" w:rsidR="00864983" w:rsidRPr="004B3FD6" w:rsidRDefault="00864983" w:rsidP="00864983">
      <w:pPr>
        <w:pStyle w:val="Caption"/>
      </w:pPr>
    </w:p>
    <w:p w14:paraId="549D52B4" w14:textId="77777777" w:rsidR="001F6076" w:rsidRDefault="001F6076" w:rsidP="001F6076">
      <w:pPr>
        <w:pStyle w:val="tabcap"/>
        <w:ind w:left="0" w:firstLine="0"/>
      </w:pPr>
    </w:p>
    <w:p w14:paraId="327A9C08" w14:textId="77777777" w:rsidR="001F6076" w:rsidRDefault="001F6076" w:rsidP="001F6076">
      <w:r>
        <w:br w:type="page"/>
      </w:r>
    </w:p>
    <w:p w14:paraId="24C0B42D" w14:textId="193A2A7B" w:rsidR="001F6076" w:rsidRPr="004B3FD6" w:rsidRDefault="001F6076" w:rsidP="00A6570D">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20</w:t>
      </w:r>
      <w:r w:rsidRPr="004B3FD6">
        <w:rPr>
          <w:noProof/>
        </w:rPr>
        <w:fldChar w:fldCharType="end"/>
      </w:r>
      <w:r w:rsidRPr="004B3FD6">
        <w:t xml:space="preserve"> – Estimated female spawning biomass (t) from the </w:t>
      </w:r>
      <w:r>
        <w:t>last year’s</w:t>
      </w:r>
      <w:r w:rsidRPr="004B3FD6">
        <w:t xml:space="preserve"> assessment and this year’s assessment from Models </w:t>
      </w:r>
      <w:r w:rsidR="00617824">
        <w:t>19.1</w:t>
      </w:r>
      <w:r w:rsidR="005B3BB2">
        <w:t xml:space="preserve"> </w:t>
      </w:r>
      <w:r w:rsidRPr="004B3FD6">
        <w:t>and the author’s recommended Model 1</w:t>
      </w:r>
      <w:r>
        <w:t>9.1</w:t>
      </w:r>
      <w:r w:rsidRPr="004B3FD6">
        <w:t>.</w:t>
      </w:r>
    </w:p>
    <w:tbl>
      <w:tblPr>
        <w:tblW w:w="0" w:type="auto"/>
        <w:jc w:val="center"/>
        <w:tblLook w:val="04A0" w:firstRow="1" w:lastRow="0" w:firstColumn="1" w:lastColumn="0" w:noHBand="0" w:noVBand="1"/>
      </w:tblPr>
      <w:tblGrid>
        <w:gridCol w:w="536"/>
        <w:gridCol w:w="851"/>
        <w:gridCol w:w="870"/>
        <w:gridCol w:w="1141"/>
        <w:gridCol w:w="666"/>
        <w:gridCol w:w="639"/>
        <w:gridCol w:w="1019"/>
      </w:tblGrid>
      <w:tr w:rsidR="00C41118" w:rsidRPr="00F83FC5" w14:paraId="770CAA1F" w14:textId="77777777" w:rsidTr="005C24CF">
        <w:trPr>
          <w:trHeight w:val="276"/>
          <w:jc w:val="center"/>
        </w:trPr>
        <w:tc>
          <w:tcPr>
            <w:tcW w:w="0" w:type="auto"/>
            <w:tcBorders>
              <w:top w:val="double" w:sz="4" w:space="0" w:color="auto"/>
            </w:tcBorders>
            <w:shd w:val="clear" w:color="auto" w:fill="BDD6EE" w:themeFill="accent1" w:themeFillTint="66"/>
            <w:noWrap/>
            <w:vAlign w:val="bottom"/>
            <w:hideMark/>
          </w:tcPr>
          <w:p w14:paraId="0FCCF0F3" w14:textId="77777777" w:rsidR="001F6076" w:rsidRPr="00E678F7" w:rsidRDefault="001F6076" w:rsidP="003A27E2">
            <w:pPr>
              <w:spacing w:after="0"/>
              <w:jc w:val="right"/>
              <w:rPr>
                <w:sz w:val="16"/>
                <w:szCs w:val="16"/>
              </w:rPr>
            </w:pPr>
          </w:p>
        </w:tc>
        <w:tc>
          <w:tcPr>
            <w:tcW w:w="0" w:type="auto"/>
            <w:gridSpan w:val="3"/>
            <w:tcBorders>
              <w:top w:val="double" w:sz="4" w:space="0" w:color="auto"/>
            </w:tcBorders>
            <w:shd w:val="clear" w:color="auto" w:fill="BDD6EE" w:themeFill="accent1" w:themeFillTint="66"/>
            <w:noWrap/>
            <w:vAlign w:val="bottom"/>
            <w:hideMark/>
          </w:tcPr>
          <w:p w14:paraId="44446282" w14:textId="77777777" w:rsidR="001F6076" w:rsidRPr="000665D6" w:rsidRDefault="001F6076" w:rsidP="003A27E2">
            <w:pPr>
              <w:spacing w:after="0"/>
              <w:jc w:val="center"/>
              <w:rPr>
                <w:b/>
                <w:sz w:val="16"/>
              </w:rPr>
            </w:pPr>
            <w:r w:rsidRPr="000665D6">
              <w:rPr>
                <w:b/>
                <w:color w:val="808080" w:themeColor="background1" w:themeShade="80"/>
                <w:sz w:val="16"/>
              </w:rPr>
              <w:t>Last Year's Model</w:t>
            </w:r>
          </w:p>
        </w:tc>
        <w:tc>
          <w:tcPr>
            <w:tcW w:w="0" w:type="auto"/>
            <w:gridSpan w:val="3"/>
            <w:tcBorders>
              <w:top w:val="double" w:sz="4" w:space="0" w:color="auto"/>
            </w:tcBorders>
            <w:shd w:val="clear" w:color="auto" w:fill="BDD6EE" w:themeFill="accent1" w:themeFillTint="66"/>
            <w:vAlign w:val="bottom"/>
          </w:tcPr>
          <w:p w14:paraId="0E83F2F7" w14:textId="33F83823" w:rsidR="001F6076" w:rsidRPr="000665D6" w:rsidRDefault="001F6076" w:rsidP="003A27E2">
            <w:pPr>
              <w:spacing w:after="0"/>
              <w:jc w:val="center"/>
              <w:rPr>
                <w:b/>
                <w:sz w:val="16"/>
              </w:rPr>
            </w:pPr>
            <w:r w:rsidRPr="001E2547">
              <w:rPr>
                <w:b/>
                <w:sz w:val="16"/>
                <w:szCs w:val="16"/>
              </w:rPr>
              <w:t>Model</w:t>
            </w:r>
            <w:r w:rsidR="00167F68">
              <w:rPr>
                <w:b/>
                <w:sz w:val="16"/>
                <w:szCs w:val="16"/>
              </w:rPr>
              <w:t xml:space="preserve"> </w:t>
            </w:r>
            <w:r w:rsidRPr="001E2547">
              <w:rPr>
                <w:b/>
                <w:sz w:val="16"/>
                <w:szCs w:val="16"/>
              </w:rPr>
              <w:t>19.1</w:t>
            </w:r>
          </w:p>
        </w:tc>
      </w:tr>
      <w:tr w:rsidR="00C41118" w:rsidRPr="00F83FC5" w14:paraId="39B170DA" w14:textId="77777777" w:rsidTr="005C24CF">
        <w:trPr>
          <w:trHeight w:val="133"/>
          <w:jc w:val="center"/>
        </w:trPr>
        <w:tc>
          <w:tcPr>
            <w:tcW w:w="0" w:type="auto"/>
            <w:tcBorders>
              <w:bottom w:val="single" w:sz="4" w:space="0" w:color="auto"/>
            </w:tcBorders>
            <w:shd w:val="clear" w:color="auto" w:fill="BDD6EE" w:themeFill="accent1" w:themeFillTint="66"/>
            <w:noWrap/>
            <w:vAlign w:val="bottom"/>
            <w:hideMark/>
          </w:tcPr>
          <w:p w14:paraId="3BE75089" w14:textId="77777777" w:rsidR="001F6076" w:rsidRPr="00E678F7" w:rsidRDefault="001F6076" w:rsidP="003A27E2">
            <w:pPr>
              <w:spacing w:after="0"/>
              <w:jc w:val="right"/>
              <w:rPr>
                <w:sz w:val="16"/>
                <w:szCs w:val="16"/>
              </w:rPr>
            </w:pPr>
          </w:p>
        </w:tc>
        <w:tc>
          <w:tcPr>
            <w:tcW w:w="0" w:type="auto"/>
            <w:tcBorders>
              <w:bottom w:val="single" w:sz="4" w:space="0" w:color="auto"/>
            </w:tcBorders>
            <w:shd w:val="clear" w:color="auto" w:fill="BDD6EE" w:themeFill="accent1" w:themeFillTint="66"/>
            <w:noWrap/>
            <w:vAlign w:val="bottom"/>
            <w:hideMark/>
          </w:tcPr>
          <w:p w14:paraId="3409798D" w14:textId="77777777" w:rsidR="001F6076" w:rsidRPr="00E678F7" w:rsidRDefault="001F6076" w:rsidP="003A27E2">
            <w:pPr>
              <w:spacing w:after="0"/>
              <w:jc w:val="right"/>
              <w:rPr>
                <w:color w:val="808080" w:themeColor="background1" w:themeShade="80"/>
                <w:sz w:val="16"/>
                <w:szCs w:val="16"/>
              </w:rPr>
            </w:pPr>
            <w:r w:rsidRPr="00E678F7">
              <w:rPr>
                <w:color w:val="808080" w:themeColor="background1" w:themeShade="80"/>
                <w:sz w:val="16"/>
                <w:szCs w:val="16"/>
              </w:rPr>
              <w:t>Sp.Bio</w:t>
            </w:r>
          </w:p>
        </w:tc>
        <w:tc>
          <w:tcPr>
            <w:tcW w:w="0" w:type="auto"/>
            <w:tcBorders>
              <w:bottom w:val="single" w:sz="4" w:space="0" w:color="auto"/>
            </w:tcBorders>
            <w:shd w:val="clear" w:color="auto" w:fill="BDD6EE" w:themeFill="accent1" w:themeFillTint="66"/>
            <w:noWrap/>
            <w:vAlign w:val="bottom"/>
            <w:hideMark/>
          </w:tcPr>
          <w:p w14:paraId="6A88F1A2" w14:textId="77777777" w:rsidR="001F6076" w:rsidRPr="000665D6" w:rsidRDefault="001F6076" w:rsidP="003A27E2">
            <w:pPr>
              <w:spacing w:after="0"/>
              <w:jc w:val="right"/>
              <w:rPr>
                <w:b/>
                <w:color w:val="808080" w:themeColor="background1" w:themeShade="80"/>
                <w:sz w:val="16"/>
              </w:rPr>
            </w:pPr>
            <w:r w:rsidRPr="000665D6">
              <w:rPr>
                <w:b/>
                <w:color w:val="808080" w:themeColor="background1" w:themeShade="80"/>
                <w:sz w:val="16"/>
              </w:rPr>
              <w:t>St.dev</w:t>
            </w:r>
          </w:p>
        </w:tc>
        <w:tc>
          <w:tcPr>
            <w:tcW w:w="0" w:type="auto"/>
            <w:tcBorders>
              <w:bottom w:val="single" w:sz="4" w:space="0" w:color="auto"/>
            </w:tcBorders>
            <w:shd w:val="clear" w:color="auto" w:fill="BDD6EE" w:themeFill="accent1" w:themeFillTint="66"/>
          </w:tcPr>
          <w:p w14:paraId="22AAC4C5" w14:textId="77777777" w:rsidR="001F6076" w:rsidRPr="000665D6" w:rsidRDefault="001F6076" w:rsidP="003A27E2">
            <w:pPr>
              <w:spacing w:after="0"/>
              <w:jc w:val="right"/>
              <w:rPr>
                <w:b/>
                <w:color w:val="808080" w:themeColor="background1" w:themeShade="80"/>
                <w:sz w:val="16"/>
              </w:rPr>
            </w:pPr>
            <w:r w:rsidRPr="000665D6">
              <w:rPr>
                <w:b/>
                <w:color w:val="808080" w:themeColor="background1" w:themeShade="80"/>
                <w:sz w:val="16"/>
              </w:rPr>
              <w:t>Tot. Bio. 0+</w:t>
            </w:r>
          </w:p>
        </w:tc>
        <w:tc>
          <w:tcPr>
            <w:tcW w:w="0" w:type="auto"/>
            <w:tcBorders>
              <w:bottom w:val="single" w:sz="4" w:space="0" w:color="auto"/>
            </w:tcBorders>
            <w:shd w:val="clear" w:color="auto" w:fill="BDD6EE" w:themeFill="accent1" w:themeFillTint="66"/>
            <w:vAlign w:val="bottom"/>
          </w:tcPr>
          <w:p w14:paraId="0C4B8925" w14:textId="77777777" w:rsidR="001F6076" w:rsidRPr="000665D6" w:rsidRDefault="001F6076" w:rsidP="003A27E2">
            <w:pPr>
              <w:spacing w:after="0"/>
              <w:jc w:val="right"/>
              <w:rPr>
                <w:b/>
                <w:sz w:val="16"/>
              </w:rPr>
            </w:pPr>
            <w:r w:rsidRPr="000665D6">
              <w:rPr>
                <w:b/>
                <w:sz w:val="16"/>
              </w:rPr>
              <w:t>Sp.Bio</w:t>
            </w:r>
          </w:p>
        </w:tc>
        <w:tc>
          <w:tcPr>
            <w:tcW w:w="0" w:type="auto"/>
            <w:tcBorders>
              <w:bottom w:val="single" w:sz="4" w:space="0" w:color="auto"/>
            </w:tcBorders>
            <w:shd w:val="clear" w:color="auto" w:fill="BDD6EE" w:themeFill="accent1" w:themeFillTint="66"/>
            <w:vAlign w:val="bottom"/>
          </w:tcPr>
          <w:p w14:paraId="48D9002C" w14:textId="77777777" w:rsidR="001F6076" w:rsidRPr="000665D6" w:rsidRDefault="001F6076" w:rsidP="003A27E2">
            <w:pPr>
              <w:spacing w:after="0"/>
              <w:jc w:val="right"/>
              <w:rPr>
                <w:b/>
                <w:sz w:val="16"/>
              </w:rPr>
            </w:pPr>
            <w:r w:rsidRPr="000665D6">
              <w:rPr>
                <w:b/>
                <w:sz w:val="16"/>
              </w:rPr>
              <w:t>St.dev</w:t>
            </w:r>
          </w:p>
        </w:tc>
        <w:tc>
          <w:tcPr>
            <w:tcW w:w="0" w:type="auto"/>
            <w:tcBorders>
              <w:bottom w:val="single" w:sz="4" w:space="0" w:color="auto"/>
            </w:tcBorders>
            <w:shd w:val="clear" w:color="auto" w:fill="BDD6EE" w:themeFill="accent1" w:themeFillTint="66"/>
          </w:tcPr>
          <w:p w14:paraId="47E86682" w14:textId="77777777" w:rsidR="001F6076" w:rsidRPr="000665D6" w:rsidRDefault="001F6076" w:rsidP="003A27E2">
            <w:pPr>
              <w:spacing w:after="0"/>
              <w:jc w:val="right"/>
              <w:rPr>
                <w:b/>
                <w:sz w:val="16"/>
              </w:rPr>
            </w:pPr>
            <w:r w:rsidRPr="000665D6">
              <w:rPr>
                <w:b/>
                <w:sz w:val="16"/>
              </w:rPr>
              <w:t>Tot. Bio. 0+</w:t>
            </w:r>
          </w:p>
        </w:tc>
      </w:tr>
      <w:tr w:rsidR="005C24CF" w:rsidRPr="00F83FC5" w14:paraId="64DE94EA" w14:textId="77777777" w:rsidTr="005C24CF">
        <w:trPr>
          <w:cantSplit/>
          <w:jc w:val="center"/>
        </w:trPr>
        <w:tc>
          <w:tcPr>
            <w:tcW w:w="0" w:type="auto"/>
            <w:tcBorders>
              <w:top w:val="single" w:sz="4" w:space="0" w:color="auto"/>
            </w:tcBorders>
            <w:shd w:val="clear" w:color="auto" w:fill="auto"/>
            <w:noWrap/>
            <w:vAlign w:val="bottom"/>
            <w:hideMark/>
          </w:tcPr>
          <w:p w14:paraId="67433D0D" w14:textId="77777777" w:rsidR="005C24CF" w:rsidRPr="00E678F7" w:rsidRDefault="005C24CF" w:rsidP="005C24CF">
            <w:pPr>
              <w:spacing w:after="0"/>
              <w:jc w:val="right"/>
              <w:rPr>
                <w:sz w:val="16"/>
                <w:szCs w:val="16"/>
              </w:rPr>
            </w:pPr>
            <w:r w:rsidRPr="00E678F7">
              <w:rPr>
                <w:sz w:val="16"/>
                <w:szCs w:val="16"/>
              </w:rPr>
              <w:t>1977</w:t>
            </w:r>
          </w:p>
        </w:tc>
        <w:tc>
          <w:tcPr>
            <w:tcW w:w="0" w:type="auto"/>
            <w:tcBorders>
              <w:top w:val="single" w:sz="4" w:space="0" w:color="auto"/>
            </w:tcBorders>
            <w:shd w:val="clear" w:color="auto" w:fill="auto"/>
            <w:vAlign w:val="bottom"/>
            <w:hideMark/>
          </w:tcPr>
          <w:p w14:paraId="1989FE1B" w14:textId="208B6CA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110,410</w:t>
            </w:r>
            <w:r w:rsidRPr="000665D6">
              <w:rPr>
                <w:rFonts w:asciiTheme="minorHAnsi" w:hAnsiTheme="minorHAnsi"/>
                <w:color w:val="000000"/>
                <w:sz w:val="16"/>
              </w:rPr>
              <w:t xml:space="preserve"> </w:t>
            </w:r>
          </w:p>
        </w:tc>
        <w:tc>
          <w:tcPr>
            <w:tcW w:w="0" w:type="auto"/>
            <w:tcBorders>
              <w:top w:val="single" w:sz="4" w:space="0" w:color="auto"/>
            </w:tcBorders>
            <w:shd w:val="clear" w:color="auto" w:fill="auto"/>
            <w:noWrap/>
            <w:vAlign w:val="bottom"/>
            <w:hideMark/>
          </w:tcPr>
          <w:p w14:paraId="5DE6183D" w14:textId="1F1897D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24,581</w:t>
            </w:r>
            <w:r w:rsidRPr="000665D6">
              <w:rPr>
                <w:rFonts w:asciiTheme="minorHAnsi" w:hAnsiTheme="minorHAnsi"/>
                <w:color w:val="000000"/>
                <w:sz w:val="16"/>
              </w:rPr>
              <w:t xml:space="preserve"> </w:t>
            </w:r>
          </w:p>
        </w:tc>
        <w:tc>
          <w:tcPr>
            <w:tcW w:w="0" w:type="auto"/>
            <w:tcBorders>
              <w:top w:val="single" w:sz="4" w:space="0" w:color="auto"/>
            </w:tcBorders>
            <w:vAlign w:val="bottom"/>
          </w:tcPr>
          <w:p w14:paraId="5F3CD278" w14:textId="4DEF654F"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364,209 </w:t>
            </w:r>
          </w:p>
        </w:tc>
        <w:tc>
          <w:tcPr>
            <w:tcW w:w="0" w:type="auto"/>
            <w:tcBorders>
              <w:top w:val="single" w:sz="4" w:space="0" w:color="auto"/>
            </w:tcBorders>
            <w:shd w:val="clear" w:color="auto" w:fill="auto"/>
            <w:vAlign w:val="bottom"/>
          </w:tcPr>
          <w:p w14:paraId="3B633E87" w14:textId="78F52E94" w:rsidR="005C24CF" w:rsidRPr="000665D6" w:rsidRDefault="005C24CF" w:rsidP="005C24CF">
            <w:pPr>
              <w:spacing w:after="0"/>
              <w:jc w:val="right"/>
              <w:rPr>
                <w:rFonts w:asciiTheme="minorHAnsi" w:hAnsiTheme="minorHAnsi"/>
                <w:sz w:val="16"/>
              </w:rPr>
            </w:pPr>
          </w:p>
        </w:tc>
        <w:tc>
          <w:tcPr>
            <w:tcW w:w="0" w:type="auto"/>
            <w:tcBorders>
              <w:top w:val="single" w:sz="4" w:space="0" w:color="auto"/>
            </w:tcBorders>
            <w:shd w:val="clear" w:color="auto" w:fill="auto"/>
            <w:vAlign w:val="bottom"/>
          </w:tcPr>
          <w:p w14:paraId="6962A153" w14:textId="7E435A89" w:rsidR="005C24CF" w:rsidRPr="000665D6" w:rsidRDefault="005C24CF" w:rsidP="005C24CF">
            <w:pPr>
              <w:spacing w:after="0"/>
              <w:jc w:val="right"/>
              <w:rPr>
                <w:rFonts w:asciiTheme="minorHAnsi" w:hAnsiTheme="minorHAnsi"/>
                <w:sz w:val="16"/>
              </w:rPr>
            </w:pPr>
          </w:p>
        </w:tc>
        <w:tc>
          <w:tcPr>
            <w:tcW w:w="0" w:type="auto"/>
            <w:tcBorders>
              <w:top w:val="single" w:sz="4" w:space="0" w:color="auto"/>
            </w:tcBorders>
            <w:vAlign w:val="bottom"/>
          </w:tcPr>
          <w:p w14:paraId="07D3D6A8" w14:textId="3E8B3A2B" w:rsidR="005C24CF" w:rsidRPr="000665D6" w:rsidRDefault="005C24CF" w:rsidP="005C24CF">
            <w:pPr>
              <w:spacing w:after="0"/>
              <w:jc w:val="right"/>
              <w:rPr>
                <w:rFonts w:asciiTheme="minorHAnsi" w:hAnsiTheme="minorHAnsi"/>
                <w:color w:val="000000" w:themeColor="text1"/>
                <w:sz w:val="16"/>
              </w:rPr>
            </w:pPr>
          </w:p>
        </w:tc>
      </w:tr>
      <w:tr w:rsidR="005C24CF" w:rsidRPr="00F83FC5" w14:paraId="3B1611D8" w14:textId="77777777" w:rsidTr="005C24CF">
        <w:trPr>
          <w:cantSplit/>
          <w:jc w:val="center"/>
        </w:trPr>
        <w:tc>
          <w:tcPr>
            <w:tcW w:w="0" w:type="auto"/>
            <w:shd w:val="clear" w:color="auto" w:fill="auto"/>
            <w:noWrap/>
            <w:vAlign w:val="bottom"/>
          </w:tcPr>
          <w:p w14:paraId="4A03C374" w14:textId="77777777" w:rsidR="005C24CF" w:rsidRPr="00E678F7" w:rsidRDefault="005C24CF" w:rsidP="005C24CF">
            <w:pPr>
              <w:spacing w:after="0"/>
              <w:jc w:val="right"/>
              <w:rPr>
                <w:sz w:val="16"/>
                <w:szCs w:val="16"/>
              </w:rPr>
            </w:pPr>
            <w:r w:rsidRPr="00E678F7">
              <w:rPr>
                <w:sz w:val="16"/>
                <w:szCs w:val="16"/>
              </w:rPr>
              <w:t>1978</w:t>
            </w:r>
          </w:p>
        </w:tc>
        <w:tc>
          <w:tcPr>
            <w:tcW w:w="0" w:type="auto"/>
            <w:shd w:val="clear" w:color="auto" w:fill="auto"/>
            <w:vAlign w:val="bottom"/>
          </w:tcPr>
          <w:p w14:paraId="0D6E08F1" w14:textId="66D1FC0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119,850</w:t>
            </w:r>
            <w:r w:rsidRPr="000665D6">
              <w:rPr>
                <w:rFonts w:asciiTheme="minorHAnsi" w:hAnsiTheme="minorHAnsi"/>
                <w:color w:val="000000"/>
                <w:sz w:val="16"/>
              </w:rPr>
              <w:t xml:space="preserve"> </w:t>
            </w:r>
          </w:p>
        </w:tc>
        <w:tc>
          <w:tcPr>
            <w:tcW w:w="0" w:type="auto"/>
            <w:shd w:val="clear" w:color="auto" w:fill="auto"/>
            <w:noWrap/>
            <w:vAlign w:val="bottom"/>
          </w:tcPr>
          <w:p w14:paraId="5159CA2F" w14:textId="4730D48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25,067</w:t>
            </w:r>
            <w:r w:rsidRPr="000665D6">
              <w:rPr>
                <w:rFonts w:asciiTheme="minorHAnsi" w:hAnsiTheme="minorHAnsi"/>
                <w:color w:val="000000"/>
                <w:sz w:val="16"/>
              </w:rPr>
              <w:t xml:space="preserve"> </w:t>
            </w:r>
          </w:p>
        </w:tc>
        <w:tc>
          <w:tcPr>
            <w:tcW w:w="0" w:type="auto"/>
            <w:vAlign w:val="bottom"/>
          </w:tcPr>
          <w:p w14:paraId="7CAE5599" w14:textId="667F2B33"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405,023 </w:t>
            </w:r>
          </w:p>
        </w:tc>
        <w:tc>
          <w:tcPr>
            <w:tcW w:w="0" w:type="auto"/>
            <w:shd w:val="clear" w:color="auto" w:fill="auto"/>
            <w:vAlign w:val="bottom"/>
          </w:tcPr>
          <w:p w14:paraId="4716B755" w14:textId="3576907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4D840F52" w14:textId="7E26E6F0" w:rsidR="005C24CF" w:rsidRPr="000665D6" w:rsidRDefault="005C24CF" w:rsidP="005C24CF">
            <w:pPr>
              <w:spacing w:after="0"/>
              <w:jc w:val="right"/>
              <w:rPr>
                <w:rFonts w:asciiTheme="minorHAnsi" w:hAnsiTheme="minorHAnsi"/>
                <w:sz w:val="16"/>
              </w:rPr>
            </w:pPr>
          </w:p>
        </w:tc>
        <w:tc>
          <w:tcPr>
            <w:tcW w:w="0" w:type="auto"/>
            <w:vAlign w:val="bottom"/>
          </w:tcPr>
          <w:p w14:paraId="5E4C95A7" w14:textId="7108EADC" w:rsidR="005C24CF" w:rsidRPr="000665D6" w:rsidRDefault="005C24CF" w:rsidP="005C24CF">
            <w:pPr>
              <w:spacing w:after="0"/>
              <w:jc w:val="right"/>
              <w:rPr>
                <w:rFonts w:asciiTheme="minorHAnsi" w:hAnsiTheme="minorHAnsi"/>
                <w:color w:val="000000" w:themeColor="text1"/>
                <w:sz w:val="16"/>
              </w:rPr>
            </w:pPr>
          </w:p>
        </w:tc>
      </w:tr>
      <w:tr w:rsidR="005C24CF" w:rsidRPr="00F83FC5" w14:paraId="2B75171D" w14:textId="77777777" w:rsidTr="005C24CF">
        <w:trPr>
          <w:cantSplit/>
          <w:jc w:val="center"/>
        </w:trPr>
        <w:tc>
          <w:tcPr>
            <w:tcW w:w="0" w:type="auto"/>
            <w:shd w:val="clear" w:color="auto" w:fill="auto"/>
            <w:noWrap/>
            <w:vAlign w:val="bottom"/>
          </w:tcPr>
          <w:p w14:paraId="58B74DB4" w14:textId="77777777" w:rsidR="005C24CF" w:rsidRPr="00E678F7" w:rsidRDefault="005C24CF" w:rsidP="005C24CF">
            <w:pPr>
              <w:spacing w:after="0"/>
              <w:jc w:val="right"/>
              <w:rPr>
                <w:sz w:val="16"/>
                <w:szCs w:val="16"/>
              </w:rPr>
            </w:pPr>
            <w:r w:rsidRPr="00E678F7">
              <w:rPr>
                <w:sz w:val="16"/>
                <w:szCs w:val="16"/>
              </w:rPr>
              <w:t>1979</w:t>
            </w:r>
          </w:p>
        </w:tc>
        <w:tc>
          <w:tcPr>
            <w:tcW w:w="0" w:type="auto"/>
            <w:shd w:val="clear" w:color="auto" w:fill="auto"/>
            <w:vAlign w:val="bottom"/>
          </w:tcPr>
          <w:p w14:paraId="0B2CE21D" w14:textId="7095D14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117,990</w:t>
            </w:r>
            <w:r w:rsidRPr="000665D6">
              <w:rPr>
                <w:rFonts w:asciiTheme="minorHAnsi" w:hAnsiTheme="minorHAnsi"/>
                <w:color w:val="000000"/>
                <w:sz w:val="16"/>
              </w:rPr>
              <w:t xml:space="preserve"> </w:t>
            </w:r>
          </w:p>
        </w:tc>
        <w:tc>
          <w:tcPr>
            <w:tcW w:w="0" w:type="auto"/>
            <w:shd w:val="clear" w:color="auto" w:fill="auto"/>
            <w:noWrap/>
            <w:vAlign w:val="bottom"/>
          </w:tcPr>
          <w:p w14:paraId="53EB1F57" w14:textId="4CA2AFF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23,</w:t>
            </w:r>
            <w:r w:rsidRPr="001E2547">
              <w:rPr>
                <w:rFonts w:asciiTheme="minorHAnsi" w:hAnsiTheme="minorHAnsi" w:cstheme="minorHAnsi"/>
                <w:color w:val="000000"/>
                <w:sz w:val="16"/>
                <w:szCs w:val="16"/>
              </w:rPr>
              <w:t>590</w:t>
            </w:r>
            <w:r w:rsidRPr="000665D6">
              <w:rPr>
                <w:rFonts w:asciiTheme="minorHAnsi" w:hAnsiTheme="minorHAnsi"/>
                <w:color w:val="000000"/>
                <w:sz w:val="16"/>
              </w:rPr>
              <w:t xml:space="preserve"> </w:t>
            </w:r>
          </w:p>
        </w:tc>
        <w:tc>
          <w:tcPr>
            <w:tcW w:w="0" w:type="auto"/>
            <w:vAlign w:val="bottom"/>
          </w:tcPr>
          <w:p w14:paraId="7E1E3E45" w14:textId="5A1F5C17"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471,526 </w:t>
            </w:r>
          </w:p>
        </w:tc>
        <w:tc>
          <w:tcPr>
            <w:tcW w:w="0" w:type="auto"/>
            <w:shd w:val="clear" w:color="auto" w:fill="auto"/>
            <w:vAlign w:val="bottom"/>
          </w:tcPr>
          <w:p w14:paraId="6947CBF5" w14:textId="7184BE73"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2686F9E" w14:textId="0AB23415" w:rsidR="005C24CF" w:rsidRPr="000665D6" w:rsidRDefault="005C24CF" w:rsidP="005C24CF">
            <w:pPr>
              <w:spacing w:after="0"/>
              <w:jc w:val="right"/>
              <w:rPr>
                <w:rFonts w:asciiTheme="minorHAnsi" w:hAnsiTheme="minorHAnsi"/>
                <w:sz w:val="16"/>
              </w:rPr>
            </w:pPr>
          </w:p>
        </w:tc>
        <w:tc>
          <w:tcPr>
            <w:tcW w:w="0" w:type="auto"/>
            <w:vAlign w:val="bottom"/>
          </w:tcPr>
          <w:p w14:paraId="7B8EAC4E" w14:textId="20918BF0" w:rsidR="005C24CF" w:rsidRPr="000665D6" w:rsidRDefault="005C24CF" w:rsidP="005C24CF">
            <w:pPr>
              <w:spacing w:after="0"/>
              <w:jc w:val="right"/>
              <w:rPr>
                <w:rFonts w:asciiTheme="minorHAnsi" w:hAnsiTheme="minorHAnsi"/>
                <w:color w:val="000000" w:themeColor="text1"/>
                <w:sz w:val="16"/>
              </w:rPr>
            </w:pPr>
          </w:p>
        </w:tc>
      </w:tr>
      <w:tr w:rsidR="005C24CF" w:rsidRPr="00F83FC5" w14:paraId="1E4DDC6E" w14:textId="77777777" w:rsidTr="005C24CF">
        <w:trPr>
          <w:cantSplit/>
          <w:jc w:val="center"/>
        </w:trPr>
        <w:tc>
          <w:tcPr>
            <w:tcW w:w="0" w:type="auto"/>
            <w:shd w:val="clear" w:color="auto" w:fill="auto"/>
            <w:noWrap/>
            <w:vAlign w:val="bottom"/>
          </w:tcPr>
          <w:p w14:paraId="460477CB" w14:textId="77777777" w:rsidR="005C24CF" w:rsidRPr="00E678F7" w:rsidRDefault="005C24CF" w:rsidP="005C24CF">
            <w:pPr>
              <w:spacing w:after="0"/>
              <w:jc w:val="right"/>
              <w:rPr>
                <w:sz w:val="16"/>
                <w:szCs w:val="16"/>
              </w:rPr>
            </w:pPr>
            <w:r w:rsidRPr="00E678F7">
              <w:rPr>
                <w:sz w:val="16"/>
                <w:szCs w:val="16"/>
              </w:rPr>
              <w:t>1980</w:t>
            </w:r>
          </w:p>
        </w:tc>
        <w:tc>
          <w:tcPr>
            <w:tcW w:w="0" w:type="auto"/>
            <w:shd w:val="clear" w:color="auto" w:fill="auto"/>
            <w:vAlign w:val="bottom"/>
          </w:tcPr>
          <w:p w14:paraId="347492CB" w14:textId="697140B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120,265</w:t>
            </w:r>
            <w:r w:rsidRPr="000665D6">
              <w:rPr>
                <w:rFonts w:asciiTheme="minorHAnsi" w:hAnsiTheme="minorHAnsi"/>
                <w:color w:val="000000"/>
                <w:sz w:val="16"/>
              </w:rPr>
              <w:t xml:space="preserve"> </w:t>
            </w:r>
          </w:p>
        </w:tc>
        <w:tc>
          <w:tcPr>
            <w:tcW w:w="0" w:type="auto"/>
            <w:shd w:val="clear" w:color="auto" w:fill="auto"/>
            <w:noWrap/>
            <w:vAlign w:val="bottom"/>
          </w:tcPr>
          <w:p w14:paraId="77304CBC" w14:textId="253F2E1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22,926</w:t>
            </w:r>
            <w:r w:rsidRPr="000665D6">
              <w:rPr>
                <w:rFonts w:asciiTheme="minorHAnsi" w:hAnsiTheme="minorHAnsi"/>
                <w:color w:val="000000"/>
                <w:sz w:val="16"/>
              </w:rPr>
              <w:t xml:space="preserve"> </w:t>
            </w:r>
          </w:p>
        </w:tc>
        <w:tc>
          <w:tcPr>
            <w:tcW w:w="0" w:type="auto"/>
            <w:vAlign w:val="bottom"/>
          </w:tcPr>
          <w:p w14:paraId="12FCC415" w14:textId="35FAFE28"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530,446 </w:t>
            </w:r>
          </w:p>
        </w:tc>
        <w:tc>
          <w:tcPr>
            <w:tcW w:w="0" w:type="auto"/>
            <w:shd w:val="clear" w:color="auto" w:fill="auto"/>
            <w:vAlign w:val="bottom"/>
          </w:tcPr>
          <w:p w14:paraId="05FB0FCE" w14:textId="1E20A8C8"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B9A11D4" w14:textId="55C2681B" w:rsidR="005C24CF" w:rsidRPr="000665D6" w:rsidRDefault="005C24CF" w:rsidP="005C24CF">
            <w:pPr>
              <w:spacing w:after="0"/>
              <w:jc w:val="right"/>
              <w:rPr>
                <w:rFonts w:asciiTheme="minorHAnsi" w:hAnsiTheme="minorHAnsi"/>
                <w:sz w:val="16"/>
              </w:rPr>
            </w:pPr>
          </w:p>
        </w:tc>
        <w:tc>
          <w:tcPr>
            <w:tcW w:w="0" w:type="auto"/>
            <w:vAlign w:val="bottom"/>
          </w:tcPr>
          <w:p w14:paraId="30AAAA23" w14:textId="0C8B4428" w:rsidR="005C24CF" w:rsidRPr="000665D6" w:rsidRDefault="005C24CF" w:rsidP="005C24CF">
            <w:pPr>
              <w:spacing w:after="0"/>
              <w:jc w:val="right"/>
              <w:rPr>
                <w:rFonts w:asciiTheme="minorHAnsi" w:hAnsiTheme="minorHAnsi"/>
                <w:color w:val="000000" w:themeColor="text1"/>
                <w:sz w:val="16"/>
              </w:rPr>
            </w:pPr>
          </w:p>
        </w:tc>
      </w:tr>
      <w:tr w:rsidR="005C24CF" w:rsidRPr="00F83FC5" w14:paraId="3BD978AD" w14:textId="77777777" w:rsidTr="005C24CF">
        <w:trPr>
          <w:cantSplit/>
          <w:jc w:val="center"/>
        </w:trPr>
        <w:tc>
          <w:tcPr>
            <w:tcW w:w="0" w:type="auto"/>
            <w:shd w:val="clear" w:color="auto" w:fill="auto"/>
            <w:noWrap/>
            <w:vAlign w:val="bottom"/>
          </w:tcPr>
          <w:p w14:paraId="2C0E2807" w14:textId="77777777" w:rsidR="005C24CF" w:rsidRPr="00E678F7" w:rsidRDefault="005C24CF" w:rsidP="005C24CF">
            <w:pPr>
              <w:spacing w:after="0"/>
              <w:jc w:val="right"/>
              <w:rPr>
                <w:sz w:val="16"/>
                <w:szCs w:val="16"/>
              </w:rPr>
            </w:pPr>
            <w:r w:rsidRPr="00E678F7">
              <w:rPr>
                <w:sz w:val="16"/>
                <w:szCs w:val="16"/>
              </w:rPr>
              <w:t>1981</w:t>
            </w:r>
          </w:p>
        </w:tc>
        <w:tc>
          <w:tcPr>
            <w:tcW w:w="0" w:type="auto"/>
            <w:shd w:val="clear" w:color="auto" w:fill="auto"/>
            <w:vAlign w:val="bottom"/>
          </w:tcPr>
          <w:p w14:paraId="362253A2" w14:textId="6D22651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143,780</w:t>
            </w:r>
            <w:r w:rsidRPr="000665D6">
              <w:rPr>
                <w:rFonts w:asciiTheme="minorHAnsi" w:hAnsiTheme="minorHAnsi"/>
                <w:color w:val="000000"/>
                <w:sz w:val="16"/>
              </w:rPr>
              <w:t xml:space="preserve"> </w:t>
            </w:r>
          </w:p>
        </w:tc>
        <w:tc>
          <w:tcPr>
            <w:tcW w:w="0" w:type="auto"/>
            <w:shd w:val="clear" w:color="auto" w:fill="auto"/>
            <w:noWrap/>
            <w:vAlign w:val="bottom"/>
          </w:tcPr>
          <w:p w14:paraId="5DEF4571" w14:textId="7EF3E0D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27,033</w:t>
            </w:r>
            <w:r w:rsidRPr="000665D6">
              <w:rPr>
                <w:rFonts w:asciiTheme="minorHAnsi" w:hAnsiTheme="minorHAnsi"/>
                <w:color w:val="000000"/>
                <w:sz w:val="16"/>
              </w:rPr>
              <w:t xml:space="preserve"> </w:t>
            </w:r>
          </w:p>
        </w:tc>
        <w:tc>
          <w:tcPr>
            <w:tcW w:w="0" w:type="auto"/>
            <w:vAlign w:val="bottom"/>
          </w:tcPr>
          <w:p w14:paraId="3F47E6DA" w14:textId="03675475"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556,366 </w:t>
            </w:r>
          </w:p>
        </w:tc>
        <w:tc>
          <w:tcPr>
            <w:tcW w:w="0" w:type="auto"/>
            <w:shd w:val="clear" w:color="auto" w:fill="auto"/>
            <w:vAlign w:val="bottom"/>
          </w:tcPr>
          <w:p w14:paraId="44701B20" w14:textId="05EBF2A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BCD83FA" w14:textId="6AA98F50" w:rsidR="005C24CF" w:rsidRPr="000665D6" w:rsidRDefault="005C24CF" w:rsidP="005C24CF">
            <w:pPr>
              <w:spacing w:after="0"/>
              <w:jc w:val="right"/>
              <w:rPr>
                <w:rFonts w:asciiTheme="minorHAnsi" w:hAnsiTheme="minorHAnsi"/>
                <w:sz w:val="16"/>
              </w:rPr>
            </w:pPr>
          </w:p>
        </w:tc>
        <w:tc>
          <w:tcPr>
            <w:tcW w:w="0" w:type="auto"/>
            <w:vAlign w:val="bottom"/>
          </w:tcPr>
          <w:p w14:paraId="364CD022" w14:textId="65F7B361" w:rsidR="005C24CF" w:rsidRPr="000665D6" w:rsidRDefault="005C24CF" w:rsidP="005C24CF">
            <w:pPr>
              <w:spacing w:after="0"/>
              <w:jc w:val="right"/>
              <w:rPr>
                <w:rFonts w:asciiTheme="minorHAnsi" w:hAnsiTheme="minorHAnsi"/>
                <w:color w:val="000000" w:themeColor="text1"/>
                <w:sz w:val="16"/>
              </w:rPr>
            </w:pPr>
          </w:p>
        </w:tc>
      </w:tr>
      <w:tr w:rsidR="005C24CF" w:rsidRPr="00F83FC5" w14:paraId="33A1FCEB" w14:textId="77777777" w:rsidTr="005C24CF">
        <w:trPr>
          <w:cantSplit/>
          <w:jc w:val="center"/>
        </w:trPr>
        <w:tc>
          <w:tcPr>
            <w:tcW w:w="0" w:type="auto"/>
            <w:shd w:val="clear" w:color="auto" w:fill="auto"/>
            <w:noWrap/>
            <w:vAlign w:val="bottom"/>
          </w:tcPr>
          <w:p w14:paraId="20F753E6" w14:textId="77777777" w:rsidR="005C24CF" w:rsidRPr="00E678F7" w:rsidRDefault="005C24CF" w:rsidP="005C24CF">
            <w:pPr>
              <w:spacing w:after="0"/>
              <w:jc w:val="right"/>
              <w:rPr>
                <w:sz w:val="16"/>
                <w:szCs w:val="16"/>
              </w:rPr>
            </w:pPr>
            <w:r w:rsidRPr="00E678F7">
              <w:rPr>
                <w:sz w:val="16"/>
                <w:szCs w:val="16"/>
              </w:rPr>
              <w:t>1982</w:t>
            </w:r>
          </w:p>
        </w:tc>
        <w:tc>
          <w:tcPr>
            <w:tcW w:w="0" w:type="auto"/>
            <w:shd w:val="clear" w:color="auto" w:fill="auto"/>
            <w:vAlign w:val="bottom"/>
          </w:tcPr>
          <w:p w14:paraId="4B5A6A3B" w14:textId="137C4D3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166,785</w:t>
            </w:r>
            <w:r w:rsidRPr="000665D6">
              <w:rPr>
                <w:rFonts w:asciiTheme="minorHAnsi" w:hAnsiTheme="minorHAnsi"/>
                <w:color w:val="000000"/>
                <w:sz w:val="16"/>
              </w:rPr>
              <w:t xml:space="preserve"> </w:t>
            </w:r>
          </w:p>
        </w:tc>
        <w:tc>
          <w:tcPr>
            <w:tcW w:w="0" w:type="auto"/>
            <w:shd w:val="clear" w:color="auto" w:fill="auto"/>
            <w:noWrap/>
            <w:vAlign w:val="bottom"/>
          </w:tcPr>
          <w:p w14:paraId="66AA44CE" w14:textId="01645AC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30,771</w:t>
            </w:r>
            <w:r w:rsidRPr="000665D6">
              <w:rPr>
                <w:rFonts w:asciiTheme="minorHAnsi" w:hAnsiTheme="minorHAnsi"/>
                <w:color w:val="000000"/>
                <w:sz w:val="16"/>
              </w:rPr>
              <w:t xml:space="preserve"> </w:t>
            </w:r>
          </w:p>
        </w:tc>
        <w:tc>
          <w:tcPr>
            <w:tcW w:w="0" w:type="auto"/>
            <w:vAlign w:val="bottom"/>
          </w:tcPr>
          <w:p w14:paraId="2D1E77D7" w14:textId="47B86D02"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579,603 </w:t>
            </w:r>
          </w:p>
        </w:tc>
        <w:tc>
          <w:tcPr>
            <w:tcW w:w="0" w:type="auto"/>
            <w:shd w:val="clear" w:color="auto" w:fill="auto"/>
            <w:vAlign w:val="bottom"/>
          </w:tcPr>
          <w:p w14:paraId="04E84741" w14:textId="6914136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5E023B6A" w14:textId="0BFFA2C5" w:rsidR="005C24CF" w:rsidRPr="000665D6" w:rsidRDefault="005C24CF" w:rsidP="005C24CF">
            <w:pPr>
              <w:spacing w:after="0"/>
              <w:jc w:val="right"/>
              <w:rPr>
                <w:rFonts w:asciiTheme="minorHAnsi" w:hAnsiTheme="minorHAnsi"/>
                <w:sz w:val="16"/>
              </w:rPr>
            </w:pPr>
          </w:p>
        </w:tc>
        <w:tc>
          <w:tcPr>
            <w:tcW w:w="0" w:type="auto"/>
            <w:vAlign w:val="bottom"/>
          </w:tcPr>
          <w:p w14:paraId="16AE3132" w14:textId="47C92E3D" w:rsidR="005C24CF" w:rsidRPr="000665D6" w:rsidRDefault="005C24CF" w:rsidP="005C24CF">
            <w:pPr>
              <w:spacing w:after="0"/>
              <w:jc w:val="right"/>
              <w:rPr>
                <w:rFonts w:asciiTheme="minorHAnsi" w:hAnsiTheme="minorHAnsi"/>
                <w:color w:val="000000" w:themeColor="text1"/>
                <w:sz w:val="16"/>
              </w:rPr>
            </w:pPr>
          </w:p>
        </w:tc>
      </w:tr>
      <w:tr w:rsidR="005C24CF" w:rsidRPr="00F83FC5" w14:paraId="4871A437" w14:textId="77777777" w:rsidTr="005C24CF">
        <w:trPr>
          <w:cantSplit/>
          <w:jc w:val="center"/>
        </w:trPr>
        <w:tc>
          <w:tcPr>
            <w:tcW w:w="0" w:type="auto"/>
            <w:shd w:val="clear" w:color="auto" w:fill="auto"/>
            <w:noWrap/>
            <w:vAlign w:val="bottom"/>
          </w:tcPr>
          <w:p w14:paraId="68708E39" w14:textId="77777777" w:rsidR="005C24CF" w:rsidRPr="00E678F7" w:rsidRDefault="005C24CF" w:rsidP="005C24CF">
            <w:pPr>
              <w:spacing w:after="0"/>
              <w:jc w:val="right"/>
              <w:rPr>
                <w:sz w:val="16"/>
                <w:szCs w:val="16"/>
              </w:rPr>
            </w:pPr>
            <w:r w:rsidRPr="00E678F7">
              <w:rPr>
                <w:sz w:val="16"/>
                <w:szCs w:val="16"/>
              </w:rPr>
              <w:t>1983</w:t>
            </w:r>
          </w:p>
        </w:tc>
        <w:tc>
          <w:tcPr>
            <w:tcW w:w="0" w:type="auto"/>
            <w:shd w:val="clear" w:color="auto" w:fill="auto"/>
            <w:vAlign w:val="bottom"/>
          </w:tcPr>
          <w:p w14:paraId="410D0C28" w14:textId="2F36D86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172,375</w:t>
            </w:r>
            <w:r w:rsidRPr="000665D6">
              <w:rPr>
                <w:rFonts w:asciiTheme="minorHAnsi" w:hAnsiTheme="minorHAnsi"/>
                <w:color w:val="000000"/>
                <w:sz w:val="16"/>
              </w:rPr>
              <w:t xml:space="preserve"> </w:t>
            </w:r>
          </w:p>
        </w:tc>
        <w:tc>
          <w:tcPr>
            <w:tcW w:w="0" w:type="auto"/>
            <w:shd w:val="clear" w:color="auto" w:fill="auto"/>
            <w:noWrap/>
            <w:vAlign w:val="bottom"/>
          </w:tcPr>
          <w:p w14:paraId="2C982024" w14:textId="6A822AF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30,733</w:t>
            </w:r>
            <w:r w:rsidRPr="000665D6">
              <w:rPr>
                <w:rFonts w:asciiTheme="minorHAnsi" w:hAnsiTheme="minorHAnsi"/>
                <w:color w:val="000000"/>
                <w:sz w:val="16"/>
              </w:rPr>
              <w:t xml:space="preserve"> </w:t>
            </w:r>
          </w:p>
        </w:tc>
        <w:tc>
          <w:tcPr>
            <w:tcW w:w="0" w:type="auto"/>
            <w:vAlign w:val="bottom"/>
          </w:tcPr>
          <w:p w14:paraId="6315D51A" w14:textId="10BF3698"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618,424 </w:t>
            </w:r>
          </w:p>
        </w:tc>
        <w:tc>
          <w:tcPr>
            <w:tcW w:w="0" w:type="auto"/>
            <w:shd w:val="clear" w:color="auto" w:fill="auto"/>
            <w:vAlign w:val="bottom"/>
          </w:tcPr>
          <w:p w14:paraId="579D1FFC" w14:textId="5900C3D4"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41E0E2B5" w14:textId="3C3BB0F7" w:rsidR="005C24CF" w:rsidRPr="000665D6" w:rsidRDefault="005C24CF" w:rsidP="005C24CF">
            <w:pPr>
              <w:spacing w:after="0"/>
              <w:jc w:val="right"/>
              <w:rPr>
                <w:rFonts w:asciiTheme="minorHAnsi" w:hAnsiTheme="minorHAnsi"/>
                <w:sz w:val="16"/>
              </w:rPr>
            </w:pPr>
          </w:p>
        </w:tc>
        <w:tc>
          <w:tcPr>
            <w:tcW w:w="0" w:type="auto"/>
            <w:vAlign w:val="bottom"/>
          </w:tcPr>
          <w:p w14:paraId="6B6623A0" w14:textId="4239BE06" w:rsidR="005C24CF" w:rsidRPr="000665D6" w:rsidRDefault="005C24CF" w:rsidP="005C24CF">
            <w:pPr>
              <w:spacing w:after="0"/>
              <w:jc w:val="right"/>
              <w:rPr>
                <w:rFonts w:asciiTheme="minorHAnsi" w:hAnsiTheme="minorHAnsi"/>
                <w:color w:val="000000" w:themeColor="text1"/>
                <w:sz w:val="16"/>
              </w:rPr>
            </w:pPr>
          </w:p>
        </w:tc>
      </w:tr>
      <w:tr w:rsidR="005C24CF" w:rsidRPr="00F83FC5" w14:paraId="15DD13A3" w14:textId="77777777" w:rsidTr="005C24CF">
        <w:trPr>
          <w:cantSplit/>
          <w:jc w:val="center"/>
        </w:trPr>
        <w:tc>
          <w:tcPr>
            <w:tcW w:w="0" w:type="auto"/>
            <w:shd w:val="clear" w:color="auto" w:fill="auto"/>
            <w:noWrap/>
            <w:vAlign w:val="bottom"/>
          </w:tcPr>
          <w:p w14:paraId="4AB5ABD2" w14:textId="77777777" w:rsidR="005C24CF" w:rsidRPr="00E678F7" w:rsidRDefault="005C24CF" w:rsidP="005C24CF">
            <w:pPr>
              <w:spacing w:after="0"/>
              <w:jc w:val="right"/>
              <w:rPr>
                <w:sz w:val="16"/>
                <w:szCs w:val="16"/>
              </w:rPr>
            </w:pPr>
            <w:r w:rsidRPr="00E678F7">
              <w:rPr>
                <w:sz w:val="16"/>
                <w:szCs w:val="16"/>
              </w:rPr>
              <w:t>1984</w:t>
            </w:r>
          </w:p>
        </w:tc>
        <w:tc>
          <w:tcPr>
            <w:tcW w:w="0" w:type="auto"/>
            <w:shd w:val="clear" w:color="auto" w:fill="auto"/>
            <w:vAlign w:val="bottom"/>
          </w:tcPr>
          <w:p w14:paraId="368D68F6" w14:textId="58177FF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173,590</w:t>
            </w:r>
            <w:r w:rsidRPr="000665D6">
              <w:rPr>
                <w:rFonts w:asciiTheme="minorHAnsi" w:hAnsiTheme="minorHAnsi"/>
                <w:color w:val="000000"/>
                <w:sz w:val="16"/>
              </w:rPr>
              <w:t xml:space="preserve"> </w:t>
            </w:r>
          </w:p>
        </w:tc>
        <w:tc>
          <w:tcPr>
            <w:tcW w:w="0" w:type="auto"/>
            <w:shd w:val="clear" w:color="auto" w:fill="auto"/>
            <w:noWrap/>
            <w:vAlign w:val="bottom"/>
          </w:tcPr>
          <w:p w14:paraId="6A007EC1" w14:textId="23D6FA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29,945</w:t>
            </w:r>
            <w:r w:rsidRPr="000665D6">
              <w:rPr>
                <w:rFonts w:asciiTheme="minorHAnsi" w:hAnsiTheme="minorHAnsi"/>
                <w:color w:val="000000"/>
                <w:sz w:val="16"/>
              </w:rPr>
              <w:t xml:space="preserve"> </w:t>
            </w:r>
          </w:p>
        </w:tc>
        <w:tc>
          <w:tcPr>
            <w:tcW w:w="0" w:type="auto"/>
            <w:vAlign w:val="bottom"/>
          </w:tcPr>
          <w:p w14:paraId="300BA6B4" w14:textId="1BF2C09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651,063</w:t>
            </w:r>
            <w:r w:rsidRPr="000665D6">
              <w:rPr>
                <w:rFonts w:asciiTheme="minorHAnsi" w:hAnsiTheme="minorHAnsi"/>
                <w:color w:val="000000"/>
                <w:sz w:val="16"/>
              </w:rPr>
              <w:t xml:space="preserve"> </w:t>
            </w:r>
          </w:p>
        </w:tc>
        <w:tc>
          <w:tcPr>
            <w:tcW w:w="0" w:type="auto"/>
            <w:shd w:val="clear" w:color="auto" w:fill="auto"/>
            <w:vAlign w:val="bottom"/>
          </w:tcPr>
          <w:p w14:paraId="4A071325" w14:textId="4E60951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C763E6C" w14:textId="0966F8B9" w:rsidR="005C24CF" w:rsidRPr="000665D6" w:rsidRDefault="005C24CF" w:rsidP="005C24CF">
            <w:pPr>
              <w:spacing w:after="0"/>
              <w:jc w:val="right"/>
              <w:rPr>
                <w:rFonts w:asciiTheme="minorHAnsi" w:hAnsiTheme="minorHAnsi"/>
                <w:sz w:val="16"/>
              </w:rPr>
            </w:pPr>
          </w:p>
        </w:tc>
        <w:tc>
          <w:tcPr>
            <w:tcW w:w="0" w:type="auto"/>
            <w:vAlign w:val="bottom"/>
          </w:tcPr>
          <w:p w14:paraId="2F456FC1" w14:textId="0D657C87" w:rsidR="005C24CF" w:rsidRPr="000665D6" w:rsidRDefault="005C24CF" w:rsidP="005C24CF">
            <w:pPr>
              <w:spacing w:after="0"/>
              <w:jc w:val="right"/>
              <w:rPr>
                <w:rFonts w:asciiTheme="minorHAnsi" w:hAnsiTheme="minorHAnsi"/>
                <w:color w:val="000000" w:themeColor="text1"/>
                <w:sz w:val="16"/>
              </w:rPr>
            </w:pPr>
          </w:p>
        </w:tc>
      </w:tr>
      <w:tr w:rsidR="005C24CF" w:rsidRPr="00F83FC5" w14:paraId="32359A3C" w14:textId="77777777" w:rsidTr="005C24CF">
        <w:trPr>
          <w:cantSplit/>
          <w:jc w:val="center"/>
        </w:trPr>
        <w:tc>
          <w:tcPr>
            <w:tcW w:w="0" w:type="auto"/>
            <w:shd w:val="clear" w:color="auto" w:fill="auto"/>
            <w:noWrap/>
            <w:vAlign w:val="bottom"/>
          </w:tcPr>
          <w:p w14:paraId="5D47037E" w14:textId="77777777" w:rsidR="005C24CF" w:rsidRPr="00E678F7" w:rsidRDefault="005C24CF" w:rsidP="005C24CF">
            <w:pPr>
              <w:spacing w:after="0"/>
              <w:jc w:val="right"/>
              <w:rPr>
                <w:sz w:val="16"/>
                <w:szCs w:val="16"/>
              </w:rPr>
            </w:pPr>
            <w:r w:rsidRPr="00E678F7">
              <w:rPr>
                <w:sz w:val="16"/>
                <w:szCs w:val="16"/>
              </w:rPr>
              <w:t>1985</w:t>
            </w:r>
          </w:p>
        </w:tc>
        <w:tc>
          <w:tcPr>
            <w:tcW w:w="0" w:type="auto"/>
            <w:shd w:val="clear" w:color="auto" w:fill="auto"/>
            <w:vAlign w:val="bottom"/>
          </w:tcPr>
          <w:p w14:paraId="085DEA38" w14:textId="3F1EFDB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188,540</w:t>
            </w:r>
            <w:r w:rsidRPr="000665D6">
              <w:rPr>
                <w:rFonts w:asciiTheme="minorHAnsi" w:hAnsiTheme="minorHAnsi"/>
                <w:color w:val="000000"/>
                <w:sz w:val="16"/>
              </w:rPr>
              <w:t xml:space="preserve"> </w:t>
            </w:r>
          </w:p>
        </w:tc>
        <w:tc>
          <w:tcPr>
            <w:tcW w:w="0" w:type="auto"/>
            <w:shd w:val="clear" w:color="auto" w:fill="auto"/>
            <w:noWrap/>
            <w:vAlign w:val="bottom"/>
          </w:tcPr>
          <w:p w14:paraId="15EF19F9" w14:textId="16A941D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30,012</w:t>
            </w:r>
            <w:r w:rsidRPr="000665D6">
              <w:rPr>
                <w:rFonts w:asciiTheme="minorHAnsi" w:hAnsiTheme="minorHAnsi"/>
                <w:color w:val="000000"/>
                <w:sz w:val="16"/>
              </w:rPr>
              <w:t xml:space="preserve"> </w:t>
            </w:r>
          </w:p>
        </w:tc>
        <w:tc>
          <w:tcPr>
            <w:tcW w:w="0" w:type="auto"/>
            <w:vAlign w:val="bottom"/>
          </w:tcPr>
          <w:p w14:paraId="10C41EB5" w14:textId="641DAEF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690,522</w:t>
            </w:r>
            <w:r w:rsidRPr="000665D6">
              <w:rPr>
                <w:rFonts w:asciiTheme="minorHAnsi" w:hAnsiTheme="minorHAnsi"/>
                <w:color w:val="000000"/>
                <w:sz w:val="16"/>
              </w:rPr>
              <w:t xml:space="preserve"> </w:t>
            </w:r>
          </w:p>
        </w:tc>
        <w:tc>
          <w:tcPr>
            <w:tcW w:w="0" w:type="auto"/>
            <w:shd w:val="clear" w:color="auto" w:fill="auto"/>
            <w:vAlign w:val="bottom"/>
          </w:tcPr>
          <w:p w14:paraId="4EDAB08A" w14:textId="283E276D"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6B36D1C" w14:textId="615F8354" w:rsidR="005C24CF" w:rsidRPr="000665D6" w:rsidRDefault="005C24CF" w:rsidP="005C24CF">
            <w:pPr>
              <w:spacing w:after="0"/>
              <w:jc w:val="right"/>
              <w:rPr>
                <w:rFonts w:asciiTheme="minorHAnsi" w:hAnsiTheme="minorHAnsi"/>
                <w:sz w:val="16"/>
              </w:rPr>
            </w:pPr>
          </w:p>
        </w:tc>
        <w:tc>
          <w:tcPr>
            <w:tcW w:w="0" w:type="auto"/>
            <w:vAlign w:val="bottom"/>
          </w:tcPr>
          <w:p w14:paraId="1C6D8FE2" w14:textId="6A4482EC" w:rsidR="005C24CF" w:rsidRPr="000665D6" w:rsidRDefault="005C24CF" w:rsidP="005C24CF">
            <w:pPr>
              <w:spacing w:after="0"/>
              <w:jc w:val="right"/>
              <w:rPr>
                <w:rFonts w:asciiTheme="minorHAnsi" w:hAnsiTheme="minorHAnsi"/>
                <w:color w:val="000000" w:themeColor="text1"/>
                <w:sz w:val="16"/>
              </w:rPr>
            </w:pPr>
          </w:p>
        </w:tc>
      </w:tr>
      <w:tr w:rsidR="005C24CF" w:rsidRPr="00F83FC5" w14:paraId="2DE37114" w14:textId="77777777" w:rsidTr="005C24CF">
        <w:trPr>
          <w:cantSplit/>
          <w:jc w:val="center"/>
        </w:trPr>
        <w:tc>
          <w:tcPr>
            <w:tcW w:w="0" w:type="auto"/>
            <w:shd w:val="clear" w:color="auto" w:fill="auto"/>
            <w:noWrap/>
            <w:vAlign w:val="bottom"/>
          </w:tcPr>
          <w:p w14:paraId="4D6AAE10" w14:textId="77777777" w:rsidR="005C24CF" w:rsidRPr="00E678F7" w:rsidRDefault="005C24CF" w:rsidP="005C24CF">
            <w:pPr>
              <w:spacing w:after="0"/>
              <w:jc w:val="right"/>
              <w:rPr>
                <w:sz w:val="16"/>
                <w:szCs w:val="16"/>
              </w:rPr>
            </w:pPr>
            <w:r w:rsidRPr="00E678F7">
              <w:rPr>
                <w:sz w:val="16"/>
                <w:szCs w:val="16"/>
              </w:rPr>
              <w:t>1986</w:t>
            </w:r>
          </w:p>
        </w:tc>
        <w:tc>
          <w:tcPr>
            <w:tcW w:w="0" w:type="auto"/>
            <w:shd w:val="clear" w:color="auto" w:fill="auto"/>
            <w:vAlign w:val="bottom"/>
          </w:tcPr>
          <w:p w14:paraId="10A4737B" w14:textId="39925C8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211,100</w:t>
            </w:r>
            <w:r w:rsidRPr="000665D6">
              <w:rPr>
                <w:rFonts w:asciiTheme="minorHAnsi" w:hAnsiTheme="minorHAnsi"/>
                <w:color w:val="000000"/>
                <w:sz w:val="16"/>
              </w:rPr>
              <w:t xml:space="preserve"> </w:t>
            </w:r>
          </w:p>
        </w:tc>
        <w:tc>
          <w:tcPr>
            <w:tcW w:w="0" w:type="auto"/>
            <w:shd w:val="clear" w:color="auto" w:fill="auto"/>
            <w:noWrap/>
            <w:vAlign w:val="bottom"/>
          </w:tcPr>
          <w:p w14:paraId="0FEEFD18" w14:textId="6F44C8F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29,</w:t>
            </w:r>
            <w:r w:rsidRPr="001E2547">
              <w:rPr>
                <w:rFonts w:asciiTheme="minorHAnsi" w:hAnsiTheme="minorHAnsi" w:cstheme="minorHAnsi"/>
                <w:color w:val="000000"/>
                <w:sz w:val="16"/>
                <w:szCs w:val="16"/>
              </w:rPr>
              <w:t>897</w:t>
            </w:r>
            <w:r w:rsidRPr="000665D6">
              <w:rPr>
                <w:rFonts w:asciiTheme="minorHAnsi" w:hAnsiTheme="minorHAnsi"/>
                <w:color w:val="000000"/>
                <w:sz w:val="16"/>
              </w:rPr>
              <w:t xml:space="preserve"> </w:t>
            </w:r>
          </w:p>
        </w:tc>
        <w:tc>
          <w:tcPr>
            <w:tcW w:w="0" w:type="auto"/>
            <w:vAlign w:val="bottom"/>
          </w:tcPr>
          <w:p w14:paraId="5E70392A" w14:textId="65F58B4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742,523</w:t>
            </w:r>
            <w:r w:rsidRPr="000665D6">
              <w:rPr>
                <w:rFonts w:asciiTheme="minorHAnsi" w:hAnsiTheme="minorHAnsi"/>
                <w:color w:val="000000"/>
                <w:sz w:val="16"/>
              </w:rPr>
              <w:t xml:space="preserve"> </w:t>
            </w:r>
          </w:p>
        </w:tc>
        <w:tc>
          <w:tcPr>
            <w:tcW w:w="0" w:type="auto"/>
            <w:shd w:val="clear" w:color="auto" w:fill="auto"/>
            <w:vAlign w:val="bottom"/>
          </w:tcPr>
          <w:p w14:paraId="124DE9FC" w14:textId="6CB98F3C"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52162756" w14:textId="5B948B87" w:rsidR="005C24CF" w:rsidRPr="000665D6" w:rsidRDefault="005C24CF" w:rsidP="005C24CF">
            <w:pPr>
              <w:spacing w:after="0"/>
              <w:jc w:val="right"/>
              <w:rPr>
                <w:rFonts w:asciiTheme="minorHAnsi" w:hAnsiTheme="minorHAnsi"/>
                <w:sz w:val="16"/>
              </w:rPr>
            </w:pPr>
          </w:p>
        </w:tc>
        <w:tc>
          <w:tcPr>
            <w:tcW w:w="0" w:type="auto"/>
            <w:vAlign w:val="bottom"/>
          </w:tcPr>
          <w:p w14:paraId="36EFF053" w14:textId="737B4860" w:rsidR="005C24CF" w:rsidRPr="000665D6" w:rsidRDefault="005C24CF" w:rsidP="005C24CF">
            <w:pPr>
              <w:spacing w:after="0"/>
              <w:jc w:val="right"/>
              <w:rPr>
                <w:rFonts w:asciiTheme="minorHAnsi" w:hAnsiTheme="minorHAnsi"/>
                <w:color w:val="000000" w:themeColor="text1"/>
                <w:sz w:val="16"/>
              </w:rPr>
            </w:pPr>
          </w:p>
        </w:tc>
      </w:tr>
      <w:tr w:rsidR="005C24CF" w:rsidRPr="00F83FC5" w14:paraId="1127FB3A" w14:textId="77777777" w:rsidTr="005C24CF">
        <w:trPr>
          <w:cantSplit/>
          <w:jc w:val="center"/>
        </w:trPr>
        <w:tc>
          <w:tcPr>
            <w:tcW w:w="0" w:type="auto"/>
            <w:shd w:val="clear" w:color="auto" w:fill="auto"/>
            <w:noWrap/>
            <w:vAlign w:val="bottom"/>
          </w:tcPr>
          <w:p w14:paraId="0975C657" w14:textId="77777777" w:rsidR="005C24CF" w:rsidRPr="00E678F7" w:rsidRDefault="005C24CF" w:rsidP="005C24CF">
            <w:pPr>
              <w:spacing w:after="0"/>
              <w:jc w:val="right"/>
              <w:rPr>
                <w:sz w:val="16"/>
                <w:szCs w:val="16"/>
              </w:rPr>
            </w:pPr>
            <w:r w:rsidRPr="00E678F7">
              <w:rPr>
                <w:sz w:val="16"/>
                <w:szCs w:val="16"/>
              </w:rPr>
              <w:t>1987</w:t>
            </w:r>
          </w:p>
        </w:tc>
        <w:tc>
          <w:tcPr>
            <w:tcW w:w="0" w:type="auto"/>
            <w:shd w:val="clear" w:color="auto" w:fill="auto"/>
            <w:vAlign w:val="bottom"/>
          </w:tcPr>
          <w:p w14:paraId="0646A252" w14:textId="1DCF63F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227,490</w:t>
            </w:r>
            <w:r w:rsidRPr="000665D6">
              <w:rPr>
                <w:rFonts w:asciiTheme="minorHAnsi" w:hAnsiTheme="minorHAnsi"/>
                <w:color w:val="000000"/>
                <w:sz w:val="16"/>
              </w:rPr>
              <w:t xml:space="preserve"> </w:t>
            </w:r>
          </w:p>
        </w:tc>
        <w:tc>
          <w:tcPr>
            <w:tcW w:w="0" w:type="auto"/>
            <w:shd w:val="clear" w:color="auto" w:fill="auto"/>
            <w:noWrap/>
            <w:vAlign w:val="bottom"/>
          </w:tcPr>
          <w:p w14:paraId="5ECDC56E" w14:textId="43DFD7E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28,914</w:t>
            </w:r>
            <w:r w:rsidRPr="000665D6">
              <w:rPr>
                <w:rFonts w:asciiTheme="minorHAnsi" w:hAnsiTheme="minorHAnsi"/>
                <w:color w:val="000000"/>
                <w:sz w:val="16"/>
              </w:rPr>
              <w:t xml:space="preserve"> </w:t>
            </w:r>
          </w:p>
        </w:tc>
        <w:tc>
          <w:tcPr>
            <w:tcW w:w="0" w:type="auto"/>
            <w:vAlign w:val="bottom"/>
          </w:tcPr>
          <w:p w14:paraId="171BFC28" w14:textId="540CA0A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787,267</w:t>
            </w:r>
            <w:r w:rsidRPr="000665D6">
              <w:rPr>
                <w:rFonts w:asciiTheme="minorHAnsi" w:hAnsiTheme="minorHAnsi"/>
                <w:color w:val="000000"/>
                <w:sz w:val="16"/>
              </w:rPr>
              <w:t xml:space="preserve"> </w:t>
            </w:r>
          </w:p>
        </w:tc>
        <w:tc>
          <w:tcPr>
            <w:tcW w:w="0" w:type="auto"/>
            <w:shd w:val="clear" w:color="auto" w:fill="auto"/>
            <w:vAlign w:val="bottom"/>
          </w:tcPr>
          <w:p w14:paraId="27A5534A" w14:textId="2020427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C78FFAC" w14:textId="4047DE19" w:rsidR="005C24CF" w:rsidRPr="000665D6" w:rsidRDefault="005C24CF" w:rsidP="005C24CF">
            <w:pPr>
              <w:spacing w:after="0"/>
              <w:jc w:val="right"/>
              <w:rPr>
                <w:rFonts w:asciiTheme="minorHAnsi" w:hAnsiTheme="minorHAnsi"/>
                <w:sz w:val="16"/>
              </w:rPr>
            </w:pPr>
          </w:p>
        </w:tc>
        <w:tc>
          <w:tcPr>
            <w:tcW w:w="0" w:type="auto"/>
            <w:vAlign w:val="bottom"/>
          </w:tcPr>
          <w:p w14:paraId="18F52F65" w14:textId="25B8DECB" w:rsidR="005C24CF" w:rsidRPr="000665D6" w:rsidRDefault="005C24CF" w:rsidP="005C24CF">
            <w:pPr>
              <w:spacing w:after="0"/>
              <w:jc w:val="right"/>
              <w:rPr>
                <w:rFonts w:asciiTheme="minorHAnsi" w:hAnsiTheme="minorHAnsi"/>
                <w:color w:val="000000" w:themeColor="text1"/>
                <w:sz w:val="16"/>
              </w:rPr>
            </w:pPr>
          </w:p>
        </w:tc>
      </w:tr>
      <w:tr w:rsidR="005C24CF" w:rsidRPr="00F83FC5" w14:paraId="194805BF" w14:textId="77777777" w:rsidTr="005C24CF">
        <w:trPr>
          <w:cantSplit/>
          <w:jc w:val="center"/>
        </w:trPr>
        <w:tc>
          <w:tcPr>
            <w:tcW w:w="0" w:type="auto"/>
            <w:shd w:val="clear" w:color="auto" w:fill="auto"/>
            <w:noWrap/>
            <w:vAlign w:val="bottom"/>
          </w:tcPr>
          <w:p w14:paraId="45DDA920" w14:textId="77777777" w:rsidR="005C24CF" w:rsidRPr="00E678F7" w:rsidRDefault="005C24CF" w:rsidP="005C24CF">
            <w:pPr>
              <w:spacing w:after="0"/>
              <w:jc w:val="right"/>
              <w:rPr>
                <w:sz w:val="16"/>
                <w:szCs w:val="16"/>
              </w:rPr>
            </w:pPr>
            <w:r w:rsidRPr="00E678F7">
              <w:rPr>
                <w:sz w:val="16"/>
                <w:szCs w:val="16"/>
              </w:rPr>
              <w:t>1988</w:t>
            </w:r>
          </w:p>
        </w:tc>
        <w:tc>
          <w:tcPr>
            <w:tcW w:w="0" w:type="auto"/>
            <w:shd w:val="clear" w:color="auto" w:fill="auto"/>
            <w:vAlign w:val="bottom"/>
          </w:tcPr>
          <w:p w14:paraId="63AE0E49" w14:textId="21947DE2"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233,010</w:t>
            </w:r>
            <w:r w:rsidRPr="000665D6">
              <w:rPr>
                <w:rFonts w:asciiTheme="minorHAnsi" w:hAnsiTheme="minorHAnsi"/>
                <w:color w:val="000000"/>
                <w:sz w:val="16"/>
              </w:rPr>
              <w:t xml:space="preserve"> </w:t>
            </w:r>
          </w:p>
        </w:tc>
        <w:tc>
          <w:tcPr>
            <w:tcW w:w="0" w:type="auto"/>
            <w:shd w:val="clear" w:color="auto" w:fill="auto"/>
            <w:noWrap/>
            <w:vAlign w:val="bottom"/>
          </w:tcPr>
          <w:p w14:paraId="2766E24F" w14:textId="291BE74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26,</w:t>
            </w:r>
            <w:r w:rsidRPr="001E2547">
              <w:rPr>
                <w:rFonts w:asciiTheme="minorHAnsi" w:hAnsiTheme="minorHAnsi" w:cstheme="minorHAnsi"/>
                <w:color w:val="000000"/>
                <w:sz w:val="16"/>
                <w:szCs w:val="16"/>
              </w:rPr>
              <w:t>573</w:t>
            </w:r>
            <w:r w:rsidRPr="000665D6">
              <w:rPr>
                <w:rFonts w:asciiTheme="minorHAnsi" w:hAnsiTheme="minorHAnsi"/>
                <w:color w:val="000000"/>
                <w:sz w:val="16"/>
              </w:rPr>
              <w:t xml:space="preserve"> </w:t>
            </w:r>
          </w:p>
        </w:tc>
        <w:tc>
          <w:tcPr>
            <w:tcW w:w="0" w:type="auto"/>
            <w:vAlign w:val="bottom"/>
          </w:tcPr>
          <w:p w14:paraId="3104B7BC" w14:textId="2880E29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794,280</w:t>
            </w:r>
            <w:r w:rsidRPr="000665D6">
              <w:rPr>
                <w:rFonts w:asciiTheme="minorHAnsi" w:hAnsiTheme="minorHAnsi"/>
                <w:color w:val="000000"/>
                <w:sz w:val="16"/>
              </w:rPr>
              <w:t xml:space="preserve"> </w:t>
            </w:r>
          </w:p>
        </w:tc>
        <w:tc>
          <w:tcPr>
            <w:tcW w:w="0" w:type="auto"/>
            <w:shd w:val="clear" w:color="auto" w:fill="auto"/>
            <w:vAlign w:val="bottom"/>
          </w:tcPr>
          <w:p w14:paraId="1D096245" w14:textId="2F7D8FBE"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C0BA2AC" w14:textId="2A9BA109" w:rsidR="005C24CF" w:rsidRPr="000665D6" w:rsidRDefault="005C24CF" w:rsidP="005C24CF">
            <w:pPr>
              <w:spacing w:after="0"/>
              <w:jc w:val="right"/>
              <w:rPr>
                <w:rFonts w:asciiTheme="minorHAnsi" w:hAnsiTheme="minorHAnsi"/>
                <w:sz w:val="16"/>
              </w:rPr>
            </w:pPr>
          </w:p>
        </w:tc>
        <w:tc>
          <w:tcPr>
            <w:tcW w:w="0" w:type="auto"/>
            <w:vAlign w:val="bottom"/>
          </w:tcPr>
          <w:p w14:paraId="356C5D67" w14:textId="10A1CF55" w:rsidR="005C24CF" w:rsidRPr="000665D6" w:rsidRDefault="005C24CF" w:rsidP="005C24CF">
            <w:pPr>
              <w:spacing w:after="0"/>
              <w:jc w:val="right"/>
              <w:rPr>
                <w:rFonts w:asciiTheme="minorHAnsi" w:hAnsiTheme="minorHAnsi"/>
                <w:color w:val="000000" w:themeColor="text1"/>
                <w:sz w:val="16"/>
              </w:rPr>
            </w:pPr>
          </w:p>
        </w:tc>
      </w:tr>
      <w:tr w:rsidR="005C24CF" w:rsidRPr="00F83FC5" w14:paraId="26EA8D83" w14:textId="77777777" w:rsidTr="005C24CF">
        <w:trPr>
          <w:cantSplit/>
          <w:jc w:val="center"/>
        </w:trPr>
        <w:tc>
          <w:tcPr>
            <w:tcW w:w="0" w:type="auto"/>
            <w:shd w:val="clear" w:color="auto" w:fill="auto"/>
            <w:noWrap/>
            <w:vAlign w:val="bottom"/>
          </w:tcPr>
          <w:p w14:paraId="7B11353E" w14:textId="77777777" w:rsidR="005C24CF" w:rsidRPr="00E678F7" w:rsidRDefault="005C24CF" w:rsidP="005C24CF">
            <w:pPr>
              <w:spacing w:after="0"/>
              <w:jc w:val="right"/>
              <w:rPr>
                <w:sz w:val="16"/>
                <w:szCs w:val="16"/>
              </w:rPr>
            </w:pPr>
            <w:r w:rsidRPr="00E678F7">
              <w:rPr>
                <w:sz w:val="16"/>
                <w:szCs w:val="16"/>
              </w:rPr>
              <w:t>1989</w:t>
            </w:r>
          </w:p>
        </w:tc>
        <w:tc>
          <w:tcPr>
            <w:tcW w:w="0" w:type="auto"/>
            <w:shd w:val="clear" w:color="auto" w:fill="auto"/>
            <w:vAlign w:val="bottom"/>
          </w:tcPr>
          <w:p w14:paraId="5E3488F4" w14:textId="5142D38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243,170</w:t>
            </w:r>
            <w:r w:rsidRPr="000665D6">
              <w:rPr>
                <w:rFonts w:asciiTheme="minorHAnsi" w:hAnsiTheme="minorHAnsi"/>
                <w:color w:val="000000"/>
                <w:sz w:val="16"/>
              </w:rPr>
              <w:t xml:space="preserve"> </w:t>
            </w:r>
          </w:p>
        </w:tc>
        <w:tc>
          <w:tcPr>
            <w:tcW w:w="0" w:type="auto"/>
            <w:shd w:val="clear" w:color="auto" w:fill="auto"/>
            <w:noWrap/>
            <w:vAlign w:val="bottom"/>
          </w:tcPr>
          <w:p w14:paraId="2076D52E" w14:textId="647F9C7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24,</w:t>
            </w:r>
            <w:r w:rsidRPr="001E2547">
              <w:rPr>
                <w:rFonts w:asciiTheme="minorHAnsi" w:hAnsiTheme="minorHAnsi" w:cstheme="minorHAnsi"/>
                <w:color w:val="000000"/>
                <w:sz w:val="16"/>
                <w:szCs w:val="16"/>
              </w:rPr>
              <w:t>688</w:t>
            </w:r>
            <w:r w:rsidRPr="000665D6">
              <w:rPr>
                <w:rFonts w:asciiTheme="minorHAnsi" w:hAnsiTheme="minorHAnsi"/>
                <w:color w:val="000000"/>
                <w:sz w:val="16"/>
              </w:rPr>
              <w:t xml:space="preserve"> </w:t>
            </w:r>
          </w:p>
        </w:tc>
        <w:tc>
          <w:tcPr>
            <w:tcW w:w="0" w:type="auto"/>
            <w:vAlign w:val="bottom"/>
          </w:tcPr>
          <w:p w14:paraId="09DD05B4" w14:textId="191BF1E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787,561</w:t>
            </w:r>
            <w:r w:rsidRPr="000665D6">
              <w:rPr>
                <w:rFonts w:asciiTheme="minorHAnsi" w:hAnsiTheme="minorHAnsi"/>
                <w:color w:val="000000"/>
                <w:sz w:val="16"/>
              </w:rPr>
              <w:t xml:space="preserve"> </w:t>
            </w:r>
          </w:p>
        </w:tc>
        <w:tc>
          <w:tcPr>
            <w:tcW w:w="0" w:type="auto"/>
            <w:shd w:val="clear" w:color="auto" w:fill="auto"/>
            <w:vAlign w:val="bottom"/>
          </w:tcPr>
          <w:p w14:paraId="7F308282" w14:textId="5B8434A0"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30BB74E" w14:textId="4499CE17" w:rsidR="005C24CF" w:rsidRPr="000665D6" w:rsidRDefault="005C24CF" w:rsidP="005C24CF">
            <w:pPr>
              <w:spacing w:after="0"/>
              <w:jc w:val="right"/>
              <w:rPr>
                <w:rFonts w:asciiTheme="minorHAnsi" w:hAnsiTheme="minorHAnsi"/>
                <w:sz w:val="16"/>
              </w:rPr>
            </w:pPr>
          </w:p>
        </w:tc>
        <w:tc>
          <w:tcPr>
            <w:tcW w:w="0" w:type="auto"/>
            <w:vAlign w:val="bottom"/>
          </w:tcPr>
          <w:p w14:paraId="7383EB66" w14:textId="7F002BB5" w:rsidR="005C24CF" w:rsidRPr="000665D6" w:rsidRDefault="005C24CF" w:rsidP="005C24CF">
            <w:pPr>
              <w:spacing w:after="0"/>
              <w:jc w:val="right"/>
              <w:rPr>
                <w:rFonts w:asciiTheme="minorHAnsi" w:hAnsiTheme="minorHAnsi"/>
                <w:color w:val="000000" w:themeColor="text1"/>
                <w:sz w:val="16"/>
              </w:rPr>
            </w:pPr>
          </w:p>
        </w:tc>
      </w:tr>
      <w:tr w:rsidR="005C24CF" w:rsidRPr="00F83FC5" w14:paraId="37D7DC6D" w14:textId="77777777" w:rsidTr="005C24CF">
        <w:trPr>
          <w:cantSplit/>
          <w:jc w:val="center"/>
        </w:trPr>
        <w:tc>
          <w:tcPr>
            <w:tcW w:w="0" w:type="auto"/>
            <w:shd w:val="clear" w:color="auto" w:fill="auto"/>
            <w:noWrap/>
            <w:vAlign w:val="bottom"/>
          </w:tcPr>
          <w:p w14:paraId="0F43A2E6" w14:textId="77777777" w:rsidR="005C24CF" w:rsidRPr="00E678F7" w:rsidRDefault="005C24CF" w:rsidP="005C24CF">
            <w:pPr>
              <w:spacing w:after="0"/>
              <w:jc w:val="right"/>
              <w:rPr>
                <w:sz w:val="16"/>
                <w:szCs w:val="16"/>
              </w:rPr>
            </w:pPr>
            <w:r w:rsidRPr="00E678F7">
              <w:rPr>
                <w:sz w:val="16"/>
                <w:szCs w:val="16"/>
              </w:rPr>
              <w:t>1990</w:t>
            </w:r>
          </w:p>
        </w:tc>
        <w:tc>
          <w:tcPr>
            <w:tcW w:w="0" w:type="auto"/>
            <w:shd w:val="clear" w:color="auto" w:fill="auto"/>
            <w:vAlign w:val="bottom"/>
          </w:tcPr>
          <w:p w14:paraId="30CD0FE5" w14:textId="4F9ED42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243,230</w:t>
            </w:r>
            <w:r w:rsidRPr="000665D6">
              <w:rPr>
                <w:rFonts w:asciiTheme="minorHAnsi" w:hAnsiTheme="minorHAnsi"/>
                <w:color w:val="000000"/>
                <w:sz w:val="16"/>
              </w:rPr>
              <w:t xml:space="preserve"> </w:t>
            </w:r>
          </w:p>
        </w:tc>
        <w:tc>
          <w:tcPr>
            <w:tcW w:w="0" w:type="auto"/>
            <w:shd w:val="clear" w:color="auto" w:fill="auto"/>
            <w:noWrap/>
            <w:vAlign w:val="bottom"/>
          </w:tcPr>
          <w:p w14:paraId="45E7A2D3" w14:textId="44A2C3B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22,</w:t>
            </w:r>
            <w:r w:rsidRPr="001E2547">
              <w:rPr>
                <w:rFonts w:asciiTheme="minorHAnsi" w:hAnsiTheme="minorHAnsi" w:cstheme="minorHAnsi"/>
                <w:color w:val="000000"/>
                <w:sz w:val="16"/>
                <w:szCs w:val="16"/>
              </w:rPr>
              <w:t>323</w:t>
            </w:r>
            <w:r w:rsidRPr="000665D6">
              <w:rPr>
                <w:rFonts w:asciiTheme="minorHAnsi" w:hAnsiTheme="minorHAnsi"/>
                <w:color w:val="000000"/>
                <w:sz w:val="16"/>
              </w:rPr>
              <w:t xml:space="preserve"> </w:t>
            </w:r>
          </w:p>
        </w:tc>
        <w:tc>
          <w:tcPr>
            <w:tcW w:w="0" w:type="auto"/>
            <w:vAlign w:val="bottom"/>
          </w:tcPr>
          <w:p w14:paraId="625E624D" w14:textId="5706E3E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769,439</w:t>
            </w:r>
            <w:r w:rsidRPr="000665D6">
              <w:rPr>
                <w:rFonts w:asciiTheme="minorHAnsi" w:hAnsiTheme="minorHAnsi"/>
                <w:color w:val="000000"/>
                <w:sz w:val="16"/>
              </w:rPr>
              <w:t xml:space="preserve"> </w:t>
            </w:r>
          </w:p>
        </w:tc>
        <w:tc>
          <w:tcPr>
            <w:tcW w:w="0" w:type="auto"/>
            <w:shd w:val="clear" w:color="auto" w:fill="auto"/>
            <w:vAlign w:val="bottom"/>
          </w:tcPr>
          <w:p w14:paraId="59EE0228" w14:textId="0D040889"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AD59EBC" w14:textId="32CA113C" w:rsidR="005C24CF" w:rsidRPr="000665D6" w:rsidRDefault="005C24CF" w:rsidP="005C24CF">
            <w:pPr>
              <w:spacing w:after="0"/>
              <w:jc w:val="right"/>
              <w:rPr>
                <w:rFonts w:asciiTheme="minorHAnsi" w:hAnsiTheme="minorHAnsi"/>
                <w:sz w:val="16"/>
              </w:rPr>
            </w:pPr>
          </w:p>
        </w:tc>
        <w:tc>
          <w:tcPr>
            <w:tcW w:w="0" w:type="auto"/>
            <w:vAlign w:val="bottom"/>
          </w:tcPr>
          <w:p w14:paraId="103762D9" w14:textId="79E3CA05" w:rsidR="005C24CF" w:rsidRPr="000665D6" w:rsidRDefault="005C24CF" w:rsidP="005C24CF">
            <w:pPr>
              <w:spacing w:after="0"/>
              <w:jc w:val="right"/>
              <w:rPr>
                <w:rFonts w:asciiTheme="minorHAnsi" w:hAnsiTheme="minorHAnsi"/>
                <w:color w:val="000000" w:themeColor="text1"/>
                <w:sz w:val="16"/>
              </w:rPr>
            </w:pPr>
          </w:p>
        </w:tc>
      </w:tr>
      <w:tr w:rsidR="005C24CF" w:rsidRPr="00F83FC5" w14:paraId="2DACDED1" w14:textId="77777777" w:rsidTr="005C24CF">
        <w:trPr>
          <w:cantSplit/>
          <w:jc w:val="center"/>
        </w:trPr>
        <w:tc>
          <w:tcPr>
            <w:tcW w:w="0" w:type="auto"/>
            <w:shd w:val="clear" w:color="auto" w:fill="auto"/>
            <w:noWrap/>
            <w:vAlign w:val="bottom"/>
          </w:tcPr>
          <w:p w14:paraId="6F3000E9" w14:textId="77777777" w:rsidR="005C24CF" w:rsidRPr="00E678F7" w:rsidRDefault="005C24CF" w:rsidP="005C24CF">
            <w:pPr>
              <w:spacing w:after="0"/>
              <w:jc w:val="right"/>
              <w:rPr>
                <w:sz w:val="16"/>
                <w:szCs w:val="16"/>
              </w:rPr>
            </w:pPr>
            <w:r w:rsidRPr="00E678F7">
              <w:rPr>
                <w:sz w:val="16"/>
                <w:szCs w:val="16"/>
              </w:rPr>
              <w:t>1991</w:t>
            </w:r>
          </w:p>
        </w:tc>
        <w:tc>
          <w:tcPr>
            <w:tcW w:w="0" w:type="auto"/>
            <w:shd w:val="clear" w:color="auto" w:fill="auto"/>
            <w:vAlign w:val="bottom"/>
          </w:tcPr>
          <w:p w14:paraId="1F9FD725" w14:textId="7466E0A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223,300</w:t>
            </w:r>
            <w:r w:rsidRPr="000665D6">
              <w:rPr>
                <w:rFonts w:asciiTheme="minorHAnsi" w:hAnsiTheme="minorHAnsi"/>
                <w:color w:val="000000"/>
                <w:sz w:val="16"/>
              </w:rPr>
              <w:t xml:space="preserve"> </w:t>
            </w:r>
          </w:p>
        </w:tc>
        <w:tc>
          <w:tcPr>
            <w:tcW w:w="0" w:type="auto"/>
            <w:shd w:val="clear" w:color="auto" w:fill="auto"/>
            <w:noWrap/>
            <w:vAlign w:val="bottom"/>
          </w:tcPr>
          <w:p w14:paraId="520D5A84" w14:textId="6E3A09B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19,</w:t>
            </w:r>
            <w:r w:rsidRPr="001E2547">
              <w:rPr>
                <w:rFonts w:asciiTheme="minorHAnsi" w:hAnsiTheme="minorHAnsi" w:cstheme="minorHAnsi"/>
                <w:color w:val="000000"/>
                <w:sz w:val="16"/>
                <w:szCs w:val="16"/>
              </w:rPr>
              <w:t>714</w:t>
            </w:r>
            <w:r w:rsidRPr="000665D6">
              <w:rPr>
                <w:rFonts w:asciiTheme="minorHAnsi" w:hAnsiTheme="minorHAnsi"/>
                <w:color w:val="000000"/>
                <w:sz w:val="16"/>
              </w:rPr>
              <w:t xml:space="preserve"> </w:t>
            </w:r>
          </w:p>
        </w:tc>
        <w:tc>
          <w:tcPr>
            <w:tcW w:w="0" w:type="auto"/>
            <w:vAlign w:val="bottom"/>
          </w:tcPr>
          <w:p w14:paraId="65565D02" w14:textId="053F233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736,250</w:t>
            </w:r>
            <w:r w:rsidRPr="000665D6">
              <w:rPr>
                <w:rFonts w:asciiTheme="minorHAnsi" w:hAnsiTheme="minorHAnsi"/>
                <w:color w:val="000000"/>
                <w:sz w:val="16"/>
              </w:rPr>
              <w:t xml:space="preserve"> </w:t>
            </w:r>
          </w:p>
        </w:tc>
        <w:tc>
          <w:tcPr>
            <w:tcW w:w="0" w:type="auto"/>
            <w:shd w:val="clear" w:color="auto" w:fill="auto"/>
            <w:vAlign w:val="bottom"/>
          </w:tcPr>
          <w:p w14:paraId="3D3AF483" w14:textId="5CB9F56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9C316D1" w14:textId="10530A2C" w:rsidR="005C24CF" w:rsidRPr="000665D6" w:rsidRDefault="005C24CF" w:rsidP="005C24CF">
            <w:pPr>
              <w:spacing w:after="0"/>
              <w:jc w:val="right"/>
              <w:rPr>
                <w:rFonts w:asciiTheme="minorHAnsi" w:hAnsiTheme="minorHAnsi"/>
                <w:sz w:val="16"/>
              </w:rPr>
            </w:pPr>
          </w:p>
        </w:tc>
        <w:tc>
          <w:tcPr>
            <w:tcW w:w="0" w:type="auto"/>
            <w:vAlign w:val="bottom"/>
          </w:tcPr>
          <w:p w14:paraId="6C4EFF81" w14:textId="6EC82C29" w:rsidR="005C24CF" w:rsidRPr="000665D6" w:rsidRDefault="005C24CF" w:rsidP="005C24CF">
            <w:pPr>
              <w:spacing w:after="0"/>
              <w:jc w:val="right"/>
              <w:rPr>
                <w:rFonts w:asciiTheme="minorHAnsi" w:hAnsiTheme="minorHAnsi"/>
                <w:color w:val="000000" w:themeColor="text1"/>
                <w:sz w:val="16"/>
              </w:rPr>
            </w:pPr>
          </w:p>
        </w:tc>
      </w:tr>
      <w:tr w:rsidR="005C24CF" w:rsidRPr="00F83FC5" w14:paraId="582560FC" w14:textId="77777777" w:rsidTr="005C24CF">
        <w:trPr>
          <w:cantSplit/>
          <w:jc w:val="center"/>
        </w:trPr>
        <w:tc>
          <w:tcPr>
            <w:tcW w:w="0" w:type="auto"/>
            <w:shd w:val="clear" w:color="auto" w:fill="auto"/>
            <w:noWrap/>
            <w:vAlign w:val="bottom"/>
          </w:tcPr>
          <w:p w14:paraId="5BECC194" w14:textId="77777777" w:rsidR="005C24CF" w:rsidRPr="00E678F7" w:rsidRDefault="005C24CF" w:rsidP="005C24CF">
            <w:pPr>
              <w:spacing w:after="0"/>
              <w:jc w:val="right"/>
              <w:rPr>
                <w:sz w:val="16"/>
                <w:szCs w:val="16"/>
              </w:rPr>
            </w:pPr>
            <w:r w:rsidRPr="00E678F7">
              <w:rPr>
                <w:sz w:val="16"/>
                <w:szCs w:val="16"/>
              </w:rPr>
              <w:t>1992</w:t>
            </w:r>
          </w:p>
        </w:tc>
        <w:tc>
          <w:tcPr>
            <w:tcW w:w="0" w:type="auto"/>
            <w:shd w:val="clear" w:color="auto" w:fill="auto"/>
            <w:vAlign w:val="bottom"/>
          </w:tcPr>
          <w:p w14:paraId="24CB39D0" w14:textId="09E063F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205,080</w:t>
            </w:r>
            <w:r w:rsidRPr="000665D6">
              <w:rPr>
                <w:rFonts w:asciiTheme="minorHAnsi" w:hAnsiTheme="minorHAnsi"/>
                <w:color w:val="000000"/>
                <w:sz w:val="16"/>
              </w:rPr>
              <w:t xml:space="preserve"> </w:t>
            </w:r>
          </w:p>
        </w:tc>
        <w:tc>
          <w:tcPr>
            <w:tcW w:w="0" w:type="auto"/>
            <w:shd w:val="clear" w:color="auto" w:fill="auto"/>
            <w:noWrap/>
            <w:vAlign w:val="bottom"/>
          </w:tcPr>
          <w:p w14:paraId="23759B62" w14:textId="0D18675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17,</w:t>
            </w:r>
            <w:r w:rsidRPr="001E2547">
              <w:rPr>
                <w:rFonts w:asciiTheme="minorHAnsi" w:hAnsiTheme="minorHAnsi" w:cstheme="minorHAnsi"/>
                <w:color w:val="000000"/>
                <w:sz w:val="16"/>
                <w:szCs w:val="16"/>
              </w:rPr>
              <w:t>718</w:t>
            </w:r>
            <w:r w:rsidRPr="000665D6">
              <w:rPr>
                <w:rFonts w:asciiTheme="minorHAnsi" w:hAnsiTheme="minorHAnsi"/>
                <w:color w:val="000000"/>
                <w:sz w:val="16"/>
              </w:rPr>
              <w:t xml:space="preserve"> </w:t>
            </w:r>
          </w:p>
        </w:tc>
        <w:tc>
          <w:tcPr>
            <w:tcW w:w="0" w:type="auto"/>
            <w:vAlign w:val="bottom"/>
          </w:tcPr>
          <w:p w14:paraId="71D6C8A1" w14:textId="79A9010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707,463</w:t>
            </w:r>
            <w:r w:rsidRPr="000665D6">
              <w:rPr>
                <w:rFonts w:asciiTheme="minorHAnsi" w:hAnsiTheme="minorHAnsi"/>
                <w:color w:val="000000"/>
                <w:sz w:val="16"/>
              </w:rPr>
              <w:t xml:space="preserve"> </w:t>
            </w:r>
          </w:p>
        </w:tc>
        <w:tc>
          <w:tcPr>
            <w:tcW w:w="0" w:type="auto"/>
            <w:shd w:val="clear" w:color="auto" w:fill="auto"/>
            <w:vAlign w:val="bottom"/>
          </w:tcPr>
          <w:p w14:paraId="57DBB402" w14:textId="052E446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295A3BE" w14:textId="0A51F4F0" w:rsidR="005C24CF" w:rsidRPr="000665D6" w:rsidRDefault="005C24CF" w:rsidP="005C24CF">
            <w:pPr>
              <w:spacing w:after="0"/>
              <w:jc w:val="right"/>
              <w:rPr>
                <w:rFonts w:asciiTheme="minorHAnsi" w:hAnsiTheme="minorHAnsi"/>
                <w:sz w:val="16"/>
              </w:rPr>
            </w:pPr>
          </w:p>
        </w:tc>
        <w:tc>
          <w:tcPr>
            <w:tcW w:w="0" w:type="auto"/>
            <w:vAlign w:val="bottom"/>
          </w:tcPr>
          <w:p w14:paraId="61B782E4" w14:textId="65084BD4" w:rsidR="005C24CF" w:rsidRPr="000665D6" w:rsidRDefault="005C24CF" w:rsidP="005C24CF">
            <w:pPr>
              <w:spacing w:after="0"/>
              <w:jc w:val="right"/>
              <w:rPr>
                <w:rFonts w:asciiTheme="minorHAnsi" w:hAnsiTheme="minorHAnsi"/>
                <w:color w:val="000000" w:themeColor="text1"/>
                <w:sz w:val="16"/>
              </w:rPr>
            </w:pPr>
          </w:p>
        </w:tc>
      </w:tr>
      <w:tr w:rsidR="005C24CF" w:rsidRPr="00F83FC5" w14:paraId="6C3F441C" w14:textId="77777777" w:rsidTr="005C24CF">
        <w:trPr>
          <w:cantSplit/>
          <w:jc w:val="center"/>
        </w:trPr>
        <w:tc>
          <w:tcPr>
            <w:tcW w:w="0" w:type="auto"/>
            <w:shd w:val="clear" w:color="auto" w:fill="auto"/>
            <w:noWrap/>
            <w:vAlign w:val="bottom"/>
          </w:tcPr>
          <w:p w14:paraId="2D067C90" w14:textId="77777777" w:rsidR="005C24CF" w:rsidRPr="00E678F7" w:rsidRDefault="005C24CF" w:rsidP="005C24CF">
            <w:pPr>
              <w:spacing w:after="0"/>
              <w:jc w:val="right"/>
              <w:rPr>
                <w:sz w:val="16"/>
                <w:szCs w:val="16"/>
              </w:rPr>
            </w:pPr>
            <w:r w:rsidRPr="00E678F7">
              <w:rPr>
                <w:sz w:val="16"/>
                <w:szCs w:val="16"/>
              </w:rPr>
              <w:t>1993</w:t>
            </w:r>
          </w:p>
        </w:tc>
        <w:tc>
          <w:tcPr>
            <w:tcW w:w="0" w:type="auto"/>
            <w:shd w:val="clear" w:color="auto" w:fill="auto"/>
            <w:vAlign w:val="bottom"/>
          </w:tcPr>
          <w:p w14:paraId="6CE5720F" w14:textId="0A11147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191,450</w:t>
            </w:r>
            <w:r w:rsidRPr="000665D6">
              <w:rPr>
                <w:rFonts w:asciiTheme="minorHAnsi" w:hAnsiTheme="minorHAnsi"/>
                <w:color w:val="000000"/>
                <w:sz w:val="16"/>
              </w:rPr>
              <w:t xml:space="preserve"> </w:t>
            </w:r>
          </w:p>
        </w:tc>
        <w:tc>
          <w:tcPr>
            <w:tcW w:w="0" w:type="auto"/>
            <w:shd w:val="clear" w:color="auto" w:fill="auto"/>
            <w:noWrap/>
            <w:vAlign w:val="bottom"/>
          </w:tcPr>
          <w:p w14:paraId="395589CF" w14:textId="77CDEC7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16,</w:t>
            </w:r>
            <w:r w:rsidRPr="001E2547">
              <w:rPr>
                <w:rFonts w:asciiTheme="minorHAnsi" w:hAnsiTheme="minorHAnsi" w:cstheme="minorHAnsi"/>
                <w:color w:val="000000"/>
                <w:sz w:val="16"/>
                <w:szCs w:val="16"/>
              </w:rPr>
              <w:t>417</w:t>
            </w:r>
            <w:r w:rsidRPr="000665D6">
              <w:rPr>
                <w:rFonts w:asciiTheme="minorHAnsi" w:hAnsiTheme="minorHAnsi"/>
                <w:color w:val="000000"/>
                <w:sz w:val="16"/>
              </w:rPr>
              <w:t xml:space="preserve"> </w:t>
            </w:r>
          </w:p>
        </w:tc>
        <w:tc>
          <w:tcPr>
            <w:tcW w:w="0" w:type="auto"/>
            <w:vAlign w:val="bottom"/>
          </w:tcPr>
          <w:p w14:paraId="21949475" w14:textId="50F3FD7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665,035</w:t>
            </w:r>
            <w:r w:rsidRPr="000665D6">
              <w:rPr>
                <w:rFonts w:asciiTheme="minorHAnsi" w:hAnsiTheme="minorHAnsi"/>
                <w:color w:val="000000"/>
                <w:sz w:val="16"/>
              </w:rPr>
              <w:t xml:space="preserve"> </w:t>
            </w:r>
          </w:p>
        </w:tc>
        <w:tc>
          <w:tcPr>
            <w:tcW w:w="0" w:type="auto"/>
            <w:shd w:val="clear" w:color="auto" w:fill="auto"/>
            <w:vAlign w:val="bottom"/>
          </w:tcPr>
          <w:p w14:paraId="5C100034" w14:textId="27D0A925"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CE4B177" w14:textId="166B2755" w:rsidR="005C24CF" w:rsidRPr="000665D6" w:rsidRDefault="005C24CF" w:rsidP="005C24CF">
            <w:pPr>
              <w:spacing w:after="0"/>
              <w:jc w:val="right"/>
              <w:rPr>
                <w:rFonts w:asciiTheme="minorHAnsi" w:hAnsiTheme="minorHAnsi"/>
                <w:sz w:val="16"/>
              </w:rPr>
            </w:pPr>
          </w:p>
        </w:tc>
        <w:tc>
          <w:tcPr>
            <w:tcW w:w="0" w:type="auto"/>
            <w:vAlign w:val="bottom"/>
          </w:tcPr>
          <w:p w14:paraId="1C79159F" w14:textId="5B02D325" w:rsidR="005C24CF" w:rsidRPr="000665D6" w:rsidRDefault="005C24CF" w:rsidP="005C24CF">
            <w:pPr>
              <w:spacing w:after="0"/>
              <w:jc w:val="right"/>
              <w:rPr>
                <w:rFonts w:asciiTheme="minorHAnsi" w:hAnsiTheme="minorHAnsi"/>
                <w:color w:val="000000" w:themeColor="text1"/>
                <w:sz w:val="16"/>
              </w:rPr>
            </w:pPr>
          </w:p>
        </w:tc>
      </w:tr>
      <w:tr w:rsidR="005C24CF" w:rsidRPr="00F83FC5" w14:paraId="0912F80B" w14:textId="77777777" w:rsidTr="005C24CF">
        <w:trPr>
          <w:cantSplit/>
          <w:jc w:val="center"/>
        </w:trPr>
        <w:tc>
          <w:tcPr>
            <w:tcW w:w="0" w:type="auto"/>
            <w:shd w:val="clear" w:color="auto" w:fill="auto"/>
            <w:noWrap/>
            <w:vAlign w:val="bottom"/>
          </w:tcPr>
          <w:p w14:paraId="5224CDB9" w14:textId="77777777" w:rsidR="005C24CF" w:rsidRPr="00E678F7" w:rsidRDefault="005C24CF" w:rsidP="005C24CF">
            <w:pPr>
              <w:spacing w:after="0"/>
              <w:jc w:val="right"/>
              <w:rPr>
                <w:sz w:val="16"/>
                <w:szCs w:val="16"/>
              </w:rPr>
            </w:pPr>
            <w:r w:rsidRPr="00E678F7">
              <w:rPr>
                <w:sz w:val="16"/>
                <w:szCs w:val="16"/>
              </w:rPr>
              <w:t>1994</w:t>
            </w:r>
          </w:p>
        </w:tc>
        <w:tc>
          <w:tcPr>
            <w:tcW w:w="0" w:type="auto"/>
            <w:shd w:val="clear" w:color="auto" w:fill="auto"/>
            <w:vAlign w:val="bottom"/>
          </w:tcPr>
          <w:p w14:paraId="68F50D3E" w14:textId="57C5CA1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194,485</w:t>
            </w:r>
            <w:r w:rsidRPr="000665D6">
              <w:rPr>
                <w:rFonts w:asciiTheme="minorHAnsi" w:hAnsiTheme="minorHAnsi"/>
                <w:color w:val="000000"/>
                <w:sz w:val="16"/>
              </w:rPr>
              <w:t xml:space="preserve"> </w:t>
            </w:r>
          </w:p>
        </w:tc>
        <w:tc>
          <w:tcPr>
            <w:tcW w:w="0" w:type="auto"/>
            <w:shd w:val="clear" w:color="auto" w:fill="auto"/>
            <w:noWrap/>
            <w:vAlign w:val="bottom"/>
          </w:tcPr>
          <w:p w14:paraId="1C09F7F7" w14:textId="6A0CF65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15,</w:t>
            </w:r>
            <w:r w:rsidRPr="001E2547">
              <w:rPr>
                <w:rFonts w:asciiTheme="minorHAnsi" w:hAnsiTheme="minorHAnsi" w:cstheme="minorHAnsi"/>
                <w:color w:val="000000"/>
                <w:sz w:val="16"/>
                <w:szCs w:val="16"/>
              </w:rPr>
              <w:t>679</w:t>
            </w:r>
            <w:r w:rsidRPr="000665D6">
              <w:rPr>
                <w:rFonts w:asciiTheme="minorHAnsi" w:hAnsiTheme="minorHAnsi"/>
                <w:color w:val="000000"/>
                <w:sz w:val="16"/>
              </w:rPr>
              <w:t xml:space="preserve"> </w:t>
            </w:r>
          </w:p>
        </w:tc>
        <w:tc>
          <w:tcPr>
            <w:tcW w:w="0" w:type="auto"/>
            <w:vAlign w:val="bottom"/>
          </w:tcPr>
          <w:p w14:paraId="457A7C8C" w14:textId="15E3975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628,624</w:t>
            </w:r>
            <w:r w:rsidRPr="000665D6">
              <w:rPr>
                <w:rFonts w:asciiTheme="minorHAnsi" w:hAnsiTheme="minorHAnsi"/>
                <w:color w:val="000000"/>
                <w:sz w:val="16"/>
              </w:rPr>
              <w:t xml:space="preserve"> </w:t>
            </w:r>
          </w:p>
        </w:tc>
        <w:tc>
          <w:tcPr>
            <w:tcW w:w="0" w:type="auto"/>
            <w:shd w:val="clear" w:color="auto" w:fill="auto"/>
            <w:vAlign w:val="bottom"/>
          </w:tcPr>
          <w:p w14:paraId="0708DB15" w14:textId="457A01B0"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79C96E65" w14:textId="0DD1D235" w:rsidR="005C24CF" w:rsidRPr="000665D6" w:rsidRDefault="005C24CF" w:rsidP="005C24CF">
            <w:pPr>
              <w:spacing w:after="0"/>
              <w:jc w:val="right"/>
              <w:rPr>
                <w:rFonts w:asciiTheme="minorHAnsi" w:hAnsiTheme="minorHAnsi"/>
                <w:sz w:val="16"/>
              </w:rPr>
            </w:pPr>
          </w:p>
        </w:tc>
        <w:tc>
          <w:tcPr>
            <w:tcW w:w="0" w:type="auto"/>
            <w:vAlign w:val="bottom"/>
          </w:tcPr>
          <w:p w14:paraId="3F9D1A9E" w14:textId="0AF5ABF0" w:rsidR="005C24CF" w:rsidRPr="000665D6" w:rsidRDefault="005C24CF" w:rsidP="005C24CF">
            <w:pPr>
              <w:spacing w:after="0"/>
              <w:jc w:val="right"/>
              <w:rPr>
                <w:rFonts w:asciiTheme="minorHAnsi" w:hAnsiTheme="minorHAnsi"/>
                <w:color w:val="000000" w:themeColor="text1"/>
                <w:sz w:val="16"/>
              </w:rPr>
            </w:pPr>
          </w:p>
        </w:tc>
      </w:tr>
      <w:tr w:rsidR="005C24CF" w:rsidRPr="00F83FC5" w14:paraId="2BF7EF3A" w14:textId="77777777" w:rsidTr="005C24CF">
        <w:trPr>
          <w:cantSplit/>
          <w:jc w:val="center"/>
        </w:trPr>
        <w:tc>
          <w:tcPr>
            <w:tcW w:w="0" w:type="auto"/>
            <w:shd w:val="clear" w:color="auto" w:fill="auto"/>
            <w:noWrap/>
            <w:vAlign w:val="bottom"/>
          </w:tcPr>
          <w:p w14:paraId="37C26CE7" w14:textId="77777777" w:rsidR="005C24CF" w:rsidRPr="00E678F7" w:rsidRDefault="005C24CF" w:rsidP="005C24CF">
            <w:pPr>
              <w:spacing w:after="0"/>
              <w:jc w:val="right"/>
              <w:rPr>
                <w:sz w:val="16"/>
                <w:szCs w:val="16"/>
              </w:rPr>
            </w:pPr>
            <w:r w:rsidRPr="00E678F7">
              <w:rPr>
                <w:sz w:val="16"/>
                <w:szCs w:val="16"/>
              </w:rPr>
              <w:t>1995</w:t>
            </w:r>
          </w:p>
        </w:tc>
        <w:tc>
          <w:tcPr>
            <w:tcW w:w="0" w:type="auto"/>
            <w:shd w:val="clear" w:color="auto" w:fill="auto"/>
            <w:vAlign w:val="bottom"/>
          </w:tcPr>
          <w:p w14:paraId="38D8A885" w14:textId="362B456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194,410</w:t>
            </w:r>
            <w:r w:rsidRPr="000665D6">
              <w:rPr>
                <w:rFonts w:asciiTheme="minorHAnsi" w:hAnsiTheme="minorHAnsi"/>
                <w:color w:val="000000"/>
                <w:sz w:val="16"/>
              </w:rPr>
              <w:t xml:space="preserve"> </w:t>
            </w:r>
          </w:p>
        </w:tc>
        <w:tc>
          <w:tcPr>
            <w:tcW w:w="0" w:type="auto"/>
            <w:shd w:val="clear" w:color="auto" w:fill="auto"/>
            <w:noWrap/>
            <w:vAlign w:val="bottom"/>
          </w:tcPr>
          <w:p w14:paraId="6AC5BE8C" w14:textId="3A99A88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14,</w:t>
            </w:r>
            <w:r w:rsidRPr="001E2547">
              <w:rPr>
                <w:rFonts w:asciiTheme="minorHAnsi" w:hAnsiTheme="minorHAnsi" w:cstheme="minorHAnsi"/>
                <w:color w:val="000000"/>
                <w:sz w:val="16"/>
                <w:szCs w:val="16"/>
              </w:rPr>
              <w:t>283</w:t>
            </w:r>
            <w:r w:rsidRPr="000665D6">
              <w:rPr>
                <w:rFonts w:asciiTheme="minorHAnsi" w:hAnsiTheme="minorHAnsi"/>
                <w:color w:val="000000"/>
                <w:sz w:val="16"/>
              </w:rPr>
              <w:t xml:space="preserve"> </w:t>
            </w:r>
          </w:p>
        </w:tc>
        <w:tc>
          <w:tcPr>
            <w:tcW w:w="0" w:type="auto"/>
            <w:vAlign w:val="bottom"/>
          </w:tcPr>
          <w:p w14:paraId="3F2BDE98" w14:textId="2CC9256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585,143</w:t>
            </w:r>
            <w:r w:rsidRPr="000665D6">
              <w:rPr>
                <w:rFonts w:asciiTheme="minorHAnsi" w:hAnsiTheme="minorHAnsi"/>
                <w:color w:val="000000"/>
                <w:sz w:val="16"/>
              </w:rPr>
              <w:t xml:space="preserve"> </w:t>
            </w:r>
          </w:p>
        </w:tc>
        <w:tc>
          <w:tcPr>
            <w:tcW w:w="0" w:type="auto"/>
            <w:shd w:val="clear" w:color="auto" w:fill="auto"/>
            <w:vAlign w:val="bottom"/>
          </w:tcPr>
          <w:p w14:paraId="1107500D" w14:textId="3E9D40B4"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096CC9A" w14:textId="27ECB30A" w:rsidR="005C24CF" w:rsidRPr="000665D6" w:rsidRDefault="005C24CF" w:rsidP="005C24CF">
            <w:pPr>
              <w:spacing w:after="0"/>
              <w:jc w:val="right"/>
              <w:rPr>
                <w:rFonts w:asciiTheme="minorHAnsi" w:hAnsiTheme="minorHAnsi"/>
                <w:sz w:val="16"/>
              </w:rPr>
            </w:pPr>
          </w:p>
        </w:tc>
        <w:tc>
          <w:tcPr>
            <w:tcW w:w="0" w:type="auto"/>
            <w:vAlign w:val="bottom"/>
          </w:tcPr>
          <w:p w14:paraId="14340D89" w14:textId="749F8CE2" w:rsidR="005C24CF" w:rsidRPr="000665D6" w:rsidRDefault="005C24CF" w:rsidP="005C24CF">
            <w:pPr>
              <w:spacing w:after="0"/>
              <w:jc w:val="right"/>
              <w:rPr>
                <w:rFonts w:asciiTheme="minorHAnsi" w:hAnsiTheme="minorHAnsi"/>
                <w:color w:val="000000" w:themeColor="text1"/>
                <w:sz w:val="16"/>
              </w:rPr>
            </w:pPr>
          </w:p>
        </w:tc>
      </w:tr>
      <w:tr w:rsidR="005C24CF" w:rsidRPr="00F83FC5" w14:paraId="75A76397" w14:textId="77777777" w:rsidTr="005C24CF">
        <w:trPr>
          <w:cantSplit/>
          <w:jc w:val="center"/>
        </w:trPr>
        <w:tc>
          <w:tcPr>
            <w:tcW w:w="0" w:type="auto"/>
            <w:shd w:val="clear" w:color="auto" w:fill="auto"/>
            <w:noWrap/>
            <w:vAlign w:val="bottom"/>
          </w:tcPr>
          <w:p w14:paraId="61A14F39" w14:textId="77777777" w:rsidR="005C24CF" w:rsidRPr="00E678F7" w:rsidRDefault="005C24CF" w:rsidP="005C24CF">
            <w:pPr>
              <w:spacing w:after="0"/>
              <w:jc w:val="right"/>
              <w:rPr>
                <w:sz w:val="16"/>
                <w:szCs w:val="16"/>
              </w:rPr>
            </w:pPr>
            <w:r w:rsidRPr="00E678F7">
              <w:rPr>
                <w:sz w:val="16"/>
                <w:szCs w:val="16"/>
              </w:rPr>
              <w:t>1996</w:t>
            </w:r>
          </w:p>
        </w:tc>
        <w:tc>
          <w:tcPr>
            <w:tcW w:w="0" w:type="auto"/>
            <w:shd w:val="clear" w:color="auto" w:fill="auto"/>
            <w:vAlign w:val="bottom"/>
          </w:tcPr>
          <w:p w14:paraId="04691EAB" w14:textId="69058F1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172,765</w:t>
            </w:r>
            <w:r w:rsidRPr="000665D6">
              <w:rPr>
                <w:rFonts w:asciiTheme="minorHAnsi" w:hAnsiTheme="minorHAnsi"/>
                <w:color w:val="000000"/>
                <w:sz w:val="16"/>
              </w:rPr>
              <w:t xml:space="preserve"> </w:t>
            </w:r>
          </w:p>
        </w:tc>
        <w:tc>
          <w:tcPr>
            <w:tcW w:w="0" w:type="auto"/>
            <w:shd w:val="clear" w:color="auto" w:fill="auto"/>
            <w:noWrap/>
            <w:vAlign w:val="bottom"/>
          </w:tcPr>
          <w:p w14:paraId="4FCA3B3F" w14:textId="208AE10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12,</w:t>
            </w:r>
            <w:r w:rsidRPr="001E2547">
              <w:rPr>
                <w:rFonts w:asciiTheme="minorHAnsi" w:hAnsiTheme="minorHAnsi" w:cstheme="minorHAnsi"/>
                <w:color w:val="000000"/>
                <w:sz w:val="16"/>
                <w:szCs w:val="16"/>
              </w:rPr>
              <w:t>123</w:t>
            </w:r>
            <w:r w:rsidRPr="000665D6">
              <w:rPr>
                <w:rFonts w:asciiTheme="minorHAnsi" w:hAnsiTheme="minorHAnsi"/>
                <w:color w:val="000000"/>
                <w:sz w:val="16"/>
              </w:rPr>
              <w:t xml:space="preserve"> </w:t>
            </w:r>
          </w:p>
        </w:tc>
        <w:tc>
          <w:tcPr>
            <w:tcW w:w="0" w:type="auto"/>
            <w:vAlign w:val="bottom"/>
          </w:tcPr>
          <w:p w14:paraId="1C4FB169" w14:textId="0E1325A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519,793</w:t>
            </w:r>
            <w:r w:rsidRPr="000665D6">
              <w:rPr>
                <w:rFonts w:asciiTheme="minorHAnsi" w:hAnsiTheme="minorHAnsi"/>
                <w:color w:val="000000"/>
                <w:sz w:val="16"/>
              </w:rPr>
              <w:t xml:space="preserve"> </w:t>
            </w:r>
          </w:p>
        </w:tc>
        <w:tc>
          <w:tcPr>
            <w:tcW w:w="0" w:type="auto"/>
            <w:shd w:val="clear" w:color="auto" w:fill="auto"/>
            <w:vAlign w:val="bottom"/>
          </w:tcPr>
          <w:p w14:paraId="3855D499" w14:textId="3BF4CFFE"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4FC9C80C" w14:textId="62463F3C" w:rsidR="005C24CF" w:rsidRPr="000665D6" w:rsidRDefault="005C24CF" w:rsidP="005C24CF">
            <w:pPr>
              <w:spacing w:after="0"/>
              <w:jc w:val="right"/>
              <w:rPr>
                <w:rFonts w:asciiTheme="minorHAnsi" w:hAnsiTheme="minorHAnsi"/>
                <w:sz w:val="16"/>
              </w:rPr>
            </w:pPr>
          </w:p>
        </w:tc>
        <w:tc>
          <w:tcPr>
            <w:tcW w:w="0" w:type="auto"/>
            <w:vAlign w:val="bottom"/>
          </w:tcPr>
          <w:p w14:paraId="0B0C65BB" w14:textId="31C80A77" w:rsidR="005C24CF" w:rsidRPr="000665D6" w:rsidRDefault="005C24CF" w:rsidP="005C24CF">
            <w:pPr>
              <w:spacing w:after="0"/>
              <w:jc w:val="right"/>
              <w:rPr>
                <w:rFonts w:asciiTheme="minorHAnsi" w:hAnsiTheme="minorHAnsi"/>
                <w:color w:val="000000" w:themeColor="text1"/>
                <w:sz w:val="16"/>
              </w:rPr>
            </w:pPr>
          </w:p>
        </w:tc>
      </w:tr>
      <w:tr w:rsidR="005C24CF" w:rsidRPr="00F83FC5" w14:paraId="35B038E2" w14:textId="77777777" w:rsidTr="005C24CF">
        <w:trPr>
          <w:cantSplit/>
          <w:jc w:val="center"/>
        </w:trPr>
        <w:tc>
          <w:tcPr>
            <w:tcW w:w="0" w:type="auto"/>
            <w:shd w:val="clear" w:color="auto" w:fill="auto"/>
            <w:noWrap/>
            <w:vAlign w:val="bottom"/>
          </w:tcPr>
          <w:p w14:paraId="31A47B96" w14:textId="77777777" w:rsidR="005C24CF" w:rsidRPr="00E678F7" w:rsidRDefault="005C24CF" w:rsidP="005C24CF">
            <w:pPr>
              <w:spacing w:after="0"/>
              <w:jc w:val="right"/>
              <w:rPr>
                <w:sz w:val="16"/>
                <w:szCs w:val="16"/>
              </w:rPr>
            </w:pPr>
            <w:r w:rsidRPr="00E678F7">
              <w:rPr>
                <w:sz w:val="16"/>
                <w:szCs w:val="16"/>
              </w:rPr>
              <w:t>1997</w:t>
            </w:r>
          </w:p>
        </w:tc>
        <w:tc>
          <w:tcPr>
            <w:tcW w:w="0" w:type="auto"/>
            <w:shd w:val="clear" w:color="auto" w:fill="auto"/>
            <w:vAlign w:val="bottom"/>
          </w:tcPr>
          <w:p w14:paraId="0E25FA58" w14:textId="51E8CD4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146,845</w:t>
            </w:r>
            <w:r w:rsidRPr="000665D6">
              <w:rPr>
                <w:rFonts w:asciiTheme="minorHAnsi" w:hAnsiTheme="minorHAnsi"/>
                <w:color w:val="000000"/>
                <w:sz w:val="16"/>
              </w:rPr>
              <w:t xml:space="preserve"> </w:t>
            </w:r>
          </w:p>
        </w:tc>
        <w:tc>
          <w:tcPr>
            <w:tcW w:w="0" w:type="auto"/>
            <w:shd w:val="clear" w:color="auto" w:fill="auto"/>
            <w:noWrap/>
            <w:vAlign w:val="bottom"/>
          </w:tcPr>
          <w:p w14:paraId="6201B511" w14:textId="0B83D9E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10,</w:t>
            </w:r>
            <w:r w:rsidRPr="001E2547">
              <w:rPr>
                <w:rFonts w:asciiTheme="minorHAnsi" w:hAnsiTheme="minorHAnsi" w:cstheme="minorHAnsi"/>
                <w:color w:val="000000"/>
                <w:sz w:val="16"/>
                <w:szCs w:val="16"/>
              </w:rPr>
              <w:t>039</w:t>
            </w:r>
            <w:r w:rsidRPr="000665D6">
              <w:rPr>
                <w:rFonts w:asciiTheme="minorHAnsi" w:hAnsiTheme="minorHAnsi"/>
                <w:color w:val="000000"/>
                <w:sz w:val="16"/>
              </w:rPr>
              <w:t xml:space="preserve"> </w:t>
            </w:r>
          </w:p>
        </w:tc>
        <w:tc>
          <w:tcPr>
            <w:tcW w:w="0" w:type="auto"/>
            <w:vAlign w:val="bottom"/>
          </w:tcPr>
          <w:p w14:paraId="768C48BB" w14:textId="4F8D42F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465,313</w:t>
            </w:r>
            <w:r w:rsidRPr="000665D6">
              <w:rPr>
                <w:rFonts w:asciiTheme="minorHAnsi" w:hAnsiTheme="minorHAnsi"/>
                <w:color w:val="000000"/>
                <w:sz w:val="16"/>
              </w:rPr>
              <w:t xml:space="preserve"> </w:t>
            </w:r>
          </w:p>
        </w:tc>
        <w:tc>
          <w:tcPr>
            <w:tcW w:w="0" w:type="auto"/>
            <w:shd w:val="clear" w:color="auto" w:fill="auto"/>
            <w:vAlign w:val="bottom"/>
          </w:tcPr>
          <w:p w14:paraId="7ECF1BED" w14:textId="5812829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A6F45D0" w14:textId="49C650B1" w:rsidR="005C24CF" w:rsidRPr="000665D6" w:rsidRDefault="005C24CF" w:rsidP="005C24CF">
            <w:pPr>
              <w:spacing w:after="0"/>
              <w:jc w:val="right"/>
              <w:rPr>
                <w:rFonts w:asciiTheme="minorHAnsi" w:hAnsiTheme="minorHAnsi"/>
                <w:sz w:val="16"/>
              </w:rPr>
            </w:pPr>
          </w:p>
        </w:tc>
        <w:tc>
          <w:tcPr>
            <w:tcW w:w="0" w:type="auto"/>
            <w:vAlign w:val="bottom"/>
          </w:tcPr>
          <w:p w14:paraId="49D619FF" w14:textId="39DC0C08" w:rsidR="005C24CF" w:rsidRPr="000665D6" w:rsidRDefault="005C24CF" w:rsidP="005C24CF">
            <w:pPr>
              <w:spacing w:after="0"/>
              <w:jc w:val="right"/>
              <w:rPr>
                <w:rFonts w:asciiTheme="minorHAnsi" w:hAnsiTheme="minorHAnsi"/>
                <w:color w:val="000000" w:themeColor="text1"/>
                <w:sz w:val="16"/>
              </w:rPr>
            </w:pPr>
          </w:p>
        </w:tc>
      </w:tr>
      <w:tr w:rsidR="005C24CF" w:rsidRPr="00F83FC5" w14:paraId="4EC4EB5C" w14:textId="77777777" w:rsidTr="005C24CF">
        <w:trPr>
          <w:cantSplit/>
          <w:jc w:val="center"/>
        </w:trPr>
        <w:tc>
          <w:tcPr>
            <w:tcW w:w="0" w:type="auto"/>
            <w:shd w:val="clear" w:color="auto" w:fill="auto"/>
            <w:noWrap/>
            <w:vAlign w:val="bottom"/>
          </w:tcPr>
          <w:p w14:paraId="4483097F" w14:textId="77777777" w:rsidR="005C24CF" w:rsidRPr="00E678F7" w:rsidRDefault="005C24CF" w:rsidP="005C24CF">
            <w:pPr>
              <w:spacing w:after="0"/>
              <w:jc w:val="right"/>
              <w:rPr>
                <w:sz w:val="16"/>
                <w:szCs w:val="16"/>
              </w:rPr>
            </w:pPr>
            <w:r w:rsidRPr="00E678F7">
              <w:rPr>
                <w:sz w:val="16"/>
                <w:szCs w:val="16"/>
              </w:rPr>
              <w:t>1998</w:t>
            </w:r>
          </w:p>
        </w:tc>
        <w:tc>
          <w:tcPr>
            <w:tcW w:w="0" w:type="auto"/>
            <w:shd w:val="clear" w:color="auto" w:fill="auto"/>
            <w:vAlign w:val="bottom"/>
          </w:tcPr>
          <w:p w14:paraId="72102D58" w14:textId="0AF466E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123,625</w:t>
            </w:r>
            <w:r w:rsidRPr="000665D6">
              <w:rPr>
                <w:rFonts w:asciiTheme="minorHAnsi" w:hAnsiTheme="minorHAnsi"/>
                <w:color w:val="000000"/>
                <w:sz w:val="16"/>
              </w:rPr>
              <w:t xml:space="preserve"> </w:t>
            </w:r>
          </w:p>
        </w:tc>
        <w:tc>
          <w:tcPr>
            <w:tcW w:w="0" w:type="auto"/>
            <w:shd w:val="clear" w:color="auto" w:fill="auto"/>
            <w:noWrap/>
            <w:vAlign w:val="bottom"/>
          </w:tcPr>
          <w:p w14:paraId="71A86B7F" w14:textId="50887C6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8,</w:t>
            </w:r>
            <w:r w:rsidRPr="001E2547">
              <w:rPr>
                <w:rFonts w:asciiTheme="minorHAnsi" w:hAnsiTheme="minorHAnsi" w:cstheme="minorHAnsi"/>
                <w:color w:val="000000"/>
                <w:sz w:val="16"/>
                <w:szCs w:val="16"/>
              </w:rPr>
              <w:t>519</w:t>
            </w:r>
            <w:r w:rsidRPr="000665D6">
              <w:rPr>
                <w:rFonts w:asciiTheme="minorHAnsi" w:hAnsiTheme="minorHAnsi"/>
                <w:color w:val="000000"/>
                <w:sz w:val="16"/>
              </w:rPr>
              <w:t xml:space="preserve"> </w:t>
            </w:r>
          </w:p>
        </w:tc>
        <w:tc>
          <w:tcPr>
            <w:tcW w:w="0" w:type="auto"/>
            <w:vAlign w:val="bottom"/>
          </w:tcPr>
          <w:p w14:paraId="6530E1F1" w14:textId="2F0D1B6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416,933</w:t>
            </w:r>
            <w:r w:rsidRPr="000665D6">
              <w:rPr>
                <w:rFonts w:asciiTheme="minorHAnsi" w:hAnsiTheme="minorHAnsi"/>
                <w:color w:val="000000"/>
                <w:sz w:val="16"/>
              </w:rPr>
              <w:t xml:space="preserve"> </w:t>
            </w:r>
          </w:p>
        </w:tc>
        <w:tc>
          <w:tcPr>
            <w:tcW w:w="0" w:type="auto"/>
            <w:shd w:val="clear" w:color="auto" w:fill="auto"/>
            <w:vAlign w:val="bottom"/>
          </w:tcPr>
          <w:p w14:paraId="1F58CFAB" w14:textId="3F269E2F"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D2382ED" w14:textId="6F9EEE3D" w:rsidR="005C24CF" w:rsidRPr="000665D6" w:rsidRDefault="005C24CF" w:rsidP="005C24CF">
            <w:pPr>
              <w:spacing w:after="0"/>
              <w:jc w:val="right"/>
              <w:rPr>
                <w:rFonts w:asciiTheme="minorHAnsi" w:hAnsiTheme="minorHAnsi"/>
                <w:sz w:val="16"/>
              </w:rPr>
            </w:pPr>
          </w:p>
        </w:tc>
        <w:tc>
          <w:tcPr>
            <w:tcW w:w="0" w:type="auto"/>
            <w:vAlign w:val="bottom"/>
          </w:tcPr>
          <w:p w14:paraId="46629397" w14:textId="592806EF" w:rsidR="005C24CF" w:rsidRPr="000665D6" w:rsidRDefault="005C24CF" w:rsidP="005C24CF">
            <w:pPr>
              <w:spacing w:after="0"/>
              <w:jc w:val="right"/>
              <w:rPr>
                <w:rFonts w:asciiTheme="minorHAnsi" w:hAnsiTheme="minorHAnsi"/>
                <w:color w:val="000000" w:themeColor="text1"/>
                <w:sz w:val="16"/>
              </w:rPr>
            </w:pPr>
          </w:p>
        </w:tc>
      </w:tr>
      <w:tr w:rsidR="005C24CF" w:rsidRPr="00F83FC5" w14:paraId="796A0E78" w14:textId="77777777" w:rsidTr="005C24CF">
        <w:trPr>
          <w:cantSplit/>
          <w:jc w:val="center"/>
        </w:trPr>
        <w:tc>
          <w:tcPr>
            <w:tcW w:w="0" w:type="auto"/>
            <w:shd w:val="clear" w:color="auto" w:fill="auto"/>
            <w:noWrap/>
            <w:vAlign w:val="bottom"/>
            <w:hideMark/>
          </w:tcPr>
          <w:p w14:paraId="73860AA6" w14:textId="77777777" w:rsidR="005C24CF" w:rsidRPr="00E678F7" w:rsidRDefault="005C24CF" w:rsidP="005C24CF">
            <w:pPr>
              <w:spacing w:after="0"/>
              <w:jc w:val="right"/>
              <w:rPr>
                <w:sz w:val="16"/>
                <w:szCs w:val="16"/>
              </w:rPr>
            </w:pPr>
            <w:r w:rsidRPr="00E678F7">
              <w:rPr>
                <w:sz w:val="16"/>
                <w:szCs w:val="16"/>
              </w:rPr>
              <w:t>1999</w:t>
            </w:r>
          </w:p>
        </w:tc>
        <w:tc>
          <w:tcPr>
            <w:tcW w:w="0" w:type="auto"/>
            <w:shd w:val="clear" w:color="auto" w:fill="auto"/>
            <w:vAlign w:val="bottom"/>
            <w:hideMark/>
          </w:tcPr>
          <w:p w14:paraId="78538786" w14:textId="0034F2C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110,480</w:t>
            </w:r>
            <w:r w:rsidRPr="000665D6">
              <w:rPr>
                <w:rFonts w:asciiTheme="minorHAnsi" w:hAnsiTheme="minorHAnsi"/>
                <w:color w:val="000000"/>
                <w:sz w:val="16"/>
              </w:rPr>
              <w:t xml:space="preserve"> </w:t>
            </w:r>
          </w:p>
        </w:tc>
        <w:tc>
          <w:tcPr>
            <w:tcW w:w="0" w:type="auto"/>
            <w:shd w:val="clear" w:color="auto" w:fill="auto"/>
            <w:noWrap/>
            <w:vAlign w:val="bottom"/>
            <w:hideMark/>
          </w:tcPr>
          <w:p w14:paraId="37831E62" w14:textId="7E3C0E4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7,</w:t>
            </w:r>
            <w:r w:rsidRPr="001E2547">
              <w:rPr>
                <w:rFonts w:asciiTheme="minorHAnsi" w:hAnsiTheme="minorHAnsi" w:cstheme="minorHAnsi"/>
                <w:color w:val="000000"/>
                <w:sz w:val="16"/>
                <w:szCs w:val="16"/>
              </w:rPr>
              <w:t>689</w:t>
            </w:r>
            <w:r w:rsidRPr="000665D6">
              <w:rPr>
                <w:rFonts w:asciiTheme="minorHAnsi" w:hAnsiTheme="minorHAnsi"/>
                <w:color w:val="000000"/>
                <w:sz w:val="16"/>
              </w:rPr>
              <w:t xml:space="preserve"> </w:t>
            </w:r>
          </w:p>
        </w:tc>
        <w:tc>
          <w:tcPr>
            <w:tcW w:w="0" w:type="auto"/>
            <w:vAlign w:val="bottom"/>
          </w:tcPr>
          <w:p w14:paraId="3C31756F" w14:textId="378673D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377,406</w:t>
            </w:r>
            <w:r w:rsidRPr="000665D6">
              <w:rPr>
                <w:rFonts w:asciiTheme="minorHAnsi" w:hAnsiTheme="minorHAnsi"/>
                <w:color w:val="000000"/>
                <w:sz w:val="16"/>
              </w:rPr>
              <w:t xml:space="preserve"> </w:t>
            </w:r>
          </w:p>
        </w:tc>
        <w:tc>
          <w:tcPr>
            <w:tcW w:w="0" w:type="auto"/>
            <w:shd w:val="clear" w:color="auto" w:fill="auto"/>
            <w:vAlign w:val="bottom"/>
          </w:tcPr>
          <w:p w14:paraId="50730960" w14:textId="55EEB58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83B90D9" w14:textId="5F8A410F" w:rsidR="005C24CF" w:rsidRPr="000665D6" w:rsidRDefault="005C24CF" w:rsidP="005C24CF">
            <w:pPr>
              <w:spacing w:after="0"/>
              <w:jc w:val="right"/>
              <w:rPr>
                <w:rFonts w:asciiTheme="minorHAnsi" w:hAnsiTheme="minorHAnsi"/>
                <w:sz w:val="16"/>
              </w:rPr>
            </w:pPr>
          </w:p>
        </w:tc>
        <w:tc>
          <w:tcPr>
            <w:tcW w:w="0" w:type="auto"/>
            <w:vAlign w:val="bottom"/>
          </w:tcPr>
          <w:p w14:paraId="5030C107" w14:textId="478F4D03" w:rsidR="005C24CF" w:rsidRPr="000665D6" w:rsidRDefault="005C24CF" w:rsidP="005C24CF">
            <w:pPr>
              <w:spacing w:after="0"/>
              <w:jc w:val="right"/>
              <w:rPr>
                <w:rFonts w:asciiTheme="minorHAnsi" w:hAnsiTheme="minorHAnsi"/>
                <w:color w:val="000000" w:themeColor="text1"/>
                <w:sz w:val="16"/>
              </w:rPr>
            </w:pPr>
          </w:p>
        </w:tc>
      </w:tr>
      <w:tr w:rsidR="005C24CF" w:rsidRPr="00F83FC5" w14:paraId="1BE8325B" w14:textId="77777777" w:rsidTr="005C24CF">
        <w:trPr>
          <w:cantSplit/>
          <w:jc w:val="center"/>
        </w:trPr>
        <w:tc>
          <w:tcPr>
            <w:tcW w:w="0" w:type="auto"/>
            <w:shd w:val="clear" w:color="auto" w:fill="auto"/>
            <w:noWrap/>
            <w:vAlign w:val="bottom"/>
            <w:hideMark/>
          </w:tcPr>
          <w:p w14:paraId="74BA0521" w14:textId="77777777" w:rsidR="005C24CF" w:rsidRPr="00E678F7" w:rsidRDefault="005C24CF" w:rsidP="005C24CF">
            <w:pPr>
              <w:spacing w:after="0"/>
              <w:jc w:val="right"/>
              <w:rPr>
                <w:sz w:val="16"/>
                <w:szCs w:val="16"/>
              </w:rPr>
            </w:pPr>
            <w:r w:rsidRPr="00E678F7">
              <w:rPr>
                <w:sz w:val="16"/>
                <w:szCs w:val="16"/>
              </w:rPr>
              <w:t>2000</w:t>
            </w:r>
          </w:p>
        </w:tc>
        <w:tc>
          <w:tcPr>
            <w:tcW w:w="0" w:type="auto"/>
            <w:shd w:val="clear" w:color="auto" w:fill="auto"/>
            <w:vAlign w:val="bottom"/>
            <w:hideMark/>
          </w:tcPr>
          <w:p w14:paraId="1F63C6CA" w14:textId="4A6C96B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97,345</w:t>
            </w:r>
            <w:r w:rsidRPr="000665D6">
              <w:rPr>
                <w:rFonts w:asciiTheme="minorHAnsi" w:hAnsiTheme="minorHAnsi"/>
                <w:color w:val="000000"/>
                <w:sz w:val="16"/>
              </w:rPr>
              <w:t xml:space="preserve"> </w:t>
            </w:r>
          </w:p>
        </w:tc>
        <w:tc>
          <w:tcPr>
            <w:tcW w:w="0" w:type="auto"/>
            <w:shd w:val="clear" w:color="auto" w:fill="auto"/>
            <w:noWrap/>
            <w:vAlign w:val="bottom"/>
            <w:hideMark/>
          </w:tcPr>
          <w:p w14:paraId="51CDFA57" w14:textId="0A37D37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7,</w:t>
            </w:r>
            <w:r w:rsidRPr="001E2547">
              <w:rPr>
                <w:rFonts w:asciiTheme="minorHAnsi" w:hAnsiTheme="minorHAnsi" w:cstheme="minorHAnsi"/>
                <w:color w:val="000000"/>
                <w:sz w:val="16"/>
                <w:szCs w:val="16"/>
              </w:rPr>
              <w:t>072</w:t>
            </w:r>
            <w:r w:rsidRPr="000665D6">
              <w:rPr>
                <w:rFonts w:asciiTheme="minorHAnsi" w:hAnsiTheme="minorHAnsi"/>
                <w:color w:val="000000"/>
                <w:sz w:val="16"/>
              </w:rPr>
              <w:t xml:space="preserve"> </w:t>
            </w:r>
          </w:p>
        </w:tc>
        <w:tc>
          <w:tcPr>
            <w:tcW w:w="0" w:type="auto"/>
            <w:vAlign w:val="bottom"/>
          </w:tcPr>
          <w:p w14:paraId="6609B5F8" w14:textId="3F8E0A1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338,761</w:t>
            </w:r>
            <w:r w:rsidRPr="000665D6">
              <w:rPr>
                <w:rFonts w:asciiTheme="minorHAnsi" w:hAnsiTheme="minorHAnsi"/>
                <w:color w:val="000000"/>
                <w:sz w:val="16"/>
              </w:rPr>
              <w:t xml:space="preserve"> </w:t>
            </w:r>
          </w:p>
        </w:tc>
        <w:tc>
          <w:tcPr>
            <w:tcW w:w="0" w:type="auto"/>
            <w:shd w:val="clear" w:color="auto" w:fill="auto"/>
            <w:vAlign w:val="bottom"/>
          </w:tcPr>
          <w:p w14:paraId="1D96C72F" w14:textId="18437905"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C64129E" w14:textId="2F4C2C12" w:rsidR="005C24CF" w:rsidRPr="000665D6" w:rsidRDefault="005C24CF" w:rsidP="005C24CF">
            <w:pPr>
              <w:spacing w:after="0"/>
              <w:jc w:val="right"/>
              <w:rPr>
                <w:rFonts w:asciiTheme="minorHAnsi" w:hAnsiTheme="minorHAnsi"/>
                <w:sz w:val="16"/>
              </w:rPr>
            </w:pPr>
          </w:p>
        </w:tc>
        <w:tc>
          <w:tcPr>
            <w:tcW w:w="0" w:type="auto"/>
            <w:vAlign w:val="bottom"/>
          </w:tcPr>
          <w:p w14:paraId="662B083E" w14:textId="41B747D9" w:rsidR="005C24CF" w:rsidRPr="000665D6" w:rsidRDefault="005C24CF" w:rsidP="005C24CF">
            <w:pPr>
              <w:spacing w:after="0"/>
              <w:jc w:val="right"/>
              <w:rPr>
                <w:rFonts w:asciiTheme="minorHAnsi" w:hAnsiTheme="minorHAnsi"/>
                <w:color w:val="000000" w:themeColor="text1"/>
                <w:sz w:val="16"/>
              </w:rPr>
            </w:pPr>
          </w:p>
        </w:tc>
      </w:tr>
      <w:tr w:rsidR="005C24CF" w:rsidRPr="00F83FC5" w14:paraId="1B5A0CC9" w14:textId="77777777" w:rsidTr="005C24CF">
        <w:trPr>
          <w:cantSplit/>
          <w:jc w:val="center"/>
        </w:trPr>
        <w:tc>
          <w:tcPr>
            <w:tcW w:w="0" w:type="auto"/>
            <w:shd w:val="clear" w:color="auto" w:fill="auto"/>
            <w:noWrap/>
            <w:vAlign w:val="bottom"/>
            <w:hideMark/>
          </w:tcPr>
          <w:p w14:paraId="35E07BE4" w14:textId="77777777" w:rsidR="005C24CF" w:rsidRPr="00E678F7" w:rsidRDefault="005C24CF" w:rsidP="005C24CF">
            <w:pPr>
              <w:spacing w:after="0"/>
              <w:jc w:val="right"/>
              <w:rPr>
                <w:sz w:val="16"/>
                <w:szCs w:val="16"/>
              </w:rPr>
            </w:pPr>
            <w:r w:rsidRPr="00E678F7">
              <w:rPr>
                <w:sz w:val="16"/>
                <w:szCs w:val="16"/>
              </w:rPr>
              <w:t>2001</w:t>
            </w:r>
          </w:p>
        </w:tc>
        <w:tc>
          <w:tcPr>
            <w:tcW w:w="0" w:type="auto"/>
            <w:shd w:val="clear" w:color="auto" w:fill="auto"/>
            <w:vAlign w:val="bottom"/>
            <w:hideMark/>
          </w:tcPr>
          <w:p w14:paraId="7FFDA175" w14:textId="2EFA7CC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87,890</w:t>
            </w:r>
            <w:r w:rsidRPr="000665D6">
              <w:rPr>
                <w:rFonts w:asciiTheme="minorHAnsi" w:hAnsiTheme="minorHAnsi"/>
                <w:color w:val="000000"/>
                <w:sz w:val="16"/>
              </w:rPr>
              <w:t xml:space="preserve"> </w:t>
            </w:r>
          </w:p>
        </w:tc>
        <w:tc>
          <w:tcPr>
            <w:tcW w:w="0" w:type="auto"/>
            <w:shd w:val="clear" w:color="auto" w:fill="auto"/>
            <w:noWrap/>
            <w:vAlign w:val="bottom"/>
            <w:hideMark/>
          </w:tcPr>
          <w:p w14:paraId="4027F838" w14:textId="1EF3945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6,</w:t>
            </w:r>
            <w:r w:rsidRPr="001E2547">
              <w:rPr>
                <w:rFonts w:asciiTheme="minorHAnsi" w:hAnsiTheme="minorHAnsi" w:cstheme="minorHAnsi"/>
                <w:color w:val="000000"/>
                <w:sz w:val="16"/>
                <w:szCs w:val="16"/>
              </w:rPr>
              <w:t>394</w:t>
            </w:r>
            <w:r w:rsidRPr="000665D6">
              <w:rPr>
                <w:rFonts w:asciiTheme="minorHAnsi" w:hAnsiTheme="minorHAnsi"/>
                <w:color w:val="000000"/>
                <w:sz w:val="16"/>
              </w:rPr>
              <w:t xml:space="preserve"> </w:t>
            </w:r>
          </w:p>
        </w:tc>
        <w:tc>
          <w:tcPr>
            <w:tcW w:w="0" w:type="auto"/>
            <w:vAlign w:val="bottom"/>
          </w:tcPr>
          <w:p w14:paraId="586A59C7" w14:textId="4BF0856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324,757</w:t>
            </w:r>
            <w:r w:rsidRPr="000665D6">
              <w:rPr>
                <w:rFonts w:asciiTheme="minorHAnsi" w:hAnsiTheme="minorHAnsi"/>
                <w:color w:val="000000"/>
                <w:sz w:val="16"/>
              </w:rPr>
              <w:t xml:space="preserve"> </w:t>
            </w:r>
          </w:p>
        </w:tc>
        <w:tc>
          <w:tcPr>
            <w:tcW w:w="0" w:type="auto"/>
            <w:shd w:val="clear" w:color="auto" w:fill="auto"/>
            <w:vAlign w:val="bottom"/>
          </w:tcPr>
          <w:p w14:paraId="0303148B" w14:textId="61E173ED"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837C588" w14:textId="15867273" w:rsidR="005C24CF" w:rsidRPr="000665D6" w:rsidRDefault="005C24CF" w:rsidP="005C24CF">
            <w:pPr>
              <w:spacing w:after="0"/>
              <w:jc w:val="right"/>
              <w:rPr>
                <w:rFonts w:asciiTheme="minorHAnsi" w:hAnsiTheme="minorHAnsi"/>
                <w:sz w:val="16"/>
              </w:rPr>
            </w:pPr>
          </w:p>
        </w:tc>
        <w:tc>
          <w:tcPr>
            <w:tcW w:w="0" w:type="auto"/>
            <w:vAlign w:val="bottom"/>
          </w:tcPr>
          <w:p w14:paraId="7EA1AC40" w14:textId="6F867D6B" w:rsidR="005C24CF" w:rsidRPr="000665D6" w:rsidRDefault="005C24CF" w:rsidP="005C24CF">
            <w:pPr>
              <w:spacing w:after="0"/>
              <w:jc w:val="right"/>
              <w:rPr>
                <w:rFonts w:asciiTheme="minorHAnsi" w:hAnsiTheme="minorHAnsi"/>
                <w:color w:val="000000" w:themeColor="text1"/>
                <w:sz w:val="16"/>
              </w:rPr>
            </w:pPr>
          </w:p>
        </w:tc>
      </w:tr>
      <w:tr w:rsidR="005C24CF" w:rsidRPr="00F83FC5" w14:paraId="7D88C01B" w14:textId="77777777" w:rsidTr="005C24CF">
        <w:trPr>
          <w:cantSplit/>
          <w:jc w:val="center"/>
        </w:trPr>
        <w:tc>
          <w:tcPr>
            <w:tcW w:w="0" w:type="auto"/>
            <w:shd w:val="clear" w:color="auto" w:fill="auto"/>
            <w:noWrap/>
            <w:vAlign w:val="bottom"/>
            <w:hideMark/>
          </w:tcPr>
          <w:p w14:paraId="68A94678" w14:textId="77777777" w:rsidR="005C24CF" w:rsidRPr="00E678F7" w:rsidRDefault="005C24CF" w:rsidP="005C24CF">
            <w:pPr>
              <w:spacing w:after="0"/>
              <w:jc w:val="right"/>
              <w:rPr>
                <w:sz w:val="16"/>
                <w:szCs w:val="16"/>
              </w:rPr>
            </w:pPr>
            <w:r w:rsidRPr="00E678F7">
              <w:rPr>
                <w:sz w:val="16"/>
                <w:szCs w:val="16"/>
              </w:rPr>
              <w:t>2002</w:t>
            </w:r>
          </w:p>
        </w:tc>
        <w:tc>
          <w:tcPr>
            <w:tcW w:w="0" w:type="auto"/>
            <w:shd w:val="clear" w:color="auto" w:fill="auto"/>
            <w:vAlign w:val="bottom"/>
            <w:hideMark/>
          </w:tcPr>
          <w:p w14:paraId="4101666D" w14:textId="7F34C55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83,510</w:t>
            </w:r>
            <w:r w:rsidRPr="000665D6">
              <w:rPr>
                <w:rFonts w:asciiTheme="minorHAnsi" w:hAnsiTheme="minorHAnsi"/>
                <w:color w:val="000000"/>
                <w:sz w:val="16"/>
              </w:rPr>
              <w:t xml:space="preserve"> </w:t>
            </w:r>
          </w:p>
        </w:tc>
        <w:tc>
          <w:tcPr>
            <w:tcW w:w="0" w:type="auto"/>
            <w:shd w:val="clear" w:color="auto" w:fill="auto"/>
            <w:noWrap/>
            <w:vAlign w:val="bottom"/>
            <w:hideMark/>
          </w:tcPr>
          <w:p w14:paraId="6DC32E99" w14:textId="1BFA4C7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809</w:t>
            </w:r>
            <w:r w:rsidRPr="000665D6">
              <w:rPr>
                <w:rFonts w:asciiTheme="minorHAnsi" w:hAnsiTheme="minorHAnsi"/>
                <w:color w:val="000000"/>
                <w:sz w:val="16"/>
              </w:rPr>
              <w:t xml:space="preserve"> </w:t>
            </w:r>
          </w:p>
        </w:tc>
        <w:tc>
          <w:tcPr>
            <w:tcW w:w="0" w:type="auto"/>
            <w:vAlign w:val="bottom"/>
          </w:tcPr>
          <w:p w14:paraId="73DF9CF7" w14:textId="68F8D9B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328,461</w:t>
            </w:r>
            <w:r w:rsidRPr="000665D6">
              <w:rPr>
                <w:rFonts w:asciiTheme="minorHAnsi" w:hAnsiTheme="minorHAnsi"/>
                <w:color w:val="000000"/>
                <w:sz w:val="16"/>
              </w:rPr>
              <w:t xml:space="preserve"> </w:t>
            </w:r>
          </w:p>
        </w:tc>
        <w:tc>
          <w:tcPr>
            <w:tcW w:w="0" w:type="auto"/>
            <w:shd w:val="clear" w:color="auto" w:fill="auto"/>
            <w:vAlign w:val="bottom"/>
          </w:tcPr>
          <w:p w14:paraId="64959375" w14:textId="00014A0F"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5946E6B7" w14:textId="4512DEFC" w:rsidR="005C24CF" w:rsidRPr="000665D6" w:rsidRDefault="005C24CF" w:rsidP="005C24CF">
            <w:pPr>
              <w:spacing w:after="0"/>
              <w:jc w:val="right"/>
              <w:rPr>
                <w:rFonts w:asciiTheme="minorHAnsi" w:hAnsiTheme="minorHAnsi"/>
                <w:sz w:val="16"/>
              </w:rPr>
            </w:pPr>
          </w:p>
        </w:tc>
        <w:tc>
          <w:tcPr>
            <w:tcW w:w="0" w:type="auto"/>
            <w:vAlign w:val="bottom"/>
          </w:tcPr>
          <w:p w14:paraId="100DD3F3" w14:textId="2129363F" w:rsidR="005C24CF" w:rsidRPr="000665D6" w:rsidRDefault="005C24CF" w:rsidP="005C24CF">
            <w:pPr>
              <w:spacing w:after="0"/>
              <w:jc w:val="right"/>
              <w:rPr>
                <w:rFonts w:asciiTheme="minorHAnsi" w:hAnsiTheme="minorHAnsi"/>
                <w:color w:val="000000" w:themeColor="text1"/>
                <w:sz w:val="16"/>
              </w:rPr>
            </w:pPr>
          </w:p>
        </w:tc>
      </w:tr>
      <w:tr w:rsidR="005C24CF" w:rsidRPr="00F83FC5" w14:paraId="198CF8A0" w14:textId="77777777" w:rsidTr="005C24CF">
        <w:trPr>
          <w:cantSplit/>
          <w:jc w:val="center"/>
        </w:trPr>
        <w:tc>
          <w:tcPr>
            <w:tcW w:w="0" w:type="auto"/>
            <w:shd w:val="clear" w:color="auto" w:fill="auto"/>
            <w:noWrap/>
            <w:vAlign w:val="bottom"/>
            <w:hideMark/>
          </w:tcPr>
          <w:p w14:paraId="023EB9CF" w14:textId="77777777" w:rsidR="005C24CF" w:rsidRPr="00E678F7" w:rsidRDefault="005C24CF" w:rsidP="005C24CF">
            <w:pPr>
              <w:spacing w:after="0"/>
              <w:jc w:val="right"/>
              <w:rPr>
                <w:sz w:val="16"/>
                <w:szCs w:val="16"/>
              </w:rPr>
            </w:pPr>
            <w:r w:rsidRPr="00E678F7">
              <w:rPr>
                <w:sz w:val="16"/>
                <w:szCs w:val="16"/>
              </w:rPr>
              <w:t>2003</w:t>
            </w:r>
          </w:p>
        </w:tc>
        <w:tc>
          <w:tcPr>
            <w:tcW w:w="0" w:type="auto"/>
            <w:shd w:val="clear" w:color="auto" w:fill="auto"/>
            <w:vAlign w:val="bottom"/>
            <w:hideMark/>
          </w:tcPr>
          <w:p w14:paraId="3B6AE030" w14:textId="58B394B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82,880</w:t>
            </w:r>
            <w:r w:rsidRPr="000665D6">
              <w:rPr>
                <w:rFonts w:asciiTheme="minorHAnsi" w:hAnsiTheme="minorHAnsi"/>
                <w:color w:val="000000"/>
                <w:sz w:val="16"/>
              </w:rPr>
              <w:t xml:space="preserve"> </w:t>
            </w:r>
          </w:p>
        </w:tc>
        <w:tc>
          <w:tcPr>
            <w:tcW w:w="0" w:type="auto"/>
            <w:shd w:val="clear" w:color="auto" w:fill="auto"/>
            <w:noWrap/>
            <w:vAlign w:val="bottom"/>
            <w:hideMark/>
          </w:tcPr>
          <w:p w14:paraId="0E276ECE" w14:textId="1E6C37E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531</w:t>
            </w:r>
            <w:r w:rsidRPr="000665D6">
              <w:rPr>
                <w:rFonts w:asciiTheme="minorHAnsi" w:hAnsiTheme="minorHAnsi"/>
                <w:color w:val="000000"/>
                <w:sz w:val="16"/>
              </w:rPr>
              <w:t xml:space="preserve"> </w:t>
            </w:r>
          </w:p>
        </w:tc>
        <w:tc>
          <w:tcPr>
            <w:tcW w:w="0" w:type="auto"/>
            <w:vAlign w:val="bottom"/>
          </w:tcPr>
          <w:p w14:paraId="19D28564" w14:textId="3C050C4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323,780</w:t>
            </w:r>
            <w:r w:rsidRPr="000665D6">
              <w:rPr>
                <w:rFonts w:asciiTheme="minorHAnsi" w:hAnsiTheme="minorHAnsi"/>
                <w:color w:val="000000"/>
                <w:sz w:val="16"/>
              </w:rPr>
              <w:t xml:space="preserve"> </w:t>
            </w:r>
          </w:p>
        </w:tc>
        <w:tc>
          <w:tcPr>
            <w:tcW w:w="0" w:type="auto"/>
            <w:shd w:val="clear" w:color="auto" w:fill="auto"/>
            <w:vAlign w:val="bottom"/>
          </w:tcPr>
          <w:p w14:paraId="3C541BC7" w14:textId="26F9D47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1BA81F4" w14:textId="51EA5CE0" w:rsidR="005C24CF" w:rsidRPr="000665D6" w:rsidRDefault="005C24CF" w:rsidP="005C24CF">
            <w:pPr>
              <w:spacing w:after="0"/>
              <w:jc w:val="right"/>
              <w:rPr>
                <w:rFonts w:asciiTheme="minorHAnsi" w:hAnsiTheme="minorHAnsi"/>
                <w:sz w:val="16"/>
              </w:rPr>
            </w:pPr>
          </w:p>
        </w:tc>
        <w:tc>
          <w:tcPr>
            <w:tcW w:w="0" w:type="auto"/>
            <w:vAlign w:val="bottom"/>
          </w:tcPr>
          <w:p w14:paraId="6B182D41" w14:textId="4C82D320" w:rsidR="005C24CF" w:rsidRPr="000665D6" w:rsidRDefault="005C24CF" w:rsidP="005C24CF">
            <w:pPr>
              <w:spacing w:after="0"/>
              <w:jc w:val="right"/>
              <w:rPr>
                <w:rFonts w:asciiTheme="minorHAnsi" w:hAnsiTheme="minorHAnsi"/>
                <w:color w:val="000000" w:themeColor="text1"/>
                <w:sz w:val="16"/>
              </w:rPr>
            </w:pPr>
          </w:p>
        </w:tc>
      </w:tr>
      <w:tr w:rsidR="005C24CF" w:rsidRPr="00F83FC5" w14:paraId="3D4DC1A8" w14:textId="77777777" w:rsidTr="005C24CF">
        <w:trPr>
          <w:cantSplit/>
          <w:jc w:val="center"/>
        </w:trPr>
        <w:tc>
          <w:tcPr>
            <w:tcW w:w="0" w:type="auto"/>
            <w:shd w:val="clear" w:color="auto" w:fill="auto"/>
            <w:noWrap/>
            <w:vAlign w:val="bottom"/>
            <w:hideMark/>
          </w:tcPr>
          <w:p w14:paraId="502ACCCB" w14:textId="77777777" w:rsidR="005C24CF" w:rsidRPr="00E678F7" w:rsidRDefault="005C24CF" w:rsidP="005C24CF">
            <w:pPr>
              <w:spacing w:after="0"/>
              <w:jc w:val="right"/>
              <w:rPr>
                <w:sz w:val="16"/>
                <w:szCs w:val="16"/>
              </w:rPr>
            </w:pPr>
            <w:r w:rsidRPr="00E678F7">
              <w:rPr>
                <w:sz w:val="16"/>
                <w:szCs w:val="16"/>
              </w:rPr>
              <w:t>2004</w:t>
            </w:r>
          </w:p>
        </w:tc>
        <w:tc>
          <w:tcPr>
            <w:tcW w:w="0" w:type="auto"/>
            <w:shd w:val="clear" w:color="auto" w:fill="auto"/>
            <w:vAlign w:val="bottom"/>
            <w:hideMark/>
          </w:tcPr>
          <w:p w14:paraId="14FF6A34" w14:textId="4FB7569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83,425</w:t>
            </w:r>
            <w:r w:rsidRPr="000665D6">
              <w:rPr>
                <w:rFonts w:asciiTheme="minorHAnsi" w:hAnsiTheme="minorHAnsi"/>
                <w:color w:val="000000"/>
                <w:sz w:val="16"/>
              </w:rPr>
              <w:t xml:space="preserve"> </w:t>
            </w:r>
          </w:p>
        </w:tc>
        <w:tc>
          <w:tcPr>
            <w:tcW w:w="0" w:type="auto"/>
            <w:shd w:val="clear" w:color="auto" w:fill="auto"/>
            <w:noWrap/>
            <w:vAlign w:val="bottom"/>
            <w:hideMark/>
          </w:tcPr>
          <w:p w14:paraId="259A1A4B" w14:textId="4DB2BCC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551</w:t>
            </w:r>
            <w:r w:rsidRPr="000665D6">
              <w:rPr>
                <w:rFonts w:asciiTheme="minorHAnsi" w:hAnsiTheme="minorHAnsi"/>
                <w:color w:val="000000"/>
                <w:sz w:val="16"/>
              </w:rPr>
              <w:t xml:space="preserve"> </w:t>
            </w:r>
          </w:p>
        </w:tc>
        <w:tc>
          <w:tcPr>
            <w:tcW w:w="0" w:type="auto"/>
            <w:vAlign w:val="bottom"/>
          </w:tcPr>
          <w:p w14:paraId="23EF7B13" w14:textId="729EC67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300,952</w:t>
            </w:r>
            <w:r w:rsidRPr="000665D6">
              <w:rPr>
                <w:rFonts w:asciiTheme="minorHAnsi" w:hAnsiTheme="minorHAnsi"/>
                <w:color w:val="000000"/>
                <w:sz w:val="16"/>
              </w:rPr>
              <w:t xml:space="preserve"> </w:t>
            </w:r>
          </w:p>
        </w:tc>
        <w:tc>
          <w:tcPr>
            <w:tcW w:w="0" w:type="auto"/>
            <w:shd w:val="clear" w:color="auto" w:fill="auto"/>
            <w:vAlign w:val="bottom"/>
          </w:tcPr>
          <w:p w14:paraId="35515AD9" w14:textId="457ED02C"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D171399" w14:textId="18BDD41B" w:rsidR="005C24CF" w:rsidRPr="000665D6" w:rsidRDefault="005C24CF" w:rsidP="005C24CF">
            <w:pPr>
              <w:spacing w:after="0"/>
              <w:jc w:val="right"/>
              <w:rPr>
                <w:rFonts w:asciiTheme="minorHAnsi" w:hAnsiTheme="minorHAnsi"/>
                <w:sz w:val="16"/>
              </w:rPr>
            </w:pPr>
          </w:p>
        </w:tc>
        <w:tc>
          <w:tcPr>
            <w:tcW w:w="0" w:type="auto"/>
            <w:vAlign w:val="bottom"/>
          </w:tcPr>
          <w:p w14:paraId="4957831D" w14:textId="5957CF70" w:rsidR="005C24CF" w:rsidRPr="000665D6" w:rsidRDefault="005C24CF" w:rsidP="005C24CF">
            <w:pPr>
              <w:spacing w:after="0"/>
              <w:jc w:val="right"/>
              <w:rPr>
                <w:rFonts w:asciiTheme="minorHAnsi" w:hAnsiTheme="minorHAnsi"/>
                <w:color w:val="000000" w:themeColor="text1"/>
                <w:sz w:val="16"/>
              </w:rPr>
            </w:pPr>
          </w:p>
        </w:tc>
      </w:tr>
      <w:tr w:rsidR="005C24CF" w:rsidRPr="00F83FC5" w14:paraId="0A441AEB" w14:textId="77777777" w:rsidTr="005C24CF">
        <w:trPr>
          <w:cantSplit/>
          <w:jc w:val="center"/>
        </w:trPr>
        <w:tc>
          <w:tcPr>
            <w:tcW w:w="0" w:type="auto"/>
            <w:shd w:val="clear" w:color="auto" w:fill="auto"/>
            <w:noWrap/>
            <w:vAlign w:val="bottom"/>
            <w:hideMark/>
          </w:tcPr>
          <w:p w14:paraId="6B0B26DD" w14:textId="77777777" w:rsidR="005C24CF" w:rsidRPr="00E678F7" w:rsidRDefault="005C24CF" w:rsidP="005C24CF">
            <w:pPr>
              <w:spacing w:after="0"/>
              <w:jc w:val="right"/>
              <w:rPr>
                <w:sz w:val="16"/>
                <w:szCs w:val="16"/>
              </w:rPr>
            </w:pPr>
            <w:r w:rsidRPr="00E678F7">
              <w:rPr>
                <w:sz w:val="16"/>
                <w:szCs w:val="16"/>
              </w:rPr>
              <w:t>2005</w:t>
            </w:r>
          </w:p>
        </w:tc>
        <w:tc>
          <w:tcPr>
            <w:tcW w:w="0" w:type="auto"/>
            <w:shd w:val="clear" w:color="auto" w:fill="auto"/>
            <w:vAlign w:val="bottom"/>
            <w:hideMark/>
          </w:tcPr>
          <w:p w14:paraId="25DEEE83" w14:textId="12B3ABF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79,040</w:t>
            </w:r>
            <w:r w:rsidRPr="000665D6">
              <w:rPr>
                <w:rFonts w:asciiTheme="minorHAnsi" w:hAnsiTheme="minorHAnsi"/>
                <w:color w:val="000000"/>
                <w:sz w:val="16"/>
              </w:rPr>
              <w:t xml:space="preserve"> </w:t>
            </w:r>
          </w:p>
        </w:tc>
        <w:tc>
          <w:tcPr>
            <w:tcW w:w="0" w:type="auto"/>
            <w:shd w:val="clear" w:color="auto" w:fill="auto"/>
            <w:noWrap/>
            <w:vAlign w:val="bottom"/>
            <w:hideMark/>
          </w:tcPr>
          <w:p w14:paraId="7470E5BD" w14:textId="505AB0C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302</w:t>
            </w:r>
            <w:r w:rsidRPr="000665D6">
              <w:rPr>
                <w:rFonts w:asciiTheme="minorHAnsi" w:hAnsiTheme="minorHAnsi"/>
                <w:color w:val="000000"/>
                <w:sz w:val="16"/>
              </w:rPr>
              <w:t xml:space="preserve"> </w:t>
            </w:r>
          </w:p>
        </w:tc>
        <w:tc>
          <w:tcPr>
            <w:tcW w:w="0" w:type="auto"/>
            <w:vAlign w:val="bottom"/>
          </w:tcPr>
          <w:p w14:paraId="2A2A6ECF" w14:textId="4BE5726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274,389</w:t>
            </w:r>
            <w:r w:rsidRPr="000665D6">
              <w:rPr>
                <w:rFonts w:asciiTheme="minorHAnsi" w:hAnsiTheme="minorHAnsi"/>
                <w:color w:val="000000"/>
                <w:sz w:val="16"/>
              </w:rPr>
              <w:t xml:space="preserve"> </w:t>
            </w:r>
          </w:p>
        </w:tc>
        <w:tc>
          <w:tcPr>
            <w:tcW w:w="0" w:type="auto"/>
            <w:shd w:val="clear" w:color="auto" w:fill="auto"/>
            <w:vAlign w:val="bottom"/>
          </w:tcPr>
          <w:p w14:paraId="38E9CB73" w14:textId="52A8F6E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7C2EC2DB" w14:textId="344EEB63" w:rsidR="005C24CF" w:rsidRPr="000665D6" w:rsidRDefault="005C24CF" w:rsidP="005C24CF">
            <w:pPr>
              <w:spacing w:after="0"/>
              <w:jc w:val="right"/>
              <w:rPr>
                <w:rFonts w:asciiTheme="minorHAnsi" w:hAnsiTheme="minorHAnsi"/>
                <w:sz w:val="16"/>
              </w:rPr>
            </w:pPr>
          </w:p>
        </w:tc>
        <w:tc>
          <w:tcPr>
            <w:tcW w:w="0" w:type="auto"/>
            <w:vAlign w:val="bottom"/>
          </w:tcPr>
          <w:p w14:paraId="28F641B9" w14:textId="2D0502F3" w:rsidR="005C24CF" w:rsidRPr="000665D6" w:rsidRDefault="005C24CF" w:rsidP="005C24CF">
            <w:pPr>
              <w:spacing w:after="0"/>
              <w:jc w:val="right"/>
              <w:rPr>
                <w:rFonts w:asciiTheme="minorHAnsi" w:hAnsiTheme="minorHAnsi"/>
                <w:color w:val="000000" w:themeColor="text1"/>
                <w:sz w:val="16"/>
              </w:rPr>
            </w:pPr>
          </w:p>
        </w:tc>
      </w:tr>
      <w:tr w:rsidR="005C24CF" w:rsidRPr="00F83FC5" w14:paraId="05B43BE5" w14:textId="77777777" w:rsidTr="005C24CF">
        <w:trPr>
          <w:cantSplit/>
          <w:jc w:val="center"/>
        </w:trPr>
        <w:tc>
          <w:tcPr>
            <w:tcW w:w="0" w:type="auto"/>
            <w:shd w:val="clear" w:color="auto" w:fill="auto"/>
            <w:noWrap/>
            <w:vAlign w:val="bottom"/>
            <w:hideMark/>
          </w:tcPr>
          <w:p w14:paraId="71C97280" w14:textId="77777777" w:rsidR="005C24CF" w:rsidRPr="00E678F7" w:rsidRDefault="005C24CF" w:rsidP="005C24CF">
            <w:pPr>
              <w:spacing w:after="0"/>
              <w:jc w:val="right"/>
              <w:rPr>
                <w:sz w:val="16"/>
                <w:szCs w:val="16"/>
              </w:rPr>
            </w:pPr>
            <w:r w:rsidRPr="00E678F7">
              <w:rPr>
                <w:sz w:val="16"/>
                <w:szCs w:val="16"/>
              </w:rPr>
              <w:t>2006</w:t>
            </w:r>
          </w:p>
        </w:tc>
        <w:tc>
          <w:tcPr>
            <w:tcW w:w="0" w:type="auto"/>
            <w:shd w:val="clear" w:color="auto" w:fill="auto"/>
            <w:vAlign w:val="bottom"/>
            <w:hideMark/>
          </w:tcPr>
          <w:p w14:paraId="583A7D21" w14:textId="5FC3C7F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70,960</w:t>
            </w:r>
            <w:r w:rsidRPr="000665D6">
              <w:rPr>
                <w:rFonts w:asciiTheme="minorHAnsi" w:hAnsiTheme="minorHAnsi"/>
                <w:color w:val="000000"/>
                <w:sz w:val="16"/>
              </w:rPr>
              <w:t xml:space="preserve"> </w:t>
            </w:r>
          </w:p>
        </w:tc>
        <w:tc>
          <w:tcPr>
            <w:tcW w:w="0" w:type="auto"/>
            <w:shd w:val="clear" w:color="auto" w:fill="auto"/>
            <w:noWrap/>
            <w:vAlign w:val="bottom"/>
            <w:hideMark/>
          </w:tcPr>
          <w:p w14:paraId="56DF32BA" w14:textId="086ABF1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687</w:t>
            </w:r>
            <w:r w:rsidRPr="000665D6">
              <w:rPr>
                <w:rFonts w:asciiTheme="minorHAnsi" w:hAnsiTheme="minorHAnsi"/>
                <w:color w:val="000000"/>
                <w:sz w:val="16"/>
              </w:rPr>
              <w:t xml:space="preserve"> </w:t>
            </w:r>
          </w:p>
        </w:tc>
        <w:tc>
          <w:tcPr>
            <w:tcW w:w="0" w:type="auto"/>
            <w:vAlign w:val="bottom"/>
          </w:tcPr>
          <w:p w14:paraId="4BA9FE4F" w14:textId="3E9DC49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266,500</w:t>
            </w:r>
            <w:r w:rsidRPr="000665D6">
              <w:rPr>
                <w:rFonts w:asciiTheme="minorHAnsi" w:hAnsiTheme="minorHAnsi"/>
                <w:color w:val="000000"/>
                <w:sz w:val="16"/>
              </w:rPr>
              <w:t xml:space="preserve"> </w:t>
            </w:r>
          </w:p>
        </w:tc>
        <w:tc>
          <w:tcPr>
            <w:tcW w:w="0" w:type="auto"/>
            <w:shd w:val="clear" w:color="auto" w:fill="auto"/>
            <w:vAlign w:val="bottom"/>
          </w:tcPr>
          <w:p w14:paraId="538DF663" w14:textId="46BD84F1"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8321E11" w14:textId="34734F7F" w:rsidR="005C24CF" w:rsidRPr="000665D6" w:rsidRDefault="005C24CF" w:rsidP="005C24CF">
            <w:pPr>
              <w:spacing w:after="0"/>
              <w:jc w:val="right"/>
              <w:rPr>
                <w:rFonts w:asciiTheme="minorHAnsi" w:hAnsiTheme="minorHAnsi"/>
                <w:sz w:val="16"/>
              </w:rPr>
            </w:pPr>
          </w:p>
        </w:tc>
        <w:tc>
          <w:tcPr>
            <w:tcW w:w="0" w:type="auto"/>
            <w:vAlign w:val="bottom"/>
          </w:tcPr>
          <w:p w14:paraId="05B82D73" w14:textId="3714CFC3" w:rsidR="005C24CF" w:rsidRPr="000665D6" w:rsidRDefault="005C24CF" w:rsidP="005C24CF">
            <w:pPr>
              <w:spacing w:after="0"/>
              <w:jc w:val="right"/>
              <w:rPr>
                <w:rFonts w:asciiTheme="minorHAnsi" w:hAnsiTheme="minorHAnsi"/>
                <w:color w:val="000000" w:themeColor="text1"/>
                <w:sz w:val="16"/>
              </w:rPr>
            </w:pPr>
          </w:p>
        </w:tc>
      </w:tr>
      <w:tr w:rsidR="005C24CF" w:rsidRPr="00F83FC5" w14:paraId="6B1BF0A9" w14:textId="77777777" w:rsidTr="005C24CF">
        <w:trPr>
          <w:cantSplit/>
          <w:jc w:val="center"/>
        </w:trPr>
        <w:tc>
          <w:tcPr>
            <w:tcW w:w="0" w:type="auto"/>
            <w:shd w:val="clear" w:color="auto" w:fill="auto"/>
            <w:noWrap/>
            <w:vAlign w:val="bottom"/>
            <w:hideMark/>
          </w:tcPr>
          <w:p w14:paraId="6E6A6C9F" w14:textId="77777777" w:rsidR="005C24CF" w:rsidRPr="00E678F7" w:rsidRDefault="005C24CF" w:rsidP="005C24CF">
            <w:pPr>
              <w:spacing w:after="0"/>
              <w:jc w:val="right"/>
              <w:rPr>
                <w:sz w:val="16"/>
                <w:szCs w:val="16"/>
              </w:rPr>
            </w:pPr>
            <w:r w:rsidRPr="00E678F7">
              <w:rPr>
                <w:sz w:val="16"/>
                <w:szCs w:val="16"/>
              </w:rPr>
              <w:t>2007</w:t>
            </w:r>
          </w:p>
        </w:tc>
        <w:tc>
          <w:tcPr>
            <w:tcW w:w="0" w:type="auto"/>
            <w:shd w:val="clear" w:color="auto" w:fill="auto"/>
            <w:vAlign w:val="bottom"/>
            <w:hideMark/>
          </w:tcPr>
          <w:p w14:paraId="03D604F4" w14:textId="32DDF54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62,375</w:t>
            </w:r>
            <w:r w:rsidRPr="000665D6">
              <w:rPr>
                <w:rFonts w:asciiTheme="minorHAnsi" w:hAnsiTheme="minorHAnsi"/>
                <w:color w:val="000000"/>
                <w:sz w:val="16"/>
              </w:rPr>
              <w:t xml:space="preserve"> </w:t>
            </w:r>
          </w:p>
        </w:tc>
        <w:tc>
          <w:tcPr>
            <w:tcW w:w="0" w:type="auto"/>
            <w:shd w:val="clear" w:color="auto" w:fill="auto"/>
            <w:noWrap/>
            <w:vAlign w:val="bottom"/>
            <w:hideMark/>
          </w:tcPr>
          <w:p w14:paraId="4488BB6A" w14:textId="1873457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190</w:t>
            </w:r>
            <w:r w:rsidRPr="000665D6">
              <w:rPr>
                <w:rFonts w:asciiTheme="minorHAnsi" w:hAnsiTheme="minorHAnsi"/>
                <w:color w:val="000000"/>
                <w:sz w:val="16"/>
              </w:rPr>
              <w:t xml:space="preserve"> </w:t>
            </w:r>
          </w:p>
        </w:tc>
        <w:tc>
          <w:tcPr>
            <w:tcW w:w="0" w:type="auto"/>
            <w:vAlign w:val="bottom"/>
          </w:tcPr>
          <w:p w14:paraId="4C8AA2E1" w14:textId="40AB96E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284,405</w:t>
            </w:r>
            <w:r w:rsidRPr="000665D6">
              <w:rPr>
                <w:rFonts w:asciiTheme="minorHAnsi" w:hAnsiTheme="minorHAnsi"/>
                <w:color w:val="000000"/>
                <w:sz w:val="16"/>
              </w:rPr>
              <w:t xml:space="preserve"> </w:t>
            </w:r>
          </w:p>
        </w:tc>
        <w:tc>
          <w:tcPr>
            <w:tcW w:w="0" w:type="auto"/>
            <w:shd w:val="clear" w:color="auto" w:fill="auto"/>
            <w:vAlign w:val="bottom"/>
          </w:tcPr>
          <w:p w14:paraId="7D97759D" w14:textId="1487692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6880D1C" w14:textId="31549290" w:rsidR="005C24CF" w:rsidRPr="000665D6" w:rsidRDefault="005C24CF" w:rsidP="005C24CF">
            <w:pPr>
              <w:spacing w:after="0"/>
              <w:jc w:val="right"/>
              <w:rPr>
                <w:rFonts w:asciiTheme="minorHAnsi" w:hAnsiTheme="minorHAnsi"/>
                <w:sz w:val="16"/>
              </w:rPr>
            </w:pPr>
          </w:p>
        </w:tc>
        <w:tc>
          <w:tcPr>
            <w:tcW w:w="0" w:type="auto"/>
            <w:vAlign w:val="bottom"/>
          </w:tcPr>
          <w:p w14:paraId="1C6BB56E" w14:textId="6FA1E82A" w:rsidR="005C24CF" w:rsidRPr="000665D6" w:rsidRDefault="005C24CF" w:rsidP="005C24CF">
            <w:pPr>
              <w:spacing w:after="0"/>
              <w:jc w:val="right"/>
              <w:rPr>
                <w:rFonts w:asciiTheme="minorHAnsi" w:hAnsiTheme="minorHAnsi"/>
                <w:color w:val="000000" w:themeColor="text1"/>
                <w:sz w:val="16"/>
              </w:rPr>
            </w:pPr>
          </w:p>
        </w:tc>
      </w:tr>
      <w:tr w:rsidR="005C24CF" w:rsidRPr="00F83FC5" w14:paraId="4896EC69" w14:textId="77777777" w:rsidTr="005C24CF">
        <w:trPr>
          <w:cantSplit/>
          <w:jc w:val="center"/>
        </w:trPr>
        <w:tc>
          <w:tcPr>
            <w:tcW w:w="0" w:type="auto"/>
            <w:shd w:val="clear" w:color="auto" w:fill="auto"/>
            <w:noWrap/>
            <w:vAlign w:val="bottom"/>
            <w:hideMark/>
          </w:tcPr>
          <w:p w14:paraId="29EC69F9" w14:textId="77777777" w:rsidR="005C24CF" w:rsidRPr="00E678F7" w:rsidRDefault="005C24CF" w:rsidP="005C24CF">
            <w:pPr>
              <w:spacing w:after="0"/>
              <w:jc w:val="right"/>
              <w:rPr>
                <w:sz w:val="16"/>
                <w:szCs w:val="16"/>
              </w:rPr>
            </w:pPr>
            <w:r w:rsidRPr="00E678F7">
              <w:rPr>
                <w:sz w:val="16"/>
                <w:szCs w:val="16"/>
              </w:rPr>
              <w:t>2008</w:t>
            </w:r>
          </w:p>
        </w:tc>
        <w:tc>
          <w:tcPr>
            <w:tcW w:w="0" w:type="auto"/>
            <w:shd w:val="clear" w:color="auto" w:fill="auto"/>
            <w:vAlign w:val="bottom"/>
            <w:hideMark/>
          </w:tcPr>
          <w:p w14:paraId="6DAA428E" w14:textId="03D7281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58,345</w:t>
            </w:r>
            <w:r w:rsidRPr="000665D6">
              <w:rPr>
                <w:rFonts w:asciiTheme="minorHAnsi" w:hAnsiTheme="minorHAnsi"/>
                <w:color w:val="000000"/>
                <w:sz w:val="16"/>
              </w:rPr>
              <w:t xml:space="preserve"> </w:t>
            </w:r>
          </w:p>
        </w:tc>
        <w:tc>
          <w:tcPr>
            <w:tcW w:w="0" w:type="auto"/>
            <w:shd w:val="clear" w:color="auto" w:fill="auto"/>
            <w:noWrap/>
            <w:vAlign w:val="bottom"/>
            <w:hideMark/>
          </w:tcPr>
          <w:p w14:paraId="37C83E44" w14:textId="1B912BA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129</w:t>
            </w:r>
            <w:r w:rsidRPr="000665D6">
              <w:rPr>
                <w:rFonts w:asciiTheme="minorHAnsi" w:hAnsiTheme="minorHAnsi"/>
                <w:color w:val="000000"/>
                <w:sz w:val="16"/>
              </w:rPr>
              <w:t xml:space="preserve"> </w:t>
            </w:r>
          </w:p>
        </w:tc>
        <w:tc>
          <w:tcPr>
            <w:tcW w:w="0" w:type="auto"/>
            <w:vAlign w:val="bottom"/>
          </w:tcPr>
          <w:p w14:paraId="18099A23" w14:textId="02E435F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321,322</w:t>
            </w:r>
            <w:r w:rsidRPr="000665D6">
              <w:rPr>
                <w:rFonts w:asciiTheme="minorHAnsi" w:hAnsiTheme="minorHAnsi"/>
                <w:color w:val="000000"/>
                <w:sz w:val="16"/>
              </w:rPr>
              <w:t xml:space="preserve"> </w:t>
            </w:r>
          </w:p>
        </w:tc>
        <w:tc>
          <w:tcPr>
            <w:tcW w:w="0" w:type="auto"/>
            <w:shd w:val="clear" w:color="auto" w:fill="auto"/>
            <w:vAlign w:val="bottom"/>
          </w:tcPr>
          <w:p w14:paraId="436AE59D" w14:textId="5B3763CF"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76F79B03" w14:textId="38FCF45D" w:rsidR="005C24CF" w:rsidRPr="000665D6" w:rsidRDefault="005C24CF" w:rsidP="005C24CF">
            <w:pPr>
              <w:spacing w:after="0"/>
              <w:jc w:val="right"/>
              <w:rPr>
                <w:rFonts w:asciiTheme="minorHAnsi" w:hAnsiTheme="minorHAnsi"/>
                <w:sz w:val="16"/>
              </w:rPr>
            </w:pPr>
          </w:p>
        </w:tc>
        <w:tc>
          <w:tcPr>
            <w:tcW w:w="0" w:type="auto"/>
            <w:vAlign w:val="bottom"/>
          </w:tcPr>
          <w:p w14:paraId="1402C046" w14:textId="29DA5BB5" w:rsidR="005C24CF" w:rsidRPr="000665D6" w:rsidRDefault="005C24CF" w:rsidP="005C24CF">
            <w:pPr>
              <w:spacing w:after="0"/>
              <w:jc w:val="right"/>
              <w:rPr>
                <w:rFonts w:asciiTheme="minorHAnsi" w:hAnsiTheme="minorHAnsi"/>
                <w:color w:val="000000" w:themeColor="text1"/>
                <w:sz w:val="16"/>
              </w:rPr>
            </w:pPr>
          </w:p>
        </w:tc>
      </w:tr>
      <w:tr w:rsidR="005C24CF" w:rsidRPr="00F83FC5" w14:paraId="131E2A77" w14:textId="77777777" w:rsidTr="005C24CF">
        <w:trPr>
          <w:cantSplit/>
          <w:jc w:val="center"/>
        </w:trPr>
        <w:tc>
          <w:tcPr>
            <w:tcW w:w="0" w:type="auto"/>
            <w:shd w:val="clear" w:color="auto" w:fill="auto"/>
            <w:noWrap/>
            <w:vAlign w:val="bottom"/>
            <w:hideMark/>
          </w:tcPr>
          <w:p w14:paraId="60F84DB6" w14:textId="77777777" w:rsidR="005C24CF" w:rsidRPr="00E678F7" w:rsidRDefault="005C24CF" w:rsidP="005C24CF">
            <w:pPr>
              <w:spacing w:after="0"/>
              <w:jc w:val="right"/>
              <w:rPr>
                <w:sz w:val="16"/>
                <w:szCs w:val="16"/>
              </w:rPr>
            </w:pPr>
            <w:r w:rsidRPr="00E678F7">
              <w:rPr>
                <w:sz w:val="16"/>
                <w:szCs w:val="16"/>
              </w:rPr>
              <w:t>2009</w:t>
            </w:r>
          </w:p>
        </w:tc>
        <w:tc>
          <w:tcPr>
            <w:tcW w:w="0" w:type="auto"/>
            <w:shd w:val="clear" w:color="auto" w:fill="auto"/>
            <w:vAlign w:val="bottom"/>
            <w:hideMark/>
          </w:tcPr>
          <w:p w14:paraId="30CA2997" w14:textId="27D3A3F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63,025</w:t>
            </w:r>
            <w:r w:rsidRPr="000665D6">
              <w:rPr>
                <w:rFonts w:asciiTheme="minorHAnsi" w:hAnsiTheme="minorHAnsi"/>
                <w:color w:val="000000"/>
                <w:sz w:val="16"/>
              </w:rPr>
              <w:t xml:space="preserve"> </w:t>
            </w:r>
          </w:p>
        </w:tc>
        <w:tc>
          <w:tcPr>
            <w:tcW w:w="0" w:type="auto"/>
            <w:shd w:val="clear" w:color="auto" w:fill="auto"/>
            <w:noWrap/>
            <w:vAlign w:val="bottom"/>
            <w:hideMark/>
          </w:tcPr>
          <w:p w14:paraId="56AA63F7" w14:textId="1C2CAAC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683</w:t>
            </w:r>
            <w:r w:rsidRPr="000665D6">
              <w:rPr>
                <w:rFonts w:asciiTheme="minorHAnsi" w:hAnsiTheme="minorHAnsi"/>
                <w:color w:val="000000"/>
                <w:sz w:val="16"/>
              </w:rPr>
              <w:t xml:space="preserve"> </w:t>
            </w:r>
          </w:p>
        </w:tc>
        <w:tc>
          <w:tcPr>
            <w:tcW w:w="0" w:type="auto"/>
            <w:vAlign w:val="bottom"/>
          </w:tcPr>
          <w:p w14:paraId="61C9D9F6" w14:textId="2A3B400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365,206</w:t>
            </w:r>
            <w:r w:rsidRPr="000665D6">
              <w:rPr>
                <w:rFonts w:asciiTheme="minorHAnsi" w:hAnsiTheme="minorHAnsi"/>
                <w:color w:val="000000"/>
                <w:sz w:val="16"/>
              </w:rPr>
              <w:t xml:space="preserve"> </w:t>
            </w:r>
          </w:p>
        </w:tc>
        <w:tc>
          <w:tcPr>
            <w:tcW w:w="0" w:type="auto"/>
            <w:shd w:val="clear" w:color="auto" w:fill="auto"/>
            <w:vAlign w:val="bottom"/>
          </w:tcPr>
          <w:p w14:paraId="17BBAD67" w14:textId="16BA5551"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5F805A3" w14:textId="5CA08FD2" w:rsidR="005C24CF" w:rsidRPr="000665D6" w:rsidRDefault="005C24CF" w:rsidP="005C24CF">
            <w:pPr>
              <w:spacing w:after="0"/>
              <w:jc w:val="right"/>
              <w:rPr>
                <w:rFonts w:asciiTheme="minorHAnsi" w:hAnsiTheme="minorHAnsi"/>
                <w:sz w:val="16"/>
              </w:rPr>
            </w:pPr>
          </w:p>
        </w:tc>
        <w:tc>
          <w:tcPr>
            <w:tcW w:w="0" w:type="auto"/>
            <w:vAlign w:val="bottom"/>
          </w:tcPr>
          <w:p w14:paraId="66FD010D" w14:textId="76FCD5BC" w:rsidR="005C24CF" w:rsidRPr="000665D6" w:rsidRDefault="005C24CF" w:rsidP="005C24CF">
            <w:pPr>
              <w:spacing w:after="0"/>
              <w:jc w:val="right"/>
              <w:rPr>
                <w:rFonts w:asciiTheme="minorHAnsi" w:hAnsiTheme="minorHAnsi"/>
                <w:color w:val="000000" w:themeColor="text1"/>
                <w:sz w:val="16"/>
              </w:rPr>
            </w:pPr>
          </w:p>
        </w:tc>
      </w:tr>
      <w:tr w:rsidR="005C24CF" w:rsidRPr="00F83FC5" w14:paraId="71D13D81" w14:textId="77777777" w:rsidTr="005C24CF">
        <w:trPr>
          <w:cantSplit/>
          <w:jc w:val="center"/>
        </w:trPr>
        <w:tc>
          <w:tcPr>
            <w:tcW w:w="0" w:type="auto"/>
            <w:shd w:val="clear" w:color="auto" w:fill="auto"/>
            <w:noWrap/>
            <w:vAlign w:val="bottom"/>
            <w:hideMark/>
          </w:tcPr>
          <w:p w14:paraId="074FC970" w14:textId="77777777" w:rsidR="005C24CF" w:rsidRPr="00E678F7" w:rsidRDefault="005C24CF" w:rsidP="005C24CF">
            <w:pPr>
              <w:spacing w:after="0"/>
              <w:jc w:val="right"/>
              <w:rPr>
                <w:sz w:val="16"/>
                <w:szCs w:val="16"/>
              </w:rPr>
            </w:pPr>
            <w:r w:rsidRPr="00E678F7">
              <w:rPr>
                <w:sz w:val="16"/>
                <w:szCs w:val="16"/>
              </w:rPr>
              <w:t>2010</w:t>
            </w:r>
          </w:p>
        </w:tc>
        <w:tc>
          <w:tcPr>
            <w:tcW w:w="0" w:type="auto"/>
            <w:shd w:val="clear" w:color="auto" w:fill="auto"/>
            <w:vAlign w:val="bottom"/>
            <w:hideMark/>
          </w:tcPr>
          <w:p w14:paraId="1AEF75A0" w14:textId="151712D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82,160</w:t>
            </w:r>
            <w:r w:rsidRPr="000665D6">
              <w:rPr>
                <w:rFonts w:asciiTheme="minorHAnsi" w:hAnsiTheme="minorHAnsi"/>
                <w:color w:val="000000"/>
                <w:sz w:val="16"/>
              </w:rPr>
              <w:t xml:space="preserve"> </w:t>
            </w:r>
          </w:p>
        </w:tc>
        <w:tc>
          <w:tcPr>
            <w:tcW w:w="0" w:type="auto"/>
            <w:shd w:val="clear" w:color="auto" w:fill="auto"/>
            <w:noWrap/>
            <w:vAlign w:val="bottom"/>
            <w:hideMark/>
          </w:tcPr>
          <w:p w14:paraId="6F804DD8" w14:textId="0A9AD8E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914</w:t>
            </w:r>
            <w:r w:rsidRPr="000665D6">
              <w:rPr>
                <w:rFonts w:asciiTheme="minorHAnsi" w:hAnsiTheme="minorHAnsi"/>
                <w:color w:val="000000"/>
                <w:sz w:val="16"/>
              </w:rPr>
              <w:t xml:space="preserve"> </w:t>
            </w:r>
          </w:p>
        </w:tc>
        <w:tc>
          <w:tcPr>
            <w:tcW w:w="0" w:type="auto"/>
            <w:vAlign w:val="bottom"/>
          </w:tcPr>
          <w:p w14:paraId="283745B1" w14:textId="7ED44B3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412,065</w:t>
            </w:r>
            <w:r w:rsidRPr="000665D6">
              <w:rPr>
                <w:rFonts w:asciiTheme="minorHAnsi" w:hAnsiTheme="minorHAnsi"/>
                <w:color w:val="000000"/>
                <w:sz w:val="16"/>
              </w:rPr>
              <w:t xml:space="preserve"> </w:t>
            </w:r>
          </w:p>
        </w:tc>
        <w:tc>
          <w:tcPr>
            <w:tcW w:w="0" w:type="auto"/>
            <w:shd w:val="clear" w:color="auto" w:fill="auto"/>
            <w:vAlign w:val="bottom"/>
          </w:tcPr>
          <w:p w14:paraId="6B795244" w14:textId="1C69090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855F909" w14:textId="7726892A" w:rsidR="005C24CF" w:rsidRPr="000665D6" w:rsidRDefault="005C24CF" w:rsidP="005C24CF">
            <w:pPr>
              <w:spacing w:after="0"/>
              <w:jc w:val="right"/>
              <w:rPr>
                <w:rFonts w:asciiTheme="minorHAnsi" w:hAnsiTheme="minorHAnsi"/>
                <w:sz w:val="16"/>
              </w:rPr>
            </w:pPr>
          </w:p>
        </w:tc>
        <w:tc>
          <w:tcPr>
            <w:tcW w:w="0" w:type="auto"/>
            <w:vAlign w:val="bottom"/>
          </w:tcPr>
          <w:p w14:paraId="053F8B57" w14:textId="0567B8BB" w:rsidR="005C24CF" w:rsidRPr="000665D6" w:rsidRDefault="005C24CF" w:rsidP="005C24CF">
            <w:pPr>
              <w:spacing w:after="0"/>
              <w:jc w:val="right"/>
              <w:rPr>
                <w:rFonts w:asciiTheme="minorHAnsi" w:hAnsiTheme="minorHAnsi"/>
                <w:color w:val="000000" w:themeColor="text1"/>
                <w:sz w:val="16"/>
              </w:rPr>
            </w:pPr>
          </w:p>
        </w:tc>
      </w:tr>
      <w:tr w:rsidR="005C24CF" w:rsidRPr="00F83FC5" w14:paraId="387C5A3A" w14:textId="77777777" w:rsidTr="005C24CF">
        <w:trPr>
          <w:cantSplit/>
          <w:jc w:val="center"/>
        </w:trPr>
        <w:tc>
          <w:tcPr>
            <w:tcW w:w="0" w:type="auto"/>
            <w:shd w:val="clear" w:color="auto" w:fill="auto"/>
            <w:noWrap/>
            <w:vAlign w:val="bottom"/>
            <w:hideMark/>
          </w:tcPr>
          <w:p w14:paraId="033160D9" w14:textId="77777777" w:rsidR="005C24CF" w:rsidRPr="00E678F7" w:rsidRDefault="005C24CF" w:rsidP="005C24CF">
            <w:pPr>
              <w:spacing w:after="0"/>
              <w:jc w:val="right"/>
              <w:rPr>
                <w:sz w:val="16"/>
                <w:szCs w:val="16"/>
              </w:rPr>
            </w:pPr>
            <w:r w:rsidRPr="00E678F7">
              <w:rPr>
                <w:sz w:val="16"/>
                <w:szCs w:val="16"/>
              </w:rPr>
              <w:t>2011</w:t>
            </w:r>
          </w:p>
        </w:tc>
        <w:tc>
          <w:tcPr>
            <w:tcW w:w="0" w:type="auto"/>
            <w:shd w:val="clear" w:color="auto" w:fill="auto"/>
            <w:vAlign w:val="bottom"/>
            <w:hideMark/>
          </w:tcPr>
          <w:p w14:paraId="185D165D" w14:textId="37DFFD8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93,315</w:t>
            </w:r>
            <w:r w:rsidRPr="000665D6">
              <w:rPr>
                <w:rFonts w:asciiTheme="minorHAnsi" w:hAnsiTheme="minorHAnsi"/>
                <w:color w:val="000000"/>
                <w:sz w:val="16"/>
              </w:rPr>
              <w:t xml:space="preserve"> </w:t>
            </w:r>
          </w:p>
        </w:tc>
        <w:tc>
          <w:tcPr>
            <w:tcW w:w="0" w:type="auto"/>
            <w:shd w:val="clear" w:color="auto" w:fill="auto"/>
            <w:noWrap/>
            <w:vAlign w:val="bottom"/>
            <w:hideMark/>
          </w:tcPr>
          <w:p w14:paraId="462FA3BC" w14:textId="61249E0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7,</w:t>
            </w:r>
            <w:r w:rsidRPr="001E2547">
              <w:rPr>
                <w:rFonts w:asciiTheme="minorHAnsi" w:hAnsiTheme="minorHAnsi" w:cstheme="minorHAnsi"/>
                <w:color w:val="000000"/>
                <w:sz w:val="16"/>
                <w:szCs w:val="16"/>
              </w:rPr>
              <w:t>026</w:t>
            </w:r>
            <w:r w:rsidRPr="000665D6">
              <w:rPr>
                <w:rFonts w:asciiTheme="minorHAnsi" w:hAnsiTheme="minorHAnsi"/>
                <w:color w:val="000000"/>
                <w:sz w:val="16"/>
              </w:rPr>
              <w:t xml:space="preserve"> </w:t>
            </w:r>
          </w:p>
        </w:tc>
        <w:tc>
          <w:tcPr>
            <w:tcW w:w="0" w:type="auto"/>
            <w:vAlign w:val="bottom"/>
          </w:tcPr>
          <w:p w14:paraId="2CA94BC0" w14:textId="0BC69AFE"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w:t>
            </w:r>
            <w:r w:rsidRPr="000665D6">
              <w:rPr>
                <w:rFonts w:asciiTheme="minorHAnsi" w:hAnsiTheme="minorHAnsi"/>
                <w:color w:val="000000"/>
                <w:sz w:val="16"/>
              </w:rPr>
              <w:t xml:space="preserve"> 425,</w:t>
            </w:r>
            <w:r w:rsidRPr="001E2547">
              <w:rPr>
                <w:rFonts w:asciiTheme="minorHAnsi" w:hAnsiTheme="minorHAnsi" w:cstheme="minorHAnsi"/>
                <w:color w:val="000000"/>
                <w:sz w:val="16"/>
                <w:szCs w:val="16"/>
              </w:rPr>
              <w:t>550</w:t>
            </w:r>
            <w:r w:rsidRPr="000665D6">
              <w:rPr>
                <w:rFonts w:asciiTheme="minorHAnsi" w:hAnsiTheme="minorHAnsi"/>
                <w:color w:val="000000"/>
                <w:sz w:val="16"/>
              </w:rPr>
              <w:t xml:space="preserve"> </w:t>
            </w:r>
          </w:p>
        </w:tc>
        <w:tc>
          <w:tcPr>
            <w:tcW w:w="0" w:type="auto"/>
            <w:shd w:val="clear" w:color="auto" w:fill="auto"/>
            <w:vAlign w:val="bottom"/>
          </w:tcPr>
          <w:p w14:paraId="75CBC02A" w14:textId="4BD5B9D5"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4980D09" w14:textId="2648A459" w:rsidR="005C24CF" w:rsidRPr="000665D6" w:rsidRDefault="005C24CF" w:rsidP="005C24CF">
            <w:pPr>
              <w:spacing w:after="0"/>
              <w:jc w:val="right"/>
              <w:rPr>
                <w:rFonts w:asciiTheme="minorHAnsi" w:hAnsiTheme="minorHAnsi"/>
                <w:sz w:val="16"/>
              </w:rPr>
            </w:pPr>
          </w:p>
        </w:tc>
        <w:tc>
          <w:tcPr>
            <w:tcW w:w="0" w:type="auto"/>
            <w:vAlign w:val="bottom"/>
          </w:tcPr>
          <w:p w14:paraId="7838DCD2" w14:textId="048CBD59" w:rsidR="005C24CF" w:rsidRPr="000665D6" w:rsidRDefault="005C24CF" w:rsidP="005C24CF">
            <w:pPr>
              <w:spacing w:after="0"/>
              <w:jc w:val="right"/>
              <w:rPr>
                <w:rFonts w:asciiTheme="minorHAnsi" w:hAnsiTheme="minorHAnsi"/>
                <w:color w:val="000000" w:themeColor="text1"/>
                <w:sz w:val="16"/>
              </w:rPr>
            </w:pPr>
          </w:p>
        </w:tc>
      </w:tr>
      <w:tr w:rsidR="005C24CF" w:rsidRPr="00F83FC5" w14:paraId="3133CEC9" w14:textId="77777777" w:rsidTr="005C24CF">
        <w:trPr>
          <w:cantSplit/>
          <w:jc w:val="center"/>
        </w:trPr>
        <w:tc>
          <w:tcPr>
            <w:tcW w:w="0" w:type="auto"/>
            <w:shd w:val="clear" w:color="auto" w:fill="auto"/>
            <w:noWrap/>
            <w:vAlign w:val="bottom"/>
            <w:hideMark/>
          </w:tcPr>
          <w:p w14:paraId="159E3951" w14:textId="77777777" w:rsidR="005C24CF" w:rsidRPr="00E678F7" w:rsidRDefault="005C24CF" w:rsidP="005C24CF">
            <w:pPr>
              <w:spacing w:after="0"/>
              <w:jc w:val="right"/>
              <w:rPr>
                <w:sz w:val="16"/>
                <w:szCs w:val="16"/>
              </w:rPr>
            </w:pPr>
            <w:r w:rsidRPr="00E678F7">
              <w:rPr>
                <w:sz w:val="16"/>
                <w:szCs w:val="16"/>
              </w:rPr>
              <w:t>2012</w:t>
            </w:r>
          </w:p>
        </w:tc>
        <w:tc>
          <w:tcPr>
            <w:tcW w:w="0" w:type="auto"/>
            <w:shd w:val="clear" w:color="auto" w:fill="auto"/>
            <w:vAlign w:val="bottom"/>
            <w:hideMark/>
          </w:tcPr>
          <w:p w14:paraId="72098E85" w14:textId="480E10D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99,360</w:t>
            </w:r>
            <w:r w:rsidRPr="000665D6">
              <w:rPr>
                <w:rFonts w:asciiTheme="minorHAnsi" w:hAnsiTheme="minorHAnsi"/>
                <w:color w:val="000000"/>
                <w:sz w:val="16"/>
              </w:rPr>
              <w:t xml:space="preserve"> </w:t>
            </w:r>
          </w:p>
        </w:tc>
        <w:tc>
          <w:tcPr>
            <w:tcW w:w="0" w:type="auto"/>
            <w:shd w:val="clear" w:color="auto" w:fill="auto"/>
            <w:noWrap/>
            <w:vAlign w:val="bottom"/>
            <w:hideMark/>
          </w:tcPr>
          <w:p w14:paraId="73AD8A10" w14:textId="341B920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8,</w:t>
            </w:r>
            <w:r w:rsidRPr="001E2547">
              <w:rPr>
                <w:rFonts w:asciiTheme="minorHAnsi" w:hAnsiTheme="minorHAnsi" w:cstheme="minorHAnsi"/>
                <w:color w:val="000000"/>
                <w:sz w:val="16"/>
                <w:szCs w:val="16"/>
              </w:rPr>
              <w:t>160</w:t>
            </w:r>
            <w:r w:rsidRPr="000665D6">
              <w:rPr>
                <w:rFonts w:asciiTheme="minorHAnsi" w:hAnsiTheme="minorHAnsi"/>
                <w:color w:val="000000"/>
                <w:sz w:val="16"/>
              </w:rPr>
              <w:t xml:space="preserve"> </w:t>
            </w:r>
          </w:p>
        </w:tc>
        <w:tc>
          <w:tcPr>
            <w:tcW w:w="0" w:type="auto"/>
            <w:vAlign w:val="bottom"/>
          </w:tcPr>
          <w:p w14:paraId="63966A7E" w14:textId="31A1D27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431,913</w:t>
            </w:r>
            <w:r w:rsidRPr="000665D6">
              <w:rPr>
                <w:rFonts w:asciiTheme="minorHAnsi" w:hAnsiTheme="minorHAnsi"/>
                <w:color w:val="000000"/>
                <w:sz w:val="16"/>
              </w:rPr>
              <w:t xml:space="preserve"> </w:t>
            </w:r>
          </w:p>
        </w:tc>
        <w:tc>
          <w:tcPr>
            <w:tcW w:w="0" w:type="auto"/>
            <w:shd w:val="clear" w:color="auto" w:fill="auto"/>
            <w:vAlign w:val="bottom"/>
          </w:tcPr>
          <w:p w14:paraId="1C804628" w14:textId="4BBD347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01032F8" w14:textId="795EFA82" w:rsidR="005C24CF" w:rsidRPr="000665D6" w:rsidRDefault="005C24CF" w:rsidP="005C24CF">
            <w:pPr>
              <w:spacing w:after="0"/>
              <w:jc w:val="right"/>
              <w:rPr>
                <w:rFonts w:asciiTheme="minorHAnsi" w:hAnsiTheme="minorHAnsi"/>
                <w:sz w:val="16"/>
              </w:rPr>
            </w:pPr>
          </w:p>
        </w:tc>
        <w:tc>
          <w:tcPr>
            <w:tcW w:w="0" w:type="auto"/>
            <w:vAlign w:val="bottom"/>
          </w:tcPr>
          <w:p w14:paraId="087FFDAF" w14:textId="6146EF80" w:rsidR="005C24CF" w:rsidRPr="000665D6" w:rsidRDefault="005C24CF" w:rsidP="005C24CF">
            <w:pPr>
              <w:spacing w:after="0"/>
              <w:jc w:val="right"/>
              <w:rPr>
                <w:rFonts w:asciiTheme="minorHAnsi" w:hAnsiTheme="minorHAnsi"/>
                <w:color w:val="000000" w:themeColor="text1"/>
                <w:sz w:val="16"/>
              </w:rPr>
            </w:pPr>
          </w:p>
        </w:tc>
      </w:tr>
      <w:tr w:rsidR="005C24CF" w:rsidRPr="00F83FC5" w14:paraId="116E2F8F" w14:textId="77777777" w:rsidTr="005C24CF">
        <w:trPr>
          <w:cantSplit/>
          <w:jc w:val="center"/>
        </w:trPr>
        <w:tc>
          <w:tcPr>
            <w:tcW w:w="0" w:type="auto"/>
            <w:shd w:val="clear" w:color="auto" w:fill="auto"/>
            <w:noWrap/>
            <w:vAlign w:val="bottom"/>
            <w:hideMark/>
          </w:tcPr>
          <w:p w14:paraId="2B90BC99" w14:textId="77777777" w:rsidR="005C24CF" w:rsidRPr="00E678F7" w:rsidRDefault="005C24CF" w:rsidP="005C24CF">
            <w:pPr>
              <w:spacing w:after="0"/>
              <w:jc w:val="right"/>
              <w:rPr>
                <w:sz w:val="16"/>
                <w:szCs w:val="16"/>
              </w:rPr>
            </w:pPr>
            <w:r w:rsidRPr="00E678F7">
              <w:rPr>
                <w:sz w:val="16"/>
                <w:szCs w:val="16"/>
              </w:rPr>
              <w:t>2013</w:t>
            </w:r>
          </w:p>
        </w:tc>
        <w:tc>
          <w:tcPr>
            <w:tcW w:w="0" w:type="auto"/>
            <w:shd w:val="clear" w:color="auto" w:fill="auto"/>
            <w:vAlign w:val="bottom"/>
            <w:hideMark/>
          </w:tcPr>
          <w:p w14:paraId="6A9FF719" w14:textId="78C6ABB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102,620</w:t>
            </w:r>
            <w:r w:rsidRPr="000665D6">
              <w:rPr>
                <w:rFonts w:asciiTheme="minorHAnsi" w:hAnsiTheme="minorHAnsi"/>
                <w:color w:val="000000"/>
                <w:sz w:val="16"/>
              </w:rPr>
              <w:t xml:space="preserve"> </w:t>
            </w:r>
          </w:p>
        </w:tc>
        <w:tc>
          <w:tcPr>
            <w:tcW w:w="0" w:type="auto"/>
            <w:shd w:val="clear" w:color="auto" w:fill="auto"/>
            <w:noWrap/>
            <w:vAlign w:val="bottom"/>
            <w:hideMark/>
          </w:tcPr>
          <w:p w14:paraId="15D758CB" w14:textId="62BF1DB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9,</w:t>
            </w:r>
            <w:r w:rsidRPr="001E2547">
              <w:rPr>
                <w:rFonts w:asciiTheme="minorHAnsi" w:hAnsiTheme="minorHAnsi" w:cstheme="minorHAnsi"/>
                <w:color w:val="000000"/>
                <w:sz w:val="16"/>
                <w:szCs w:val="16"/>
              </w:rPr>
              <w:t>141</w:t>
            </w:r>
            <w:r w:rsidRPr="000665D6">
              <w:rPr>
                <w:rFonts w:asciiTheme="minorHAnsi" w:hAnsiTheme="minorHAnsi"/>
                <w:color w:val="000000"/>
                <w:sz w:val="16"/>
              </w:rPr>
              <w:t xml:space="preserve"> </w:t>
            </w:r>
          </w:p>
        </w:tc>
        <w:tc>
          <w:tcPr>
            <w:tcW w:w="0" w:type="auto"/>
            <w:vAlign w:val="bottom"/>
          </w:tcPr>
          <w:p w14:paraId="01762E01" w14:textId="42B5C2C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475,139</w:t>
            </w:r>
            <w:r w:rsidRPr="000665D6">
              <w:rPr>
                <w:rFonts w:asciiTheme="minorHAnsi" w:hAnsiTheme="minorHAnsi"/>
                <w:color w:val="000000"/>
                <w:sz w:val="16"/>
              </w:rPr>
              <w:t xml:space="preserve"> </w:t>
            </w:r>
          </w:p>
        </w:tc>
        <w:tc>
          <w:tcPr>
            <w:tcW w:w="0" w:type="auto"/>
            <w:shd w:val="clear" w:color="auto" w:fill="auto"/>
            <w:vAlign w:val="bottom"/>
          </w:tcPr>
          <w:p w14:paraId="2DCF9011" w14:textId="41502F0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ED69C65" w14:textId="09209065" w:rsidR="005C24CF" w:rsidRPr="000665D6" w:rsidRDefault="005C24CF" w:rsidP="005C24CF">
            <w:pPr>
              <w:spacing w:after="0"/>
              <w:jc w:val="right"/>
              <w:rPr>
                <w:rFonts w:asciiTheme="minorHAnsi" w:hAnsiTheme="minorHAnsi"/>
                <w:sz w:val="16"/>
              </w:rPr>
            </w:pPr>
          </w:p>
        </w:tc>
        <w:tc>
          <w:tcPr>
            <w:tcW w:w="0" w:type="auto"/>
            <w:vAlign w:val="bottom"/>
          </w:tcPr>
          <w:p w14:paraId="5A3A80DB" w14:textId="349311D9" w:rsidR="005C24CF" w:rsidRPr="000665D6" w:rsidRDefault="005C24CF" w:rsidP="005C24CF">
            <w:pPr>
              <w:spacing w:after="0"/>
              <w:jc w:val="right"/>
              <w:rPr>
                <w:rFonts w:asciiTheme="minorHAnsi" w:hAnsiTheme="minorHAnsi"/>
                <w:color w:val="000000" w:themeColor="text1"/>
                <w:sz w:val="16"/>
              </w:rPr>
            </w:pPr>
          </w:p>
        </w:tc>
      </w:tr>
      <w:tr w:rsidR="005C24CF" w:rsidRPr="00F83FC5" w14:paraId="7A602F02" w14:textId="77777777" w:rsidTr="005C24CF">
        <w:trPr>
          <w:cantSplit/>
          <w:jc w:val="center"/>
        </w:trPr>
        <w:tc>
          <w:tcPr>
            <w:tcW w:w="0" w:type="auto"/>
            <w:shd w:val="clear" w:color="auto" w:fill="auto"/>
            <w:noWrap/>
            <w:vAlign w:val="bottom"/>
            <w:hideMark/>
          </w:tcPr>
          <w:p w14:paraId="4B234296" w14:textId="77777777" w:rsidR="005C24CF" w:rsidRPr="00E678F7" w:rsidRDefault="005C24CF" w:rsidP="005C24CF">
            <w:pPr>
              <w:spacing w:after="0"/>
              <w:jc w:val="right"/>
              <w:rPr>
                <w:sz w:val="16"/>
                <w:szCs w:val="16"/>
              </w:rPr>
            </w:pPr>
            <w:r w:rsidRPr="00E678F7">
              <w:rPr>
                <w:sz w:val="16"/>
                <w:szCs w:val="16"/>
              </w:rPr>
              <w:t>2014</w:t>
            </w:r>
          </w:p>
        </w:tc>
        <w:tc>
          <w:tcPr>
            <w:tcW w:w="0" w:type="auto"/>
            <w:shd w:val="clear" w:color="auto" w:fill="auto"/>
            <w:vAlign w:val="bottom"/>
            <w:hideMark/>
          </w:tcPr>
          <w:p w14:paraId="22BE52D4" w14:textId="2F20B33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106,775</w:t>
            </w:r>
            <w:r w:rsidRPr="000665D6">
              <w:rPr>
                <w:rFonts w:asciiTheme="minorHAnsi" w:hAnsiTheme="minorHAnsi"/>
                <w:color w:val="000000"/>
                <w:sz w:val="16"/>
              </w:rPr>
              <w:t xml:space="preserve"> </w:t>
            </w:r>
          </w:p>
        </w:tc>
        <w:tc>
          <w:tcPr>
            <w:tcW w:w="0" w:type="auto"/>
            <w:shd w:val="clear" w:color="auto" w:fill="auto"/>
            <w:noWrap/>
            <w:vAlign w:val="bottom"/>
            <w:hideMark/>
          </w:tcPr>
          <w:p w14:paraId="7A7C5CCA" w14:textId="1FA95EE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10,</w:t>
            </w:r>
            <w:r w:rsidRPr="001E2547">
              <w:rPr>
                <w:rFonts w:asciiTheme="minorHAnsi" w:hAnsiTheme="minorHAnsi" w:cstheme="minorHAnsi"/>
                <w:color w:val="000000"/>
                <w:sz w:val="16"/>
                <w:szCs w:val="16"/>
              </w:rPr>
              <w:t>451</w:t>
            </w:r>
            <w:r w:rsidRPr="000665D6">
              <w:rPr>
                <w:rFonts w:asciiTheme="minorHAnsi" w:hAnsiTheme="minorHAnsi"/>
                <w:color w:val="000000"/>
                <w:sz w:val="16"/>
              </w:rPr>
              <w:t xml:space="preserve"> </w:t>
            </w:r>
          </w:p>
        </w:tc>
        <w:tc>
          <w:tcPr>
            <w:tcW w:w="0" w:type="auto"/>
            <w:vAlign w:val="bottom"/>
          </w:tcPr>
          <w:p w14:paraId="1000A00E" w14:textId="66BC021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553,456</w:t>
            </w:r>
            <w:r w:rsidRPr="000665D6">
              <w:rPr>
                <w:rFonts w:asciiTheme="minorHAnsi" w:hAnsiTheme="minorHAnsi"/>
                <w:color w:val="000000"/>
                <w:sz w:val="16"/>
              </w:rPr>
              <w:t xml:space="preserve"> </w:t>
            </w:r>
          </w:p>
        </w:tc>
        <w:tc>
          <w:tcPr>
            <w:tcW w:w="0" w:type="auto"/>
            <w:shd w:val="clear" w:color="auto" w:fill="auto"/>
            <w:vAlign w:val="bottom"/>
          </w:tcPr>
          <w:p w14:paraId="0308F781" w14:textId="392D8A5E"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A0BCF1B" w14:textId="6F7A12BB" w:rsidR="005C24CF" w:rsidRPr="000665D6" w:rsidRDefault="005C24CF" w:rsidP="005C24CF">
            <w:pPr>
              <w:spacing w:after="0"/>
              <w:jc w:val="right"/>
              <w:rPr>
                <w:rFonts w:asciiTheme="minorHAnsi" w:hAnsiTheme="minorHAnsi"/>
                <w:sz w:val="16"/>
              </w:rPr>
            </w:pPr>
          </w:p>
        </w:tc>
        <w:tc>
          <w:tcPr>
            <w:tcW w:w="0" w:type="auto"/>
            <w:vAlign w:val="bottom"/>
          </w:tcPr>
          <w:p w14:paraId="0214FDFB" w14:textId="3C284208" w:rsidR="005C24CF" w:rsidRPr="000665D6" w:rsidRDefault="005C24CF" w:rsidP="005C24CF">
            <w:pPr>
              <w:spacing w:after="0"/>
              <w:jc w:val="right"/>
              <w:rPr>
                <w:rFonts w:asciiTheme="minorHAnsi" w:hAnsiTheme="minorHAnsi"/>
                <w:color w:val="000000" w:themeColor="text1"/>
                <w:sz w:val="16"/>
              </w:rPr>
            </w:pPr>
          </w:p>
        </w:tc>
      </w:tr>
      <w:tr w:rsidR="005C24CF" w:rsidRPr="00F83FC5" w14:paraId="5AA89321" w14:textId="77777777" w:rsidTr="005C24CF">
        <w:trPr>
          <w:cantSplit/>
          <w:jc w:val="center"/>
        </w:trPr>
        <w:tc>
          <w:tcPr>
            <w:tcW w:w="0" w:type="auto"/>
            <w:shd w:val="clear" w:color="auto" w:fill="auto"/>
            <w:noWrap/>
            <w:vAlign w:val="bottom"/>
            <w:hideMark/>
          </w:tcPr>
          <w:p w14:paraId="56F85073" w14:textId="77777777" w:rsidR="005C24CF" w:rsidRPr="00E678F7" w:rsidRDefault="005C24CF" w:rsidP="005C24CF">
            <w:pPr>
              <w:spacing w:after="0"/>
              <w:jc w:val="right"/>
              <w:rPr>
                <w:sz w:val="16"/>
                <w:szCs w:val="16"/>
              </w:rPr>
            </w:pPr>
            <w:r w:rsidRPr="00E678F7">
              <w:rPr>
                <w:sz w:val="16"/>
                <w:szCs w:val="16"/>
              </w:rPr>
              <w:t>2015</w:t>
            </w:r>
          </w:p>
        </w:tc>
        <w:tc>
          <w:tcPr>
            <w:tcW w:w="0" w:type="auto"/>
            <w:shd w:val="clear" w:color="auto" w:fill="auto"/>
            <w:vAlign w:val="bottom"/>
            <w:hideMark/>
          </w:tcPr>
          <w:p w14:paraId="0F3324DF" w14:textId="47BFE1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78,265</w:t>
            </w:r>
            <w:r w:rsidRPr="000665D6">
              <w:rPr>
                <w:rFonts w:asciiTheme="minorHAnsi" w:hAnsiTheme="minorHAnsi"/>
                <w:color w:val="000000"/>
                <w:sz w:val="16"/>
              </w:rPr>
              <w:t xml:space="preserve"> </w:t>
            </w:r>
          </w:p>
        </w:tc>
        <w:tc>
          <w:tcPr>
            <w:tcW w:w="0" w:type="auto"/>
            <w:shd w:val="clear" w:color="auto" w:fill="auto"/>
            <w:noWrap/>
            <w:vAlign w:val="bottom"/>
            <w:hideMark/>
          </w:tcPr>
          <w:p w14:paraId="381A315D" w14:textId="1D96CED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6,</w:t>
            </w:r>
            <w:r w:rsidRPr="001E2547">
              <w:rPr>
                <w:rFonts w:asciiTheme="minorHAnsi" w:hAnsiTheme="minorHAnsi" w:cstheme="minorHAnsi"/>
                <w:color w:val="000000"/>
                <w:sz w:val="16"/>
                <w:szCs w:val="16"/>
              </w:rPr>
              <w:t>746</w:t>
            </w:r>
            <w:r w:rsidRPr="000665D6">
              <w:rPr>
                <w:rFonts w:asciiTheme="minorHAnsi" w:hAnsiTheme="minorHAnsi"/>
                <w:color w:val="000000"/>
                <w:sz w:val="16"/>
              </w:rPr>
              <w:t xml:space="preserve"> </w:t>
            </w:r>
          </w:p>
        </w:tc>
        <w:tc>
          <w:tcPr>
            <w:tcW w:w="0" w:type="auto"/>
            <w:vAlign w:val="bottom"/>
          </w:tcPr>
          <w:p w14:paraId="5FE49905" w14:textId="0096B12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408,888</w:t>
            </w:r>
            <w:r w:rsidRPr="000665D6">
              <w:rPr>
                <w:rFonts w:asciiTheme="minorHAnsi" w:hAnsiTheme="minorHAnsi"/>
                <w:color w:val="000000"/>
                <w:sz w:val="16"/>
              </w:rPr>
              <w:t xml:space="preserve"> </w:t>
            </w:r>
          </w:p>
        </w:tc>
        <w:tc>
          <w:tcPr>
            <w:tcW w:w="0" w:type="auto"/>
            <w:shd w:val="clear" w:color="auto" w:fill="auto"/>
            <w:vAlign w:val="bottom"/>
          </w:tcPr>
          <w:p w14:paraId="5FCF45A8" w14:textId="5C1E1873"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DB02D00" w14:textId="6BF97583" w:rsidR="005C24CF" w:rsidRPr="000665D6" w:rsidRDefault="005C24CF" w:rsidP="005C24CF">
            <w:pPr>
              <w:spacing w:after="0"/>
              <w:jc w:val="right"/>
              <w:rPr>
                <w:rFonts w:asciiTheme="minorHAnsi" w:hAnsiTheme="minorHAnsi"/>
                <w:sz w:val="16"/>
              </w:rPr>
            </w:pPr>
          </w:p>
        </w:tc>
        <w:tc>
          <w:tcPr>
            <w:tcW w:w="0" w:type="auto"/>
            <w:vAlign w:val="bottom"/>
          </w:tcPr>
          <w:p w14:paraId="5ABB3336" w14:textId="23220A7F" w:rsidR="005C24CF" w:rsidRPr="000665D6" w:rsidRDefault="005C24CF" w:rsidP="005C24CF">
            <w:pPr>
              <w:spacing w:after="0"/>
              <w:jc w:val="right"/>
              <w:rPr>
                <w:rFonts w:asciiTheme="minorHAnsi" w:hAnsiTheme="minorHAnsi"/>
                <w:color w:val="000000" w:themeColor="text1"/>
                <w:sz w:val="16"/>
              </w:rPr>
            </w:pPr>
          </w:p>
        </w:tc>
      </w:tr>
      <w:tr w:rsidR="005C24CF" w:rsidRPr="00F83FC5" w14:paraId="047DCE0A" w14:textId="77777777" w:rsidTr="005C24CF">
        <w:trPr>
          <w:cantSplit/>
          <w:jc w:val="center"/>
        </w:trPr>
        <w:tc>
          <w:tcPr>
            <w:tcW w:w="0" w:type="auto"/>
            <w:shd w:val="clear" w:color="auto" w:fill="auto"/>
            <w:noWrap/>
            <w:vAlign w:val="bottom"/>
            <w:hideMark/>
          </w:tcPr>
          <w:p w14:paraId="10214424" w14:textId="77777777" w:rsidR="005C24CF" w:rsidRPr="00E678F7" w:rsidRDefault="005C24CF" w:rsidP="005C24CF">
            <w:pPr>
              <w:spacing w:after="0"/>
              <w:jc w:val="right"/>
              <w:rPr>
                <w:sz w:val="16"/>
                <w:szCs w:val="16"/>
              </w:rPr>
            </w:pPr>
            <w:r w:rsidRPr="00E678F7">
              <w:rPr>
                <w:sz w:val="16"/>
                <w:szCs w:val="16"/>
              </w:rPr>
              <w:t>2016</w:t>
            </w:r>
          </w:p>
        </w:tc>
        <w:tc>
          <w:tcPr>
            <w:tcW w:w="0" w:type="auto"/>
            <w:shd w:val="clear" w:color="auto" w:fill="auto"/>
            <w:vAlign w:val="bottom"/>
            <w:hideMark/>
          </w:tcPr>
          <w:p w14:paraId="673FC2D0" w14:textId="75B0589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62,</w:t>
            </w:r>
            <w:r w:rsidRPr="001E2547">
              <w:rPr>
                <w:rFonts w:asciiTheme="minorHAnsi" w:hAnsiTheme="minorHAnsi" w:cstheme="minorHAnsi"/>
                <w:color w:val="000000"/>
                <w:sz w:val="16"/>
                <w:szCs w:val="16"/>
              </w:rPr>
              <w:t>895</w:t>
            </w:r>
            <w:r w:rsidRPr="000665D6">
              <w:rPr>
                <w:rFonts w:asciiTheme="minorHAnsi" w:hAnsiTheme="minorHAnsi"/>
                <w:color w:val="000000"/>
                <w:sz w:val="16"/>
              </w:rPr>
              <w:t xml:space="preserve"> </w:t>
            </w:r>
          </w:p>
        </w:tc>
        <w:tc>
          <w:tcPr>
            <w:tcW w:w="0" w:type="auto"/>
            <w:shd w:val="clear" w:color="auto" w:fill="auto"/>
            <w:noWrap/>
            <w:vAlign w:val="bottom"/>
            <w:hideMark/>
          </w:tcPr>
          <w:p w14:paraId="14218613" w14:textId="574DDA3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957</w:t>
            </w:r>
            <w:r w:rsidRPr="000665D6">
              <w:rPr>
                <w:rFonts w:asciiTheme="minorHAnsi" w:hAnsiTheme="minorHAnsi"/>
                <w:color w:val="000000"/>
                <w:sz w:val="16"/>
              </w:rPr>
              <w:t xml:space="preserve"> </w:t>
            </w:r>
          </w:p>
        </w:tc>
        <w:tc>
          <w:tcPr>
            <w:tcW w:w="0" w:type="auto"/>
            <w:vAlign w:val="bottom"/>
          </w:tcPr>
          <w:p w14:paraId="65213894" w14:textId="5DB710E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266,608</w:t>
            </w:r>
            <w:r w:rsidRPr="000665D6">
              <w:rPr>
                <w:rFonts w:asciiTheme="minorHAnsi" w:hAnsiTheme="minorHAnsi"/>
                <w:color w:val="000000"/>
                <w:sz w:val="16"/>
              </w:rPr>
              <w:t xml:space="preserve"> </w:t>
            </w:r>
          </w:p>
        </w:tc>
        <w:tc>
          <w:tcPr>
            <w:tcW w:w="0" w:type="auto"/>
            <w:shd w:val="clear" w:color="auto" w:fill="auto"/>
            <w:vAlign w:val="bottom"/>
          </w:tcPr>
          <w:p w14:paraId="46847004" w14:textId="0666AF7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1CA12A8" w14:textId="63B08838" w:rsidR="005C24CF" w:rsidRPr="000665D6" w:rsidRDefault="005C24CF" w:rsidP="005C24CF">
            <w:pPr>
              <w:spacing w:after="0"/>
              <w:jc w:val="right"/>
              <w:rPr>
                <w:rFonts w:asciiTheme="minorHAnsi" w:hAnsiTheme="minorHAnsi"/>
                <w:sz w:val="16"/>
              </w:rPr>
            </w:pPr>
          </w:p>
        </w:tc>
        <w:tc>
          <w:tcPr>
            <w:tcW w:w="0" w:type="auto"/>
            <w:vAlign w:val="bottom"/>
          </w:tcPr>
          <w:p w14:paraId="203AA2A1" w14:textId="099CE958" w:rsidR="005C24CF" w:rsidRPr="000665D6" w:rsidRDefault="005C24CF" w:rsidP="005C24CF">
            <w:pPr>
              <w:spacing w:after="0"/>
              <w:jc w:val="right"/>
              <w:rPr>
                <w:rFonts w:asciiTheme="minorHAnsi" w:hAnsiTheme="minorHAnsi"/>
                <w:color w:val="000000" w:themeColor="text1"/>
                <w:sz w:val="16"/>
              </w:rPr>
            </w:pPr>
          </w:p>
        </w:tc>
      </w:tr>
      <w:tr w:rsidR="005C24CF" w:rsidRPr="00F83FC5" w14:paraId="6B0CC63C" w14:textId="77777777" w:rsidTr="005C24CF">
        <w:trPr>
          <w:cantSplit/>
          <w:jc w:val="center"/>
        </w:trPr>
        <w:tc>
          <w:tcPr>
            <w:tcW w:w="0" w:type="auto"/>
            <w:shd w:val="clear" w:color="auto" w:fill="auto"/>
            <w:noWrap/>
            <w:vAlign w:val="bottom"/>
            <w:hideMark/>
          </w:tcPr>
          <w:p w14:paraId="6955F70C" w14:textId="77777777" w:rsidR="005C24CF" w:rsidRPr="00E678F7" w:rsidRDefault="005C24CF" w:rsidP="005C24CF">
            <w:pPr>
              <w:spacing w:after="0"/>
              <w:jc w:val="right"/>
              <w:rPr>
                <w:sz w:val="16"/>
                <w:szCs w:val="16"/>
              </w:rPr>
            </w:pPr>
            <w:r w:rsidRPr="00E678F7">
              <w:rPr>
                <w:sz w:val="16"/>
                <w:szCs w:val="16"/>
              </w:rPr>
              <w:t>2017</w:t>
            </w:r>
          </w:p>
        </w:tc>
        <w:tc>
          <w:tcPr>
            <w:tcW w:w="0" w:type="auto"/>
            <w:shd w:val="clear" w:color="auto" w:fill="auto"/>
            <w:vAlign w:val="bottom"/>
            <w:hideMark/>
          </w:tcPr>
          <w:p w14:paraId="21F38803" w14:textId="0B81D19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44,961</w:t>
            </w:r>
            <w:r w:rsidRPr="000665D6">
              <w:rPr>
                <w:rFonts w:asciiTheme="minorHAnsi" w:hAnsiTheme="minorHAnsi"/>
                <w:color w:val="000000"/>
                <w:sz w:val="16"/>
              </w:rPr>
              <w:t xml:space="preserve"> </w:t>
            </w:r>
          </w:p>
        </w:tc>
        <w:tc>
          <w:tcPr>
            <w:tcW w:w="0" w:type="auto"/>
            <w:shd w:val="clear" w:color="auto" w:fill="auto"/>
            <w:noWrap/>
            <w:vAlign w:val="bottom"/>
            <w:hideMark/>
          </w:tcPr>
          <w:p w14:paraId="16B5B036" w14:textId="0B2D00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3,</w:t>
            </w:r>
            <w:r w:rsidRPr="001E2547">
              <w:rPr>
                <w:rFonts w:asciiTheme="minorHAnsi" w:hAnsiTheme="minorHAnsi" w:cstheme="minorHAnsi"/>
                <w:color w:val="000000"/>
                <w:sz w:val="16"/>
                <w:szCs w:val="16"/>
              </w:rPr>
              <w:t>601</w:t>
            </w:r>
            <w:r w:rsidRPr="000665D6">
              <w:rPr>
                <w:rFonts w:asciiTheme="minorHAnsi" w:hAnsiTheme="minorHAnsi"/>
                <w:color w:val="000000"/>
                <w:sz w:val="16"/>
              </w:rPr>
              <w:t xml:space="preserve"> </w:t>
            </w:r>
          </w:p>
        </w:tc>
        <w:tc>
          <w:tcPr>
            <w:tcW w:w="0" w:type="auto"/>
            <w:vAlign w:val="bottom"/>
          </w:tcPr>
          <w:p w14:paraId="5335C848" w14:textId="38AC907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157,240</w:t>
            </w:r>
            <w:r w:rsidRPr="000665D6">
              <w:rPr>
                <w:rFonts w:asciiTheme="minorHAnsi" w:hAnsiTheme="minorHAnsi"/>
                <w:color w:val="000000"/>
                <w:sz w:val="16"/>
              </w:rPr>
              <w:t xml:space="preserve"> </w:t>
            </w:r>
          </w:p>
        </w:tc>
        <w:tc>
          <w:tcPr>
            <w:tcW w:w="0" w:type="auto"/>
            <w:shd w:val="clear" w:color="auto" w:fill="auto"/>
            <w:vAlign w:val="bottom"/>
          </w:tcPr>
          <w:p w14:paraId="515142A1" w14:textId="6DB70BA9"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575F77A" w14:textId="774A0537" w:rsidR="005C24CF" w:rsidRPr="000665D6" w:rsidRDefault="005C24CF" w:rsidP="005C24CF">
            <w:pPr>
              <w:spacing w:after="0"/>
              <w:jc w:val="right"/>
              <w:rPr>
                <w:rFonts w:asciiTheme="minorHAnsi" w:hAnsiTheme="minorHAnsi"/>
                <w:sz w:val="16"/>
              </w:rPr>
            </w:pPr>
          </w:p>
        </w:tc>
        <w:tc>
          <w:tcPr>
            <w:tcW w:w="0" w:type="auto"/>
            <w:vAlign w:val="bottom"/>
          </w:tcPr>
          <w:p w14:paraId="09A3C6C2" w14:textId="2C669AB6" w:rsidR="005C24CF" w:rsidRPr="000665D6" w:rsidRDefault="005C24CF" w:rsidP="005C24CF">
            <w:pPr>
              <w:spacing w:after="0"/>
              <w:jc w:val="right"/>
              <w:rPr>
                <w:rFonts w:asciiTheme="minorHAnsi" w:hAnsiTheme="minorHAnsi"/>
                <w:color w:val="000000" w:themeColor="text1"/>
                <w:sz w:val="16"/>
              </w:rPr>
            </w:pPr>
          </w:p>
        </w:tc>
      </w:tr>
      <w:tr w:rsidR="005C24CF" w:rsidRPr="00F83FC5" w14:paraId="436657DB" w14:textId="77777777" w:rsidTr="005C24CF">
        <w:trPr>
          <w:cantSplit/>
          <w:jc w:val="center"/>
        </w:trPr>
        <w:tc>
          <w:tcPr>
            <w:tcW w:w="0" w:type="auto"/>
            <w:shd w:val="clear" w:color="auto" w:fill="auto"/>
            <w:noWrap/>
            <w:vAlign w:val="bottom"/>
            <w:hideMark/>
          </w:tcPr>
          <w:p w14:paraId="641DC9C1" w14:textId="77777777" w:rsidR="005C24CF" w:rsidRPr="00E678F7" w:rsidRDefault="005C24CF" w:rsidP="005C24CF">
            <w:pPr>
              <w:spacing w:after="0"/>
              <w:jc w:val="right"/>
              <w:rPr>
                <w:sz w:val="16"/>
                <w:szCs w:val="16"/>
              </w:rPr>
            </w:pPr>
            <w:r w:rsidRPr="00E678F7">
              <w:rPr>
                <w:sz w:val="16"/>
                <w:szCs w:val="16"/>
              </w:rPr>
              <w:t>2018</w:t>
            </w:r>
          </w:p>
        </w:tc>
        <w:tc>
          <w:tcPr>
            <w:tcW w:w="0" w:type="auto"/>
            <w:shd w:val="clear" w:color="auto" w:fill="auto"/>
            <w:vAlign w:val="bottom"/>
          </w:tcPr>
          <w:p w14:paraId="65D1E8EC" w14:textId="65253B26" w:rsidR="005C24CF" w:rsidRPr="00A6570D" w:rsidRDefault="005C24CF" w:rsidP="005C24CF">
            <w:pPr>
              <w:spacing w:after="0"/>
              <w:jc w:val="right"/>
              <w:rPr>
                <w:i/>
                <w:iCs/>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35,940</w:t>
            </w:r>
            <w:r w:rsidRPr="000665D6">
              <w:rPr>
                <w:rFonts w:asciiTheme="minorHAnsi" w:hAnsiTheme="minorHAnsi"/>
                <w:color w:val="000000"/>
                <w:sz w:val="16"/>
              </w:rPr>
              <w:t xml:space="preserve"> </w:t>
            </w:r>
          </w:p>
        </w:tc>
        <w:tc>
          <w:tcPr>
            <w:tcW w:w="0" w:type="auto"/>
            <w:shd w:val="clear" w:color="auto" w:fill="auto"/>
            <w:noWrap/>
            <w:vAlign w:val="bottom"/>
          </w:tcPr>
          <w:p w14:paraId="40E19095" w14:textId="210B928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3,</w:t>
            </w:r>
            <w:r w:rsidRPr="001E2547">
              <w:rPr>
                <w:rFonts w:asciiTheme="minorHAnsi" w:hAnsiTheme="minorHAnsi" w:cstheme="minorHAnsi"/>
                <w:color w:val="000000"/>
                <w:sz w:val="16"/>
                <w:szCs w:val="16"/>
              </w:rPr>
              <w:t>578</w:t>
            </w:r>
            <w:r w:rsidRPr="000665D6">
              <w:rPr>
                <w:rFonts w:asciiTheme="minorHAnsi" w:hAnsiTheme="minorHAnsi"/>
                <w:color w:val="000000"/>
                <w:sz w:val="16"/>
              </w:rPr>
              <w:t xml:space="preserve"> </w:t>
            </w:r>
          </w:p>
        </w:tc>
        <w:tc>
          <w:tcPr>
            <w:tcW w:w="0" w:type="auto"/>
            <w:vAlign w:val="bottom"/>
          </w:tcPr>
          <w:p w14:paraId="28747EB8" w14:textId="68085C5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131,650</w:t>
            </w:r>
            <w:r w:rsidRPr="000665D6">
              <w:rPr>
                <w:rFonts w:asciiTheme="minorHAnsi" w:hAnsiTheme="minorHAnsi"/>
                <w:color w:val="000000"/>
                <w:sz w:val="16"/>
              </w:rPr>
              <w:t xml:space="preserve"> </w:t>
            </w:r>
          </w:p>
        </w:tc>
        <w:tc>
          <w:tcPr>
            <w:tcW w:w="0" w:type="auto"/>
            <w:shd w:val="clear" w:color="auto" w:fill="auto"/>
            <w:vAlign w:val="bottom"/>
          </w:tcPr>
          <w:p w14:paraId="182E237A" w14:textId="1B5A65DC" w:rsidR="005C24CF" w:rsidRPr="000665D6" w:rsidRDefault="005C24CF" w:rsidP="005C24CF">
            <w:pPr>
              <w:spacing w:after="0"/>
              <w:jc w:val="right"/>
              <w:rPr>
                <w:rFonts w:asciiTheme="minorHAnsi" w:hAnsiTheme="minorHAnsi"/>
                <w:b/>
                <w:sz w:val="16"/>
              </w:rPr>
            </w:pPr>
          </w:p>
        </w:tc>
        <w:tc>
          <w:tcPr>
            <w:tcW w:w="0" w:type="auto"/>
            <w:shd w:val="clear" w:color="auto" w:fill="auto"/>
            <w:vAlign w:val="bottom"/>
          </w:tcPr>
          <w:p w14:paraId="3D13AF80" w14:textId="20E8BAFE" w:rsidR="005C24CF" w:rsidRPr="000665D6" w:rsidRDefault="005C24CF" w:rsidP="005C24CF">
            <w:pPr>
              <w:spacing w:after="0"/>
              <w:jc w:val="right"/>
              <w:rPr>
                <w:rFonts w:asciiTheme="minorHAnsi" w:hAnsiTheme="minorHAnsi"/>
                <w:sz w:val="16"/>
              </w:rPr>
            </w:pPr>
          </w:p>
        </w:tc>
        <w:tc>
          <w:tcPr>
            <w:tcW w:w="0" w:type="auto"/>
            <w:vAlign w:val="bottom"/>
          </w:tcPr>
          <w:p w14:paraId="37409379" w14:textId="224735D4" w:rsidR="005C24CF" w:rsidRPr="000665D6" w:rsidRDefault="005C24CF" w:rsidP="005C24CF">
            <w:pPr>
              <w:spacing w:after="0"/>
              <w:jc w:val="right"/>
              <w:rPr>
                <w:rFonts w:asciiTheme="minorHAnsi" w:hAnsiTheme="minorHAnsi"/>
                <w:color w:val="000000" w:themeColor="text1"/>
                <w:sz w:val="16"/>
              </w:rPr>
            </w:pPr>
          </w:p>
        </w:tc>
      </w:tr>
      <w:tr w:rsidR="005C24CF" w:rsidRPr="00F83FC5" w14:paraId="5CBBF83D" w14:textId="77777777" w:rsidTr="005C24CF">
        <w:trPr>
          <w:cantSplit/>
          <w:jc w:val="center"/>
        </w:trPr>
        <w:tc>
          <w:tcPr>
            <w:tcW w:w="0" w:type="auto"/>
            <w:shd w:val="clear" w:color="auto" w:fill="auto"/>
            <w:noWrap/>
            <w:vAlign w:val="bottom"/>
          </w:tcPr>
          <w:p w14:paraId="484550AA" w14:textId="77777777" w:rsidR="005C24CF" w:rsidRPr="00E678F7" w:rsidRDefault="005C24CF" w:rsidP="005C24CF">
            <w:pPr>
              <w:spacing w:after="0"/>
              <w:jc w:val="right"/>
              <w:rPr>
                <w:sz w:val="16"/>
                <w:szCs w:val="16"/>
              </w:rPr>
            </w:pPr>
            <w:r>
              <w:rPr>
                <w:sz w:val="16"/>
                <w:szCs w:val="16"/>
              </w:rPr>
              <w:t>2019</w:t>
            </w:r>
          </w:p>
        </w:tc>
        <w:tc>
          <w:tcPr>
            <w:tcW w:w="0" w:type="auto"/>
            <w:shd w:val="clear" w:color="auto" w:fill="auto"/>
            <w:vAlign w:val="bottom"/>
          </w:tcPr>
          <w:p w14:paraId="26345703" w14:textId="4FD2339A" w:rsidR="005C24CF" w:rsidRPr="00A6570D" w:rsidRDefault="005C24CF" w:rsidP="005C24CF">
            <w:pPr>
              <w:spacing w:after="0"/>
              <w:jc w:val="right"/>
              <w:rPr>
                <w:i/>
                <w:iCs/>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34,794</w:t>
            </w:r>
            <w:r w:rsidRPr="000665D6">
              <w:rPr>
                <w:rFonts w:asciiTheme="minorHAnsi" w:hAnsiTheme="minorHAnsi"/>
                <w:color w:val="000000"/>
                <w:sz w:val="16"/>
              </w:rPr>
              <w:t xml:space="preserve"> </w:t>
            </w:r>
          </w:p>
        </w:tc>
        <w:tc>
          <w:tcPr>
            <w:tcW w:w="0" w:type="auto"/>
            <w:shd w:val="clear" w:color="auto" w:fill="auto"/>
            <w:noWrap/>
            <w:vAlign w:val="bottom"/>
          </w:tcPr>
          <w:p w14:paraId="40FACBFB" w14:textId="37A3975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3,</w:t>
            </w:r>
            <w:r w:rsidRPr="001E2547">
              <w:rPr>
                <w:rFonts w:asciiTheme="minorHAnsi" w:hAnsiTheme="minorHAnsi" w:cstheme="minorHAnsi"/>
                <w:color w:val="000000"/>
                <w:sz w:val="16"/>
                <w:szCs w:val="16"/>
              </w:rPr>
              <w:t>513</w:t>
            </w:r>
            <w:r w:rsidRPr="000665D6">
              <w:rPr>
                <w:rFonts w:asciiTheme="minorHAnsi" w:hAnsiTheme="minorHAnsi"/>
                <w:color w:val="000000"/>
                <w:sz w:val="16"/>
              </w:rPr>
              <w:t xml:space="preserve"> </w:t>
            </w:r>
          </w:p>
        </w:tc>
        <w:tc>
          <w:tcPr>
            <w:tcW w:w="0" w:type="auto"/>
            <w:vAlign w:val="bottom"/>
          </w:tcPr>
          <w:p w14:paraId="7070375E" w14:textId="621CA98D" w:rsidR="005C24CF" w:rsidRPr="00A6570D" w:rsidRDefault="005C24CF" w:rsidP="005C24CF">
            <w:pPr>
              <w:spacing w:after="0"/>
              <w:jc w:val="right"/>
              <w:rPr>
                <w:b/>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149,969</w:t>
            </w:r>
            <w:r w:rsidRPr="000665D6">
              <w:rPr>
                <w:rFonts w:asciiTheme="minorHAnsi" w:hAnsiTheme="minorHAnsi"/>
                <w:color w:val="000000"/>
                <w:sz w:val="16"/>
              </w:rPr>
              <w:t xml:space="preserve"> </w:t>
            </w:r>
          </w:p>
        </w:tc>
        <w:tc>
          <w:tcPr>
            <w:tcW w:w="0" w:type="auto"/>
            <w:shd w:val="clear" w:color="auto" w:fill="auto"/>
            <w:vAlign w:val="bottom"/>
          </w:tcPr>
          <w:p w14:paraId="1C091387" w14:textId="644643F1" w:rsidR="005C24CF" w:rsidRPr="000665D6" w:rsidRDefault="005C24CF" w:rsidP="005C24CF">
            <w:pPr>
              <w:spacing w:after="0"/>
              <w:jc w:val="right"/>
              <w:rPr>
                <w:rFonts w:asciiTheme="minorHAnsi" w:hAnsiTheme="minorHAnsi"/>
                <w:b/>
                <w:sz w:val="16"/>
              </w:rPr>
            </w:pPr>
          </w:p>
        </w:tc>
        <w:tc>
          <w:tcPr>
            <w:tcW w:w="0" w:type="auto"/>
            <w:shd w:val="clear" w:color="auto" w:fill="auto"/>
            <w:vAlign w:val="bottom"/>
          </w:tcPr>
          <w:p w14:paraId="233ED79E" w14:textId="58738F1E" w:rsidR="005C24CF" w:rsidRPr="000665D6" w:rsidRDefault="005C24CF" w:rsidP="005C24CF">
            <w:pPr>
              <w:spacing w:after="0"/>
              <w:jc w:val="right"/>
              <w:rPr>
                <w:rFonts w:asciiTheme="minorHAnsi" w:hAnsiTheme="minorHAnsi"/>
                <w:sz w:val="16"/>
              </w:rPr>
            </w:pPr>
          </w:p>
        </w:tc>
        <w:tc>
          <w:tcPr>
            <w:tcW w:w="0" w:type="auto"/>
            <w:vAlign w:val="bottom"/>
          </w:tcPr>
          <w:p w14:paraId="3CE29D5E" w14:textId="76027C9D" w:rsidR="005C24CF" w:rsidRPr="000665D6" w:rsidRDefault="005C24CF" w:rsidP="005C24CF">
            <w:pPr>
              <w:spacing w:after="0"/>
              <w:jc w:val="right"/>
              <w:rPr>
                <w:rFonts w:asciiTheme="minorHAnsi" w:hAnsiTheme="minorHAnsi"/>
                <w:color w:val="000000" w:themeColor="text1"/>
                <w:sz w:val="16"/>
              </w:rPr>
            </w:pPr>
          </w:p>
        </w:tc>
      </w:tr>
      <w:tr w:rsidR="005C24CF" w:rsidRPr="00F83FC5" w14:paraId="1CF829C4" w14:textId="77777777" w:rsidTr="005C24CF">
        <w:trPr>
          <w:cantSplit/>
          <w:jc w:val="center"/>
        </w:trPr>
        <w:tc>
          <w:tcPr>
            <w:tcW w:w="0" w:type="auto"/>
            <w:shd w:val="clear" w:color="auto" w:fill="auto"/>
            <w:noWrap/>
            <w:vAlign w:val="bottom"/>
          </w:tcPr>
          <w:p w14:paraId="322F14E0" w14:textId="77777777" w:rsidR="005C24CF" w:rsidRDefault="005C24CF" w:rsidP="005C24CF">
            <w:pPr>
              <w:spacing w:after="0"/>
              <w:jc w:val="right"/>
              <w:rPr>
                <w:sz w:val="16"/>
                <w:szCs w:val="16"/>
              </w:rPr>
            </w:pPr>
            <w:r>
              <w:rPr>
                <w:sz w:val="16"/>
                <w:szCs w:val="16"/>
              </w:rPr>
              <w:t>2020</w:t>
            </w:r>
          </w:p>
        </w:tc>
        <w:tc>
          <w:tcPr>
            <w:tcW w:w="0" w:type="auto"/>
            <w:shd w:val="clear" w:color="auto" w:fill="auto"/>
            <w:vAlign w:val="bottom"/>
          </w:tcPr>
          <w:p w14:paraId="5340B19C" w14:textId="4E8102D9"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34,631 </w:t>
            </w:r>
          </w:p>
        </w:tc>
        <w:tc>
          <w:tcPr>
            <w:tcW w:w="0" w:type="auto"/>
            <w:shd w:val="clear" w:color="auto" w:fill="auto"/>
            <w:noWrap/>
            <w:vAlign w:val="bottom"/>
          </w:tcPr>
          <w:p w14:paraId="73EA9E83" w14:textId="465722F0"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3,762 </w:t>
            </w:r>
          </w:p>
        </w:tc>
        <w:tc>
          <w:tcPr>
            <w:tcW w:w="0" w:type="auto"/>
            <w:vAlign w:val="bottom"/>
          </w:tcPr>
          <w:p w14:paraId="0ACFF690" w14:textId="27285F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186,666</w:t>
            </w:r>
            <w:r w:rsidRPr="000665D6">
              <w:rPr>
                <w:rFonts w:asciiTheme="minorHAnsi" w:hAnsiTheme="minorHAnsi"/>
                <w:color w:val="000000"/>
                <w:sz w:val="16"/>
              </w:rPr>
              <w:t xml:space="preserve"> </w:t>
            </w:r>
          </w:p>
        </w:tc>
        <w:tc>
          <w:tcPr>
            <w:tcW w:w="0" w:type="auto"/>
            <w:shd w:val="clear" w:color="auto" w:fill="auto"/>
            <w:vAlign w:val="bottom"/>
          </w:tcPr>
          <w:p w14:paraId="6732A63C" w14:textId="287EC948" w:rsidR="005C24CF" w:rsidRPr="000665D6" w:rsidDel="00496B0C" w:rsidRDefault="005C24CF" w:rsidP="005C24CF">
            <w:pPr>
              <w:spacing w:after="0"/>
              <w:jc w:val="right"/>
              <w:rPr>
                <w:rFonts w:asciiTheme="minorHAnsi" w:hAnsiTheme="minorHAnsi"/>
                <w:b/>
                <w:sz w:val="16"/>
              </w:rPr>
            </w:pPr>
          </w:p>
        </w:tc>
        <w:tc>
          <w:tcPr>
            <w:tcW w:w="0" w:type="auto"/>
            <w:shd w:val="clear" w:color="auto" w:fill="auto"/>
            <w:vAlign w:val="bottom"/>
          </w:tcPr>
          <w:p w14:paraId="1D204748" w14:textId="5D5888A3" w:rsidR="005C24CF" w:rsidRPr="000665D6" w:rsidDel="00496B0C" w:rsidRDefault="005C24CF" w:rsidP="005C24CF">
            <w:pPr>
              <w:spacing w:after="0"/>
              <w:jc w:val="right"/>
              <w:rPr>
                <w:rFonts w:asciiTheme="minorHAnsi" w:hAnsiTheme="minorHAnsi"/>
                <w:sz w:val="16"/>
              </w:rPr>
            </w:pPr>
          </w:p>
        </w:tc>
        <w:tc>
          <w:tcPr>
            <w:tcW w:w="0" w:type="auto"/>
            <w:vAlign w:val="bottom"/>
          </w:tcPr>
          <w:p w14:paraId="7A5B55D1" w14:textId="76A970C7" w:rsidR="005C24CF" w:rsidRPr="000665D6" w:rsidDel="00496B0C" w:rsidRDefault="005C24CF" w:rsidP="005C24CF">
            <w:pPr>
              <w:spacing w:after="0"/>
              <w:jc w:val="right"/>
              <w:rPr>
                <w:rFonts w:asciiTheme="minorHAnsi" w:hAnsiTheme="minorHAnsi"/>
                <w:color w:val="000000" w:themeColor="text1"/>
                <w:sz w:val="16"/>
              </w:rPr>
            </w:pPr>
          </w:p>
        </w:tc>
      </w:tr>
      <w:tr w:rsidR="005C24CF" w:rsidRPr="00F83FC5" w14:paraId="276CA8D6" w14:textId="77777777" w:rsidTr="005C24CF">
        <w:trPr>
          <w:cantSplit/>
          <w:jc w:val="center"/>
        </w:trPr>
        <w:tc>
          <w:tcPr>
            <w:tcW w:w="0" w:type="auto"/>
            <w:shd w:val="clear" w:color="auto" w:fill="auto"/>
            <w:noWrap/>
            <w:vAlign w:val="bottom"/>
          </w:tcPr>
          <w:p w14:paraId="5A682940" w14:textId="1C64435A" w:rsidR="005C24CF" w:rsidRDefault="005C24CF" w:rsidP="005C24CF">
            <w:pPr>
              <w:spacing w:after="0"/>
              <w:rPr>
                <w:sz w:val="16"/>
                <w:szCs w:val="16"/>
              </w:rPr>
            </w:pPr>
            <w:r>
              <w:rPr>
                <w:sz w:val="16"/>
                <w:szCs w:val="16"/>
              </w:rPr>
              <w:t>2021</w:t>
            </w:r>
          </w:p>
        </w:tc>
        <w:tc>
          <w:tcPr>
            <w:tcW w:w="0" w:type="auto"/>
            <w:shd w:val="clear" w:color="auto" w:fill="auto"/>
            <w:vAlign w:val="bottom"/>
          </w:tcPr>
          <w:p w14:paraId="69035A22" w14:textId="0BADCA91" w:rsidR="005C24CF" w:rsidRPr="00041216" w:rsidRDefault="005C24CF" w:rsidP="005C24CF">
            <w:pPr>
              <w:spacing w:after="0"/>
              <w:jc w:val="right"/>
              <w:rPr>
                <w:b/>
                <w:sz w:val="16"/>
                <w:szCs w:val="16"/>
              </w:rPr>
            </w:pPr>
            <w:r w:rsidRPr="001E2547">
              <w:rPr>
                <w:rFonts w:asciiTheme="minorHAnsi" w:hAnsiTheme="minorHAnsi" w:cstheme="minorHAnsi"/>
                <w:sz w:val="16"/>
                <w:szCs w:val="16"/>
              </w:rPr>
              <w:t>44,559</w:t>
            </w:r>
          </w:p>
        </w:tc>
        <w:tc>
          <w:tcPr>
            <w:tcW w:w="0" w:type="auto"/>
            <w:shd w:val="clear" w:color="auto" w:fill="auto"/>
            <w:noWrap/>
            <w:vAlign w:val="bottom"/>
          </w:tcPr>
          <w:p w14:paraId="40A5BB0B" w14:textId="288BD7B2" w:rsidR="005C24CF" w:rsidRPr="00496B0C" w:rsidRDefault="005C24CF" w:rsidP="005C24CF">
            <w:pPr>
              <w:spacing w:after="0"/>
              <w:jc w:val="right"/>
              <w:rPr>
                <w:color w:val="7F7F7F" w:themeColor="text1" w:themeTint="80"/>
                <w:sz w:val="16"/>
                <w:szCs w:val="16"/>
              </w:rPr>
            </w:pPr>
            <w:r w:rsidRPr="00617824">
              <w:rPr>
                <w:rFonts w:asciiTheme="minorHAnsi" w:hAnsiTheme="minorHAnsi" w:cstheme="minorHAnsi"/>
                <w:sz w:val="16"/>
                <w:szCs w:val="16"/>
              </w:rPr>
              <w:t>5,019</w:t>
            </w:r>
          </w:p>
        </w:tc>
        <w:tc>
          <w:tcPr>
            <w:tcW w:w="0" w:type="auto"/>
            <w:vAlign w:val="bottom"/>
          </w:tcPr>
          <w:p w14:paraId="31057608" w14:textId="73F31DDF" w:rsidR="005C24CF" w:rsidRPr="004963E2" w:rsidRDefault="005C24CF" w:rsidP="005C24CF">
            <w:pPr>
              <w:spacing w:after="0"/>
              <w:jc w:val="right"/>
              <w:rPr>
                <w:sz w:val="16"/>
                <w:szCs w:val="16"/>
              </w:rPr>
            </w:pPr>
            <w:r w:rsidRPr="001E2547">
              <w:rPr>
                <w:rFonts w:asciiTheme="minorHAnsi" w:hAnsiTheme="minorHAnsi" w:cstheme="minorHAnsi"/>
                <w:color w:val="000000"/>
                <w:sz w:val="16"/>
                <w:szCs w:val="16"/>
              </w:rPr>
              <w:t xml:space="preserve">247,415 </w:t>
            </w:r>
          </w:p>
        </w:tc>
        <w:tc>
          <w:tcPr>
            <w:tcW w:w="0" w:type="auto"/>
            <w:shd w:val="clear" w:color="auto" w:fill="auto"/>
            <w:vAlign w:val="bottom"/>
          </w:tcPr>
          <w:p w14:paraId="398DCD00" w14:textId="0C493DD8" w:rsidR="005C24CF" w:rsidRPr="001E2547" w:rsidRDefault="005C24CF" w:rsidP="005C24CF">
            <w:pPr>
              <w:spacing w:after="0"/>
              <w:jc w:val="right"/>
              <w:rPr>
                <w:rFonts w:asciiTheme="minorHAnsi" w:hAnsiTheme="minorHAnsi" w:cstheme="minorHAnsi"/>
                <w:b/>
                <w:sz w:val="16"/>
                <w:szCs w:val="16"/>
              </w:rPr>
            </w:pPr>
          </w:p>
        </w:tc>
        <w:tc>
          <w:tcPr>
            <w:tcW w:w="0" w:type="auto"/>
            <w:shd w:val="clear" w:color="auto" w:fill="auto"/>
            <w:vAlign w:val="bottom"/>
          </w:tcPr>
          <w:p w14:paraId="0FFE4667" w14:textId="4E401A99" w:rsidR="005C24CF" w:rsidRPr="001E2547" w:rsidDel="00496B0C" w:rsidRDefault="005C24CF" w:rsidP="005C24CF">
            <w:pPr>
              <w:spacing w:after="0"/>
              <w:rPr>
                <w:rFonts w:asciiTheme="minorHAnsi" w:hAnsiTheme="minorHAnsi" w:cstheme="minorHAnsi"/>
                <w:sz w:val="16"/>
                <w:szCs w:val="16"/>
              </w:rPr>
            </w:pPr>
          </w:p>
        </w:tc>
        <w:tc>
          <w:tcPr>
            <w:tcW w:w="0" w:type="auto"/>
            <w:vAlign w:val="bottom"/>
          </w:tcPr>
          <w:p w14:paraId="28DFA93F" w14:textId="22FC907F" w:rsidR="005C24CF" w:rsidRPr="001E2547" w:rsidRDefault="005C24CF" w:rsidP="005C24CF">
            <w:pPr>
              <w:spacing w:after="0"/>
              <w:jc w:val="right"/>
              <w:rPr>
                <w:rFonts w:asciiTheme="minorHAnsi" w:hAnsiTheme="minorHAnsi" w:cstheme="minorHAnsi"/>
                <w:sz w:val="16"/>
                <w:szCs w:val="16"/>
              </w:rPr>
            </w:pPr>
          </w:p>
        </w:tc>
      </w:tr>
      <w:tr w:rsidR="005C24CF" w:rsidRPr="00F83FC5" w14:paraId="47B4C3D8" w14:textId="77777777" w:rsidTr="005C24CF">
        <w:trPr>
          <w:cantSplit/>
          <w:jc w:val="center"/>
        </w:trPr>
        <w:tc>
          <w:tcPr>
            <w:tcW w:w="0" w:type="auto"/>
            <w:tcBorders>
              <w:bottom w:val="single" w:sz="4" w:space="0" w:color="auto"/>
            </w:tcBorders>
            <w:shd w:val="clear" w:color="auto" w:fill="auto"/>
            <w:noWrap/>
            <w:vAlign w:val="bottom"/>
          </w:tcPr>
          <w:p w14:paraId="07FCAB9F" w14:textId="7DA23194" w:rsidR="005C24CF" w:rsidRDefault="005C24CF" w:rsidP="005C24CF">
            <w:pPr>
              <w:spacing w:after="0"/>
              <w:rPr>
                <w:sz w:val="16"/>
                <w:szCs w:val="16"/>
              </w:rPr>
            </w:pPr>
            <w:r>
              <w:rPr>
                <w:sz w:val="16"/>
                <w:szCs w:val="16"/>
              </w:rPr>
              <w:t>2022</w:t>
            </w:r>
          </w:p>
        </w:tc>
        <w:tc>
          <w:tcPr>
            <w:tcW w:w="0" w:type="auto"/>
            <w:tcBorders>
              <w:bottom w:val="single" w:sz="4" w:space="0" w:color="auto"/>
            </w:tcBorders>
            <w:shd w:val="clear" w:color="auto" w:fill="auto"/>
            <w:vAlign w:val="bottom"/>
          </w:tcPr>
          <w:p w14:paraId="0350A6EA" w14:textId="77777777" w:rsidR="005C24CF" w:rsidRDefault="005C24CF" w:rsidP="005C24CF">
            <w:pPr>
              <w:spacing w:after="0"/>
              <w:jc w:val="right"/>
              <w:rPr>
                <w:rFonts w:asciiTheme="minorHAnsi" w:hAnsiTheme="minorHAnsi" w:cstheme="minorHAnsi"/>
                <w:b/>
                <w:sz w:val="16"/>
                <w:szCs w:val="16"/>
              </w:rPr>
            </w:pPr>
          </w:p>
        </w:tc>
        <w:tc>
          <w:tcPr>
            <w:tcW w:w="0" w:type="auto"/>
            <w:tcBorders>
              <w:bottom w:val="single" w:sz="4" w:space="0" w:color="auto"/>
            </w:tcBorders>
            <w:shd w:val="clear" w:color="auto" w:fill="auto"/>
            <w:noWrap/>
            <w:vAlign w:val="bottom"/>
          </w:tcPr>
          <w:p w14:paraId="482022AB" w14:textId="77777777" w:rsidR="005C24CF" w:rsidRPr="00617824" w:rsidRDefault="005C24CF" w:rsidP="005C24CF">
            <w:pPr>
              <w:spacing w:after="0"/>
              <w:jc w:val="right"/>
              <w:rPr>
                <w:rFonts w:asciiTheme="minorHAnsi" w:hAnsiTheme="minorHAnsi" w:cstheme="minorHAnsi"/>
                <w:sz w:val="16"/>
                <w:szCs w:val="16"/>
              </w:rPr>
            </w:pPr>
          </w:p>
        </w:tc>
        <w:tc>
          <w:tcPr>
            <w:tcW w:w="0" w:type="auto"/>
            <w:tcBorders>
              <w:bottom w:val="single" w:sz="4" w:space="0" w:color="auto"/>
            </w:tcBorders>
            <w:vAlign w:val="bottom"/>
          </w:tcPr>
          <w:p w14:paraId="13DED4CA" w14:textId="77777777" w:rsidR="005C24CF" w:rsidRPr="00A6570D" w:rsidRDefault="005C24CF" w:rsidP="005C24CF">
            <w:pPr>
              <w:spacing w:after="0"/>
              <w:rPr>
                <w:rFonts w:asciiTheme="minorHAnsi" w:hAnsiTheme="minorHAnsi" w:cstheme="minorHAnsi"/>
                <w:b/>
                <w:color w:val="000000"/>
                <w:sz w:val="16"/>
                <w:szCs w:val="16"/>
              </w:rPr>
            </w:pPr>
          </w:p>
        </w:tc>
        <w:tc>
          <w:tcPr>
            <w:tcW w:w="0" w:type="auto"/>
            <w:tcBorders>
              <w:bottom w:val="single" w:sz="4" w:space="0" w:color="auto"/>
            </w:tcBorders>
            <w:shd w:val="clear" w:color="auto" w:fill="auto"/>
            <w:vAlign w:val="bottom"/>
          </w:tcPr>
          <w:p w14:paraId="66960B9E" w14:textId="77777777" w:rsidR="005C24CF" w:rsidRPr="001E2547" w:rsidRDefault="005C24CF" w:rsidP="005C24CF">
            <w:pPr>
              <w:spacing w:after="0"/>
              <w:jc w:val="right"/>
              <w:rPr>
                <w:rFonts w:asciiTheme="minorHAnsi" w:hAnsiTheme="minorHAnsi" w:cstheme="minorHAnsi"/>
                <w:b/>
                <w:sz w:val="16"/>
                <w:szCs w:val="16"/>
              </w:rPr>
            </w:pPr>
          </w:p>
        </w:tc>
        <w:tc>
          <w:tcPr>
            <w:tcW w:w="0" w:type="auto"/>
            <w:tcBorders>
              <w:bottom w:val="single" w:sz="4" w:space="0" w:color="auto"/>
            </w:tcBorders>
            <w:shd w:val="clear" w:color="auto" w:fill="auto"/>
            <w:vAlign w:val="bottom"/>
          </w:tcPr>
          <w:p w14:paraId="25489C1E" w14:textId="77777777" w:rsidR="005C24CF" w:rsidRPr="001E2547" w:rsidDel="00496B0C" w:rsidRDefault="005C24CF" w:rsidP="005C24CF">
            <w:pPr>
              <w:spacing w:after="0"/>
              <w:rPr>
                <w:rFonts w:asciiTheme="minorHAnsi" w:hAnsiTheme="minorHAnsi" w:cstheme="minorHAnsi"/>
                <w:sz w:val="16"/>
                <w:szCs w:val="16"/>
              </w:rPr>
            </w:pPr>
          </w:p>
        </w:tc>
        <w:tc>
          <w:tcPr>
            <w:tcW w:w="0" w:type="auto"/>
            <w:tcBorders>
              <w:bottom w:val="single" w:sz="4" w:space="0" w:color="auto"/>
            </w:tcBorders>
            <w:vAlign w:val="bottom"/>
          </w:tcPr>
          <w:p w14:paraId="6D99FE11" w14:textId="77777777" w:rsidR="005C24CF" w:rsidRPr="001E2547" w:rsidRDefault="005C24CF" w:rsidP="005C24CF">
            <w:pPr>
              <w:spacing w:after="0"/>
              <w:jc w:val="right"/>
              <w:rPr>
                <w:rFonts w:asciiTheme="minorHAnsi" w:hAnsiTheme="minorHAnsi" w:cstheme="minorHAnsi"/>
                <w:sz w:val="16"/>
                <w:szCs w:val="16"/>
              </w:rPr>
            </w:pPr>
          </w:p>
        </w:tc>
      </w:tr>
    </w:tbl>
    <w:p w14:paraId="7766FAF9" w14:textId="77777777" w:rsidR="001F6076" w:rsidRDefault="001F6076" w:rsidP="001F6076">
      <w:pPr>
        <w:pStyle w:val="tabcap"/>
        <w:ind w:left="1080" w:hanging="1080"/>
      </w:pPr>
      <w:r>
        <w:br w:type="page"/>
      </w:r>
    </w:p>
    <w:p w14:paraId="44B71A31" w14:textId="3F7F3869"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rsidRPr="009B0D1F">
        <w:t xml:space="preserve"> – Age-0 recruitment and standard deviation of age-0 recruits by year for </w:t>
      </w:r>
      <w:r>
        <w:t>last year’s model and Model1</w:t>
      </w:r>
      <w:r w:rsidR="006F74C2">
        <w:t>9.1</w:t>
      </w:r>
      <w:r w:rsidR="00B66F14">
        <w:t>, Model 21.1,</w:t>
      </w:r>
      <w:r w:rsidR="008342C3">
        <w:t xml:space="preserve"> and Model 2</w:t>
      </w:r>
      <w:r w:rsidR="00B66F14">
        <w:t>1</w:t>
      </w:r>
      <w:r w:rsidR="008342C3">
        <w:t>.</w:t>
      </w:r>
      <w:r w:rsidR="00B66F14">
        <w:t>2</w:t>
      </w:r>
      <w:r>
        <w:t xml:space="preserve">. </w:t>
      </w:r>
      <w:r w:rsidRPr="009B0D1F">
        <w:t>Highlighted are the 1977 and 2012 year classes.</w:t>
      </w:r>
    </w:p>
    <w:tbl>
      <w:tblPr>
        <w:tblW w:w="10217" w:type="dxa"/>
        <w:jc w:val="center"/>
        <w:tblLayout w:type="fixed"/>
        <w:tblLook w:val="04A0" w:firstRow="1" w:lastRow="0" w:firstColumn="1" w:lastColumn="0" w:noHBand="0" w:noVBand="1"/>
      </w:tblPr>
      <w:tblGrid>
        <w:gridCol w:w="1530"/>
        <w:gridCol w:w="1127"/>
        <w:gridCol w:w="888"/>
        <w:gridCol w:w="1204"/>
        <w:gridCol w:w="1058"/>
        <w:gridCol w:w="1170"/>
        <w:gridCol w:w="1080"/>
        <w:gridCol w:w="1123"/>
        <w:gridCol w:w="1037"/>
      </w:tblGrid>
      <w:tr w:rsidR="005C24CF" w:rsidRPr="00054467" w14:paraId="7956E923" w14:textId="5D1FB56C" w:rsidTr="00B66F14">
        <w:trPr>
          <w:trHeight w:val="264"/>
          <w:jc w:val="center"/>
        </w:trPr>
        <w:tc>
          <w:tcPr>
            <w:tcW w:w="1530" w:type="dxa"/>
            <w:tcBorders>
              <w:top w:val="double" w:sz="4" w:space="0" w:color="auto"/>
              <w:left w:val="nil"/>
              <w:bottom w:val="nil"/>
              <w:right w:val="nil"/>
            </w:tcBorders>
            <w:shd w:val="clear" w:color="auto" w:fill="BDD6EE" w:themeFill="accent1" w:themeFillTint="66"/>
            <w:noWrap/>
            <w:vAlign w:val="bottom"/>
            <w:hideMark/>
          </w:tcPr>
          <w:p w14:paraId="4FDB82AC" w14:textId="77777777" w:rsidR="005C24CF" w:rsidRPr="00054467" w:rsidRDefault="005C24CF" w:rsidP="003A27E2">
            <w:pPr>
              <w:spacing w:after="0"/>
              <w:rPr>
                <w:sz w:val="24"/>
                <w:szCs w:val="24"/>
              </w:rPr>
            </w:pPr>
          </w:p>
        </w:tc>
        <w:tc>
          <w:tcPr>
            <w:tcW w:w="2015" w:type="dxa"/>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5C24CF" w:rsidRPr="000665D6" w:rsidRDefault="005C24CF">
            <w:pPr>
              <w:spacing w:after="0"/>
              <w:jc w:val="center"/>
              <w:rPr>
                <w:b/>
                <w:color w:val="A6A6A6" w:themeColor="background1" w:themeShade="A6"/>
                <w:sz w:val="18"/>
              </w:rPr>
            </w:pPr>
            <w:r w:rsidRPr="005C24CF">
              <w:rPr>
                <w:b/>
                <w:bCs/>
                <w:color w:val="A6A6A6" w:themeColor="background1" w:themeShade="A6"/>
                <w:sz w:val="18"/>
                <w:szCs w:val="18"/>
              </w:rPr>
              <w:t>M19.1 - 2020</w:t>
            </w:r>
          </w:p>
        </w:tc>
        <w:tc>
          <w:tcPr>
            <w:tcW w:w="2262" w:type="dxa"/>
            <w:gridSpan w:val="2"/>
            <w:tcBorders>
              <w:top w:val="double" w:sz="4" w:space="0" w:color="auto"/>
              <w:left w:val="nil"/>
              <w:bottom w:val="nil"/>
            </w:tcBorders>
            <w:shd w:val="clear" w:color="auto" w:fill="BDD6EE" w:themeFill="accent1" w:themeFillTint="66"/>
            <w:noWrap/>
            <w:vAlign w:val="bottom"/>
            <w:hideMark/>
          </w:tcPr>
          <w:p w14:paraId="75316871" w14:textId="77777777" w:rsidR="005C24CF" w:rsidRPr="00054467" w:rsidRDefault="005C24CF">
            <w:pPr>
              <w:spacing w:after="0"/>
              <w:jc w:val="center"/>
              <w:rPr>
                <w:b/>
                <w:bCs/>
                <w:sz w:val="18"/>
                <w:szCs w:val="18"/>
              </w:rPr>
            </w:pPr>
            <w:r>
              <w:rPr>
                <w:b/>
                <w:bCs/>
                <w:sz w:val="18"/>
                <w:szCs w:val="18"/>
              </w:rPr>
              <w:t>M19.1</w:t>
            </w:r>
          </w:p>
        </w:tc>
        <w:tc>
          <w:tcPr>
            <w:tcW w:w="2250" w:type="dxa"/>
            <w:gridSpan w:val="2"/>
            <w:tcBorders>
              <w:top w:val="double" w:sz="4" w:space="0" w:color="auto"/>
            </w:tcBorders>
            <w:shd w:val="clear" w:color="auto" w:fill="BDD6EE" w:themeFill="accent1" w:themeFillTint="66"/>
            <w:vAlign w:val="bottom"/>
          </w:tcPr>
          <w:p w14:paraId="0380A56D" w14:textId="1FB53012" w:rsidR="005C24CF" w:rsidRDefault="005C24CF" w:rsidP="00F3420E">
            <w:pPr>
              <w:spacing w:after="0"/>
              <w:jc w:val="center"/>
              <w:rPr>
                <w:b/>
                <w:bCs/>
                <w:sz w:val="18"/>
                <w:szCs w:val="18"/>
              </w:rPr>
            </w:pPr>
            <w:r>
              <w:rPr>
                <w:b/>
                <w:bCs/>
                <w:sz w:val="18"/>
                <w:szCs w:val="18"/>
              </w:rPr>
              <w:t>M21.1</w:t>
            </w:r>
          </w:p>
        </w:tc>
        <w:tc>
          <w:tcPr>
            <w:tcW w:w="2160" w:type="dxa"/>
            <w:gridSpan w:val="2"/>
            <w:tcBorders>
              <w:top w:val="double" w:sz="4" w:space="0" w:color="auto"/>
            </w:tcBorders>
            <w:shd w:val="clear" w:color="auto" w:fill="BDD6EE" w:themeFill="accent1" w:themeFillTint="66"/>
          </w:tcPr>
          <w:p w14:paraId="247FD098" w14:textId="01E08879" w:rsidR="005C24CF" w:rsidRDefault="005C24CF" w:rsidP="00F3420E">
            <w:pPr>
              <w:spacing w:after="0"/>
              <w:jc w:val="center"/>
              <w:rPr>
                <w:b/>
                <w:bCs/>
                <w:sz w:val="18"/>
                <w:szCs w:val="18"/>
              </w:rPr>
            </w:pPr>
            <w:r>
              <w:rPr>
                <w:b/>
                <w:bCs/>
                <w:sz w:val="18"/>
                <w:szCs w:val="18"/>
              </w:rPr>
              <w:t>M21.2</w:t>
            </w:r>
          </w:p>
        </w:tc>
      </w:tr>
      <w:tr w:rsidR="005C24CF" w:rsidRPr="00054467" w14:paraId="3A20FC91" w14:textId="56722152" w:rsidTr="00B66F14">
        <w:trPr>
          <w:jc w:val="center"/>
        </w:trPr>
        <w:tc>
          <w:tcPr>
            <w:tcW w:w="1530" w:type="dxa"/>
            <w:tcBorders>
              <w:top w:val="nil"/>
              <w:left w:val="nil"/>
              <w:bottom w:val="single" w:sz="4" w:space="0" w:color="auto"/>
              <w:right w:val="nil"/>
            </w:tcBorders>
            <w:shd w:val="clear" w:color="auto" w:fill="BDD6EE" w:themeFill="accent1" w:themeFillTint="66"/>
            <w:noWrap/>
            <w:vAlign w:val="bottom"/>
            <w:hideMark/>
          </w:tcPr>
          <w:p w14:paraId="085A2DA5" w14:textId="77777777" w:rsidR="005C24CF" w:rsidRPr="00054467" w:rsidRDefault="005C24CF" w:rsidP="005C24CF">
            <w:pPr>
              <w:spacing w:after="0"/>
              <w:rPr>
                <w:b/>
                <w:bCs/>
                <w:sz w:val="18"/>
                <w:szCs w:val="18"/>
              </w:rPr>
            </w:pPr>
            <w:r w:rsidRPr="00054467">
              <w:rPr>
                <w:b/>
                <w:bCs/>
                <w:sz w:val="18"/>
                <w:szCs w:val="18"/>
              </w:rPr>
              <w:t>Year</w:t>
            </w:r>
          </w:p>
        </w:tc>
        <w:tc>
          <w:tcPr>
            <w:tcW w:w="1127" w:type="dxa"/>
            <w:tcBorders>
              <w:top w:val="nil"/>
              <w:left w:val="nil"/>
              <w:bottom w:val="single" w:sz="4" w:space="0" w:color="auto"/>
              <w:right w:val="nil"/>
            </w:tcBorders>
            <w:shd w:val="clear" w:color="auto" w:fill="BDD6EE" w:themeFill="accent1" w:themeFillTint="66"/>
            <w:noWrap/>
            <w:vAlign w:val="bottom"/>
            <w:hideMark/>
          </w:tcPr>
          <w:p w14:paraId="0695D901" w14:textId="77777777" w:rsidR="005C24CF" w:rsidRPr="00E678F7" w:rsidRDefault="005C24CF" w:rsidP="005C24CF">
            <w:pPr>
              <w:spacing w:after="0"/>
              <w:rPr>
                <w:b/>
                <w:bCs/>
                <w:color w:val="A6A6A6" w:themeColor="background1" w:themeShade="A6"/>
                <w:sz w:val="18"/>
                <w:szCs w:val="18"/>
              </w:rPr>
            </w:pPr>
            <w:r w:rsidRPr="00E678F7">
              <w:rPr>
                <w:b/>
                <w:bCs/>
                <w:color w:val="A6A6A6" w:themeColor="background1" w:themeShade="A6"/>
                <w:sz w:val="18"/>
                <w:szCs w:val="18"/>
              </w:rPr>
              <w:t>Age-0 x 10</w:t>
            </w:r>
            <w:r w:rsidRPr="00E678F7">
              <w:rPr>
                <w:b/>
                <w:bCs/>
                <w:color w:val="A6A6A6" w:themeColor="background1" w:themeShade="A6"/>
                <w:sz w:val="18"/>
                <w:szCs w:val="18"/>
                <w:vertAlign w:val="superscript"/>
              </w:rPr>
              <w:t>9</w:t>
            </w:r>
          </w:p>
        </w:tc>
        <w:tc>
          <w:tcPr>
            <w:tcW w:w="888" w:type="dxa"/>
            <w:tcBorders>
              <w:top w:val="nil"/>
              <w:left w:val="nil"/>
              <w:bottom w:val="single" w:sz="4" w:space="0" w:color="auto"/>
              <w:right w:val="nil"/>
            </w:tcBorders>
            <w:shd w:val="clear" w:color="auto" w:fill="BDD6EE" w:themeFill="accent1" w:themeFillTint="66"/>
            <w:noWrap/>
            <w:vAlign w:val="bottom"/>
            <w:hideMark/>
          </w:tcPr>
          <w:p w14:paraId="3DB2A878" w14:textId="77777777" w:rsidR="005C24CF" w:rsidRPr="00E678F7" w:rsidRDefault="005C24CF" w:rsidP="005C24CF">
            <w:pPr>
              <w:spacing w:after="0"/>
              <w:rPr>
                <w:b/>
                <w:bCs/>
                <w:color w:val="A6A6A6" w:themeColor="background1" w:themeShade="A6"/>
                <w:sz w:val="18"/>
                <w:szCs w:val="18"/>
              </w:rPr>
            </w:pPr>
            <w:r w:rsidRPr="00E678F7">
              <w:rPr>
                <w:b/>
                <w:bCs/>
                <w:color w:val="A6A6A6" w:themeColor="background1" w:themeShade="A6"/>
                <w:sz w:val="18"/>
                <w:szCs w:val="18"/>
              </w:rPr>
              <w:t>Stdev</w:t>
            </w:r>
          </w:p>
        </w:tc>
        <w:tc>
          <w:tcPr>
            <w:tcW w:w="1204" w:type="dxa"/>
            <w:tcBorders>
              <w:top w:val="nil"/>
              <w:left w:val="nil"/>
              <w:bottom w:val="single" w:sz="4" w:space="0" w:color="auto"/>
              <w:right w:val="nil"/>
            </w:tcBorders>
            <w:shd w:val="clear" w:color="auto" w:fill="BDD6EE" w:themeFill="accent1" w:themeFillTint="66"/>
            <w:noWrap/>
            <w:vAlign w:val="bottom"/>
            <w:hideMark/>
          </w:tcPr>
          <w:p w14:paraId="09F5EAC6" w14:textId="77777777" w:rsidR="005C24CF" w:rsidRPr="00054467" w:rsidRDefault="005C24CF"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58" w:type="dxa"/>
            <w:tcBorders>
              <w:top w:val="nil"/>
              <w:left w:val="nil"/>
              <w:bottom w:val="single" w:sz="4" w:space="0" w:color="auto"/>
              <w:right w:val="nil"/>
            </w:tcBorders>
            <w:shd w:val="clear" w:color="auto" w:fill="BDD6EE" w:themeFill="accent1" w:themeFillTint="66"/>
            <w:noWrap/>
            <w:vAlign w:val="bottom"/>
            <w:hideMark/>
          </w:tcPr>
          <w:p w14:paraId="3A3C65FA" w14:textId="77777777" w:rsidR="005C24CF" w:rsidRPr="00054467" w:rsidRDefault="005C24CF" w:rsidP="005C24CF">
            <w:pPr>
              <w:spacing w:after="0"/>
              <w:rPr>
                <w:b/>
                <w:bCs/>
                <w:sz w:val="18"/>
                <w:szCs w:val="18"/>
              </w:rPr>
            </w:pPr>
            <w:r w:rsidRPr="00054467">
              <w:rPr>
                <w:b/>
                <w:bCs/>
                <w:sz w:val="18"/>
                <w:szCs w:val="18"/>
              </w:rPr>
              <w:t>Stdev</w:t>
            </w:r>
          </w:p>
        </w:tc>
        <w:tc>
          <w:tcPr>
            <w:tcW w:w="1170" w:type="dxa"/>
            <w:tcBorders>
              <w:left w:val="nil"/>
              <w:bottom w:val="single" w:sz="4" w:space="0" w:color="auto"/>
            </w:tcBorders>
            <w:shd w:val="clear" w:color="auto" w:fill="BDD6EE" w:themeFill="accent1" w:themeFillTint="66"/>
            <w:vAlign w:val="bottom"/>
          </w:tcPr>
          <w:p w14:paraId="6D1EE659" w14:textId="5E9E164F" w:rsidR="005C24CF" w:rsidRPr="00054467" w:rsidRDefault="005C24CF"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80" w:type="dxa"/>
            <w:tcBorders>
              <w:bottom w:val="single" w:sz="4" w:space="0" w:color="auto"/>
            </w:tcBorders>
            <w:shd w:val="clear" w:color="auto" w:fill="BDD6EE" w:themeFill="accent1" w:themeFillTint="66"/>
            <w:vAlign w:val="bottom"/>
          </w:tcPr>
          <w:p w14:paraId="678A0AEB" w14:textId="71CAB953" w:rsidR="005C24CF" w:rsidRPr="00054467" w:rsidRDefault="005C24CF" w:rsidP="005C24CF">
            <w:pPr>
              <w:spacing w:after="0"/>
              <w:rPr>
                <w:b/>
                <w:bCs/>
                <w:sz w:val="18"/>
                <w:szCs w:val="18"/>
              </w:rPr>
            </w:pPr>
            <w:r w:rsidRPr="00054467">
              <w:rPr>
                <w:b/>
                <w:bCs/>
                <w:sz w:val="18"/>
                <w:szCs w:val="18"/>
              </w:rPr>
              <w:t>Stdev</w:t>
            </w:r>
          </w:p>
        </w:tc>
        <w:tc>
          <w:tcPr>
            <w:tcW w:w="1123" w:type="dxa"/>
            <w:tcBorders>
              <w:bottom w:val="single" w:sz="4" w:space="0" w:color="auto"/>
            </w:tcBorders>
            <w:shd w:val="clear" w:color="auto" w:fill="BDD6EE" w:themeFill="accent1" w:themeFillTint="66"/>
            <w:vAlign w:val="bottom"/>
          </w:tcPr>
          <w:p w14:paraId="6A7ADECE" w14:textId="63EA2C58" w:rsidR="005C24CF" w:rsidRPr="00054467" w:rsidRDefault="005C24CF"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37" w:type="dxa"/>
            <w:tcBorders>
              <w:bottom w:val="single" w:sz="4" w:space="0" w:color="auto"/>
            </w:tcBorders>
            <w:shd w:val="clear" w:color="auto" w:fill="BDD6EE" w:themeFill="accent1" w:themeFillTint="66"/>
            <w:vAlign w:val="bottom"/>
          </w:tcPr>
          <w:p w14:paraId="73753947" w14:textId="29B41EB0" w:rsidR="005C24CF" w:rsidRPr="00054467" w:rsidRDefault="005C24CF" w:rsidP="005C24CF">
            <w:pPr>
              <w:spacing w:after="0"/>
              <w:rPr>
                <w:b/>
                <w:bCs/>
                <w:sz w:val="18"/>
                <w:szCs w:val="18"/>
              </w:rPr>
            </w:pPr>
            <w:r w:rsidRPr="00054467">
              <w:rPr>
                <w:b/>
                <w:bCs/>
                <w:sz w:val="18"/>
                <w:szCs w:val="18"/>
              </w:rPr>
              <w:t>Stdev</w:t>
            </w:r>
          </w:p>
        </w:tc>
      </w:tr>
      <w:tr w:rsidR="005C24CF" w:rsidRPr="00054467" w14:paraId="0CBD5A9E" w14:textId="7323479C" w:rsidTr="00B66F14">
        <w:trPr>
          <w:jc w:val="center"/>
        </w:trPr>
        <w:tc>
          <w:tcPr>
            <w:tcW w:w="1530" w:type="dxa"/>
            <w:tcBorders>
              <w:top w:val="nil"/>
              <w:left w:val="nil"/>
              <w:bottom w:val="nil"/>
              <w:right w:val="nil"/>
            </w:tcBorders>
            <w:shd w:val="clear" w:color="auto" w:fill="F7CAAC" w:themeFill="accent2" w:themeFillTint="66"/>
            <w:noWrap/>
            <w:hideMark/>
          </w:tcPr>
          <w:p w14:paraId="445286F3" w14:textId="77777777" w:rsidR="005C24CF" w:rsidRPr="00B66F14" w:rsidRDefault="005C24CF" w:rsidP="005C24CF">
            <w:pPr>
              <w:spacing w:after="0"/>
              <w:jc w:val="right"/>
              <w:rPr>
                <w:sz w:val="18"/>
                <w:szCs w:val="18"/>
              </w:rPr>
            </w:pPr>
            <w:r w:rsidRPr="00B66F14">
              <w:rPr>
                <w:sz w:val="18"/>
                <w:szCs w:val="18"/>
              </w:rPr>
              <w:t>1977</w:t>
            </w:r>
          </w:p>
        </w:tc>
        <w:tc>
          <w:tcPr>
            <w:tcW w:w="1127" w:type="dxa"/>
            <w:tcBorders>
              <w:top w:val="nil"/>
              <w:left w:val="nil"/>
              <w:bottom w:val="nil"/>
              <w:right w:val="nil"/>
            </w:tcBorders>
            <w:shd w:val="clear" w:color="auto" w:fill="F7CAAC" w:themeFill="accent2" w:themeFillTint="66"/>
            <w:noWrap/>
            <w:hideMark/>
          </w:tcPr>
          <w:p w14:paraId="2D0FF8A3" w14:textId="1CC14913" w:rsidR="005C24CF" w:rsidRPr="00B66F14" w:rsidRDefault="005C24CF" w:rsidP="005C24CF">
            <w:pPr>
              <w:spacing w:after="0"/>
              <w:jc w:val="right"/>
              <w:rPr>
                <w:color w:val="808080" w:themeColor="background1" w:themeShade="80"/>
                <w:sz w:val="18"/>
                <w:szCs w:val="18"/>
              </w:rPr>
            </w:pPr>
            <w:r w:rsidRPr="00B66F14">
              <w:rPr>
                <w:sz w:val="18"/>
                <w:szCs w:val="18"/>
              </w:rPr>
              <w:t>1.208</w:t>
            </w:r>
          </w:p>
        </w:tc>
        <w:tc>
          <w:tcPr>
            <w:tcW w:w="888" w:type="dxa"/>
            <w:tcBorders>
              <w:top w:val="nil"/>
              <w:left w:val="nil"/>
              <w:bottom w:val="nil"/>
              <w:right w:val="nil"/>
            </w:tcBorders>
            <w:shd w:val="clear" w:color="auto" w:fill="F7CAAC" w:themeFill="accent2" w:themeFillTint="66"/>
            <w:noWrap/>
            <w:hideMark/>
          </w:tcPr>
          <w:p w14:paraId="58C24F51" w14:textId="7FD0FE22" w:rsidR="005C24CF" w:rsidRPr="00B66F14" w:rsidRDefault="005C24CF" w:rsidP="005C24CF">
            <w:pPr>
              <w:spacing w:after="0"/>
              <w:jc w:val="right"/>
              <w:rPr>
                <w:color w:val="808080" w:themeColor="background1" w:themeShade="80"/>
                <w:sz w:val="18"/>
                <w:szCs w:val="18"/>
              </w:rPr>
            </w:pPr>
            <w:r w:rsidRPr="00B66F14">
              <w:rPr>
                <w:sz w:val="18"/>
                <w:szCs w:val="18"/>
              </w:rPr>
              <w:t>0.335</w:t>
            </w:r>
          </w:p>
        </w:tc>
        <w:tc>
          <w:tcPr>
            <w:tcW w:w="1204" w:type="dxa"/>
            <w:tcBorders>
              <w:top w:val="nil"/>
              <w:left w:val="nil"/>
              <w:bottom w:val="nil"/>
              <w:right w:val="nil"/>
            </w:tcBorders>
            <w:shd w:val="clear" w:color="auto" w:fill="F7CAAC" w:themeFill="accent2" w:themeFillTint="66"/>
            <w:noWrap/>
          </w:tcPr>
          <w:p w14:paraId="3169C8EB" w14:textId="078DD3D6"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F7CAAC" w:themeFill="accent2" w:themeFillTint="66"/>
            <w:noWrap/>
          </w:tcPr>
          <w:p w14:paraId="424DA7D4" w14:textId="331D568B" w:rsidR="005C24CF" w:rsidRPr="009857DC" w:rsidRDefault="005C24CF" w:rsidP="005C24CF">
            <w:pPr>
              <w:spacing w:after="0"/>
              <w:jc w:val="right"/>
              <w:rPr>
                <w:sz w:val="18"/>
                <w:szCs w:val="18"/>
              </w:rPr>
            </w:pPr>
          </w:p>
        </w:tc>
        <w:tc>
          <w:tcPr>
            <w:tcW w:w="1170" w:type="dxa"/>
            <w:tcBorders>
              <w:top w:val="single" w:sz="4" w:space="0" w:color="auto"/>
              <w:left w:val="nil"/>
            </w:tcBorders>
            <w:shd w:val="clear" w:color="auto" w:fill="F7CAAC" w:themeFill="accent2" w:themeFillTint="66"/>
            <w:vAlign w:val="bottom"/>
          </w:tcPr>
          <w:p w14:paraId="382C3C4B" w14:textId="2251F841" w:rsidR="005C24CF" w:rsidRPr="001E2547" w:rsidRDefault="005C24CF" w:rsidP="005C24CF">
            <w:pPr>
              <w:spacing w:after="0"/>
              <w:jc w:val="right"/>
              <w:rPr>
                <w:szCs w:val="22"/>
              </w:rPr>
            </w:pPr>
          </w:p>
        </w:tc>
        <w:tc>
          <w:tcPr>
            <w:tcW w:w="1080" w:type="dxa"/>
            <w:tcBorders>
              <w:top w:val="single" w:sz="4" w:space="0" w:color="auto"/>
            </w:tcBorders>
            <w:shd w:val="clear" w:color="auto" w:fill="F7CAAC" w:themeFill="accent2" w:themeFillTint="66"/>
            <w:vAlign w:val="bottom"/>
          </w:tcPr>
          <w:p w14:paraId="1411DFA4" w14:textId="0DE842A9" w:rsidR="005C24CF" w:rsidRPr="001E2547" w:rsidRDefault="005C24CF" w:rsidP="005C24CF">
            <w:pPr>
              <w:spacing w:after="0"/>
              <w:jc w:val="right"/>
              <w:rPr>
                <w:szCs w:val="22"/>
              </w:rPr>
            </w:pPr>
          </w:p>
        </w:tc>
        <w:tc>
          <w:tcPr>
            <w:tcW w:w="1123" w:type="dxa"/>
            <w:tcBorders>
              <w:top w:val="single" w:sz="4" w:space="0" w:color="auto"/>
            </w:tcBorders>
            <w:shd w:val="clear" w:color="auto" w:fill="F7CAAC" w:themeFill="accent2" w:themeFillTint="66"/>
          </w:tcPr>
          <w:p w14:paraId="6DBED617" w14:textId="77777777" w:rsidR="005C24CF" w:rsidRPr="001E2547" w:rsidRDefault="005C24CF" w:rsidP="005C24CF">
            <w:pPr>
              <w:spacing w:after="0"/>
              <w:jc w:val="right"/>
              <w:rPr>
                <w:color w:val="000000"/>
                <w:szCs w:val="22"/>
              </w:rPr>
            </w:pPr>
          </w:p>
        </w:tc>
        <w:tc>
          <w:tcPr>
            <w:tcW w:w="1037" w:type="dxa"/>
            <w:tcBorders>
              <w:top w:val="single" w:sz="4" w:space="0" w:color="auto"/>
            </w:tcBorders>
            <w:shd w:val="clear" w:color="auto" w:fill="F7CAAC" w:themeFill="accent2" w:themeFillTint="66"/>
          </w:tcPr>
          <w:p w14:paraId="2B7F1E64" w14:textId="77777777" w:rsidR="005C24CF" w:rsidRPr="001E2547" w:rsidRDefault="005C24CF" w:rsidP="005C24CF">
            <w:pPr>
              <w:spacing w:after="0"/>
              <w:jc w:val="right"/>
              <w:rPr>
                <w:color w:val="000000"/>
                <w:szCs w:val="22"/>
              </w:rPr>
            </w:pPr>
          </w:p>
        </w:tc>
      </w:tr>
      <w:tr w:rsidR="005C24CF" w:rsidRPr="00054467" w14:paraId="69537A33" w14:textId="46BD9966" w:rsidTr="00B66F14">
        <w:trPr>
          <w:jc w:val="center"/>
        </w:trPr>
        <w:tc>
          <w:tcPr>
            <w:tcW w:w="1530" w:type="dxa"/>
            <w:tcBorders>
              <w:top w:val="nil"/>
              <w:left w:val="nil"/>
              <w:bottom w:val="nil"/>
              <w:right w:val="nil"/>
            </w:tcBorders>
            <w:shd w:val="clear" w:color="auto" w:fill="auto"/>
            <w:noWrap/>
            <w:hideMark/>
          </w:tcPr>
          <w:p w14:paraId="4DA69A57" w14:textId="77777777" w:rsidR="005C24CF" w:rsidRPr="00B66F14" w:rsidRDefault="005C24CF" w:rsidP="005C24CF">
            <w:pPr>
              <w:spacing w:after="0"/>
              <w:jc w:val="right"/>
              <w:rPr>
                <w:sz w:val="18"/>
                <w:szCs w:val="18"/>
              </w:rPr>
            </w:pPr>
            <w:r w:rsidRPr="00B66F14">
              <w:rPr>
                <w:sz w:val="18"/>
                <w:szCs w:val="18"/>
              </w:rPr>
              <w:t>1978</w:t>
            </w:r>
          </w:p>
        </w:tc>
        <w:tc>
          <w:tcPr>
            <w:tcW w:w="1127" w:type="dxa"/>
            <w:tcBorders>
              <w:top w:val="nil"/>
              <w:left w:val="nil"/>
              <w:bottom w:val="nil"/>
              <w:right w:val="nil"/>
            </w:tcBorders>
            <w:shd w:val="clear" w:color="auto" w:fill="auto"/>
            <w:noWrap/>
            <w:hideMark/>
          </w:tcPr>
          <w:p w14:paraId="0B7BD273" w14:textId="4A8E8BFD" w:rsidR="005C24CF" w:rsidRPr="00B66F14" w:rsidRDefault="005C24CF" w:rsidP="005C24CF">
            <w:pPr>
              <w:spacing w:after="0"/>
              <w:jc w:val="right"/>
              <w:rPr>
                <w:color w:val="808080" w:themeColor="background1" w:themeShade="80"/>
                <w:sz w:val="18"/>
                <w:szCs w:val="18"/>
              </w:rPr>
            </w:pPr>
            <w:r w:rsidRPr="00B66F14">
              <w:rPr>
                <w:sz w:val="18"/>
                <w:szCs w:val="18"/>
              </w:rPr>
              <w:t>0.378</w:t>
            </w:r>
          </w:p>
        </w:tc>
        <w:tc>
          <w:tcPr>
            <w:tcW w:w="888" w:type="dxa"/>
            <w:tcBorders>
              <w:top w:val="nil"/>
              <w:left w:val="nil"/>
              <w:bottom w:val="nil"/>
              <w:right w:val="nil"/>
            </w:tcBorders>
            <w:shd w:val="clear" w:color="auto" w:fill="auto"/>
            <w:noWrap/>
            <w:hideMark/>
          </w:tcPr>
          <w:p w14:paraId="28454D43" w14:textId="00FCB297" w:rsidR="005C24CF" w:rsidRPr="00B66F14" w:rsidRDefault="005C24CF" w:rsidP="005C24CF">
            <w:pPr>
              <w:spacing w:after="0"/>
              <w:jc w:val="right"/>
              <w:rPr>
                <w:color w:val="808080" w:themeColor="background1" w:themeShade="80"/>
                <w:sz w:val="18"/>
                <w:szCs w:val="18"/>
              </w:rPr>
            </w:pPr>
            <w:r w:rsidRPr="00B66F14">
              <w:rPr>
                <w:sz w:val="18"/>
                <w:szCs w:val="18"/>
              </w:rPr>
              <w:t>0.132</w:t>
            </w:r>
          </w:p>
        </w:tc>
        <w:tc>
          <w:tcPr>
            <w:tcW w:w="1204" w:type="dxa"/>
            <w:tcBorders>
              <w:top w:val="nil"/>
              <w:left w:val="nil"/>
              <w:bottom w:val="nil"/>
              <w:right w:val="nil"/>
            </w:tcBorders>
            <w:shd w:val="clear" w:color="auto" w:fill="auto"/>
            <w:noWrap/>
          </w:tcPr>
          <w:p w14:paraId="05B1C1C2" w14:textId="31F7582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0F62EEB8" w14:textId="67047B34"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616CC802" w14:textId="4A9B4D89" w:rsidR="005C24CF" w:rsidRPr="001E2547" w:rsidRDefault="005C24CF" w:rsidP="005C24CF">
            <w:pPr>
              <w:spacing w:after="0"/>
              <w:jc w:val="right"/>
              <w:rPr>
                <w:szCs w:val="22"/>
              </w:rPr>
            </w:pPr>
          </w:p>
        </w:tc>
        <w:tc>
          <w:tcPr>
            <w:tcW w:w="1080" w:type="dxa"/>
            <w:shd w:val="clear" w:color="auto" w:fill="auto"/>
            <w:vAlign w:val="bottom"/>
          </w:tcPr>
          <w:p w14:paraId="2541D34A" w14:textId="3DADAB8E" w:rsidR="005C24CF" w:rsidRPr="001E2547" w:rsidRDefault="005C24CF" w:rsidP="005C24CF">
            <w:pPr>
              <w:spacing w:after="0"/>
              <w:jc w:val="right"/>
              <w:rPr>
                <w:szCs w:val="22"/>
              </w:rPr>
            </w:pPr>
          </w:p>
        </w:tc>
        <w:tc>
          <w:tcPr>
            <w:tcW w:w="1123" w:type="dxa"/>
            <w:shd w:val="clear" w:color="auto" w:fill="auto"/>
          </w:tcPr>
          <w:p w14:paraId="168BB5C6" w14:textId="77777777" w:rsidR="005C24CF" w:rsidRPr="001E2547" w:rsidRDefault="005C24CF" w:rsidP="005C24CF">
            <w:pPr>
              <w:spacing w:after="0"/>
              <w:jc w:val="right"/>
              <w:rPr>
                <w:color w:val="000000"/>
                <w:szCs w:val="22"/>
              </w:rPr>
            </w:pPr>
          </w:p>
        </w:tc>
        <w:tc>
          <w:tcPr>
            <w:tcW w:w="1037" w:type="dxa"/>
            <w:shd w:val="clear" w:color="auto" w:fill="auto"/>
          </w:tcPr>
          <w:p w14:paraId="72B2CB4C" w14:textId="77777777" w:rsidR="005C24CF" w:rsidRPr="001E2547" w:rsidRDefault="005C24CF" w:rsidP="005C24CF">
            <w:pPr>
              <w:spacing w:after="0"/>
              <w:jc w:val="right"/>
              <w:rPr>
                <w:color w:val="000000"/>
                <w:szCs w:val="22"/>
              </w:rPr>
            </w:pPr>
          </w:p>
        </w:tc>
      </w:tr>
      <w:tr w:rsidR="005C24CF" w:rsidRPr="00054467" w14:paraId="20051423" w14:textId="502E1C5E" w:rsidTr="00B66F14">
        <w:trPr>
          <w:jc w:val="center"/>
        </w:trPr>
        <w:tc>
          <w:tcPr>
            <w:tcW w:w="1530" w:type="dxa"/>
            <w:tcBorders>
              <w:top w:val="nil"/>
              <w:left w:val="nil"/>
              <w:bottom w:val="nil"/>
              <w:right w:val="nil"/>
            </w:tcBorders>
            <w:shd w:val="clear" w:color="auto" w:fill="auto"/>
            <w:noWrap/>
            <w:hideMark/>
          </w:tcPr>
          <w:p w14:paraId="0C9BFA36" w14:textId="77777777" w:rsidR="005C24CF" w:rsidRPr="00B66F14" w:rsidRDefault="005C24CF" w:rsidP="005C24CF">
            <w:pPr>
              <w:spacing w:after="0"/>
              <w:jc w:val="right"/>
              <w:rPr>
                <w:sz w:val="18"/>
                <w:szCs w:val="18"/>
              </w:rPr>
            </w:pPr>
            <w:r w:rsidRPr="00B66F14">
              <w:rPr>
                <w:sz w:val="18"/>
                <w:szCs w:val="18"/>
              </w:rPr>
              <w:t>1979</w:t>
            </w:r>
          </w:p>
        </w:tc>
        <w:tc>
          <w:tcPr>
            <w:tcW w:w="1127" w:type="dxa"/>
            <w:tcBorders>
              <w:top w:val="nil"/>
              <w:left w:val="nil"/>
              <w:bottom w:val="nil"/>
              <w:right w:val="nil"/>
            </w:tcBorders>
            <w:shd w:val="clear" w:color="auto" w:fill="auto"/>
            <w:noWrap/>
            <w:hideMark/>
          </w:tcPr>
          <w:p w14:paraId="56DAB1D9" w14:textId="58F6B786" w:rsidR="005C24CF" w:rsidRPr="00B66F14" w:rsidRDefault="005C24CF" w:rsidP="005C24CF">
            <w:pPr>
              <w:spacing w:after="0"/>
              <w:jc w:val="right"/>
              <w:rPr>
                <w:color w:val="808080" w:themeColor="background1" w:themeShade="80"/>
                <w:sz w:val="18"/>
                <w:szCs w:val="18"/>
              </w:rPr>
            </w:pPr>
            <w:r w:rsidRPr="00B66F14">
              <w:rPr>
                <w:sz w:val="18"/>
                <w:szCs w:val="18"/>
              </w:rPr>
              <w:t>0.370</w:t>
            </w:r>
          </w:p>
        </w:tc>
        <w:tc>
          <w:tcPr>
            <w:tcW w:w="888" w:type="dxa"/>
            <w:tcBorders>
              <w:top w:val="nil"/>
              <w:left w:val="nil"/>
              <w:bottom w:val="nil"/>
              <w:right w:val="nil"/>
            </w:tcBorders>
            <w:shd w:val="clear" w:color="auto" w:fill="auto"/>
            <w:noWrap/>
            <w:hideMark/>
          </w:tcPr>
          <w:p w14:paraId="1EE5AF92" w14:textId="659CF28D" w:rsidR="005C24CF" w:rsidRPr="00B66F14" w:rsidRDefault="005C24CF" w:rsidP="005C24CF">
            <w:pPr>
              <w:spacing w:after="0"/>
              <w:jc w:val="right"/>
              <w:rPr>
                <w:color w:val="808080" w:themeColor="background1" w:themeShade="80"/>
                <w:sz w:val="18"/>
                <w:szCs w:val="18"/>
              </w:rPr>
            </w:pPr>
            <w:r w:rsidRPr="00B66F14">
              <w:rPr>
                <w:sz w:val="18"/>
                <w:szCs w:val="18"/>
              </w:rPr>
              <w:t>0.118</w:t>
            </w:r>
          </w:p>
        </w:tc>
        <w:tc>
          <w:tcPr>
            <w:tcW w:w="1204" w:type="dxa"/>
            <w:tcBorders>
              <w:top w:val="nil"/>
              <w:left w:val="nil"/>
              <w:bottom w:val="nil"/>
              <w:right w:val="nil"/>
            </w:tcBorders>
            <w:shd w:val="clear" w:color="auto" w:fill="auto"/>
            <w:noWrap/>
          </w:tcPr>
          <w:p w14:paraId="6C8D306E" w14:textId="3395C140"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F87D53B" w14:textId="78FD96F9"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190C4095" w14:textId="1CBFFE53" w:rsidR="005C24CF" w:rsidRPr="001E2547" w:rsidRDefault="005C24CF" w:rsidP="005C24CF">
            <w:pPr>
              <w:spacing w:after="0"/>
              <w:jc w:val="right"/>
              <w:rPr>
                <w:szCs w:val="22"/>
              </w:rPr>
            </w:pPr>
          </w:p>
        </w:tc>
        <w:tc>
          <w:tcPr>
            <w:tcW w:w="1080" w:type="dxa"/>
            <w:shd w:val="clear" w:color="auto" w:fill="auto"/>
            <w:vAlign w:val="bottom"/>
          </w:tcPr>
          <w:p w14:paraId="06164942" w14:textId="42FA70A3" w:rsidR="005C24CF" w:rsidRPr="001E2547" w:rsidRDefault="005C24CF" w:rsidP="005C24CF">
            <w:pPr>
              <w:spacing w:after="0"/>
              <w:jc w:val="right"/>
              <w:rPr>
                <w:szCs w:val="22"/>
              </w:rPr>
            </w:pPr>
          </w:p>
        </w:tc>
        <w:tc>
          <w:tcPr>
            <w:tcW w:w="1123" w:type="dxa"/>
            <w:shd w:val="clear" w:color="auto" w:fill="auto"/>
          </w:tcPr>
          <w:p w14:paraId="2AD27A94" w14:textId="77777777" w:rsidR="005C24CF" w:rsidRPr="001E2547" w:rsidRDefault="005C24CF" w:rsidP="005C24CF">
            <w:pPr>
              <w:spacing w:after="0"/>
              <w:jc w:val="right"/>
              <w:rPr>
                <w:color w:val="000000"/>
                <w:szCs w:val="22"/>
              </w:rPr>
            </w:pPr>
          </w:p>
        </w:tc>
        <w:tc>
          <w:tcPr>
            <w:tcW w:w="1037" w:type="dxa"/>
            <w:shd w:val="clear" w:color="auto" w:fill="auto"/>
          </w:tcPr>
          <w:p w14:paraId="1403226F" w14:textId="77777777" w:rsidR="005C24CF" w:rsidRPr="001E2547" w:rsidRDefault="005C24CF" w:rsidP="005C24CF">
            <w:pPr>
              <w:spacing w:after="0"/>
              <w:jc w:val="right"/>
              <w:rPr>
                <w:color w:val="000000"/>
                <w:szCs w:val="22"/>
              </w:rPr>
            </w:pPr>
          </w:p>
        </w:tc>
      </w:tr>
      <w:tr w:rsidR="005C24CF" w:rsidRPr="00054467" w14:paraId="3E50A121" w14:textId="574CBF75" w:rsidTr="00B66F14">
        <w:trPr>
          <w:jc w:val="center"/>
        </w:trPr>
        <w:tc>
          <w:tcPr>
            <w:tcW w:w="1530" w:type="dxa"/>
            <w:tcBorders>
              <w:top w:val="nil"/>
              <w:left w:val="nil"/>
              <w:bottom w:val="nil"/>
              <w:right w:val="nil"/>
            </w:tcBorders>
            <w:shd w:val="clear" w:color="auto" w:fill="auto"/>
            <w:noWrap/>
            <w:hideMark/>
          </w:tcPr>
          <w:p w14:paraId="648E6AFA" w14:textId="77777777" w:rsidR="005C24CF" w:rsidRPr="00B66F14" w:rsidRDefault="005C24CF" w:rsidP="005C24CF">
            <w:pPr>
              <w:spacing w:after="0"/>
              <w:jc w:val="right"/>
              <w:rPr>
                <w:sz w:val="18"/>
                <w:szCs w:val="18"/>
              </w:rPr>
            </w:pPr>
            <w:r w:rsidRPr="00B66F14">
              <w:rPr>
                <w:sz w:val="18"/>
                <w:szCs w:val="18"/>
              </w:rPr>
              <w:t>1980</w:t>
            </w:r>
          </w:p>
        </w:tc>
        <w:tc>
          <w:tcPr>
            <w:tcW w:w="1127" w:type="dxa"/>
            <w:tcBorders>
              <w:top w:val="nil"/>
              <w:left w:val="nil"/>
              <w:bottom w:val="nil"/>
              <w:right w:val="nil"/>
            </w:tcBorders>
            <w:shd w:val="clear" w:color="auto" w:fill="auto"/>
            <w:noWrap/>
            <w:hideMark/>
          </w:tcPr>
          <w:p w14:paraId="46AAE71D" w14:textId="37176247" w:rsidR="005C24CF" w:rsidRPr="00B66F14" w:rsidRDefault="005C24CF" w:rsidP="005C24CF">
            <w:pPr>
              <w:spacing w:after="0"/>
              <w:jc w:val="right"/>
              <w:rPr>
                <w:color w:val="808080" w:themeColor="background1" w:themeShade="80"/>
                <w:sz w:val="18"/>
                <w:szCs w:val="18"/>
              </w:rPr>
            </w:pPr>
            <w:r w:rsidRPr="00B66F14">
              <w:rPr>
                <w:sz w:val="18"/>
                <w:szCs w:val="18"/>
              </w:rPr>
              <w:t>0.624</w:t>
            </w:r>
          </w:p>
        </w:tc>
        <w:tc>
          <w:tcPr>
            <w:tcW w:w="888" w:type="dxa"/>
            <w:tcBorders>
              <w:top w:val="nil"/>
              <w:left w:val="nil"/>
              <w:bottom w:val="nil"/>
              <w:right w:val="nil"/>
            </w:tcBorders>
            <w:shd w:val="clear" w:color="auto" w:fill="auto"/>
            <w:noWrap/>
            <w:hideMark/>
          </w:tcPr>
          <w:p w14:paraId="25712BC3" w14:textId="10FA3EA6" w:rsidR="005C24CF" w:rsidRPr="00B66F14" w:rsidRDefault="005C24CF" w:rsidP="005C24CF">
            <w:pPr>
              <w:spacing w:after="0"/>
              <w:jc w:val="right"/>
              <w:rPr>
                <w:color w:val="808080" w:themeColor="background1" w:themeShade="80"/>
                <w:sz w:val="18"/>
                <w:szCs w:val="18"/>
              </w:rPr>
            </w:pPr>
            <w:r w:rsidRPr="00B66F14">
              <w:rPr>
                <w:sz w:val="18"/>
                <w:szCs w:val="18"/>
              </w:rPr>
              <w:t>0.180</w:t>
            </w:r>
          </w:p>
        </w:tc>
        <w:tc>
          <w:tcPr>
            <w:tcW w:w="1204" w:type="dxa"/>
            <w:tcBorders>
              <w:top w:val="nil"/>
              <w:left w:val="nil"/>
              <w:bottom w:val="nil"/>
              <w:right w:val="nil"/>
            </w:tcBorders>
            <w:shd w:val="clear" w:color="auto" w:fill="auto"/>
            <w:noWrap/>
          </w:tcPr>
          <w:p w14:paraId="01A8A4B8" w14:textId="51E18A23"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DC3E842" w14:textId="13237238"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1FB1F569" w14:textId="0412FC44" w:rsidR="005C24CF" w:rsidRPr="001E2547" w:rsidRDefault="005C24CF" w:rsidP="005C24CF">
            <w:pPr>
              <w:spacing w:after="0"/>
              <w:jc w:val="right"/>
              <w:rPr>
                <w:szCs w:val="22"/>
              </w:rPr>
            </w:pPr>
          </w:p>
        </w:tc>
        <w:tc>
          <w:tcPr>
            <w:tcW w:w="1080" w:type="dxa"/>
            <w:shd w:val="clear" w:color="auto" w:fill="auto"/>
            <w:vAlign w:val="bottom"/>
          </w:tcPr>
          <w:p w14:paraId="09207C63" w14:textId="0C8C7937" w:rsidR="005C24CF" w:rsidRPr="001E2547" w:rsidRDefault="005C24CF" w:rsidP="005C24CF">
            <w:pPr>
              <w:spacing w:after="0"/>
              <w:jc w:val="right"/>
              <w:rPr>
                <w:szCs w:val="22"/>
              </w:rPr>
            </w:pPr>
          </w:p>
        </w:tc>
        <w:tc>
          <w:tcPr>
            <w:tcW w:w="1123" w:type="dxa"/>
            <w:shd w:val="clear" w:color="auto" w:fill="auto"/>
          </w:tcPr>
          <w:p w14:paraId="3194D3FE" w14:textId="77777777" w:rsidR="005C24CF" w:rsidRPr="001E2547" w:rsidRDefault="005C24CF" w:rsidP="005C24CF">
            <w:pPr>
              <w:spacing w:after="0"/>
              <w:jc w:val="right"/>
              <w:rPr>
                <w:color w:val="000000"/>
                <w:szCs w:val="22"/>
              </w:rPr>
            </w:pPr>
          </w:p>
        </w:tc>
        <w:tc>
          <w:tcPr>
            <w:tcW w:w="1037" w:type="dxa"/>
            <w:shd w:val="clear" w:color="auto" w:fill="auto"/>
          </w:tcPr>
          <w:p w14:paraId="3659E21E" w14:textId="77777777" w:rsidR="005C24CF" w:rsidRPr="001E2547" w:rsidRDefault="005C24CF" w:rsidP="005C24CF">
            <w:pPr>
              <w:spacing w:after="0"/>
              <w:jc w:val="right"/>
              <w:rPr>
                <w:color w:val="000000"/>
                <w:szCs w:val="22"/>
              </w:rPr>
            </w:pPr>
          </w:p>
        </w:tc>
      </w:tr>
      <w:tr w:rsidR="005C24CF" w:rsidRPr="00054467" w14:paraId="2B9151DF" w14:textId="314460FB" w:rsidTr="00B66F14">
        <w:trPr>
          <w:jc w:val="center"/>
        </w:trPr>
        <w:tc>
          <w:tcPr>
            <w:tcW w:w="1530" w:type="dxa"/>
            <w:tcBorders>
              <w:top w:val="nil"/>
              <w:left w:val="nil"/>
              <w:bottom w:val="nil"/>
              <w:right w:val="nil"/>
            </w:tcBorders>
            <w:shd w:val="clear" w:color="auto" w:fill="auto"/>
            <w:noWrap/>
            <w:hideMark/>
          </w:tcPr>
          <w:p w14:paraId="0D8A0512" w14:textId="77777777" w:rsidR="005C24CF" w:rsidRPr="00B66F14" w:rsidRDefault="005C24CF" w:rsidP="005C24CF">
            <w:pPr>
              <w:spacing w:after="0"/>
              <w:jc w:val="right"/>
              <w:rPr>
                <w:sz w:val="18"/>
                <w:szCs w:val="18"/>
              </w:rPr>
            </w:pPr>
            <w:r w:rsidRPr="00B66F14">
              <w:rPr>
                <w:sz w:val="18"/>
                <w:szCs w:val="18"/>
              </w:rPr>
              <w:t>1981</w:t>
            </w:r>
          </w:p>
        </w:tc>
        <w:tc>
          <w:tcPr>
            <w:tcW w:w="1127" w:type="dxa"/>
            <w:tcBorders>
              <w:top w:val="nil"/>
              <w:left w:val="nil"/>
              <w:bottom w:val="nil"/>
              <w:right w:val="nil"/>
            </w:tcBorders>
            <w:shd w:val="clear" w:color="auto" w:fill="auto"/>
            <w:noWrap/>
            <w:hideMark/>
          </w:tcPr>
          <w:p w14:paraId="02F13512" w14:textId="63315053" w:rsidR="005C24CF" w:rsidRPr="00B66F14" w:rsidRDefault="005C24CF" w:rsidP="005C24CF">
            <w:pPr>
              <w:spacing w:after="0"/>
              <w:jc w:val="right"/>
              <w:rPr>
                <w:color w:val="808080" w:themeColor="background1" w:themeShade="80"/>
                <w:sz w:val="18"/>
                <w:szCs w:val="18"/>
              </w:rPr>
            </w:pPr>
            <w:r w:rsidRPr="00B66F14">
              <w:rPr>
                <w:sz w:val="18"/>
                <w:szCs w:val="18"/>
              </w:rPr>
              <w:t>0.690</w:t>
            </w:r>
          </w:p>
        </w:tc>
        <w:tc>
          <w:tcPr>
            <w:tcW w:w="888" w:type="dxa"/>
            <w:tcBorders>
              <w:top w:val="nil"/>
              <w:left w:val="nil"/>
              <w:bottom w:val="nil"/>
              <w:right w:val="nil"/>
            </w:tcBorders>
            <w:shd w:val="clear" w:color="auto" w:fill="auto"/>
            <w:noWrap/>
            <w:hideMark/>
          </w:tcPr>
          <w:p w14:paraId="7A8DA97C" w14:textId="310E13C5" w:rsidR="005C24CF" w:rsidRPr="00B66F14" w:rsidRDefault="005C24CF" w:rsidP="005C24CF">
            <w:pPr>
              <w:spacing w:after="0"/>
              <w:jc w:val="right"/>
              <w:rPr>
                <w:color w:val="808080" w:themeColor="background1" w:themeShade="80"/>
                <w:sz w:val="18"/>
                <w:szCs w:val="18"/>
              </w:rPr>
            </w:pPr>
            <w:r w:rsidRPr="00B66F14">
              <w:rPr>
                <w:sz w:val="18"/>
                <w:szCs w:val="18"/>
              </w:rPr>
              <w:t>0.185</w:t>
            </w:r>
          </w:p>
        </w:tc>
        <w:tc>
          <w:tcPr>
            <w:tcW w:w="1204" w:type="dxa"/>
            <w:tcBorders>
              <w:top w:val="nil"/>
              <w:left w:val="nil"/>
              <w:bottom w:val="nil"/>
              <w:right w:val="nil"/>
            </w:tcBorders>
            <w:shd w:val="clear" w:color="auto" w:fill="auto"/>
            <w:noWrap/>
          </w:tcPr>
          <w:p w14:paraId="27ABF1DD" w14:textId="62F16E9E"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0A6A606A" w14:textId="547D389B"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2E016DAB" w14:textId="11253DEC" w:rsidR="005C24CF" w:rsidRPr="001E2547" w:rsidRDefault="005C24CF" w:rsidP="005C24CF">
            <w:pPr>
              <w:spacing w:after="0"/>
              <w:jc w:val="right"/>
              <w:rPr>
                <w:szCs w:val="22"/>
              </w:rPr>
            </w:pPr>
          </w:p>
        </w:tc>
        <w:tc>
          <w:tcPr>
            <w:tcW w:w="1080" w:type="dxa"/>
            <w:shd w:val="clear" w:color="auto" w:fill="auto"/>
            <w:vAlign w:val="bottom"/>
          </w:tcPr>
          <w:p w14:paraId="07D90494" w14:textId="6764628A" w:rsidR="005C24CF" w:rsidRPr="001E2547" w:rsidRDefault="005C24CF" w:rsidP="005C24CF">
            <w:pPr>
              <w:spacing w:after="0"/>
              <w:jc w:val="right"/>
              <w:rPr>
                <w:szCs w:val="22"/>
              </w:rPr>
            </w:pPr>
          </w:p>
        </w:tc>
        <w:tc>
          <w:tcPr>
            <w:tcW w:w="1123" w:type="dxa"/>
            <w:shd w:val="clear" w:color="auto" w:fill="auto"/>
          </w:tcPr>
          <w:p w14:paraId="44A805D2" w14:textId="77777777" w:rsidR="005C24CF" w:rsidRPr="001E2547" w:rsidRDefault="005C24CF" w:rsidP="005C24CF">
            <w:pPr>
              <w:spacing w:after="0"/>
              <w:jc w:val="right"/>
              <w:rPr>
                <w:color w:val="000000"/>
                <w:szCs w:val="22"/>
              </w:rPr>
            </w:pPr>
          </w:p>
        </w:tc>
        <w:tc>
          <w:tcPr>
            <w:tcW w:w="1037" w:type="dxa"/>
            <w:shd w:val="clear" w:color="auto" w:fill="auto"/>
          </w:tcPr>
          <w:p w14:paraId="27494CFC" w14:textId="77777777" w:rsidR="005C24CF" w:rsidRPr="001E2547" w:rsidRDefault="005C24CF" w:rsidP="005C24CF">
            <w:pPr>
              <w:spacing w:after="0"/>
              <w:jc w:val="right"/>
              <w:rPr>
                <w:color w:val="000000"/>
                <w:szCs w:val="22"/>
              </w:rPr>
            </w:pPr>
          </w:p>
        </w:tc>
      </w:tr>
      <w:tr w:rsidR="005C24CF" w:rsidRPr="00054467" w14:paraId="632F1538" w14:textId="421B242E" w:rsidTr="00B66F14">
        <w:trPr>
          <w:jc w:val="center"/>
        </w:trPr>
        <w:tc>
          <w:tcPr>
            <w:tcW w:w="1530" w:type="dxa"/>
            <w:tcBorders>
              <w:top w:val="nil"/>
              <w:left w:val="nil"/>
              <w:bottom w:val="nil"/>
              <w:right w:val="nil"/>
            </w:tcBorders>
            <w:shd w:val="clear" w:color="auto" w:fill="auto"/>
            <w:noWrap/>
            <w:hideMark/>
          </w:tcPr>
          <w:p w14:paraId="6402B8FC" w14:textId="77777777" w:rsidR="005C24CF" w:rsidRPr="00B66F14" w:rsidRDefault="005C24CF" w:rsidP="005C24CF">
            <w:pPr>
              <w:spacing w:after="0"/>
              <w:jc w:val="right"/>
              <w:rPr>
                <w:sz w:val="18"/>
                <w:szCs w:val="18"/>
              </w:rPr>
            </w:pPr>
            <w:r w:rsidRPr="00B66F14">
              <w:rPr>
                <w:sz w:val="18"/>
                <w:szCs w:val="18"/>
              </w:rPr>
              <w:t>1982</w:t>
            </w:r>
          </w:p>
        </w:tc>
        <w:tc>
          <w:tcPr>
            <w:tcW w:w="1127" w:type="dxa"/>
            <w:tcBorders>
              <w:top w:val="nil"/>
              <w:left w:val="nil"/>
              <w:bottom w:val="nil"/>
              <w:right w:val="nil"/>
            </w:tcBorders>
            <w:shd w:val="clear" w:color="auto" w:fill="auto"/>
            <w:noWrap/>
            <w:hideMark/>
          </w:tcPr>
          <w:p w14:paraId="577F87F8" w14:textId="57616474" w:rsidR="005C24CF" w:rsidRPr="00B66F14" w:rsidRDefault="005C24CF" w:rsidP="005C24CF">
            <w:pPr>
              <w:spacing w:after="0"/>
              <w:jc w:val="right"/>
              <w:rPr>
                <w:color w:val="808080" w:themeColor="background1" w:themeShade="80"/>
                <w:sz w:val="18"/>
                <w:szCs w:val="18"/>
              </w:rPr>
            </w:pPr>
            <w:r w:rsidRPr="00B66F14">
              <w:rPr>
                <w:sz w:val="18"/>
                <w:szCs w:val="18"/>
              </w:rPr>
              <w:t>0.756</w:t>
            </w:r>
          </w:p>
        </w:tc>
        <w:tc>
          <w:tcPr>
            <w:tcW w:w="888" w:type="dxa"/>
            <w:tcBorders>
              <w:top w:val="nil"/>
              <w:left w:val="nil"/>
              <w:bottom w:val="nil"/>
              <w:right w:val="nil"/>
            </w:tcBorders>
            <w:shd w:val="clear" w:color="auto" w:fill="auto"/>
            <w:noWrap/>
            <w:hideMark/>
          </w:tcPr>
          <w:p w14:paraId="52900890" w14:textId="12D0841D" w:rsidR="005C24CF" w:rsidRPr="00B66F14" w:rsidRDefault="005C24CF" w:rsidP="005C24CF">
            <w:pPr>
              <w:spacing w:after="0"/>
              <w:jc w:val="right"/>
              <w:rPr>
                <w:color w:val="808080" w:themeColor="background1" w:themeShade="80"/>
                <w:sz w:val="18"/>
                <w:szCs w:val="18"/>
              </w:rPr>
            </w:pPr>
            <w:r w:rsidRPr="00B66F14">
              <w:rPr>
                <w:sz w:val="18"/>
                <w:szCs w:val="18"/>
              </w:rPr>
              <w:t>0.205</w:t>
            </w:r>
          </w:p>
        </w:tc>
        <w:tc>
          <w:tcPr>
            <w:tcW w:w="1204" w:type="dxa"/>
            <w:tcBorders>
              <w:top w:val="nil"/>
              <w:left w:val="nil"/>
              <w:bottom w:val="nil"/>
              <w:right w:val="nil"/>
            </w:tcBorders>
            <w:shd w:val="clear" w:color="auto" w:fill="auto"/>
            <w:noWrap/>
          </w:tcPr>
          <w:p w14:paraId="7AA5637C" w14:textId="67A82B19"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5E690D2" w14:textId="632D9B35" w:rsidR="005C24CF" w:rsidRPr="009857DC" w:rsidRDefault="005C24CF" w:rsidP="005C24CF">
            <w:pPr>
              <w:spacing w:after="0"/>
              <w:jc w:val="right"/>
              <w:rPr>
                <w:sz w:val="18"/>
                <w:szCs w:val="18"/>
              </w:rPr>
            </w:pPr>
          </w:p>
        </w:tc>
        <w:tc>
          <w:tcPr>
            <w:tcW w:w="1170" w:type="dxa"/>
            <w:tcBorders>
              <w:left w:val="nil"/>
              <w:bottom w:val="nil"/>
              <w:right w:val="nil"/>
            </w:tcBorders>
            <w:shd w:val="clear" w:color="auto" w:fill="auto"/>
            <w:vAlign w:val="bottom"/>
          </w:tcPr>
          <w:p w14:paraId="694E9D08" w14:textId="18705799" w:rsidR="005C24CF" w:rsidRPr="001E2547" w:rsidRDefault="005C24CF" w:rsidP="005C24CF">
            <w:pPr>
              <w:spacing w:after="0"/>
              <w:jc w:val="right"/>
              <w:rPr>
                <w:szCs w:val="22"/>
              </w:rPr>
            </w:pPr>
          </w:p>
        </w:tc>
        <w:tc>
          <w:tcPr>
            <w:tcW w:w="1080" w:type="dxa"/>
            <w:tcBorders>
              <w:left w:val="nil"/>
              <w:bottom w:val="nil"/>
              <w:right w:val="nil"/>
            </w:tcBorders>
            <w:shd w:val="clear" w:color="auto" w:fill="auto"/>
            <w:vAlign w:val="bottom"/>
          </w:tcPr>
          <w:p w14:paraId="07EB2675" w14:textId="5CC54EE4" w:rsidR="005C24CF" w:rsidRPr="001E2547" w:rsidRDefault="005C24CF" w:rsidP="005C24CF">
            <w:pPr>
              <w:spacing w:after="0"/>
              <w:jc w:val="right"/>
              <w:rPr>
                <w:szCs w:val="22"/>
              </w:rPr>
            </w:pPr>
          </w:p>
        </w:tc>
        <w:tc>
          <w:tcPr>
            <w:tcW w:w="1123" w:type="dxa"/>
            <w:tcBorders>
              <w:left w:val="nil"/>
              <w:bottom w:val="nil"/>
              <w:right w:val="nil"/>
            </w:tcBorders>
            <w:shd w:val="clear" w:color="auto" w:fill="auto"/>
          </w:tcPr>
          <w:p w14:paraId="3DAF5241" w14:textId="77777777" w:rsidR="005C24CF" w:rsidRPr="001E2547" w:rsidRDefault="005C24CF" w:rsidP="005C24CF">
            <w:pPr>
              <w:spacing w:after="0"/>
              <w:jc w:val="right"/>
              <w:rPr>
                <w:color w:val="000000"/>
                <w:szCs w:val="22"/>
              </w:rPr>
            </w:pPr>
          </w:p>
        </w:tc>
        <w:tc>
          <w:tcPr>
            <w:tcW w:w="1037" w:type="dxa"/>
            <w:tcBorders>
              <w:left w:val="nil"/>
              <w:bottom w:val="nil"/>
              <w:right w:val="nil"/>
            </w:tcBorders>
            <w:shd w:val="clear" w:color="auto" w:fill="auto"/>
          </w:tcPr>
          <w:p w14:paraId="2647E13D" w14:textId="77777777" w:rsidR="005C24CF" w:rsidRPr="001E2547" w:rsidRDefault="005C24CF" w:rsidP="005C24CF">
            <w:pPr>
              <w:spacing w:after="0"/>
              <w:jc w:val="right"/>
              <w:rPr>
                <w:color w:val="000000"/>
                <w:szCs w:val="22"/>
              </w:rPr>
            </w:pPr>
          </w:p>
        </w:tc>
      </w:tr>
      <w:tr w:rsidR="005C24CF" w:rsidRPr="00054467" w14:paraId="1301E8D2" w14:textId="2E98A38C" w:rsidTr="00B66F14">
        <w:trPr>
          <w:jc w:val="center"/>
        </w:trPr>
        <w:tc>
          <w:tcPr>
            <w:tcW w:w="1530" w:type="dxa"/>
            <w:tcBorders>
              <w:top w:val="nil"/>
              <w:left w:val="nil"/>
              <w:bottom w:val="nil"/>
              <w:right w:val="nil"/>
            </w:tcBorders>
            <w:shd w:val="clear" w:color="auto" w:fill="auto"/>
            <w:noWrap/>
            <w:hideMark/>
          </w:tcPr>
          <w:p w14:paraId="4AB22F78" w14:textId="77777777" w:rsidR="005C24CF" w:rsidRPr="00B66F14" w:rsidRDefault="005C24CF" w:rsidP="005C24CF">
            <w:pPr>
              <w:spacing w:after="0"/>
              <w:jc w:val="right"/>
              <w:rPr>
                <w:sz w:val="18"/>
                <w:szCs w:val="18"/>
              </w:rPr>
            </w:pPr>
            <w:r w:rsidRPr="00B66F14">
              <w:rPr>
                <w:sz w:val="18"/>
                <w:szCs w:val="18"/>
              </w:rPr>
              <w:t>1983</w:t>
            </w:r>
          </w:p>
        </w:tc>
        <w:tc>
          <w:tcPr>
            <w:tcW w:w="1127" w:type="dxa"/>
            <w:tcBorders>
              <w:top w:val="nil"/>
              <w:left w:val="nil"/>
              <w:bottom w:val="nil"/>
              <w:right w:val="nil"/>
            </w:tcBorders>
            <w:shd w:val="clear" w:color="auto" w:fill="auto"/>
            <w:noWrap/>
            <w:hideMark/>
          </w:tcPr>
          <w:p w14:paraId="30D3E776" w14:textId="2CD03224" w:rsidR="005C24CF" w:rsidRPr="00B66F14" w:rsidRDefault="005C24CF" w:rsidP="005C24CF">
            <w:pPr>
              <w:spacing w:after="0"/>
              <w:jc w:val="right"/>
              <w:rPr>
                <w:color w:val="808080" w:themeColor="background1" w:themeShade="80"/>
                <w:sz w:val="18"/>
                <w:szCs w:val="18"/>
              </w:rPr>
            </w:pPr>
            <w:r w:rsidRPr="00B66F14">
              <w:rPr>
                <w:sz w:val="18"/>
                <w:szCs w:val="18"/>
              </w:rPr>
              <w:t>0.539</w:t>
            </w:r>
          </w:p>
        </w:tc>
        <w:tc>
          <w:tcPr>
            <w:tcW w:w="888" w:type="dxa"/>
            <w:tcBorders>
              <w:top w:val="nil"/>
              <w:left w:val="nil"/>
              <w:bottom w:val="nil"/>
              <w:right w:val="nil"/>
            </w:tcBorders>
            <w:shd w:val="clear" w:color="auto" w:fill="auto"/>
            <w:noWrap/>
            <w:hideMark/>
          </w:tcPr>
          <w:p w14:paraId="4C635DAD" w14:textId="55A2B0DB" w:rsidR="005C24CF" w:rsidRPr="00B66F14" w:rsidRDefault="005C24CF" w:rsidP="005C24CF">
            <w:pPr>
              <w:spacing w:after="0"/>
              <w:jc w:val="right"/>
              <w:rPr>
                <w:color w:val="808080" w:themeColor="background1" w:themeShade="80"/>
                <w:sz w:val="18"/>
                <w:szCs w:val="18"/>
              </w:rPr>
            </w:pPr>
            <w:r w:rsidRPr="00B66F14">
              <w:rPr>
                <w:sz w:val="18"/>
                <w:szCs w:val="18"/>
              </w:rPr>
              <w:t>0.167</w:t>
            </w:r>
          </w:p>
        </w:tc>
        <w:tc>
          <w:tcPr>
            <w:tcW w:w="1204" w:type="dxa"/>
            <w:tcBorders>
              <w:top w:val="nil"/>
              <w:left w:val="nil"/>
              <w:bottom w:val="nil"/>
              <w:right w:val="nil"/>
            </w:tcBorders>
            <w:shd w:val="clear" w:color="auto" w:fill="auto"/>
            <w:noWrap/>
          </w:tcPr>
          <w:p w14:paraId="1B0D9E73" w14:textId="0C6CA6E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4846B21" w14:textId="398A5F09"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70ECA86" w14:textId="4C4A069E"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D7C4222" w14:textId="28DD4919"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58F9F04B"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30C70927" w14:textId="77777777" w:rsidR="005C24CF" w:rsidRPr="001E2547" w:rsidRDefault="005C24CF" w:rsidP="005C24CF">
            <w:pPr>
              <w:spacing w:after="0"/>
              <w:jc w:val="right"/>
              <w:rPr>
                <w:color w:val="000000"/>
                <w:szCs w:val="22"/>
              </w:rPr>
            </w:pPr>
          </w:p>
        </w:tc>
      </w:tr>
      <w:tr w:rsidR="005C24CF" w:rsidRPr="00054467" w14:paraId="0E04664F" w14:textId="5EB6E818" w:rsidTr="00B66F14">
        <w:trPr>
          <w:jc w:val="center"/>
        </w:trPr>
        <w:tc>
          <w:tcPr>
            <w:tcW w:w="1530" w:type="dxa"/>
            <w:tcBorders>
              <w:top w:val="nil"/>
              <w:left w:val="nil"/>
              <w:bottom w:val="nil"/>
              <w:right w:val="nil"/>
            </w:tcBorders>
            <w:shd w:val="clear" w:color="auto" w:fill="auto"/>
            <w:noWrap/>
            <w:hideMark/>
          </w:tcPr>
          <w:p w14:paraId="07CAEC74" w14:textId="77777777" w:rsidR="005C24CF" w:rsidRPr="00B66F14" w:rsidRDefault="005C24CF" w:rsidP="005C24CF">
            <w:pPr>
              <w:spacing w:after="0"/>
              <w:jc w:val="right"/>
              <w:rPr>
                <w:sz w:val="18"/>
                <w:szCs w:val="18"/>
              </w:rPr>
            </w:pPr>
            <w:r w:rsidRPr="00B66F14">
              <w:rPr>
                <w:sz w:val="18"/>
                <w:szCs w:val="18"/>
              </w:rPr>
              <w:t>1984</w:t>
            </w:r>
          </w:p>
        </w:tc>
        <w:tc>
          <w:tcPr>
            <w:tcW w:w="1127" w:type="dxa"/>
            <w:tcBorders>
              <w:top w:val="nil"/>
              <w:left w:val="nil"/>
              <w:bottom w:val="nil"/>
              <w:right w:val="nil"/>
            </w:tcBorders>
            <w:shd w:val="clear" w:color="auto" w:fill="auto"/>
            <w:noWrap/>
            <w:hideMark/>
          </w:tcPr>
          <w:p w14:paraId="0EDDE3AD" w14:textId="6D22CE4F" w:rsidR="005C24CF" w:rsidRPr="00B66F14" w:rsidRDefault="005C24CF" w:rsidP="005C24CF">
            <w:pPr>
              <w:spacing w:after="0"/>
              <w:jc w:val="right"/>
              <w:rPr>
                <w:color w:val="808080" w:themeColor="background1" w:themeShade="80"/>
                <w:sz w:val="18"/>
                <w:szCs w:val="18"/>
              </w:rPr>
            </w:pPr>
            <w:r w:rsidRPr="00B66F14">
              <w:rPr>
                <w:sz w:val="18"/>
                <w:szCs w:val="18"/>
              </w:rPr>
              <w:t>0.709</w:t>
            </w:r>
          </w:p>
        </w:tc>
        <w:tc>
          <w:tcPr>
            <w:tcW w:w="888" w:type="dxa"/>
            <w:tcBorders>
              <w:top w:val="nil"/>
              <w:left w:val="nil"/>
              <w:bottom w:val="nil"/>
              <w:right w:val="nil"/>
            </w:tcBorders>
            <w:shd w:val="clear" w:color="auto" w:fill="auto"/>
            <w:noWrap/>
            <w:hideMark/>
          </w:tcPr>
          <w:p w14:paraId="71742CE6" w14:textId="32DF5FA8" w:rsidR="005C24CF" w:rsidRPr="00B66F14" w:rsidRDefault="005C24CF" w:rsidP="005C24CF">
            <w:pPr>
              <w:spacing w:after="0"/>
              <w:jc w:val="right"/>
              <w:rPr>
                <w:color w:val="808080" w:themeColor="background1" w:themeShade="80"/>
                <w:sz w:val="18"/>
                <w:szCs w:val="18"/>
              </w:rPr>
            </w:pPr>
            <w:r w:rsidRPr="00B66F14">
              <w:rPr>
                <w:sz w:val="18"/>
                <w:szCs w:val="18"/>
              </w:rPr>
              <w:t>0.196</w:t>
            </w:r>
          </w:p>
        </w:tc>
        <w:tc>
          <w:tcPr>
            <w:tcW w:w="1204" w:type="dxa"/>
            <w:tcBorders>
              <w:top w:val="nil"/>
              <w:left w:val="nil"/>
              <w:bottom w:val="nil"/>
              <w:right w:val="nil"/>
            </w:tcBorders>
            <w:shd w:val="clear" w:color="auto" w:fill="auto"/>
            <w:noWrap/>
          </w:tcPr>
          <w:p w14:paraId="10EB7795" w14:textId="52B03D0E"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45744B4" w14:textId="3F4B9C19"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2F3825D" w14:textId="6BA6A32C"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2DCDC84" w14:textId="4EECC0A0"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7BDE03AC"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29F2D323" w14:textId="77777777" w:rsidR="005C24CF" w:rsidRPr="001E2547" w:rsidRDefault="005C24CF" w:rsidP="005C24CF">
            <w:pPr>
              <w:spacing w:after="0"/>
              <w:jc w:val="right"/>
              <w:rPr>
                <w:color w:val="000000"/>
                <w:szCs w:val="22"/>
              </w:rPr>
            </w:pPr>
          </w:p>
        </w:tc>
      </w:tr>
      <w:tr w:rsidR="005C24CF" w:rsidRPr="00054467" w14:paraId="3CC3D090" w14:textId="639AA733" w:rsidTr="00B66F14">
        <w:trPr>
          <w:jc w:val="center"/>
        </w:trPr>
        <w:tc>
          <w:tcPr>
            <w:tcW w:w="1530" w:type="dxa"/>
            <w:tcBorders>
              <w:top w:val="nil"/>
              <w:left w:val="nil"/>
              <w:bottom w:val="nil"/>
              <w:right w:val="nil"/>
            </w:tcBorders>
            <w:shd w:val="clear" w:color="auto" w:fill="auto"/>
            <w:noWrap/>
            <w:hideMark/>
          </w:tcPr>
          <w:p w14:paraId="4D7AB802" w14:textId="77777777" w:rsidR="005C24CF" w:rsidRPr="00B66F14" w:rsidRDefault="005C24CF" w:rsidP="005C24CF">
            <w:pPr>
              <w:spacing w:after="0"/>
              <w:jc w:val="right"/>
              <w:rPr>
                <w:sz w:val="18"/>
                <w:szCs w:val="18"/>
              </w:rPr>
            </w:pPr>
            <w:r w:rsidRPr="00B66F14">
              <w:rPr>
                <w:sz w:val="18"/>
                <w:szCs w:val="18"/>
              </w:rPr>
              <w:t>1985</w:t>
            </w:r>
          </w:p>
        </w:tc>
        <w:tc>
          <w:tcPr>
            <w:tcW w:w="1127" w:type="dxa"/>
            <w:tcBorders>
              <w:top w:val="nil"/>
              <w:left w:val="nil"/>
              <w:bottom w:val="nil"/>
              <w:right w:val="nil"/>
            </w:tcBorders>
            <w:shd w:val="clear" w:color="auto" w:fill="auto"/>
            <w:noWrap/>
            <w:hideMark/>
          </w:tcPr>
          <w:p w14:paraId="77F200E3" w14:textId="54B26C5C" w:rsidR="005C24CF" w:rsidRPr="00B66F14" w:rsidRDefault="005C24CF" w:rsidP="005C24CF">
            <w:pPr>
              <w:spacing w:after="0"/>
              <w:jc w:val="right"/>
              <w:rPr>
                <w:color w:val="808080" w:themeColor="background1" w:themeShade="80"/>
                <w:sz w:val="18"/>
                <w:szCs w:val="18"/>
              </w:rPr>
            </w:pPr>
            <w:r w:rsidRPr="00B66F14">
              <w:rPr>
                <w:sz w:val="18"/>
                <w:szCs w:val="18"/>
              </w:rPr>
              <w:t>0.887</w:t>
            </w:r>
          </w:p>
        </w:tc>
        <w:tc>
          <w:tcPr>
            <w:tcW w:w="888" w:type="dxa"/>
            <w:tcBorders>
              <w:top w:val="nil"/>
              <w:left w:val="nil"/>
              <w:bottom w:val="nil"/>
              <w:right w:val="nil"/>
            </w:tcBorders>
            <w:shd w:val="clear" w:color="auto" w:fill="auto"/>
            <w:noWrap/>
            <w:hideMark/>
          </w:tcPr>
          <w:p w14:paraId="1A18EE57" w14:textId="384CC20B" w:rsidR="005C24CF" w:rsidRPr="00B66F14" w:rsidRDefault="005C24CF" w:rsidP="005C24CF">
            <w:pPr>
              <w:spacing w:after="0"/>
              <w:jc w:val="right"/>
              <w:rPr>
                <w:color w:val="808080" w:themeColor="background1" w:themeShade="80"/>
                <w:sz w:val="18"/>
                <w:szCs w:val="18"/>
              </w:rPr>
            </w:pPr>
            <w:r w:rsidRPr="00B66F14">
              <w:rPr>
                <w:sz w:val="18"/>
                <w:szCs w:val="18"/>
              </w:rPr>
              <w:t>0.211</w:t>
            </w:r>
          </w:p>
        </w:tc>
        <w:tc>
          <w:tcPr>
            <w:tcW w:w="1204" w:type="dxa"/>
            <w:tcBorders>
              <w:top w:val="nil"/>
              <w:left w:val="nil"/>
              <w:bottom w:val="nil"/>
              <w:right w:val="nil"/>
            </w:tcBorders>
            <w:shd w:val="clear" w:color="auto" w:fill="auto"/>
            <w:noWrap/>
          </w:tcPr>
          <w:p w14:paraId="497C4C68" w14:textId="324F77A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408C1297" w14:textId="4E2310FC"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58B1F868" w14:textId="00FB0CB1"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3E93878C" w14:textId="72CEC225"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1AF6919"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3F0D464A" w14:textId="77777777" w:rsidR="005C24CF" w:rsidRPr="001E2547" w:rsidRDefault="005C24CF" w:rsidP="005C24CF">
            <w:pPr>
              <w:spacing w:after="0"/>
              <w:jc w:val="right"/>
              <w:rPr>
                <w:color w:val="000000"/>
                <w:szCs w:val="22"/>
              </w:rPr>
            </w:pPr>
          </w:p>
        </w:tc>
      </w:tr>
      <w:tr w:rsidR="005C24CF" w:rsidRPr="00054467" w14:paraId="1A3742B3" w14:textId="7B4E5AE6" w:rsidTr="00B66F14">
        <w:trPr>
          <w:jc w:val="center"/>
        </w:trPr>
        <w:tc>
          <w:tcPr>
            <w:tcW w:w="1530" w:type="dxa"/>
            <w:tcBorders>
              <w:top w:val="nil"/>
              <w:left w:val="nil"/>
              <w:bottom w:val="nil"/>
              <w:right w:val="nil"/>
            </w:tcBorders>
            <w:shd w:val="clear" w:color="auto" w:fill="auto"/>
            <w:noWrap/>
            <w:hideMark/>
          </w:tcPr>
          <w:p w14:paraId="65BBB4C0" w14:textId="77777777" w:rsidR="005C24CF" w:rsidRPr="00B66F14" w:rsidRDefault="005C24CF" w:rsidP="005C24CF">
            <w:pPr>
              <w:spacing w:after="0"/>
              <w:jc w:val="right"/>
              <w:rPr>
                <w:sz w:val="18"/>
                <w:szCs w:val="18"/>
              </w:rPr>
            </w:pPr>
            <w:r w:rsidRPr="00B66F14">
              <w:rPr>
                <w:sz w:val="18"/>
                <w:szCs w:val="18"/>
              </w:rPr>
              <w:t>1986</w:t>
            </w:r>
          </w:p>
        </w:tc>
        <w:tc>
          <w:tcPr>
            <w:tcW w:w="1127" w:type="dxa"/>
            <w:tcBorders>
              <w:top w:val="nil"/>
              <w:left w:val="nil"/>
              <w:bottom w:val="nil"/>
              <w:right w:val="nil"/>
            </w:tcBorders>
            <w:shd w:val="clear" w:color="auto" w:fill="auto"/>
            <w:noWrap/>
            <w:hideMark/>
          </w:tcPr>
          <w:p w14:paraId="6D122707" w14:textId="335C1D54" w:rsidR="005C24CF" w:rsidRPr="00B66F14" w:rsidRDefault="005C24CF" w:rsidP="005C24CF">
            <w:pPr>
              <w:spacing w:after="0"/>
              <w:jc w:val="right"/>
              <w:rPr>
                <w:color w:val="808080" w:themeColor="background1" w:themeShade="80"/>
                <w:sz w:val="18"/>
                <w:szCs w:val="18"/>
              </w:rPr>
            </w:pPr>
            <w:r w:rsidRPr="00B66F14">
              <w:rPr>
                <w:sz w:val="18"/>
                <w:szCs w:val="18"/>
              </w:rPr>
              <w:t>0.499</w:t>
            </w:r>
          </w:p>
        </w:tc>
        <w:tc>
          <w:tcPr>
            <w:tcW w:w="888" w:type="dxa"/>
            <w:tcBorders>
              <w:top w:val="nil"/>
              <w:left w:val="nil"/>
              <w:bottom w:val="nil"/>
              <w:right w:val="nil"/>
            </w:tcBorders>
            <w:shd w:val="clear" w:color="auto" w:fill="auto"/>
            <w:noWrap/>
            <w:hideMark/>
          </w:tcPr>
          <w:p w14:paraId="6C702C5B" w14:textId="321B6513" w:rsidR="005C24CF" w:rsidRPr="00B66F14" w:rsidRDefault="005C24CF" w:rsidP="005C24CF">
            <w:pPr>
              <w:spacing w:after="0"/>
              <w:jc w:val="right"/>
              <w:rPr>
                <w:color w:val="808080" w:themeColor="background1" w:themeShade="80"/>
                <w:sz w:val="18"/>
                <w:szCs w:val="18"/>
              </w:rPr>
            </w:pPr>
            <w:r w:rsidRPr="00B66F14">
              <w:rPr>
                <w:sz w:val="18"/>
                <w:szCs w:val="18"/>
              </w:rPr>
              <w:t>0.135</w:t>
            </w:r>
          </w:p>
        </w:tc>
        <w:tc>
          <w:tcPr>
            <w:tcW w:w="1204" w:type="dxa"/>
            <w:tcBorders>
              <w:top w:val="nil"/>
              <w:left w:val="nil"/>
              <w:bottom w:val="nil"/>
              <w:right w:val="nil"/>
            </w:tcBorders>
            <w:shd w:val="clear" w:color="auto" w:fill="auto"/>
            <w:noWrap/>
          </w:tcPr>
          <w:p w14:paraId="26627FCB" w14:textId="097F31A1"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2BCD5568" w14:textId="2DAE0EEC"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7F523545" w14:textId="5B0F8E04"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0FD284A4" w14:textId="3A229088"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E7F1582"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0802177A" w14:textId="77777777" w:rsidR="005C24CF" w:rsidRPr="001E2547" w:rsidRDefault="005C24CF" w:rsidP="005C24CF">
            <w:pPr>
              <w:spacing w:after="0"/>
              <w:jc w:val="right"/>
              <w:rPr>
                <w:color w:val="000000"/>
                <w:szCs w:val="22"/>
              </w:rPr>
            </w:pPr>
          </w:p>
        </w:tc>
      </w:tr>
      <w:tr w:rsidR="005C24CF" w:rsidRPr="00054467" w14:paraId="207E1861" w14:textId="534B68C7" w:rsidTr="00B66F14">
        <w:trPr>
          <w:jc w:val="center"/>
        </w:trPr>
        <w:tc>
          <w:tcPr>
            <w:tcW w:w="1530" w:type="dxa"/>
            <w:tcBorders>
              <w:top w:val="nil"/>
              <w:left w:val="nil"/>
              <w:bottom w:val="nil"/>
              <w:right w:val="nil"/>
            </w:tcBorders>
            <w:shd w:val="clear" w:color="auto" w:fill="auto"/>
            <w:noWrap/>
            <w:hideMark/>
          </w:tcPr>
          <w:p w14:paraId="3F11772F" w14:textId="77777777" w:rsidR="005C24CF" w:rsidRPr="00B66F14" w:rsidRDefault="005C24CF" w:rsidP="005C24CF">
            <w:pPr>
              <w:spacing w:after="0"/>
              <w:jc w:val="right"/>
              <w:rPr>
                <w:sz w:val="18"/>
                <w:szCs w:val="18"/>
              </w:rPr>
            </w:pPr>
            <w:r w:rsidRPr="00B66F14">
              <w:rPr>
                <w:sz w:val="18"/>
                <w:szCs w:val="18"/>
              </w:rPr>
              <w:t>1987</w:t>
            </w:r>
          </w:p>
        </w:tc>
        <w:tc>
          <w:tcPr>
            <w:tcW w:w="1127" w:type="dxa"/>
            <w:tcBorders>
              <w:top w:val="nil"/>
              <w:left w:val="nil"/>
              <w:bottom w:val="nil"/>
              <w:right w:val="nil"/>
            </w:tcBorders>
            <w:shd w:val="clear" w:color="auto" w:fill="auto"/>
            <w:noWrap/>
            <w:hideMark/>
          </w:tcPr>
          <w:p w14:paraId="1C1609BD" w14:textId="3114396B" w:rsidR="005C24CF" w:rsidRPr="00B66F14" w:rsidRDefault="005C24CF" w:rsidP="005C24CF">
            <w:pPr>
              <w:spacing w:after="0"/>
              <w:jc w:val="right"/>
              <w:rPr>
                <w:color w:val="808080" w:themeColor="background1" w:themeShade="80"/>
                <w:sz w:val="18"/>
                <w:szCs w:val="18"/>
              </w:rPr>
            </w:pPr>
            <w:r w:rsidRPr="00B66F14">
              <w:rPr>
                <w:sz w:val="18"/>
                <w:szCs w:val="18"/>
              </w:rPr>
              <w:t>0.588</w:t>
            </w:r>
          </w:p>
        </w:tc>
        <w:tc>
          <w:tcPr>
            <w:tcW w:w="888" w:type="dxa"/>
            <w:tcBorders>
              <w:top w:val="nil"/>
              <w:left w:val="nil"/>
              <w:bottom w:val="nil"/>
              <w:right w:val="nil"/>
            </w:tcBorders>
            <w:shd w:val="clear" w:color="auto" w:fill="auto"/>
            <w:noWrap/>
            <w:hideMark/>
          </w:tcPr>
          <w:p w14:paraId="14804BF7" w14:textId="3CCEAB4A" w:rsidR="005C24CF" w:rsidRPr="00B66F14" w:rsidRDefault="005C24CF" w:rsidP="005C24CF">
            <w:pPr>
              <w:spacing w:after="0"/>
              <w:jc w:val="right"/>
              <w:rPr>
                <w:color w:val="808080" w:themeColor="background1" w:themeShade="80"/>
                <w:sz w:val="18"/>
                <w:szCs w:val="18"/>
              </w:rPr>
            </w:pPr>
            <w:r w:rsidRPr="00B66F14">
              <w:rPr>
                <w:sz w:val="18"/>
                <w:szCs w:val="18"/>
              </w:rPr>
              <w:t>0.133</w:t>
            </w:r>
          </w:p>
        </w:tc>
        <w:tc>
          <w:tcPr>
            <w:tcW w:w="1204" w:type="dxa"/>
            <w:tcBorders>
              <w:top w:val="nil"/>
              <w:left w:val="nil"/>
              <w:bottom w:val="nil"/>
              <w:right w:val="nil"/>
            </w:tcBorders>
            <w:shd w:val="clear" w:color="auto" w:fill="auto"/>
            <w:noWrap/>
          </w:tcPr>
          <w:p w14:paraId="18EEEDF8" w14:textId="5A22B313"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212BEF27" w14:textId="6F9FA24F"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D827D84" w14:textId="5FBC7E81"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0215FC56" w14:textId="7EC8283C"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3CDDD396"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0EFF82BF" w14:textId="77777777" w:rsidR="005C24CF" w:rsidRPr="001E2547" w:rsidRDefault="005C24CF" w:rsidP="005C24CF">
            <w:pPr>
              <w:spacing w:after="0"/>
              <w:jc w:val="right"/>
              <w:rPr>
                <w:color w:val="000000"/>
                <w:szCs w:val="22"/>
              </w:rPr>
            </w:pPr>
          </w:p>
        </w:tc>
      </w:tr>
      <w:tr w:rsidR="005C24CF" w:rsidRPr="00054467" w14:paraId="78EDC051" w14:textId="7B4794CD" w:rsidTr="00B66F14">
        <w:trPr>
          <w:jc w:val="center"/>
        </w:trPr>
        <w:tc>
          <w:tcPr>
            <w:tcW w:w="1530" w:type="dxa"/>
            <w:tcBorders>
              <w:top w:val="nil"/>
              <w:left w:val="nil"/>
              <w:bottom w:val="nil"/>
              <w:right w:val="nil"/>
            </w:tcBorders>
            <w:shd w:val="clear" w:color="auto" w:fill="auto"/>
            <w:noWrap/>
            <w:hideMark/>
          </w:tcPr>
          <w:p w14:paraId="0A739F37" w14:textId="77777777" w:rsidR="005C24CF" w:rsidRPr="00B66F14" w:rsidRDefault="005C24CF" w:rsidP="005C24CF">
            <w:pPr>
              <w:spacing w:after="0"/>
              <w:jc w:val="right"/>
              <w:rPr>
                <w:sz w:val="18"/>
                <w:szCs w:val="18"/>
              </w:rPr>
            </w:pPr>
            <w:r w:rsidRPr="00B66F14">
              <w:rPr>
                <w:sz w:val="18"/>
                <w:szCs w:val="18"/>
              </w:rPr>
              <w:t>1988</w:t>
            </w:r>
          </w:p>
        </w:tc>
        <w:tc>
          <w:tcPr>
            <w:tcW w:w="1127" w:type="dxa"/>
            <w:tcBorders>
              <w:top w:val="nil"/>
              <w:left w:val="nil"/>
              <w:bottom w:val="nil"/>
              <w:right w:val="nil"/>
            </w:tcBorders>
            <w:shd w:val="clear" w:color="auto" w:fill="auto"/>
            <w:noWrap/>
            <w:hideMark/>
          </w:tcPr>
          <w:p w14:paraId="10AFB8A8" w14:textId="66998DEA" w:rsidR="005C24CF" w:rsidRPr="00B66F14" w:rsidRDefault="005C24CF" w:rsidP="005C24CF">
            <w:pPr>
              <w:spacing w:after="0"/>
              <w:jc w:val="right"/>
              <w:rPr>
                <w:color w:val="808080" w:themeColor="background1" w:themeShade="80"/>
                <w:sz w:val="18"/>
                <w:szCs w:val="18"/>
              </w:rPr>
            </w:pPr>
            <w:r w:rsidRPr="00B66F14">
              <w:rPr>
                <w:sz w:val="18"/>
                <w:szCs w:val="18"/>
              </w:rPr>
              <w:t>0.598</w:t>
            </w:r>
          </w:p>
        </w:tc>
        <w:tc>
          <w:tcPr>
            <w:tcW w:w="888" w:type="dxa"/>
            <w:tcBorders>
              <w:top w:val="nil"/>
              <w:left w:val="nil"/>
              <w:bottom w:val="nil"/>
              <w:right w:val="nil"/>
            </w:tcBorders>
            <w:shd w:val="clear" w:color="auto" w:fill="auto"/>
            <w:noWrap/>
            <w:hideMark/>
          </w:tcPr>
          <w:p w14:paraId="404BB6EF" w14:textId="38C03912" w:rsidR="005C24CF" w:rsidRPr="00B66F14" w:rsidRDefault="005C24CF" w:rsidP="005C24CF">
            <w:pPr>
              <w:spacing w:after="0"/>
              <w:jc w:val="right"/>
              <w:rPr>
                <w:color w:val="808080" w:themeColor="background1" w:themeShade="80"/>
                <w:sz w:val="18"/>
                <w:szCs w:val="18"/>
              </w:rPr>
            </w:pPr>
            <w:r w:rsidRPr="00B66F14">
              <w:rPr>
                <w:sz w:val="18"/>
                <w:szCs w:val="18"/>
              </w:rPr>
              <w:t>0.132</w:t>
            </w:r>
          </w:p>
        </w:tc>
        <w:tc>
          <w:tcPr>
            <w:tcW w:w="1204" w:type="dxa"/>
            <w:tcBorders>
              <w:top w:val="nil"/>
              <w:left w:val="nil"/>
              <w:bottom w:val="nil"/>
              <w:right w:val="nil"/>
            </w:tcBorders>
            <w:shd w:val="clear" w:color="auto" w:fill="auto"/>
            <w:noWrap/>
          </w:tcPr>
          <w:p w14:paraId="33B5C79E" w14:textId="34FEFC13"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5FB7B53D" w14:textId="003CBBD8"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5B0D1E2" w14:textId="164945AE"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0B709416" w14:textId="5D4E0CAE"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32FF4A8A"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04247E41" w14:textId="77777777" w:rsidR="005C24CF" w:rsidRPr="001E2547" w:rsidRDefault="005C24CF" w:rsidP="005C24CF">
            <w:pPr>
              <w:spacing w:after="0"/>
              <w:jc w:val="right"/>
              <w:rPr>
                <w:color w:val="000000"/>
                <w:szCs w:val="22"/>
              </w:rPr>
            </w:pPr>
          </w:p>
        </w:tc>
      </w:tr>
      <w:tr w:rsidR="005C24CF" w:rsidRPr="00054467" w14:paraId="12A1A8DA" w14:textId="070C27CF" w:rsidTr="00B66F14">
        <w:trPr>
          <w:jc w:val="center"/>
        </w:trPr>
        <w:tc>
          <w:tcPr>
            <w:tcW w:w="1530" w:type="dxa"/>
            <w:tcBorders>
              <w:top w:val="nil"/>
              <w:left w:val="nil"/>
              <w:bottom w:val="nil"/>
              <w:right w:val="nil"/>
            </w:tcBorders>
            <w:shd w:val="clear" w:color="auto" w:fill="auto"/>
            <w:noWrap/>
            <w:hideMark/>
          </w:tcPr>
          <w:p w14:paraId="0655FEBC" w14:textId="77777777" w:rsidR="005C24CF" w:rsidRPr="00B66F14" w:rsidRDefault="005C24CF" w:rsidP="005C24CF">
            <w:pPr>
              <w:spacing w:after="0"/>
              <w:jc w:val="right"/>
              <w:rPr>
                <w:sz w:val="18"/>
                <w:szCs w:val="18"/>
              </w:rPr>
            </w:pPr>
            <w:r w:rsidRPr="00B66F14">
              <w:rPr>
                <w:sz w:val="18"/>
                <w:szCs w:val="18"/>
              </w:rPr>
              <w:t>1989</w:t>
            </w:r>
          </w:p>
        </w:tc>
        <w:tc>
          <w:tcPr>
            <w:tcW w:w="1127" w:type="dxa"/>
            <w:tcBorders>
              <w:top w:val="nil"/>
              <w:left w:val="nil"/>
              <w:bottom w:val="nil"/>
              <w:right w:val="nil"/>
            </w:tcBorders>
            <w:shd w:val="clear" w:color="auto" w:fill="auto"/>
            <w:noWrap/>
            <w:hideMark/>
          </w:tcPr>
          <w:p w14:paraId="2C1A2DCB" w14:textId="3EA1F6E0" w:rsidR="005C24CF" w:rsidRPr="00B66F14" w:rsidRDefault="005C24CF" w:rsidP="005C24CF">
            <w:pPr>
              <w:spacing w:after="0"/>
              <w:jc w:val="right"/>
              <w:rPr>
                <w:color w:val="808080" w:themeColor="background1" w:themeShade="80"/>
                <w:sz w:val="18"/>
                <w:szCs w:val="18"/>
              </w:rPr>
            </w:pPr>
            <w:r w:rsidRPr="00B66F14">
              <w:rPr>
                <w:sz w:val="18"/>
                <w:szCs w:val="18"/>
              </w:rPr>
              <w:t>0.632</w:t>
            </w:r>
          </w:p>
        </w:tc>
        <w:tc>
          <w:tcPr>
            <w:tcW w:w="888" w:type="dxa"/>
            <w:tcBorders>
              <w:top w:val="nil"/>
              <w:left w:val="nil"/>
              <w:bottom w:val="nil"/>
              <w:right w:val="nil"/>
            </w:tcBorders>
            <w:shd w:val="clear" w:color="auto" w:fill="auto"/>
            <w:noWrap/>
            <w:hideMark/>
          </w:tcPr>
          <w:p w14:paraId="035B80C5" w14:textId="2959CC1E" w:rsidR="005C24CF" w:rsidRPr="00B66F14" w:rsidRDefault="005C24CF" w:rsidP="005C24CF">
            <w:pPr>
              <w:spacing w:after="0"/>
              <w:jc w:val="right"/>
              <w:rPr>
                <w:color w:val="808080" w:themeColor="background1" w:themeShade="80"/>
                <w:sz w:val="18"/>
                <w:szCs w:val="18"/>
              </w:rPr>
            </w:pPr>
            <w:r w:rsidRPr="00B66F14">
              <w:rPr>
                <w:sz w:val="18"/>
                <w:szCs w:val="18"/>
              </w:rPr>
              <w:t>0.137</w:t>
            </w:r>
          </w:p>
        </w:tc>
        <w:tc>
          <w:tcPr>
            <w:tcW w:w="1204" w:type="dxa"/>
            <w:tcBorders>
              <w:top w:val="nil"/>
              <w:left w:val="nil"/>
              <w:bottom w:val="nil"/>
              <w:right w:val="nil"/>
            </w:tcBorders>
            <w:shd w:val="clear" w:color="auto" w:fill="auto"/>
            <w:noWrap/>
          </w:tcPr>
          <w:p w14:paraId="6867A5A2" w14:textId="246C2060"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6B4A2E29" w14:textId="35193DFF"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7D9D3D5" w14:textId="4F9FE400"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1AA04C73" w14:textId="1402EF38"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B9F9A12"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785FD968" w14:textId="77777777" w:rsidR="005C24CF" w:rsidRPr="001E2547" w:rsidRDefault="005C24CF" w:rsidP="005C24CF">
            <w:pPr>
              <w:spacing w:after="0"/>
              <w:jc w:val="right"/>
              <w:rPr>
                <w:color w:val="000000"/>
                <w:szCs w:val="22"/>
              </w:rPr>
            </w:pPr>
          </w:p>
        </w:tc>
      </w:tr>
      <w:tr w:rsidR="005C24CF" w:rsidRPr="00054467" w14:paraId="33295CA2" w14:textId="1024673E" w:rsidTr="00B66F14">
        <w:trPr>
          <w:jc w:val="center"/>
        </w:trPr>
        <w:tc>
          <w:tcPr>
            <w:tcW w:w="1530" w:type="dxa"/>
            <w:tcBorders>
              <w:top w:val="nil"/>
              <w:left w:val="nil"/>
              <w:bottom w:val="nil"/>
              <w:right w:val="nil"/>
            </w:tcBorders>
            <w:shd w:val="clear" w:color="auto" w:fill="auto"/>
            <w:noWrap/>
            <w:hideMark/>
          </w:tcPr>
          <w:p w14:paraId="1FEBB643" w14:textId="77777777" w:rsidR="005C24CF" w:rsidRPr="00B66F14" w:rsidRDefault="005C24CF" w:rsidP="005C24CF">
            <w:pPr>
              <w:spacing w:after="0"/>
              <w:jc w:val="right"/>
              <w:rPr>
                <w:sz w:val="18"/>
                <w:szCs w:val="18"/>
              </w:rPr>
            </w:pPr>
            <w:r w:rsidRPr="00B66F14">
              <w:rPr>
                <w:sz w:val="18"/>
                <w:szCs w:val="18"/>
              </w:rPr>
              <w:t>1990</w:t>
            </w:r>
          </w:p>
        </w:tc>
        <w:tc>
          <w:tcPr>
            <w:tcW w:w="1127" w:type="dxa"/>
            <w:tcBorders>
              <w:top w:val="nil"/>
              <w:left w:val="nil"/>
              <w:bottom w:val="nil"/>
              <w:right w:val="nil"/>
            </w:tcBorders>
            <w:shd w:val="clear" w:color="auto" w:fill="auto"/>
            <w:noWrap/>
            <w:hideMark/>
          </w:tcPr>
          <w:p w14:paraId="30BBE21C" w14:textId="7A0DCF0E" w:rsidR="005C24CF" w:rsidRPr="00B66F14" w:rsidRDefault="005C24CF" w:rsidP="005C24CF">
            <w:pPr>
              <w:spacing w:after="0"/>
              <w:jc w:val="right"/>
              <w:rPr>
                <w:color w:val="808080" w:themeColor="background1" w:themeShade="80"/>
                <w:sz w:val="18"/>
                <w:szCs w:val="18"/>
              </w:rPr>
            </w:pPr>
            <w:r w:rsidRPr="00B66F14">
              <w:rPr>
                <w:sz w:val="18"/>
                <w:szCs w:val="18"/>
              </w:rPr>
              <w:t>0.749</w:t>
            </w:r>
          </w:p>
        </w:tc>
        <w:tc>
          <w:tcPr>
            <w:tcW w:w="888" w:type="dxa"/>
            <w:tcBorders>
              <w:top w:val="nil"/>
              <w:left w:val="nil"/>
              <w:bottom w:val="nil"/>
              <w:right w:val="nil"/>
            </w:tcBorders>
            <w:shd w:val="clear" w:color="auto" w:fill="auto"/>
            <w:noWrap/>
            <w:hideMark/>
          </w:tcPr>
          <w:p w14:paraId="32DE27BC" w14:textId="2287A091" w:rsidR="005C24CF" w:rsidRPr="00B66F14" w:rsidRDefault="005C24CF" w:rsidP="005C24CF">
            <w:pPr>
              <w:spacing w:after="0"/>
              <w:jc w:val="right"/>
              <w:rPr>
                <w:color w:val="808080" w:themeColor="background1" w:themeShade="80"/>
                <w:sz w:val="18"/>
                <w:szCs w:val="18"/>
              </w:rPr>
            </w:pPr>
            <w:r w:rsidRPr="00B66F14">
              <w:rPr>
                <w:sz w:val="18"/>
                <w:szCs w:val="18"/>
              </w:rPr>
              <w:t>0.152</w:t>
            </w:r>
          </w:p>
        </w:tc>
        <w:tc>
          <w:tcPr>
            <w:tcW w:w="1204" w:type="dxa"/>
            <w:tcBorders>
              <w:top w:val="nil"/>
              <w:left w:val="nil"/>
              <w:bottom w:val="nil"/>
              <w:right w:val="nil"/>
            </w:tcBorders>
            <w:shd w:val="clear" w:color="auto" w:fill="auto"/>
            <w:noWrap/>
          </w:tcPr>
          <w:p w14:paraId="0FA72FCA" w14:textId="4B1E2E4A"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1BE11FB8" w14:textId="6322DA51"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68A8653" w14:textId="046751B6"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B4FE5A3" w14:textId="43FAB7BB"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349779F2"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5F995DC2" w14:textId="77777777" w:rsidR="005C24CF" w:rsidRPr="001E2547" w:rsidRDefault="005C24CF" w:rsidP="005C24CF">
            <w:pPr>
              <w:spacing w:after="0"/>
              <w:jc w:val="right"/>
              <w:rPr>
                <w:color w:val="000000"/>
                <w:szCs w:val="22"/>
              </w:rPr>
            </w:pPr>
          </w:p>
        </w:tc>
      </w:tr>
      <w:tr w:rsidR="005C24CF" w:rsidRPr="00054467" w14:paraId="7CCD91AE" w14:textId="19AECA13" w:rsidTr="00B66F14">
        <w:trPr>
          <w:jc w:val="center"/>
        </w:trPr>
        <w:tc>
          <w:tcPr>
            <w:tcW w:w="1530" w:type="dxa"/>
            <w:tcBorders>
              <w:top w:val="nil"/>
              <w:left w:val="nil"/>
              <w:bottom w:val="nil"/>
              <w:right w:val="nil"/>
            </w:tcBorders>
            <w:shd w:val="clear" w:color="auto" w:fill="auto"/>
            <w:noWrap/>
            <w:hideMark/>
          </w:tcPr>
          <w:p w14:paraId="56A4D809" w14:textId="77777777" w:rsidR="005C24CF" w:rsidRPr="00B66F14" w:rsidRDefault="005C24CF" w:rsidP="005C24CF">
            <w:pPr>
              <w:spacing w:after="0"/>
              <w:jc w:val="right"/>
              <w:rPr>
                <w:sz w:val="18"/>
                <w:szCs w:val="18"/>
              </w:rPr>
            </w:pPr>
            <w:r w:rsidRPr="00B66F14">
              <w:rPr>
                <w:sz w:val="18"/>
                <w:szCs w:val="18"/>
              </w:rPr>
              <w:t>1991</w:t>
            </w:r>
          </w:p>
        </w:tc>
        <w:tc>
          <w:tcPr>
            <w:tcW w:w="1127" w:type="dxa"/>
            <w:tcBorders>
              <w:top w:val="nil"/>
              <w:left w:val="nil"/>
              <w:bottom w:val="nil"/>
              <w:right w:val="nil"/>
            </w:tcBorders>
            <w:shd w:val="clear" w:color="auto" w:fill="auto"/>
            <w:noWrap/>
            <w:hideMark/>
          </w:tcPr>
          <w:p w14:paraId="0D00C81C" w14:textId="32AD2703" w:rsidR="005C24CF" w:rsidRPr="00B66F14" w:rsidRDefault="005C24CF" w:rsidP="005C24CF">
            <w:pPr>
              <w:spacing w:after="0"/>
              <w:jc w:val="right"/>
              <w:rPr>
                <w:color w:val="808080" w:themeColor="background1" w:themeShade="80"/>
                <w:sz w:val="18"/>
                <w:szCs w:val="18"/>
              </w:rPr>
            </w:pPr>
            <w:r w:rsidRPr="00B66F14">
              <w:rPr>
                <w:sz w:val="18"/>
                <w:szCs w:val="18"/>
              </w:rPr>
              <w:t>0.445</w:t>
            </w:r>
          </w:p>
        </w:tc>
        <w:tc>
          <w:tcPr>
            <w:tcW w:w="888" w:type="dxa"/>
            <w:tcBorders>
              <w:top w:val="nil"/>
              <w:left w:val="nil"/>
              <w:bottom w:val="nil"/>
              <w:right w:val="nil"/>
            </w:tcBorders>
            <w:shd w:val="clear" w:color="auto" w:fill="auto"/>
            <w:noWrap/>
            <w:hideMark/>
          </w:tcPr>
          <w:p w14:paraId="72099F2E" w14:textId="1D62A14C" w:rsidR="005C24CF" w:rsidRPr="00B66F14" w:rsidRDefault="005C24CF" w:rsidP="005C24CF">
            <w:pPr>
              <w:spacing w:after="0"/>
              <w:jc w:val="right"/>
              <w:rPr>
                <w:color w:val="808080" w:themeColor="background1" w:themeShade="80"/>
                <w:sz w:val="18"/>
                <w:szCs w:val="18"/>
              </w:rPr>
            </w:pPr>
            <w:r w:rsidRPr="00B66F14">
              <w:rPr>
                <w:sz w:val="18"/>
                <w:szCs w:val="18"/>
              </w:rPr>
              <w:t>0.100</w:t>
            </w:r>
          </w:p>
        </w:tc>
        <w:tc>
          <w:tcPr>
            <w:tcW w:w="1204" w:type="dxa"/>
            <w:tcBorders>
              <w:top w:val="nil"/>
              <w:left w:val="nil"/>
              <w:bottom w:val="nil"/>
              <w:right w:val="nil"/>
            </w:tcBorders>
            <w:shd w:val="clear" w:color="auto" w:fill="auto"/>
            <w:noWrap/>
          </w:tcPr>
          <w:p w14:paraId="762C8CB6" w14:textId="17957CB0"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261F1CA0" w14:textId="5FE2B70E"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299FF5E" w14:textId="1170F391"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38E67970" w14:textId="0AB65F41"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8E65214"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618AF246" w14:textId="77777777" w:rsidR="005C24CF" w:rsidRPr="001E2547" w:rsidRDefault="005C24CF" w:rsidP="005C24CF">
            <w:pPr>
              <w:spacing w:after="0"/>
              <w:jc w:val="right"/>
              <w:rPr>
                <w:color w:val="000000"/>
                <w:szCs w:val="22"/>
              </w:rPr>
            </w:pPr>
          </w:p>
        </w:tc>
      </w:tr>
      <w:tr w:rsidR="005C24CF" w:rsidRPr="00054467" w14:paraId="7A92E076" w14:textId="2A7D4A30" w:rsidTr="00B66F14">
        <w:trPr>
          <w:jc w:val="center"/>
        </w:trPr>
        <w:tc>
          <w:tcPr>
            <w:tcW w:w="1530" w:type="dxa"/>
            <w:tcBorders>
              <w:top w:val="nil"/>
              <w:left w:val="nil"/>
              <w:bottom w:val="nil"/>
              <w:right w:val="nil"/>
            </w:tcBorders>
            <w:shd w:val="clear" w:color="auto" w:fill="auto"/>
            <w:noWrap/>
            <w:hideMark/>
          </w:tcPr>
          <w:p w14:paraId="58D8B4A5" w14:textId="77777777" w:rsidR="005C24CF" w:rsidRPr="00B66F14" w:rsidRDefault="005C24CF" w:rsidP="005C24CF">
            <w:pPr>
              <w:spacing w:after="0"/>
              <w:jc w:val="right"/>
              <w:rPr>
                <w:sz w:val="18"/>
                <w:szCs w:val="18"/>
              </w:rPr>
            </w:pPr>
            <w:r w:rsidRPr="00B66F14">
              <w:rPr>
                <w:sz w:val="18"/>
                <w:szCs w:val="18"/>
              </w:rPr>
              <w:t>1992</w:t>
            </w:r>
          </w:p>
        </w:tc>
        <w:tc>
          <w:tcPr>
            <w:tcW w:w="1127" w:type="dxa"/>
            <w:tcBorders>
              <w:top w:val="nil"/>
              <w:left w:val="nil"/>
              <w:bottom w:val="nil"/>
              <w:right w:val="nil"/>
            </w:tcBorders>
            <w:shd w:val="clear" w:color="auto" w:fill="auto"/>
            <w:noWrap/>
            <w:hideMark/>
          </w:tcPr>
          <w:p w14:paraId="0C970A11" w14:textId="08936127" w:rsidR="005C24CF" w:rsidRPr="00B66F14" w:rsidRDefault="005C24CF" w:rsidP="005C24CF">
            <w:pPr>
              <w:spacing w:after="0"/>
              <w:jc w:val="right"/>
              <w:rPr>
                <w:color w:val="808080" w:themeColor="background1" w:themeShade="80"/>
                <w:sz w:val="18"/>
                <w:szCs w:val="18"/>
              </w:rPr>
            </w:pPr>
            <w:r w:rsidRPr="00B66F14">
              <w:rPr>
                <w:sz w:val="18"/>
                <w:szCs w:val="18"/>
              </w:rPr>
              <w:t>0.385</w:t>
            </w:r>
          </w:p>
        </w:tc>
        <w:tc>
          <w:tcPr>
            <w:tcW w:w="888" w:type="dxa"/>
            <w:tcBorders>
              <w:top w:val="nil"/>
              <w:left w:val="nil"/>
              <w:bottom w:val="nil"/>
              <w:right w:val="nil"/>
            </w:tcBorders>
            <w:shd w:val="clear" w:color="auto" w:fill="auto"/>
            <w:noWrap/>
            <w:hideMark/>
          </w:tcPr>
          <w:p w14:paraId="1969E5C6" w14:textId="18545096" w:rsidR="005C24CF" w:rsidRPr="00B66F14" w:rsidRDefault="005C24CF" w:rsidP="005C24CF">
            <w:pPr>
              <w:spacing w:after="0"/>
              <w:jc w:val="right"/>
              <w:rPr>
                <w:color w:val="808080" w:themeColor="background1" w:themeShade="80"/>
                <w:sz w:val="18"/>
                <w:szCs w:val="18"/>
              </w:rPr>
            </w:pPr>
            <w:r w:rsidRPr="00B66F14">
              <w:rPr>
                <w:sz w:val="18"/>
                <w:szCs w:val="18"/>
              </w:rPr>
              <w:t>0.083</w:t>
            </w:r>
          </w:p>
        </w:tc>
        <w:tc>
          <w:tcPr>
            <w:tcW w:w="1204" w:type="dxa"/>
            <w:tcBorders>
              <w:top w:val="nil"/>
              <w:left w:val="nil"/>
              <w:bottom w:val="nil"/>
              <w:right w:val="nil"/>
            </w:tcBorders>
            <w:shd w:val="clear" w:color="auto" w:fill="auto"/>
            <w:noWrap/>
          </w:tcPr>
          <w:p w14:paraId="0EA0AE3B" w14:textId="2D52516B"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4548C3FB" w14:textId="5CDD354A"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3935704" w14:textId="77F548B2"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167DFE56" w14:textId="353CC8EF"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1A52EF11"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2393D65A" w14:textId="77777777" w:rsidR="005C24CF" w:rsidRPr="001E2547" w:rsidRDefault="005C24CF" w:rsidP="005C24CF">
            <w:pPr>
              <w:spacing w:after="0"/>
              <w:jc w:val="right"/>
              <w:rPr>
                <w:color w:val="000000"/>
                <w:szCs w:val="22"/>
              </w:rPr>
            </w:pPr>
          </w:p>
        </w:tc>
      </w:tr>
      <w:tr w:rsidR="005C24CF" w:rsidRPr="00054467" w14:paraId="02116AF1" w14:textId="7992F609" w:rsidTr="00B66F14">
        <w:trPr>
          <w:jc w:val="center"/>
        </w:trPr>
        <w:tc>
          <w:tcPr>
            <w:tcW w:w="1530" w:type="dxa"/>
            <w:tcBorders>
              <w:top w:val="nil"/>
              <w:left w:val="nil"/>
              <w:bottom w:val="nil"/>
              <w:right w:val="nil"/>
            </w:tcBorders>
            <w:shd w:val="clear" w:color="auto" w:fill="auto"/>
            <w:noWrap/>
            <w:hideMark/>
          </w:tcPr>
          <w:p w14:paraId="1FBF718A" w14:textId="77777777" w:rsidR="005C24CF" w:rsidRPr="00B66F14" w:rsidRDefault="005C24CF" w:rsidP="005C24CF">
            <w:pPr>
              <w:spacing w:after="0"/>
              <w:jc w:val="right"/>
              <w:rPr>
                <w:sz w:val="18"/>
                <w:szCs w:val="18"/>
              </w:rPr>
            </w:pPr>
            <w:r w:rsidRPr="00B66F14">
              <w:rPr>
                <w:sz w:val="18"/>
                <w:szCs w:val="18"/>
              </w:rPr>
              <w:t>1993</w:t>
            </w:r>
          </w:p>
        </w:tc>
        <w:tc>
          <w:tcPr>
            <w:tcW w:w="1127" w:type="dxa"/>
            <w:tcBorders>
              <w:top w:val="nil"/>
              <w:left w:val="nil"/>
              <w:bottom w:val="nil"/>
              <w:right w:val="nil"/>
            </w:tcBorders>
            <w:shd w:val="clear" w:color="auto" w:fill="auto"/>
            <w:noWrap/>
            <w:hideMark/>
          </w:tcPr>
          <w:p w14:paraId="0E737129" w14:textId="3934E167" w:rsidR="005C24CF" w:rsidRPr="00B66F14" w:rsidRDefault="005C24CF" w:rsidP="005C24CF">
            <w:pPr>
              <w:spacing w:after="0"/>
              <w:jc w:val="right"/>
              <w:rPr>
                <w:color w:val="808080" w:themeColor="background1" w:themeShade="80"/>
                <w:sz w:val="18"/>
                <w:szCs w:val="18"/>
              </w:rPr>
            </w:pPr>
            <w:r w:rsidRPr="00B66F14">
              <w:rPr>
                <w:sz w:val="18"/>
                <w:szCs w:val="18"/>
              </w:rPr>
              <w:t>0.310</w:t>
            </w:r>
          </w:p>
        </w:tc>
        <w:tc>
          <w:tcPr>
            <w:tcW w:w="888" w:type="dxa"/>
            <w:tcBorders>
              <w:top w:val="nil"/>
              <w:left w:val="nil"/>
              <w:bottom w:val="nil"/>
              <w:right w:val="nil"/>
            </w:tcBorders>
            <w:shd w:val="clear" w:color="auto" w:fill="auto"/>
            <w:noWrap/>
            <w:hideMark/>
          </w:tcPr>
          <w:p w14:paraId="7DC8E3F1" w14:textId="7BF456B6" w:rsidR="005C24CF" w:rsidRPr="00B66F14" w:rsidRDefault="005C24CF" w:rsidP="005C24CF">
            <w:pPr>
              <w:spacing w:after="0"/>
              <w:jc w:val="right"/>
              <w:rPr>
                <w:color w:val="808080" w:themeColor="background1" w:themeShade="80"/>
                <w:sz w:val="18"/>
                <w:szCs w:val="18"/>
              </w:rPr>
            </w:pPr>
            <w:r w:rsidRPr="00B66F14">
              <w:rPr>
                <w:sz w:val="18"/>
                <w:szCs w:val="18"/>
              </w:rPr>
              <w:t>0.068</w:t>
            </w:r>
          </w:p>
        </w:tc>
        <w:tc>
          <w:tcPr>
            <w:tcW w:w="1204" w:type="dxa"/>
            <w:tcBorders>
              <w:top w:val="nil"/>
              <w:left w:val="nil"/>
              <w:bottom w:val="nil"/>
              <w:right w:val="nil"/>
            </w:tcBorders>
            <w:shd w:val="clear" w:color="auto" w:fill="auto"/>
            <w:noWrap/>
          </w:tcPr>
          <w:p w14:paraId="1EDDA1A5" w14:textId="067323E2"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78EEB9E" w14:textId="4A0A412C"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00F1DA7A" w14:textId="57BAF2F7"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59573823" w14:textId="17F2C6A2"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6D579746"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15F5B214" w14:textId="77777777" w:rsidR="005C24CF" w:rsidRPr="001E2547" w:rsidRDefault="005C24CF" w:rsidP="005C24CF">
            <w:pPr>
              <w:spacing w:after="0"/>
              <w:jc w:val="right"/>
              <w:rPr>
                <w:color w:val="000000"/>
                <w:szCs w:val="22"/>
              </w:rPr>
            </w:pPr>
          </w:p>
        </w:tc>
      </w:tr>
      <w:tr w:rsidR="005C24CF" w:rsidRPr="00054467" w14:paraId="70BD0038" w14:textId="0DBD7805" w:rsidTr="00B66F14">
        <w:trPr>
          <w:jc w:val="center"/>
        </w:trPr>
        <w:tc>
          <w:tcPr>
            <w:tcW w:w="1530" w:type="dxa"/>
            <w:tcBorders>
              <w:top w:val="nil"/>
              <w:left w:val="nil"/>
              <w:bottom w:val="nil"/>
              <w:right w:val="nil"/>
            </w:tcBorders>
            <w:shd w:val="clear" w:color="auto" w:fill="auto"/>
            <w:noWrap/>
            <w:hideMark/>
          </w:tcPr>
          <w:p w14:paraId="1CAEFE7F" w14:textId="77777777" w:rsidR="005C24CF" w:rsidRPr="00B66F14" w:rsidRDefault="005C24CF" w:rsidP="005C24CF">
            <w:pPr>
              <w:spacing w:after="0"/>
              <w:jc w:val="right"/>
              <w:rPr>
                <w:sz w:val="18"/>
                <w:szCs w:val="18"/>
              </w:rPr>
            </w:pPr>
            <w:r w:rsidRPr="00B66F14">
              <w:rPr>
                <w:sz w:val="18"/>
                <w:szCs w:val="18"/>
              </w:rPr>
              <w:t>1994</w:t>
            </w:r>
          </w:p>
        </w:tc>
        <w:tc>
          <w:tcPr>
            <w:tcW w:w="1127" w:type="dxa"/>
            <w:tcBorders>
              <w:top w:val="nil"/>
              <w:left w:val="nil"/>
              <w:bottom w:val="nil"/>
              <w:right w:val="nil"/>
            </w:tcBorders>
            <w:shd w:val="clear" w:color="auto" w:fill="auto"/>
            <w:noWrap/>
            <w:hideMark/>
          </w:tcPr>
          <w:p w14:paraId="00661D31" w14:textId="54DE3F3D" w:rsidR="005C24CF" w:rsidRPr="00B66F14" w:rsidRDefault="005C24CF" w:rsidP="005C24CF">
            <w:pPr>
              <w:spacing w:after="0"/>
              <w:jc w:val="right"/>
              <w:rPr>
                <w:color w:val="808080" w:themeColor="background1" w:themeShade="80"/>
                <w:sz w:val="18"/>
                <w:szCs w:val="18"/>
              </w:rPr>
            </w:pPr>
            <w:r w:rsidRPr="00B66F14">
              <w:rPr>
                <w:sz w:val="18"/>
                <w:szCs w:val="18"/>
              </w:rPr>
              <w:t>0.348</w:t>
            </w:r>
          </w:p>
        </w:tc>
        <w:tc>
          <w:tcPr>
            <w:tcW w:w="888" w:type="dxa"/>
            <w:tcBorders>
              <w:top w:val="nil"/>
              <w:left w:val="nil"/>
              <w:bottom w:val="nil"/>
              <w:right w:val="nil"/>
            </w:tcBorders>
            <w:shd w:val="clear" w:color="auto" w:fill="auto"/>
            <w:noWrap/>
            <w:hideMark/>
          </w:tcPr>
          <w:p w14:paraId="687A861D" w14:textId="7166C4A3" w:rsidR="005C24CF" w:rsidRPr="00B66F14" w:rsidRDefault="005C24CF" w:rsidP="005C24CF">
            <w:pPr>
              <w:spacing w:after="0"/>
              <w:jc w:val="right"/>
              <w:rPr>
                <w:color w:val="808080" w:themeColor="background1" w:themeShade="80"/>
                <w:sz w:val="18"/>
                <w:szCs w:val="18"/>
              </w:rPr>
            </w:pPr>
            <w:r w:rsidRPr="00B66F14">
              <w:rPr>
                <w:sz w:val="18"/>
                <w:szCs w:val="18"/>
              </w:rPr>
              <w:t>0.072</w:t>
            </w:r>
          </w:p>
        </w:tc>
        <w:tc>
          <w:tcPr>
            <w:tcW w:w="1204" w:type="dxa"/>
            <w:tcBorders>
              <w:top w:val="nil"/>
              <w:left w:val="nil"/>
              <w:bottom w:val="nil"/>
              <w:right w:val="nil"/>
            </w:tcBorders>
            <w:shd w:val="clear" w:color="auto" w:fill="auto"/>
            <w:noWrap/>
          </w:tcPr>
          <w:p w14:paraId="3F77F1E9" w14:textId="11D432D2"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78844AB" w14:textId="0A3441FD"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41BF49D5" w14:textId="5AD5B74D"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62805801" w14:textId="3A07DDD3"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17FE4455"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38B2079F" w14:textId="77777777" w:rsidR="005C24CF" w:rsidRPr="001E2547" w:rsidRDefault="005C24CF" w:rsidP="005C24CF">
            <w:pPr>
              <w:spacing w:after="0"/>
              <w:jc w:val="right"/>
              <w:rPr>
                <w:color w:val="000000"/>
                <w:szCs w:val="22"/>
              </w:rPr>
            </w:pPr>
          </w:p>
        </w:tc>
      </w:tr>
      <w:tr w:rsidR="005C24CF" w:rsidRPr="00054467" w14:paraId="77E31F3C" w14:textId="20DB3442" w:rsidTr="00B66F14">
        <w:trPr>
          <w:jc w:val="center"/>
        </w:trPr>
        <w:tc>
          <w:tcPr>
            <w:tcW w:w="1530" w:type="dxa"/>
            <w:tcBorders>
              <w:top w:val="nil"/>
              <w:left w:val="nil"/>
              <w:bottom w:val="nil"/>
              <w:right w:val="nil"/>
            </w:tcBorders>
            <w:shd w:val="clear" w:color="auto" w:fill="auto"/>
            <w:noWrap/>
            <w:hideMark/>
          </w:tcPr>
          <w:p w14:paraId="45EB26AF" w14:textId="77777777" w:rsidR="005C24CF" w:rsidRPr="00B66F14" w:rsidRDefault="005C24CF" w:rsidP="005C24CF">
            <w:pPr>
              <w:spacing w:after="0"/>
              <w:jc w:val="right"/>
              <w:rPr>
                <w:sz w:val="18"/>
                <w:szCs w:val="18"/>
              </w:rPr>
            </w:pPr>
            <w:r w:rsidRPr="00B66F14">
              <w:rPr>
                <w:sz w:val="18"/>
                <w:szCs w:val="18"/>
              </w:rPr>
              <w:t>1995</w:t>
            </w:r>
          </w:p>
        </w:tc>
        <w:tc>
          <w:tcPr>
            <w:tcW w:w="1127" w:type="dxa"/>
            <w:tcBorders>
              <w:top w:val="nil"/>
              <w:left w:val="nil"/>
              <w:bottom w:val="nil"/>
              <w:right w:val="nil"/>
            </w:tcBorders>
            <w:shd w:val="clear" w:color="auto" w:fill="auto"/>
            <w:noWrap/>
            <w:hideMark/>
          </w:tcPr>
          <w:p w14:paraId="6937EB00" w14:textId="2ABA5272" w:rsidR="005C24CF" w:rsidRPr="00B66F14" w:rsidRDefault="005C24CF" w:rsidP="005C24CF">
            <w:pPr>
              <w:spacing w:after="0"/>
              <w:jc w:val="right"/>
              <w:rPr>
                <w:color w:val="808080" w:themeColor="background1" w:themeShade="80"/>
                <w:sz w:val="18"/>
                <w:szCs w:val="18"/>
              </w:rPr>
            </w:pPr>
            <w:r w:rsidRPr="00B66F14">
              <w:rPr>
                <w:sz w:val="18"/>
                <w:szCs w:val="18"/>
              </w:rPr>
              <w:t>0.438</w:t>
            </w:r>
          </w:p>
        </w:tc>
        <w:tc>
          <w:tcPr>
            <w:tcW w:w="888" w:type="dxa"/>
            <w:tcBorders>
              <w:top w:val="nil"/>
              <w:left w:val="nil"/>
              <w:bottom w:val="nil"/>
              <w:right w:val="nil"/>
            </w:tcBorders>
            <w:shd w:val="clear" w:color="auto" w:fill="auto"/>
            <w:noWrap/>
            <w:hideMark/>
          </w:tcPr>
          <w:p w14:paraId="213F60A1" w14:textId="2E89ECB1" w:rsidR="005C24CF" w:rsidRPr="00B66F14" w:rsidRDefault="005C24CF" w:rsidP="005C24CF">
            <w:pPr>
              <w:spacing w:after="0"/>
              <w:jc w:val="right"/>
              <w:rPr>
                <w:color w:val="808080" w:themeColor="background1" w:themeShade="80"/>
                <w:sz w:val="18"/>
                <w:szCs w:val="18"/>
              </w:rPr>
            </w:pPr>
            <w:r w:rsidRPr="00B66F14">
              <w:rPr>
                <w:sz w:val="18"/>
                <w:szCs w:val="18"/>
              </w:rPr>
              <w:t>0.082</w:t>
            </w:r>
          </w:p>
        </w:tc>
        <w:tc>
          <w:tcPr>
            <w:tcW w:w="1204" w:type="dxa"/>
            <w:tcBorders>
              <w:top w:val="nil"/>
              <w:left w:val="nil"/>
              <w:bottom w:val="nil"/>
              <w:right w:val="nil"/>
            </w:tcBorders>
            <w:shd w:val="clear" w:color="auto" w:fill="auto"/>
            <w:noWrap/>
          </w:tcPr>
          <w:p w14:paraId="176ABD1C" w14:textId="01A6B4A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4E58C9F" w14:textId="14AE66B4"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550AB78" w14:textId="351D3DAD"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2CEF03D" w14:textId="53E5E208"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059B9F8D"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1470851F" w14:textId="77777777" w:rsidR="005C24CF" w:rsidRPr="001E2547" w:rsidRDefault="005C24CF" w:rsidP="005C24CF">
            <w:pPr>
              <w:spacing w:after="0"/>
              <w:jc w:val="right"/>
              <w:rPr>
                <w:color w:val="000000"/>
                <w:szCs w:val="22"/>
              </w:rPr>
            </w:pPr>
          </w:p>
        </w:tc>
      </w:tr>
      <w:tr w:rsidR="005C24CF" w:rsidRPr="00054467" w14:paraId="65691DED" w14:textId="3BAFB221" w:rsidTr="00B66F14">
        <w:trPr>
          <w:jc w:val="center"/>
        </w:trPr>
        <w:tc>
          <w:tcPr>
            <w:tcW w:w="1530" w:type="dxa"/>
            <w:tcBorders>
              <w:top w:val="nil"/>
              <w:left w:val="nil"/>
              <w:right w:val="nil"/>
            </w:tcBorders>
            <w:shd w:val="clear" w:color="auto" w:fill="auto"/>
            <w:noWrap/>
            <w:hideMark/>
          </w:tcPr>
          <w:p w14:paraId="5BF5E218" w14:textId="77777777" w:rsidR="005C24CF" w:rsidRPr="00B66F14" w:rsidRDefault="005C24CF" w:rsidP="005C24CF">
            <w:pPr>
              <w:spacing w:after="0"/>
              <w:jc w:val="right"/>
              <w:rPr>
                <w:sz w:val="18"/>
                <w:szCs w:val="18"/>
              </w:rPr>
            </w:pPr>
            <w:r w:rsidRPr="00B66F14">
              <w:rPr>
                <w:sz w:val="18"/>
                <w:szCs w:val="18"/>
              </w:rPr>
              <w:t>1996</w:t>
            </w:r>
          </w:p>
        </w:tc>
        <w:tc>
          <w:tcPr>
            <w:tcW w:w="1127" w:type="dxa"/>
            <w:tcBorders>
              <w:top w:val="nil"/>
              <w:left w:val="nil"/>
              <w:right w:val="nil"/>
            </w:tcBorders>
            <w:shd w:val="clear" w:color="auto" w:fill="auto"/>
            <w:noWrap/>
            <w:hideMark/>
          </w:tcPr>
          <w:p w14:paraId="02EFAA4F" w14:textId="41FB44B1" w:rsidR="005C24CF" w:rsidRPr="00B66F14" w:rsidRDefault="005C24CF" w:rsidP="005C24CF">
            <w:pPr>
              <w:spacing w:after="0"/>
              <w:jc w:val="right"/>
              <w:rPr>
                <w:color w:val="808080" w:themeColor="background1" w:themeShade="80"/>
                <w:sz w:val="18"/>
                <w:szCs w:val="18"/>
              </w:rPr>
            </w:pPr>
            <w:r w:rsidRPr="00B66F14">
              <w:rPr>
                <w:sz w:val="18"/>
                <w:szCs w:val="18"/>
              </w:rPr>
              <w:t>0.309</w:t>
            </w:r>
          </w:p>
        </w:tc>
        <w:tc>
          <w:tcPr>
            <w:tcW w:w="888" w:type="dxa"/>
            <w:tcBorders>
              <w:top w:val="nil"/>
              <w:left w:val="nil"/>
              <w:right w:val="nil"/>
            </w:tcBorders>
            <w:shd w:val="clear" w:color="auto" w:fill="auto"/>
            <w:noWrap/>
            <w:hideMark/>
          </w:tcPr>
          <w:p w14:paraId="3F654847" w14:textId="59D21522" w:rsidR="005C24CF" w:rsidRPr="00B66F14" w:rsidRDefault="005C24CF" w:rsidP="005C24CF">
            <w:pPr>
              <w:spacing w:after="0"/>
              <w:jc w:val="right"/>
              <w:rPr>
                <w:color w:val="808080" w:themeColor="background1" w:themeShade="80"/>
                <w:sz w:val="18"/>
                <w:szCs w:val="18"/>
              </w:rPr>
            </w:pPr>
            <w:r w:rsidRPr="00B66F14">
              <w:rPr>
                <w:sz w:val="18"/>
                <w:szCs w:val="18"/>
              </w:rPr>
              <w:t>0.061</w:t>
            </w:r>
          </w:p>
        </w:tc>
        <w:tc>
          <w:tcPr>
            <w:tcW w:w="1204" w:type="dxa"/>
            <w:tcBorders>
              <w:top w:val="nil"/>
              <w:left w:val="nil"/>
              <w:right w:val="nil"/>
            </w:tcBorders>
            <w:shd w:val="clear" w:color="auto" w:fill="auto"/>
            <w:noWrap/>
          </w:tcPr>
          <w:p w14:paraId="2B92B2C0" w14:textId="3A80D641" w:rsidR="005C24CF" w:rsidRPr="009857DC" w:rsidRDefault="005C24CF" w:rsidP="005C24CF">
            <w:pPr>
              <w:spacing w:after="0"/>
              <w:jc w:val="right"/>
              <w:rPr>
                <w:sz w:val="18"/>
                <w:szCs w:val="18"/>
              </w:rPr>
            </w:pPr>
          </w:p>
        </w:tc>
        <w:tc>
          <w:tcPr>
            <w:tcW w:w="1058" w:type="dxa"/>
            <w:tcBorders>
              <w:top w:val="nil"/>
              <w:left w:val="nil"/>
              <w:right w:val="nil"/>
            </w:tcBorders>
            <w:shd w:val="clear" w:color="auto" w:fill="auto"/>
            <w:noWrap/>
          </w:tcPr>
          <w:p w14:paraId="35E029E5" w14:textId="736D130D" w:rsidR="005C24CF" w:rsidRPr="009857DC" w:rsidRDefault="005C24CF" w:rsidP="005C24CF">
            <w:pPr>
              <w:spacing w:after="0"/>
              <w:jc w:val="right"/>
              <w:rPr>
                <w:sz w:val="18"/>
                <w:szCs w:val="18"/>
              </w:rPr>
            </w:pPr>
          </w:p>
        </w:tc>
        <w:tc>
          <w:tcPr>
            <w:tcW w:w="1170" w:type="dxa"/>
            <w:tcBorders>
              <w:top w:val="nil"/>
              <w:left w:val="nil"/>
              <w:right w:val="nil"/>
            </w:tcBorders>
            <w:shd w:val="clear" w:color="auto" w:fill="auto"/>
            <w:vAlign w:val="bottom"/>
          </w:tcPr>
          <w:p w14:paraId="73B40E3B" w14:textId="02FE8E63" w:rsidR="005C24CF" w:rsidRPr="001E2547" w:rsidRDefault="005C24CF" w:rsidP="005C24CF">
            <w:pPr>
              <w:spacing w:after="0"/>
              <w:jc w:val="right"/>
              <w:rPr>
                <w:szCs w:val="22"/>
              </w:rPr>
            </w:pPr>
          </w:p>
        </w:tc>
        <w:tc>
          <w:tcPr>
            <w:tcW w:w="1080" w:type="dxa"/>
            <w:tcBorders>
              <w:top w:val="nil"/>
              <w:left w:val="nil"/>
              <w:right w:val="nil"/>
            </w:tcBorders>
            <w:shd w:val="clear" w:color="auto" w:fill="auto"/>
            <w:vAlign w:val="bottom"/>
          </w:tcPr>
          <w:p w14:paraId="5D92D7AE" w14:textId="3DD3D77C" w:rsidR="005C24CF" w:rsidRPr="001E2547" w:rsidRDefault="005C24CF" w:rsidP="005C24CF">
            <w:pPr>
              <w:spacing w:after="0"/>
              <w:jc w:val="right"/>
              <w:rPr>
                <w:szCs w:val="22"/>
              </w:rPr>
            </w:pPr>
          </w:p>
        </w:tc>
        <w:tc>
          <w:tcPr>
            <w:tcW w:w="1123" w:type="dxa"/>
            <w:tcBorders>
              <w:top w:val="nil"/>
              <w:left w:val="nil"/>
              <w:right w:val="nil"/>
            </w:tcBorders>
            <w:shd w:val="clear" w:color="auto" w:fill="auto"/>
          </w:tcPr>
          <w:p w14:paraId="6A9047C6" w14:textId="77777777" w:rsidR="005C24CF" w:rsidRPr="001E2547" w:rsidRDefault="005C24CF" w:rsidP="005C24CF">
            <w:pPr>
              <w:spacing w:after="0"/>
              <w:jc w:val="right"/>
              <w:rPr>
                <w:color w:val="000000"/>
                <w:szCs w:val="22"/>
              </w:rPr>
            </w:pPr>
          </w:p>
        </w:tc>
        <w:tc>
          <w:tcPr>
            <w:tcW w:w="1037" w:type="dxa"/>
            <w:tcBorders>
              <w:top w:val="nil"/>
              <w:left w:val="nil"/>
              <w:right w:val="nil"/>
            </w:tcBorders>
            <w:shd w:val="clear" w:color="auto" w:fill="auto"/>
          </w:tcPr>
          <w:p w14:paraId="5E517AD9" w14:textId="77777777" w:rsidR="005C24CF" w:rsidRPr="001E2547" w:rsidRDefault="005C24CF" w:rsidP="005C24CF">
            <w:pPr>
              <w:spacing w:after="0"/>
              <w:jc w:val="right"/>
              <w:rPr>
                <w:color w:val="000000"/>
                <w:szCs w:val="22"/>
              </w:rPr>
            </w:pPr>
          </w:p>
        </w:tc>
      </w:tr>
      <w:tr w:rsidR="005C24CF" w:rsidRPr="00054467" w14:paraId="2B132A59" w14:textId="76E2AF05" w:rsidTr="00B66F14">
        <w:trPr>
          <w:jc w:val="center"/>
        </w:trPr>
        <w:tc>
          <w:tcPr>
            <w:tcW w:w="1530" w:type="dxa"/>
            <w:tcBorders>
              <w:left w:val="nil"/>
              <w:right w:val="nil"/>
            </w:tcBorders>
            <w:shd w:val="clear" w:color="auto" w:fill="auto"/>
            <w:noWrap/>
          </w:tcPr>
          <w:p w14:paraId="0C605DEA" w14:textId="77777777" w:rsidR="005C24CF" w:rsidRPr="00B66F14" w:rsidRDefault="005C24CF" w:rsidP="005C24CF">
            <w:pPr>
              <w:spacing w:after="0"/>
              <w:jc w:val="right"/>
              <w:rPr>
                <w:sz w:val="18"/>
                <w:szCs w:val="18"/>
              </w:rPr>
            </w:pPr>
            <w:r w:rsidRPr="00B66F14">
              <w:rPr>
                <w:sz w:val="18"/>
                <w:szCs w:val="18"/>
              </w:rPr>
              <w:t>1997</w:t>
            </w:r>
          </w:p>
        </w:tc>
        <w:tc>
          <w:tcPr>
            <w:tcW w:w="1127" w:type="dxa"/>
            <w:tcBorders>
              <w:left w:val="nil"/>
              <w:right w:val="nil"/>
            </w:tcBorders>
            <w:shd w:val="clear" w:color="auto" w:fill="auto"/>
            <w:noWrap/>
          </w:tcPr>
          <w:p w14:paraId="67FF95B9" w14:textId="6468D6F0" w:rsidR="005C24CF" w:rsidRPr="00B66F14" w:rsidRDefault="005C24CF" w:rsidP="005C24CF">
            <w:pPr>
              <w:spacing w:after="0"/>
              <w:jc w:val="right"/>
              <w:rPr>
                <w:color w:val="808080" w:themeColor="background1" w:themeShade="80"/>
                <w:sz w:val="18"/>
                <w:szCs w:val="18"/>
              </w:rPr>
            </w:pPr>
            <w:r w:rsidRPr="00B66F14">
              <w:rPr>
                <w:sz w:val="18"/>
                <w:szCs w:val="18"/>
              </w:rPr>
              <w:t>0.294</w:t>
            </w:r>
          </w:p>
        </w:tc>
        <w:tc>
          <w:tcPr>
            <w:tcW w:w="888" w:type="dxa"/>
            <w:tcBorders>
              <w:left w:val="nil"/>
              <w:right w:val="nil"/>
            </w:tcBorders>
            <w:shd w:val="clear" w:color="auto" w:fill="auto"/>
            <w:noWrap/>
          </w:tcPr>
          <w:p w14:paraId="531FD17E" w14:textId="232EB96C" w:rsidR="005C24CF" w:rsidRPr="00B66F14" w:rsidRDefault="005C24CF" w:rsidP="005C24CF">
            <w:pPr>
              <w:spacing w:after="0"/>
              <w:jc w:val="right"/>
              <w:rPr>
                <w:color w:val="808080" w:themeColor="background1" w:themeShade="80"/>
                <w:sz w:val="18"/>
                <w:szCs w:val="18"/>
              </w:rPr>
            </w:pPr>
            <w:r w:rsidRPr="00B66F14">
              <w:rPr>
                <w:sz w:val="18"/>
                <w:szCs w:val="18"/>
              </w:rPr>
              <w:t>0.057</w:t>
            </w:r>
          </w:p>
        </w:tc>
        <w:tc>
          <w:tcPr>
            <w:tcW w:w="1204" w:type="dxa"/>
            <w:tcBorders>
              <w:left w:val="nil"/>
              <w:right w:val="nil"/>
            </w:tcBorders>
            <w:shd w:val="clear" w:color="auto" w:fill="auto"/>
            <w:noWrap/>
          </w:tcPr>
          <w:p w14:paraId="06B4AF36" w14:textId="04F70867" w:rsidR="005C24CF" w:rsidRPr="009857DC" w:rsidDel="00710A0D" w:rsidRDefault="005C24CF" w:rsidP="005C24CF">
            <w:pPr>
              <w:spacing w:after="0"/>
              <w:jc w:val="right"/>
              <w:rPr>
                <w:sz w:val="18"/>
                <w:szCs w:val="18"/>
              </w:rPr>
            </w:pPr>
          </w:p>
        </w:tc>
        <w:tc>
          <w:tcPr>
            <w:tcW w:w="1058" w:type="dxa"/>
            <w:tcBorders>
              <w:left w:val="nil"/>
              <w:right w:val="nil"/>
            </w:tcBorders>
            <w:shd w:val="clear" w:color="auto" w:fill="auto"/>
            <w:noWrap/>
          </w:tcPr>
          <w:p w14:paraId="5CB25553" w14:textId="7BA85CA4" w:rsidR="005C24CF" w:rsidRPr="009857DC" w:rsidDel="00710A0D" w:rsidRDefault="005C24CF" w:rsidP="005C24CF">
            <w:pPr>
              <w:spacing w:after="0"/>
              <w:jc w:val="right"/>
              <w:rPr>
                <w:sz w:val="18"/>
                <w:szCs w:val="18"/>
              </w:rPr>
            </w:pPr>
          </w:p>
        </w:tc>
        <w:tc>
          <w:tcPr>
            <w:tcW w:w="1170" w:type="dxa"/>
            <w:tcBorders>
              <w:left w:val="nil"/>
              <w:right w:val="nil"/>
            </w:tcBorders>
            <w:shd w:val="clear" w:color="auto" w:fill="auto"/>
            <w:vAlign w:val="bottom"/>
          </w:tcPr>
          <w:p w14:paraId="40803F86" w14:textId="4359388C"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1311C083" w14:textId="7AA91360" w:rsidR="005C24CF" w:rsidRPr="001E2547" w:rsidRDefault="005C24CF" w:rsidP="005C24CF">
            <w:pPr>
              <w:spacing w:after="0"/>
              <w:jc w:val="right"/>
              <w:rPr>
                <w:szCs w:val="22"/>
              </w:rPr>
            </w:pPr>
          </w:p>
        </w:tc>
        <w:tc>
          <w:tcPr>
            <w:tcW w:w="1123" w:type="dxa"/>
            <w:tcBorders>
              <w:left w:val="nil"/>
              <w:right w:val="nil"/>
            </w:tcBorders>
            <w:shd w:val="clear" w:color="auto" w:fill="auto"/>
          </w:tcPr>
          <w:p w14:paraId="72B6FF9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71614B00" w14:textId="77777777" w:rsidR="005C24CF" w:rsidRPr="001E2547" w:rsidRDefault="005C24CF" w:rsidP="005C24CF">
            <w:pPr>
              <w:spacing w:after="0"/>
              <w:jc w:val="right"/>
              <w:rPr>
                <w:color w:val="000000"/>
                <w:szCs w:val="22"/>
              </w:rPr>
            </w:pPr>
          </w:p>
        </w:tc>
      </w:tr>
      <w:tr w:rsidR="005C24CF" w:rsidRPr="00054467" w14:paraId="3789AEA2" w14:textId="3C872654" w:rsidTr="00B66F14">
        <w:trPr>
          <w:jc w:val="center"/>
        </w:trPr>
        <w:tc>
          <w:tcPr>
            <w:tcW w:w="1530" w:type="dxa"/>
            <w:tcBorders>
              <w:left w:val="nil"/>
              <w:right w:val="nil"/>
            </w:tcBorders>
            <w:shd w:val="clear" w:color="auto" w:fill="auto"/>
            <w:noWrap/>
          </w:tcPr>
          <w:p w14:paraId="0A57EF6E" w14:textId="77777777" w:rsidR="005C24CF" w:rsidRPr="00B66F14" w:rsidRDefault="005C24CF" w:rsidP="005C24CF">
            <w:pPr>
              <w:spacing w:after="0"/>
              <w:jc w:val="right"/>
              <w:rPr>
                <w:sz w:val="18"/>
                <w:szCs w:val="18"/>
              </w:rPr>
            </w:pPr>
            <w:r w:rsidRPr="00B66F14">
              <w:rPr>
                <w:sz w:val="18"/>
                <w:szCs w:val="18"/>
              </w:rPr>
              <w:t>1998</w:t>
            </w:r>
          </w:p>
        </w:tc>
        <w:tc>
          <w:tcPr>
            <w:tcW w:w="1127" w:type="dxa"/>
            <w:tcBorders>
              <w:left w:val="nil"/>
              <w:right w:val="nil"/>
            </w:tcBorders>
            <w:shd w:val="clear" w:color="auto" w:fill="auto"/>
            <w:noWrap/>
          </w:tcPr>
          <w:p w14:paraId="6A88F77F" w14:textId="64BE240B" w:rsidR="005C24CF" w:rsidRPr="00B66F14" w:rsidRDefault="005C24CF" w:rsidP="005C24CF">
            <w:pPr>
              <w:spacing w:after="0"/>
              <w:jc w:val="right"/>
              <w:rPr>
                <w:color w:val="808080" w:themeColor="background1" w:themeShade="80"/>
                <w:sz w:val="18"/>
                <w:szCs w:val="18"/>
              </w:rPr>
            </w:pPr>
            <w:r w:rsidRPr="00B66F14">
              <w:rPr>
                <w:sz w:val="18"/>
                <w:szCs w:val="18"/>
              </w:rPr>
              <w:t>0.272</w:t>
            </w:r>
          </w:p>
        </w:tc>
        <w:tc>
          <w:tcPr>
            <w:tcW w:w="888" w:type="dxa"/>
            <w:tcBorders>
              <w:left w:val="nil"/>
              <w:right w:val="nil"/>
            </w:tcBorders>
            <w:shd w:val="clear" w:color="auto" w:fill="auto"/>
            <w:noWrap/>
          </w:tcPr>
          <w:p w14:paraId="238BA73E" w14:textId="706D9945" w:rsidR="005C24CF" w:rsidRPr="00B66F14" w:rsidRDefault="005C24CF" w:rsidP="005C24CF">
            <w:pPr>
              <w:spacing w:after="0"/>
              <w:jc w:val="right"/>
              <w:rPr>
                <w:color w:val="808080" w:themeColor="background1" w:themeShade="80"/>
                <w:sz w:val="18"/>
                <w:szCs w:val="18"/>
              </w:rPr>
            </w:pPr>
            <w:r w:rsidRPr="00B66F14">
              <w:rPr>
                <w:sz w:val="18"/>
                <w:szCs w:val="18"/>
              </w:rPr>
              <w:t>0.052</w:t>
            </w:r>
          </w:p>
        </w:tc>
        <w:tc>
          <w:tcPr>
            <w:tcW w:w="1204" w:type="dxa"/>
            <w:tcBorders>
              <w:left w:val="nil"/>
              <w:right w:val="nil"/>
            </w:tcBorders>
            <w:shd w:val="clear" w:color="auto" w:fill="auto"/>
            <w:noWrap/>
          </w:tcPr>
          <w:p w14:paraId="3F9BC2C6" w14:textId="5E795A12" w:rsidR="005C24CF" w:rsidRPr="009857DC" w:rsidRDefault="005C24CF" w:rsidP="005C24CF">
            <w:pPr>
              <w:spacing w:after="0"/>
              <w:jc w:val="right"/>
            </w:pPr>
          </w:p>
        </w:tc>
        <w:tc>
          <w:tcPr>
            <w:tcW w:w="1058" w:type="dxa"/>
            <w:tcBorders>
              <w:left w:val="nil"/>
              <w:right w:val="nil"/>
            </w:tcBorders>
            <w:shd w:val="clear" w:color="auto" w:fill="auto"/>
            <w:noWrap/>
          </w:tcPr>
          <w:p w14:paraId="558C0A2F" w14:textId="1409FE9C" w:rsidR="005C24CF" w:rsidRPr="009857DC" w:rsidRDefault="005C24CF" w:rsidP="005C24CF">
            <w:pPr>
              <w:spacing w:after="0"/>
              <w:jc w:val="right"/>
            </w:pPr>
          </w:p>
        </w:tc>
        <w:tc>
          <w:tcPr>
            <w:tcW w:w="1170" w:type="dxa"/>
            <w:tcBorders>
              <w:left w:val="nil"/>
              <w:right w:val="nil"/>
            </w:tcBorders>
            <w:shd w:val="clear" w:color="auto" w:fill="auto"/>
            <w:vAlign w:val="bottom"/>
          </w:tcPr>
          <w:p w14:paraId="786F8842" w14:textId="02A22876"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9CB4E59" w14:textId="50DB2834" w:rsidR="005C24CF" w:rsidRPr="001E2547" w:rsidRDefault="005C24CF" w:rsidP="005C24CF">
            <w:pPr>
              <w:spacing w:after="0"/>
              <w:jc w:val="right"/>
              <w:rPr>
                <w:szCs w:val="22"/>
              </w:rPr>
            </w:pPr>
          </w:p>
        </w:tc>
        <w:tc>
          <w:tcPr>
            <w:tcW w:w="1123" w:type="dxa"/>
            <w:tcBorders>
              <w:left w:val="nil"/>
              <w:right w:val="nil"/>
            </w:tcBorders>
            <w:shd w:val="clear" w:color="auto" w:fill="auto"/>
          </w:tcPr>
          <w:p w14:paraId="42D4336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27D62A93" w14:textId="77777777" w:rsidR="005C24CF" w:rsidRPr="001E2547" w:rsidRDefault="005C24CF" w:rsidP="005C24CF">
            <w:pPr>
              <w:spacing w:after="0"/>
              <w:jc w:val="right"/>
              <w:rPr>
                <w:color w:val="000000"/>
                <w:szCs w:val="22"/>
              </w:rPr>
            </w:pPr>
          </w:p>
        </w:tc>
      </w:tr>
      <w:tr w:rsidR="005C24CF" w:rsidRPr="00054467" w14:paraId="485254F4" w14:textId="5E2C1CDF" w:rsidTr="00B66F14">
        <w:trPr>
          <w:jc w:val="center"/>
        </w:trPr>
        <w:tc>
          <w:tcPr>
            <w:tcW w:w="1530" w:type="dxa"/>
            <w:tcBorders>
              <w:left w:val="nil"/>
              <w:right w:val="nil"/>
            </w:tcBorders>
            <w:shd w:val="clear" w:color="auto" w:fill="auto"/>
            <w:noWrap/>
          </w:tcPr>
          <w:p w14:paraId="66922A6E" w14:textId="77777777" w:rsidR="005C24CF" w:rsidRPr="00B66F14" w:rsidRDefault="005C24CF" w:rsidP="005C24CF">
            <w:pPr>
              <w:spacing w:after="0"/>
              <w:jc w:val="right"/>
              <w:rPr>
                <w:sz w:val="18"/>
                <w:szCs w:val="18"/>
              </w:rPr>
            </w:pPr>
            <w:r w:rsidRPr="00B66F14">
              <w:rPr>
                <w:sz w:val="18"/>
                <w:szCs w:val="18"/>
              </w:rPr>
              <w:t>1999</w:t>
            </w:r>
          </w:p>
        </w:tc>
        <w:tc>
          <w:tcPr>
            <w:tcW w:w="1127" w:type="dxa"/>
            <w:tcBorders>
              <w:left w:val="nil"/>
              <w:right w:val="nil"/>
            </w:tcBorders>
            <w:shd w:val="clear" w:color="auto" w:fill="auto"/>
            <w:noWrap/>
          </w:tcPr>
          <w:p w14:paraId="1072ADD6" w14:textId="3BBB1BA6" w:rsidR="005C24CF" w:rsidRPr="00B66F14" w:rsidRDefault="005C24CF" w:rsidP="005C24CF">
            <w:pPr>
              <w:spacing w:after="0"/>
              <w:jc w:val="right"/>
              <w:rPr>
                <w:color w:val="808080" w:themeColor="background1" w:themeShade="80"/>
                <w:sz w:val="18"/>
                <w:szCs w:val="18"/>
              </w:rPr>
            </w:pPr>
            <w:r w:rsidRPr="00B66F14">
              <w:rPr>
                <w:sz w:val="18"/>
                <w:szCs w:val="18"/>
              </w:rPr>
              <w:t>0.367</w:t>
            </w:r>
          </w:p>
        </w:tc>
        <w:tc>
          <w:tcPr>
            <w:tcW w:w="888" w:type="dxa"/>
            <w:tcBorders>
              <w:left w:val="nil"/>
              <w:right w:val="nil"/>
            </w:tcBorders>
            <w:shd w:val="clear" w:color="auto" w:fill="auto"/>
            <w:noWrap/>
          </w:tcPr>
          <w:p w14:paraId="1A839621" w14:textId="3D9954DE" w:rsidR="005C24CF" w:rsidRPr="00B66F14" w:rsidRDefault="005C24CF" w:rsidP="005C24CF">
            <w:pPr>
              <w:spacing w:after="0"/>
              <w:jc w:val="right"/>
              <w:rPr>
                <w:color w:val="808080" w:themeColor="background1" w:themeShade="80"/>
                <w:sz w:val="18"/>
                <w:szCs w:val="18"/>
              </w:rPr>
            </w:pPr>
            <w:r w:rsidRPr="00B66F14">
              <w:rPr>
                <w:sz w:val="18"/>
                <w:szCs w:val="18"/>
              </w:rPr>
              <w:t>0.066</w:t>
            </w:r>
          </w:p>
        </w:tc>
        <w:tc>
          <w:tcPr>
            <w:tcW w:w="1204" w:type="dxa"/>
            <w:tcBorders>
              <w:left w:val="nil"/>
              <w:right w:val="nil"/>
            </w:tcBorders>
            <w:shd w:val="clear" w:color="auto" w:fill="auto"/>
            <w:noWrap/>
          </w:tcPr>
          <w:p w14:paraId="452329FC" w14:textId="2CBDF8D2" w:rsidR="005C24CF" w:rsidRPr="009857DC" w:rsidRDefault="005C24CF" w:rsidP="005C24CF">
            <w:pPr>
              <w:spacing w:after="0"/>
              <w:jc w:val="right"/>
            </w:pPr>
          </w:p>
        </w:tc>
        <w:tc>
          <w:tcPr>
            <w:tcW w:w="1058" w:type="dxa"/>
            <w:tcBorders>
              <w:left w:val="nil"/>
              <w:right w:val="nil"/>
            </w:tcBorders>
            <w:shd w:val="clear" w:color="auto" w:fill="auto"/>
            <w:noWrap/>
          </w:tcPr>
          <w:p w14:paraId="710E72A6" w14:textId="7081559A" w:rsidR="005C24CF" w:rsidRPr="009857DC" w:rsidRDefault="005C24CF" w:rsidP="005C24CF">
            <w:pPr>
              <w:spacing w:after="0"/>
              <w:jc w:val="right"/>
            </w:pPr>
          </w:p>
        </w:tc>
        <w:tc>
          <w:tcPr>
            <w:tcW w:w="1170" w:type="dxa"/>
            <w:tcBorders>
              <w:left w:val="nil"/>
              <w:right w:val="nil"/>
            </w:tcBorders>
            <w:shd w:val="clear" w:color="auto" w:fill="auto"/>
            <w:vAlign w:val="bottom"/>
          </w:tcPr>
          <w:p w14:paraId="52513CCB" w14:textId="1B0726EF"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11962691" w14:textId="21F6FAFB" w:rsidR="005C24CF" w:rsidRPr="001E2547" w:rsidRDefault="005C24CF" w:rsidP="005C24CF">
            <w:pPr>
              <w:spacing w:after="0"/>
              <w:jc w:val="right"/>
              <w:rPr>
                <w:szCs w:val="22"/>
              </w:rPr>
            </w:pPr>
          </w:p>
        </w:tc>
        <w:tc>
          <w:tcPr>
            <w:tcW w:w="1123" w:type="dxa"/>
            <w:tcBorders>
              <w:left w:val="nil"/>
              <w:right w:val="nil"/>
            </w:tcBorders>
            <w:shd w:val="clear" w:color="auto" w:fill="auto"/>
          </w:tcPr>
          <w:p w14:paraId="6337B2B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5D5C7E30" w14:textId="77777777" w:rsidR="005C24CF" w:rsidRPr="001E2547" w:rsidRDefault="005C24CF" w:rsidP="005C24CF">
            <w:pPr>
              <w:spacing w:after="0"/>
              <w:jc w:val="right"/>
              <w:rPr>
                <w:color w:val="000000"/>
                <w:szCs w:val="22"/>
              </w:rPr>
            </w:pPr>
          </w:p>
        </w:tc>
      </w:tr>
      <w:tr w:rsidR="005C24CF" w:rsidRPr="00054467" w14:paraId="76266F59" w14:textId="4061D5D9" w:rsidTr="00B66F14">
        <w:trPr>
          <w:jc w:val="center"/>
        </w:trPr>
        <w:tc>
          <w:tcPr>
            <w:tcW w:w="1530" w:type="dxa"/>
            <w:tcBorders>
              <w:left w:val="nil"/>
              <w:right w:val="nil"/>
            </w:tcBorders>
            <w:shd w:val="clear" w:color="auto" w:fill="auto"/>
            <w:noWrap/>
          </w:tcPr>
          <w:p w14:paraId="71AFF797" w14:textId="77777777" w:rsidR="005C24CF" w:rsidRPr="00B66F14" w:rsidRDefault="005C24CF" w:rsidP="005C24CF">
            <w:pPr>
              <w:spacing w:after="0"/>
              <w:jc w:val="right"/>
              <w:rPr>
                <w:sz w:val="18"/>
                <w:szCs w:val="18"/>
              </w:rPr>
            </w:pPr>
            <w:r w:rsidRPr="00B66F14">
              <w:rPr>
                <w:sz w:val="18"/>
                <w:szCs w:val="18"/>
              </w:rPr>
              <w:t>2000</w:t>
            </w:r>
          </w:p>
        </w:tc>
        <w:tc>
          <w:tcPr>
            <w:tcW w:w="1127" w:type="dxa"/>
            <w:tcBorders>
              <w:left w:val="nil"/>
              <w:right w:val="nil"/>
            </w:tcBorders>
            <w:shd w:val="clear" w:color="auto" w:fill="auto"/>
            <w:noWrap/>
          </w:tcPr>
          <w:p w14:paraId="06BA5791" w14:textId="0D3A63ED" w:rsidR="005C24CF" w:rsidRPr="00B66F14" w:rsidRDefault="005C24CF" w:rsidP="005C24CF">
            <w:pPr>
              <w:spacing w:after="0"/>
              <w:jc w:val="right"/>
              <w:rPr>
                <w:color w:val="808080" w:themeColor="background1" w:themeShade="80"/>
                <w:sz w:val="18"/>
                <w:szCs w:val="18"/>
              </w:rPr>
            </w:pPr>
            <w:r w:rsidRPr="00B66F14">
              <w:rPr>
                <w:sz w:val="18"/>
                <w:szCs w:val="18"/>
              </w:rPr>
              <w:t>0.439</w:t>
            </w:r>
          </w:p>
        </w:tc>
        <w:tc>
          <w:tcPr>
            <w:tcW w:w="888" w:type="dxa"/>
            <w:tcBorders>
              <w:left w:val="nil"/>
              <w:right w:val="nil"/>
            </w:tcBorders>
            <w:shd w:val="clear" w:color="auto" w:fill="auto"/>
            <w:noWrap/>
          </w:tcPr>
          <w:p w14:paraId="35BE04F5" w14:textId="7E6C32D2" w:rsidR="005C24CF" w:rsidRPr="00B66F14" w:rsidRDefault="005C24CF" w:rsidP="005C24CF">
            <w:pPr>
              <w:spacing w:after="0"/>
              <w:jc w:val="right"/>
              <w:rPr>
                <w:color w:val="808080" w:themeColor="background1" w:themeShade="80"/>
                <w:sz w:val="18"/>
                <w:szCs w:val="18"/>
              </w:rPr>
            </w:pPr>
            <w:r w:rsidRPr="00B66F14">
              <w:rPr>
                <w:sz w:val="18"/>
                <w:szCs w:val="18"/>
              </w:rPr>
              <w:t>0.076</w:t>
            </w:r>
          </w:p>
        </w:tc>
        <w:tc>
          <w:tcPr>
            <w:tcW w:w="1204" w:type="dxa"/>
            <w:tcBorders>
              <w:left w:val="nil"/>
              <w:right w:val="nil"/>
            </w:tcBorders>
            <w:shd w:val="clear" w:color="auto" w:fill="auto"/>
            <w:noWrap/>
          </w:tcPr>
          <w:p w14:paraId="55D0F615" w14:textId="75CB5A59" w:rsidR="005C24CF" w:rsidRPr="009857DC" w:rsidRDefault="005C24CF" w:rsidP="005C24CF">
            <w:pPr>
              <w:spacing w:after="0"/>
              <w:jc w:val="right"/>
            </w:pPr>
          </w:p>
        </w:tc>
        <w:tc>
          <w:tcPr>
            <w:tcW w:w="1058" w:type="dxa"/>
            <w:tcBorders>
              <w:left w:val="nil"/>
              <w:right w:val="nil"/>
            </w:tcBorders>
            <w:shd w:val="clear" w:color="auto" w:fill="auto"/>
            <w:noWrap/>
          </w:tcPr>
          <w:p w14:paraId="4C7D5D9E" w14:textId="0EFF5E25" w:rsidR="005C24CF" w:rsidRPr="009857DC" w:rsidRDefault="005C24CF" w:rsidP="005C24CF">
            <w:pPr>
              <w:spacing w:after="0"/>
              <w:jc w:val="right"/>
            </w:pPr>
          </w:p>
        </w:tc>
        <w:tc>
          <w:tcPr>
            <w:tcW w:w="1170" w:type="dxa"/>
            <w:tcBorders>
              <w:left w:val="nil"/>
              <w:right w:val="nil"/>
            </w:tcBorders>
            <w:shd w:val="clear" w:color="auto" w:fill="auto"/>
            <w:vAlign w:val="bottom"/>
          </w:tcPr>
          <w:p w14:paraId="007D5603" w14:textId="0D3C94A2"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3595BDF" w14:textId="7C6D6EB2" w:rsidR="005C24CF" w:rsidRPr="001E2547" w:rsidRDefault="005C24CF" w:rsidP="005C24CF">
            <w:pPr>
              <w:spacing w:after="0"/>
              <w:jc w:val="right"/>
              <w:rPr>
                <w:szCs w:val="22"/>
              </w:rPr>
            </w:pPr>
          </w:p>
        </w:tc>
        <w:tc>
          <w:tcPr>
            <w:tcW w:w="1123" w:type="dxa"/>
            <w:tcBorders>
              <w:left w:val="nil"/>
              <w:right w:val="nil"/>
            </w:tcBorders>
            <w:shd w:val="clear" w:color="auto" w:fill="auto"/>
          </w:tcPr>
          <w:p w14:paraId="62C2C33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0455BA94" w14:textId="77777777" w:rsidR="005C24CF" w:rsidRPr="001E2547" w:rsidRDefault="005C24CF" w:rsidP="005C24CF">
            <w:pPr>
              <w:spacing w:after="0"/>
              <w:jc w:val="right"/>
              <w:rPr>
                <w:color w:val="000000"/>
                <w:szCs w:val="22"/>
              </w:rPr>
            </w:pPr>
          </w:p>
        </w:tc>
      </w:tr>
      <w:tr w:rsidR="005C24CF" w:rsidRPr="00054467" w14:paraId="1B544346" w14:textId="67E383F3" w:rsidTr="00B66F14">
        <w:trPr>
          <w:jc w:val="center"/>
        </w:trPr>
        <w:tc>
          <w:tcPr>
            <w:tcW w:w="1530" w:type="dxa"/>
            <w:tcBorders>
              <w:left w:val="nil"/>
              <w:right w:val="nil"/>
            </w:tcBorders>
            <w:shd w:val="clear" w:color="auto" w:fill="auto"/>
            <w:noWrap/>
          </w:tcPr>
          <w:p w14:paraId="66D27B19" w14:textId="77777777" w:rsidR="005C24CF" w:rsidRPr="00B66F14" w:rsidRDefault="005C24CF" w:rsidP="005C24CF">
            <w:pPr>
              <w:spacing w:after="0"/>
              <w:jc w:val="right"/>
              <w:rPr>
                <w:sz w:val="18"/>
                <w:szCs w:val="18"/>
              </w:rPr>
            </w:pPr>
            <w:r w:rsidRPr="00B66F14">
              <w:rPr>
                <w:sz w:val="18"/>
                <w:szCs w:val="18"/>
              </w:rPr>
              <w:t>2001</w:t>
            </w:r>
          </w:p>
        </w:tc>
        <w:tc>
          <w:tcPr>
            <w:tcW w:w="1127" w:type="dxa"/>
            <w:tcBorders>
              <w:left w:val="nil"/>
              <w:right w:val="nil"/>
            </w:tcBorders>
            <w:shd w:val="clear" w:color="auto" w:fill="auto"/>
            <w:noWrap/>
          </w:tcPr>
          <w:p w14:paraId="33C9619F" w14:textId="068CE698" w:rsidR="005C24CF" w:rsidRPr="00B66F14" w:rsidRDefault="005C24CF" w:rsidP="005C24CF">
            <w:pPr>
              <w:spacing w:after="0"/>
              <w:jc w:val="right"/>
              <w:rPr>
                <w:color w:val="808080" w:themeColor="background1" w:themeShade="80"/>
                <w:sz w:val="18"/>
                <w:szCs w:val="18"/>
              </w:rPr>
            </w:pPr>
            <w:r w:rsidRPr="00B66F14">
              <w:rPr>
                <w:sz w:val="18"/>
                <w:szCs w:val="18"/>
              </w:rPr>
              <w:t>0.251</w:t>
            </w:r>
          </w:p>
        </w:tc>
        <w:tc>
          <w:tcPr>
            <w:tcW w:w="888" w:type="dxa"/>
            <w:tcBorders>
              <w:left w:val="nil"/>
              <w:right w:val="nil"/>
            </w:tcBorders>
            <w:shd w:val="clear" w:color="auto" w:fill="auto"/>
            <w:noWrap/>
          </w:tcPr>
          <w:p w14:paraId="4FB2EE0C" w14:textId="014772D0" w:rsidR="005C24CF" w:rsidRPr="00B66F14" w:rsidRDefault="005C24CF" w:rsidP="005C24CF">
            <w:pPr>
              <w:spacing w:after="0"/>
              <w:jc w:val="right"/>
              <w:rPr>
                <w:color w:val="808080" w:themeColor="background1" w:themeShade="80"/>
                <w:sz w:val="18"/>
                <w:szCs w:val="18"/>
              </w:rPr>
            </w:pPr>
            <w:r w:rsidRPr="00B66F14">
              <w:rPr>
                <w:sz w:val="18"/>
                <w:szCs w:val="18"/>
              </w:rPr>
              <w:t>0.048</w:t>
            </w:r>
          </w:p>
        </w:tc>
        <w:tc>
          <w:tcPr>
            <w:tcW w:w="1204" w:type="dxa"/>
            <w:tcBorders>
              <w:left w:val="nil"/>
              <w:right w:val="nil"/>
            </w:tcBorders>
            <w:shd w:val="clear" w:color="auto" w:fill="auto"/>
            <w:noWrap/>
          </w:tcPr>
          <w:p w14:paraId="1E6321AC" w14:textId="2194F5E1" w:rsidR="005C24CF" w:rsidRPr="009857DC" w:rsidRDefault="005C24CF" w:rsidP="005C24CF">
            <w:pPr>
              <w:spacing w:after="0"/>
              <w:jc w:val="right"/>
            </w:pPr>
          </w:p>
        </w:tc>
        <w:tc>
          <w:tcPr>
            <w:tcW w:w="1058" w:type="dxa"/>
            <w:tcBorders>
              <w:left w:val="nil"/>
              <w:right w:val="nil"/>
            </w:tcBorders>
            <w:shd w:val="clear" w:color="auto" w:fill="auto"/>
            <w:noWrap/>
          </w:tcPr>
          <w:p w14:paraId="5C0F78C2" w14:textId="15560F48" w:rsidR="005C24CF" w:rsidRPr="009857DC" w:rsidRDefault="005C24CF" w:rsidP="005C24CF">
            <w:pPr>
              <w:spacing w:after="0"/>
              <w:jc w:val="right"/>
            </w:pPr>
          </w:p>
        </w:tc>
        <w:tc>
          <w:tcPr>
            <w:tcW w:w="1170" w:type="dxa"/>
            <w:tcBorders>
              <w:left w:val="nil"/>
              <w:right w:val="nil"/>
            </w:tcBorders>
            <w:shd w:val="clear" w:color="auto" w:fill="auto"/>
            <w:vAlign w:val="bottom"/>
          </w:tcPr>
          <w:p w14:paraId="589889EF" w14:textId="00109BD4"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EF07F65" w14:textId="681EC8F7" w:rsidR="005C24CF" w:rsidRPr="001E2547" w:rsidRDefault="005C24CF" w:rsidP="005C24CF">
            <w:pPr>
              <w:spacing w:after="0"/>
              <w:jc w:val="right"/>
              <w:rPr>
                <w:szCs w:val="22"/>
              </w:rPr>
            </w:pPr>
          </w:p>
        </w:tc>
        <w:tc>
          <w:tcPr>
            <w:tcW w:w="1123" w:type="dxa"/>
            <w:tcBorders>
              <w:left w:val="nil"/>
              <w:right w:val="nil"/>
            </w:tcBorders>
            <w:shd w:val="clear" w:color="auto" w:fill="auto"/>
          </w:tcPr>
          <w:p w14:paraId="7E261FD2"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1E49E65C" w14:textId="77777777" w:rsidR="005C24CF" w:rsidRPr="001E2547" w:rsidRDefault="005C24CF" w:rsidP="005C24CF">
            <w:pPr>
              <w:spacing w:after="0"/>
              <w:jc w:val="right"/>
              <w:rPr>
                <w:color w:val="000000"/>
                <w:szCs w:val="22"/>
              </w:rPr>
            </w:pPr>
          </w:p>
        </w:tc>
      </w:tr>
      <w:tr w:rsidR="005C24CF" w:rsidRPr="00054467" w14:paraId="24156921" w14:textId="14170C2D" w:rsidTr="00B66F14">
        <w:trPr>
          <w:jc w:val="center"/>
        </w:trPr>
        <w:tc>
          <w:tcPr>
            <w:tcW w:w="1530" w:type="dxa"/>
            <w:tcBorders>
              <w:left w:val="nil"/>
              <w:right w:val="nil"/>
            </w:tcBorders>
            <w:shd w:val="clear" w:color="auto" w:fill="auto"/>
            <w:noWrap/>
          </w:tcPr>
          <w:p w14:paraId="4FFC7DEB" w14:textId="77777777" w:rsidR="005C24CF" w:rsidRPr="00B66F14" w:rsidRDefault="005C24CF" w:rsidP="005C24CF">
            <w:pPr>
              <w:spacing w:after="0"/>
              <w:jc w:val="right"/>
              <w:rPr>
                <w:sz w:val="18"/>
                <w:szCs w:val="18"/>
              </w:rPr>
            </w:pPr>
            <w:r w:rsidRPr="00B66F14">
              <w:rPr>
                <w:sz w:val="18"/>
                <w:szCs w:val="18"/>
              </w:rPr>
              <w:t>2002</w:t>
            </w:r>
          </w:p>
        </w:tc>
        <w:tc>
          <w:tcPr>
            <w:tcW w:w="1127" w:type="dxa"/>
            <w:tcBorders>
              <w:left w:val="nil"/>
              <w:right w:val="nil"/>
            </w:tcBorders>
            <w:shd w:val="clear" w:color="auto" w:fill="auto"/>
            <w:noWrap/>
          </w:tcPr>
          <w:p w14:paraId="247782C1" w14:textId="4A04C5B2" w:rsidR="005C24CF" w:rsidRPr="00B66F14" w:rsidRDefault="005C24CF" w:rsidP="005C24CF">
            <w:pPr>
              <w:spacing w:after="0"/>
              <w:jc w:val="right"/>
              <w:rPr>
                <w:color w:val="808080" w:themeColor="background1" w:themeShade="80"/>
                <w:sz w:val="18"/>
                <w:szCs w:val="18"/>
              </w:rPr>
            </w:pPr>
            <w:r w:rsidRPr="00B66F14">
              <w:rPr>
                <w:sz w:val="18"/>
                <w:szCs w:val="18"/>
              </w:rPr>
              <w:t>0.193</w:t>
            </w:r>
          </w:p>
        </w:tc>
        <w:tc>
          <w:tcPr>
            <w:tcW w:w="888" w:type="dxa"/>
            <w:tcBorders>
              <w:left w:val="nil"/>
              <w:right w:val="nil"/>
            </w:tcBorders>
            <w:shd w:val="clear" w:color="auto" w:fill="auto"/>
            <w:noWrap/>
          </w:tcPr>
          <w:p w14:paraId="17DFEC8C" w14:textId="74F86CC6" w:rsidR="005C24CF" w:rsidRPr="00B66F14" w:rsidRDefault="005C24CF" w:rsidP="005C24CF">
            <w:pPr>
              <w:spacing w:after="0"/>
              <w:jc w:val="right"/>
              <w:rPr>
                <w:color w:val="808080" w:themeColor="background1" w:themeShade="80"/>
                <w:sz w:val="18"/>
                <w:szCs w:val="18"/>
              </w:rPr>
            </w:pPr>
            <w:r w:rsidRPr="00B66F14">
              <w:rPr>
                <w:sz w:val="18"/>
                <w:szCs w:val="18"/>
              </w:rPr>
              <w:t>0.037</w:t>
            </w:r>
          </w:p>
        </w:tc>
        <w:tc>
          <w:tcPr>
            <w:tcW w:w="1204" w:type="dxa"/>
            <w:tcBorders>
              <w:left w:val="nil"/>
              <w:right w:val="nil"/>
            </w:tcBorders>
            <w:shd w:val="clear" w:color="auto" w:fill="auto"/>
            <w:noWrap/>
          </w:tcPr>
          <w:p w14:paraId="048286D0" w14:textId="038C0A6B" w:rsidR="005C24CF" w:rsidRPr="009857DC" w:rsidRDefault="005C24CF" w:rsidP="005C24CF">
            <w:pPr>
              <w:spacing w:after="0"/>
              <w:jc w:val="right"/>
            </w:pPr>
          </w:p>
        </w:tc>
        <w:tc>
          <w:tcPr>
            <w:tcW w:w="1058" w:type="dxa"/>
            <w:tcBorders>
              <w:left w:val="nil"/>
              <w:right w:val="nil"/>
            </w:tcBorders>
            <w:shd w:val="clear" w:color="auto" w:fill="auto"/>
            <w:noWrap/>
          </w:tcPr>
          <w:p w14:paraId="1E7A85C6" w14:textId="6AA97F78" w:rsidR="005C24CF" w:rsidRPr="009857DC" w:rsidRDefault="005C24CF" w:rsidP="005C24CF">
            <w:pPr>
              <w:spacing w:after="0"/>
              <w:jc w:val="right"/>
            </w:pPr>
          </w:p>
        </w:tc>
        <w:tc>
          <w:tcPr>
            <w:tcW w:w="1170" w:type="dxa"/>
            <w:tcBorders>
              <w:left w:val="nil"/>
              <w:right w:val="nil"/>
            </w:tcBorders>
            <w:shd w:val="clear" w:color="auto" w:fill="auto"/>
            <w:vAlign w:val="bottom"/>
          </w:tcPr>
          <w:p w14:paraId="5D6AB6D9" w14:textId="0709100A"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1F58C54" w14:textId="1836BD4E" w:rsidR="005C24CF" w:rsidRPr="001E2547" w:rsidRDefault="005C24CF" w:rsidP="005C24CF">
            <w:pPr>
              <w:spacing w:after="0"/>
              <w:jc w:val="right"/>
              <w:rPr>
                <w:szCs w:val="22"/>
              </w:rPr>
            </w:pPr>
          </w:p>
        </w:tc>
        <w:tc>
          <w:tcPr>
            <w:tcW w:w="1123" w:type="dxa"/>
            <w:tcBorders>
              <w:left w:val="nil"/>
              <w:right w:val="nil"/>
            </w:tcBorders>
            <w:shd w:val="clear" w:color="auto" w:fill="auto"/>
          </w:tcPr>
          <w:p w14:paraId="63E8F98A"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533AC907" w14:textId="77777777" w:rsidR="005C24CF" w:rsidRPr="001E2547" w:rsidRDefault="005C24CF" w:rsidP="005C24CF">
            <w:pPr>
              <w:spacing w:after="0"/>
              <w:jc w:val="right"/>
              <w:rPr>
                <w:color w:val="000000"/>
                <w:szCs w:val="22"/>
              </w:rPr>
            </w:pPr>
          </w:p>
        </w:tc>
      </w:tr>
      <w:tr w:rsidR="005C24CF" w:rsidRPr="00054467" w14:paraId="5C667299" w14:textId="113EF19B" w:rsidTr="00B66F14">
        <w:trPr>
          <w:jc w:val="center"/>
        </w:trPr>
        <w:tc>
          <w:tcPr>
            <w:tcW w:w="1530" w:type="dxa"/>
            <w:tcBorders>
              <w:left w:val="nil"/>
              <w:right w:val="nil"/>
            </w:tcBorders>
            <w:shd w:val="clear" w:color="auto" w:fill="auto"/>
            <w:noWrap/>
          </w:tcPr>
          <w:p w14:paraId="27F731A9" w14:textId="77777777" w:rsidR="005C24CF" w:rsidRPr="00B66F14" w:rsidRDefault="005C24CF" w:rsidP="005C24CF">
            <w:pPr>
              <w:spacing w:after="0"/>
              <w:jc w:val="right"/>
              <w:rPr>
                <w:sz w:val="18"/>
                <w:szCs w:val="18"/>
              </w:rPr>
            </w:pPr>
            <w:r w:rsidRPr="00B66F14">
              <w:rPr>
                <w:sz w:val="18"/>
                <w:szCs w:val="18"/>
              </w:rPr>
              <w:t>2003</w:t>
            </w:r>
          </w:p>
        </w:tc>
        <w:tc>
          <w:tcPr>
            <w:tcW w:w="1127" w:type="dxa"/>
            <w:tcBorders>
              <w:left w:val="nil"/>
              <w:right w:val="nil"/>
            </w:tcBorders>
            <w:shd w:val="clear" w:color="auto" w:fill="auto"/>
            <w:noWrap/>
          </w:tcPr>
          <w:p w14:paraId="5138D884" w14:textId="21C0B3A7" w:rsidR="005C24CF" w:rsidRPr="00B66F14" w:rsidRDefault="005C24CF" w:rsidP="005C24CF">
            <w:pPr>
              <w:spacing w:after="0"/>
              <w:jc w:val="right"/>
              <w:rPr>
                <w:color w:val="808080" w:themeColor="background1" w:themeShade="80"/>
                <w:sz w:val="18"/>
                <w:szCs w:val="18"/>
              </w:rPr>
            </w:pPr>
            <w:r w:rsidRPr="00B66F14">
              <w:rPr>
                <w:sz w:val="18"/>
                <w:szCs w:val="18"/>
              </w:rPr>
              <w:t>0.244</w:t>
            </w:r>
          </w:p>
        </w:tc>
        <w:tc>
          <w:tcPr>
            <w:tcW w:w="888" w:type="dxa"/>
            <w:tcBorders>
              <w:left w:val="nil"/>
              <w:right w:val="nil"/>
            </w:tcBorders>
            <w:shd w:val="clear" w:color="auto" w:fill="auto"/>
            <w:noWrap/>
          </w:tcPr>
          <w:p w14:paraId="0CD71BAB" w14:textId="657CDB97" w:rsidR="005C24CF" w:rsidRPr="00B66F14" w:rsidRDefault="005C24CF" w:rsidP="005C24CF">
            <w:pPr>
              <w:spacing w:after="0"/>
              <w:jc w:val="right"/>
              <w:rPr>
                <w:color w:val="808080" w:themeColor="background1" w:themeShade="80"/>
                <w:sz w:val="18"/>
                <w:szCs w:val="18"/>
              </w:rPr>
            </w:pPr>
            <w:r w:rsidRPr="00B66F14">
              <w:rPr>
                <w:sz w:val="18"/>
                <w:szCs w:val="18"/>
              </w:rPr>
              <w:t>0.043</w:t>
            </w:r>
          </w:p>
        </w:tc>
        <w:tc>
          <w:tcPr>
            <w:tcW w:w="1204" w:type="dxa"/>
            <w:tcBorders>
              <w:left w:val="nil"/>
              <w:right w:val="nil"/>
            </w:tcBorders>
            <w:shd w:val="clear" w:color="auto" w:fill="auto"/>
            <w:noWrap/>
          </w:tcPr>
          <w:p w14:paraId="334D2F30" w14:textId="5CF8D4C9" w:rsidR="005C24CF" w:rsidRPr="009857DC" w:rsidRDefault="005C24CF" w:rsidP="005C24CF">
            <w:pPr>
              <w:spacing w:after="0"/>
              <w:jc w:val="right"/>
            </w:pPr>
          </w:p>
        </w:tc>
        <w:tc>
          <w:tcPr>
            <w:tcW w:w="1058" w:type="dxa"/>
            <w:tcBorders>
              <w:left w:val="nil"/>
              <w:right w:val="nil"/>
            </w:tcBorders>
            <w:shd w:val="clear" w:color="auto" w:fill="auto"/>
            <w:noWrap/>
          </w:tcPr>
          <w:p w14:paraId="33180387" w14:textId="2E786CF6" w:rsidR="005C24CF" w:rsidRPr="009857DC" w:rsidRDefault="005C24CF" w:rsidP="005C24CF">
            <w:pPr>
              <w:spacing w:after="0"/>
              <w:jc w:val="right"/>
            </w:pPr>
          </w:p>
        </w:tc>
        <w:tc>
          <w:tcPr>
            <w:tcW w:w="1170" w:type="dxa"/>
            <w:tcBorders>
              <w:left w:val="nil"/>
              <w:right w:val="nil"/>
            </w:tcBorders>
            <w:shd w:val="clear" w:color="auto" w:fill="auto"/>
            <w:vAlign w:val="bottom"/>
          </w:tcPr>
          <w:p w14:paraId="3B4C29A2" w14:textId="3174D5EB"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73E612A6" w14:textId="01B90155" w:rsidR="005C24CF" w:rsidRPr="001E2547" w:rsidRDefault="005C24CF" w:rsidP="005C24CF">
            <w:pPr>
              <w:spacing w:after="0"/>
              <w:jc w:val="right"/>
              <w:rPr>
                <w:szCs w:val="22"/>
              </w:rPr>
            </w:pPr>
          </w:p>
        </w:tc>
        <w:tc>
          <w:tcPr>
            <w:tcW w:w="1123" w:type="dxa"/>
            <w:tcBorders>
              <w:left w:val="nil"/>
              <w:right w:val="nil"/>
            </w:tcBorders>
            <w:shd w:val="clear" w:color="auto" w:fill="auto"/>
          </w:tcPr>
          <w:p w14:paraId="2AD6FADC"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6C7758A" w14:textId="77777777" w:rsidR="005C24CF" w:rsidRPr="001E2547" w:rsidRDefault="005C24CF" w:rsidP="005C24CF">
            <w:pPr>
              <w:spacing w:after="0"/>
              <w:jc w:val="right"/>
              <w:rPr>
                <w:color w:val="000000"/>
                <w:szCs w:val="22"/>
              </w:rPr>
            </w:pPr>
          </w:p>
        </w:tc>
      </w:tr>
      <w:tr w:rsidR="005C24CF" w:rsidRPr="00054467" w14:paraId="6C52B1D3" w14:textId="1CF50BBF" w:rsidTr="00B66F14">
        <w:trPr>
          <w:jc w:val="center"/>
        </w:trPr>
        <w:tc>
          <w:tcPr>
            <w:tcW w:w="1530" w:type="dxa"/>
            <w:tcBorders>
              <w:left w:val="nil"/>
              <w:right w:val="nil"/>
            </w:tcBorders>
            <w:shd w:val="clear" w:color="auto" w:fill="auto"/>
            <w:noWrap/>
          </w:tcPr>
          <w:p w14:paraId="4FAC96BF" w14:textId="77777777" w:rsidR="005C24CF" w:rsidRPr="00B66F14" w:rsidRDefault="005C24CF" w:rsidP="005C24CF">
            <w:pPr>
              <w:spacing w:after="0"/>
              <w:jc w:val="right"/>
              <w:rPr>
                <w:sz w:val="18"/>
                <w:szCs w:val="18"/>
              </w:rPr>
            </w:pPr>
            <w:r w:rsidRPr="00B66F14">
              <w:rPr>
                <w:sz w:val="18"/>
                <w:szCs w:val="18"/>
              </w:rPr>
              <w:t>2004</w:t>
            </w:r>
          </w:p>
        </w:tc>
        <w:tc>
          <w:tcPr>
            <w:tcW w:w="1127" w:type="dxa"/>
            <w:tcBorders>
              <w:left w:val="nil"/>
              <w:right w:val="nil"/>
            </w:tcBorders>
            <w:shd w:val="clear" w:color="auto" w:fill="auto"/>
            <w:noWrap/>
          </w:tcPr>
          <w:p w14:paraId="2B200923" w14:textId="008C98EC" w:rsidR="005C24CF" w:rsidRPr="00B66F14" w:rsidRDefault="005C24CF" w:rsidP="005C24CF">
            <w:pPr>
              <w:spacing w:after="0"/>
              <w:jc w:val="right"/>
              <w:rPr>
                <w:color w:val="808080" w:themeColor="background1" w:themeShade="80"/>
                <w:sz w:val="18"/>
                <w:szCs w:val="18"/>
              </w:rPr>
            </w:pPr>
            <w:r w:rsidRPr="00B66F14">
              <w:rPr>
                <w:sz w:val="18"/>
                <w:szCs w:val="18"/>
              </w:rPr>
              <w:t>0.308</w:t>
            </w:r>
          </w:p>
        </w:tc>
        <w:tc>
          <w:tcPr>
            <w:tcW w:w="888" w:type="dxa"/>
            <w:tcBorders>
              <w:left w:val="nil"/>
              <w:right w:val="nil"/>
            </w:tcBorders>
            <w:shd w:val="clear" w:color="auto" w:fill="auto"/>
            <w:noWrap/>
          </w:tcPr>
          <w:p w14:paraId="070B3ED6" w14:textId="3F425595" w:rsidR="005C24CF" w:rsidRPr="00B66F14" w:rsidRDefault="005C24CF" w:rsidP="005C24CF">
            <w:pPr>
              <w:spacing w:after="0"/>
              <w:jc w:val="right"/>
              <w:rPr>
                <w:color w:val="808080" w:themeColor="background1" w:themeShade="80"/>
                <w:sz w:val="18"/>
                <w:szCs w:val="18"/>
              </w:rPr>
            </w:pPr>
            <w:r w:rsidRPr="00B66F14">
              <w:rPr>
                <w:sz w:val="18"/>
                <w:szCs w:val="18"/>
              </w:rPr>
              <w:t>0.053</w:t>
            </w:r>
          </w:p>
        </w:tc>
        <w:tc>
          <w:tcPr>
            <w:tcW w:w="1204" w:type="dxa"/>
            <w:tcBorders>
              <w:left w:val="nil"/>
              <w:right w:val="nil"/>
            </w:tcBorders>
            <w:shd w:val="clear" w:color="auto" w:fill="auto"/>
            <w:noWrap/>
          </w:tcPr>
          <w:p w14:paraId="55765748" w14:textId="3AB8B2E1" w:rsidR="005C24CF" w:rsidRPr="009857DC" w:rsidRDefault="005C24CF" w:rsidP="005C24CF">
            <w:pPr>
              <w:spacing w:after="0"/>
              <w:jc w:val="right"/>
            </w:pPr>
          </w:p>
        </w:tc>
        <w:tc>
          <w:tcPr>
            <w:tcW w:w="1058" w:type="dxa"/>
            <w:tcBorders>
              <w:left w:val="nil"/>
              <w:right w:val="nil"/>
            </w:tcBorders>
            <w:shd w:val="clear" w:color="auto" w:fill="auto"/>
            <w:noWrap/>
          </w:tcPr>
          <w:p w14:paraId="37FF4032" w14:textId="5107FE6E" w:rsidR="005C24CF" w:rsidRPr="009857DC" w:rsidRDefault="005C24CF" w:rsidP="005C24CF">
            <w:pPr>
              <w:spacing w:after="0"/>
              <w:jc w:val="right"/>
            </w:pPr>
          </w:p>
        </w:tc>
        <w:tc>
          <w:tcPr>
            <w:tcW w:w="1170" w:type="dxa"/>
            <w:tcBorders>
              <w:left w:val="nil"/>
              <w:right w:val="nil"/>
            </w:tcBorders>
            <w:shd w:val="clear" w:color="auto" w:fill="auto"/>
            <w:vAlign w:val="bottom"/>
          </w:tcPr>
          <w:p w14:paraId="564E8C3D" w14:textId="1AF7D151"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1E66E457" w14:textId="6A3F56F4" w:rsidR="005C24CF" w:rsidRPr="001E2547" w:rsidRDefault="005C24CF" w:rsidP="005C24CF">
            <w:pPr>
              <w:spacing w:after="0"/>
              <w:jc w:val="right"/>
              <w:rPr>
                <w:szCs w:val="22"/>
              </w:rPr>
            </w:pPr>
          </w:p>
        </w:tc>
        <w:tc>
          <w:tcPr>
            <w:tcW w:w="1123" w:type="dxa"/>
            <w:tcBorders>
              <w:left w:val="nil"/>
              <w:right w:val="nil"/>
            </w:tcBorders>
            <w:shd w:val="clear" w:color="auto" w:fill="auto"/>
          </w:tcPr>
          <w:p w14:paraId="271A428C"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7FD06557" w14:textId="77777777" w:rsidR="005C24CF" w:rsidRPr="001E2547" w:rsidRDefault="005C24CF" w:rsidP="005C24CF">
            <w:pPr>
              <w:spacing w:after="0"/>
              <w:jc w:val="right"/>
              <w:rPr>
                <w:color w:val="000000"/>
                <w:szCs w:val="22"/>
              </w:rPr>
            </w:pPr>
          </w:p>
        </w:tc>
      </w:tr>
      <w:tr w:rsidR="005C24CF" w:rsidRPr="00054467" w14:paraId="6078C2C3" w14:textId="78CCBB54" w:rsidTr="00B66F14">
        <w:trPr>
          <w:jc w:val="center"/>
        </w:trPr>
        <w:tc>
          <w:tcPr>
            <w:tcW w:w="1530" w:type="dxa"/>
            <w:tcBorders>
              <w:left w:val="nil"/>
              <w:right w:val="nil"/>
            </w:tcBorders>
            <w:shd w:val="clear" w:color="auto" w:fill="auto"/>
            <w:noWrap/>
          </w:tcPr>
          <w:p w14:paraId="06EC7CE2" w14:textId="77777777" w:rsidR="005C24CF" w:rsidRPr="00B66F14" w:rsidRDefault="005C24CF" w:rsidP="005C24CF">
            <w:pPr>
              <w:spacing w:after="0"/>
              <w:jc w:val="right"/>
              <w:rPr>
                <w:sz w:val="18"/>
                <w:szCs w:val="18"/>
              </w:rPr>
            </w:pPr>
            <w:r w:rsidRPr="00B66F14">
              <w:rPr>
                <w:sz w:val="18"/>
                <w:szCs w:val="18"/>
              </w:rPr>
              <w:t>2005</w:t>
            </w:r>
          </w:p>
        </w:tc>
        <w:tc>
          <w:tcPr>
            <w:tcW w:w="1127" w:type="dxa"/>
            <w:tcBorders>
              <w:left w:val="nil"/>
              <w:right w:val="nil"/>
            </w:tcBorders>
            <w:shd w:val="clear" w:color="auto" w:fill="auto"/>
            <w:noWrap/>
          </w:tcPr>
          <w:p w14:paraId="397FA8E4" w14:textId="3D452FD6" w:rsidR="005C24CF" w:rsidRPr="00B66F14" w:rsidRDefault="005C24CF" w:rsidP="005C24CF">
            <w:pPr>
              <w:spacing w:after="0"/>
              <w:jc w:val="right"/>
              <w:rPr>
                <w:color w:val="808080" w:themeColor="background1" w:themeShade="80"/>
                <w:sz w:val="18"/>
                <w:szCs w:val="18"/>
              </w:rPr>
            </w:pPr>
            <w:r w:rsidRPr="00B66F14">
              <w:rPr>
                <w:sz w:val="18"/>
                <w:szCs w:val="18"/>
              </w:rPr>
              <w:t>0.420</w:t>
            </w:r>
          </w:p>
        </w:tc>
        <w:tc>
          <w:tcPr>
            <w:tcW w:w="888" w:type="dxa"/>
            <w:tcBorders>
              <w:left w:val="nil"/>
              <w:right w:val="nil"/>
            </w:tcBorders>
            <w:shd w:val="clear" w:color="auto" w:fill="auto"/>
            <w:noWrap/>
          </w:tcPr>
          <w:p w14:paraId="717F14E8" w14:textId="63D47D63" w:rsidR="005C24CF" w:rsidRPr="00B66F14" w:rsidRDefault="005C24CF" w:rsidP="005C24CF">
            <w:pPr>
              <w:spacing w:after="0"/>
              <w:jc w:val="right"/>
              <w:rPr>
                <w:color w:val="808080" w:themeColor="background1" w:themeShade="80"/>
                <w:sz w:val="18"/>
                <w:szCs w:val="18"/>
              </w:rPr>
            </w:pPr>
            <w:r w:rsidRPr="00B66F14">
              <w:rPr>
                <w:sz w:val="18"/>
                <w:szCs w:val="18"/>
              </w:rPr>
              <w:t>0.070</w:t>
            </w:r>
          </w:p>
        </w:tc>
        <w:tc>
          <w:tcPr>
            <w:tcW w:w="1204" w:type="dxa"/>
            <w:tcBorders>
              <w:left w:val="nil"/>
              <w:right w:val="nil"/>
            </w:tcBorders>
            <w:shd w:val="clear" w:color="auto" w:fill="auto"/>
            <w:noWrap/>
          </w:tcPr>
          <w:p w14:paraId="3351FF91" w14:textId="2777A028" w:rsidR="005C24CF" w:rsidRPr="009857DC" w:rsidRDefault="005C24CF" w:rsidP="005C24CF">
            <w:pPr>
              <w:spacing w:after="0"/>
              <w:jc w:val="right"/>
            </w:pPr>
          </w:p>
        </w:tc>
        <w:tc>
          <w:tcPr>
            <w:tcW w:w="1058" w:type="dxa"/>
            <w:tcBorders>
              <w:left w:val="nil"/>
              <w:right w:val="nil"/>
            </w:tcBorders>
            <w:shd w:val="clear" w:color="auto" w:fill="auto"/>
            <w:noWrap/>
          </w:tcPr>
          <w:p w14:paraId="6BC63E1B" w14:textId="5AB33150" w:rsidR="005C24CF" w:rsidRPr="009857DC" w:rsidRDefault="005C24CF" w:rsidP="005C24CF">
            <w:pPr>
              <w:spacing w:after="0"/>
              <w:jc w:val="right"/>
            </w:pPr>
          </w:p>
        </w:tc>
        <w:tc>
          <w:tcPr>
            <w:tcW w:w="1170" w:type="dxa"/>
            <w:tcBorders>
              <w:left w:val="nil"/>
              <w:right w:val="nil"/>
            </w:tcBorders>
            <w:shd w:val="clear" w:color="auto" w:fill="auto"/>
            <w:vAlign w:val="bottom"/>
          </w:tcPr>
          <w:p w14:paraId="2F49893F" w14:textId="385712DC"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3322FE0B" w14:textId="3025E1E0" w:rsidR="005C24CF" w:rsidRPr="001E2547" w:rsidRDefault="005C24CF" w:rsidP="005C24CF">
            <w:pPr>
              <w:spacing w:after="0"/>
              <w:jc w:val="right"/>
              <w:rPr>
                <w:szCs w:val="22"/>
              </w:rPr>
            </w:pPr>
          </w:p>
        </w:tc>
        <w:tc>
          <w:tcPr>
            <w:tcW w:w="1123" w:type="dxa"/>
            <w:tcBorders>
              <w:left w:val="nil"/>
              <w:right w:val="nil"/>
            </w:tcBorders>
            <w:shd w:val="clear" w:color="auto" w:fill="auto"/>
          </w:tcPr>
          <w:p w14:paraId="4F6144C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613B881D" w14:textId="77777777" w:rsidR="005C24CF" w:rsidRPr="001E2547" w:rsidRDefault="005C24CF" w:rsidP="005C24CF">
            <w:pPr>
              <w:spacing w:after="0"/>
              <w:jc w:val="right"/>
              <w:rPr>
                <w:color w:val="000000"/>
                <w:szCs w:val="22"/>
              </w:rPr>
            </w:pPr>
          </w:p>
        </w:tc>
      </w:tr>
      <w:tr w:rsidR="005C24CF" w:rsidRPr="00054467" w14:paraId="278ADBA8" w14:textId="43E1B174" w:rsidTr="00B66F14">
        <w:trPr>
          <w:jc w:val="center"/>
        </w:trPr>
        <w:tc>
          <w:tcPr>
            <w:tcW w:w="1530" w:type="dxa"/>
            <w:tcBorders>
              <w:left w:val="nil"/>
              <w:right w:val="nil"/>
            </w:tcBorders>
            <w:shd w:val="clear" w:color="auto" w:fill="auto"/>
            <w:noWrap/>
          </w:tcPr>
          <w:p w14:paraId="36816B84" w14:textId="77777777" w:rsidR="005C24CF" w:rsidRPr="00B66F14" w:rsidRDefault="005C24CF" w:rsidP="005C24CF">
            <w:pPr>
              <w:spacing w:after="0"/>
              <w:jc w:val="right"/>
              <w:rPr>
                <w:sz w:val="18"/>
                <w:szCs w:val="18"/>
              </w:rPr>
            </w:pPr>
            <w:r w:rsidRPr="00B66F14">
              <w:rPr>
                <w:sz w:val="18"/>
                <w:szCs w:val="18"/>
              </w:rPr>
              <w:t>2006</w:t>
            </w:r>
          </w:p>
        </w:tc>
        <w:tc>
          <w:tcPr>
            <w:tcW w:w="1127" w:type="dxa"/>
            <w:tcBorders>
              <w:left w:val="nil"/>
              <w:right w:val="nil"/>
            </w:tcBorders>
            <w:shd w:val="clear" w:color="auto" w:fill="auto"/>
            <w:noWrap/>
          </w:tcPr>
          <w:p w14:paraId="1E06807F" w14:textId="18C300F0" w:rsidR="005C24CF" w:rsidRPr="00B66F14" w:rsidRDefault="005C24CF" w:rsidP="005C24CF">
            <w:pPr>
              <w:spacing w:after="0"/>
              <w:jc w:val="right"/>
              <w:rPr>
                <w:color w:val="808080" w:themeColor="background1" w:themeShade="80"/>
                <w:sz w:val="18"/>
                <w:szCs w:val="18"/>
              </w:rPr>
            </w:pPr>
            <w:r w:rsidRPr="00B66F14">
              <w:rPr>
                <w:sz w:val="18"/>
                <w:szCs w:val="18"/>
              </w:rPr>
              <w:t>0.687</w:t>
            </w:r>
          </w:p>
        </w:tc>
        <w:tc>
          <w:tcPr>
            <w:tcW w:w="888" w:type="dxa"/>
            <w:tcBorders>
              <w:left w:val="nil"/>
              <w:right w:val="nil"/>
            </w:tcBorders>
            <w:shd w:val="clear" w:color="auto" w:fill="auto"/>
            <w:noWrap/>
          </w:tcPr>
          <w:p w14:paraId="7A7C3DEF" w14:textId="1DD785AC" w:rsidR="005C24CF" w:rsidRPr="00B66F14" w:rsidRDefault="005C24CF" w:rsidP="005C24CF">
            <w:pPr>
              <w:spacing w:after="0"/>
              <w:jc w:val="right"/>
              <w:rPr>
                <w:color w:val="808080" w:themeColor="background1" w:themeShade="80"/>
                <w:sz w:val="18"/>
                <w:szCs w:val="18"/>
              </w:rPr>
            </w:pPr>
            <w:r w:rsidRPr="00B66F14">
              <w:rPr>
                <w:sz w:val="18"/>
                <w:szCs w:val="18"/>
              </w:rPr>
              <w:t>0.112</w:t>
            </w:r>
          </w:p>
        </w:tc>
        <w:tc>
          <w:tcPr>
            <w:tcW w:w="1204" w:type="dxa"/>
            <w:tcBorders>
              <w:left w:val="nil"/>
              <w:right w:val="nil"/>
            </w:tcBorders>
            <w:shd w:val="clear" w:color="auto" w:fill="auto"/>
            <w:noWrap/>
          </w:tcPr>
          <w:p w14:paraId="0B60E3B4" w14:textId="695E19B6" w:rsidR="005C24CF" w:rsidRPr="009857DC" w:rsidRDefault="005C24CF" w:rsidP="005C24CF">
            <w:pPr>
              <w:spacing w:after="0"/>
              <w:jc w:val="right"/>
            </w:pPr>
          </w:p>
        </w:tc>
        <w:tc>
          <w:tcPr>
            <w:tcW w:w="1058" w:type="dxa"/>
            <w:tcBorders>
              <w:left w:val="nil"/>
              <w:right w:val="nil"/>
            </w:tcBorders>
            <w:shd w:val="clear" w:color="auto" w:fill="auto"/>
            <w:noWrap/>
          </w:tcPr>
          <w:p w14:paraId="1F0C16D5" w14:textId="3347ED0F" w:rsidR="005C24CF" w:rsidRPr="009857DC" w:rsidRDefault="005C24CF" w:rsidP="005C24CF">
            <w:pPr>
              <w:spacing w:after="0"/>
              <w:jc w:val="right"/>
            </w:pPr>
          </w:p>
        </w:tc>
        <w:tc>
          <w:tcPr>
            <w:tcW w:w="1170" w:type="dxa"/>
            <w:tcBorders>
              <w:left w:val="nil"/>
              <w:right w:val="nil"/>
            </w:tcBorders>
            <w:shd w:val="clear" w:color="auto" w:fill="auto"/>
            <w:vAlign w:val="bottom"/>
          </w:tcPr>
          <w:p w14:paraId="2DD4A3D3" w14:textId="3A98D838"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19DA334" w14:textId="7F7B5C82" w:rsidR="005C24CF" w:rsidRPr="001E2547" w:rsidRDefault="005C24CF" w:rsidP="005C24CF">
            <w:pPr>
              <w:spacing w:after="0"/>
              <w:jc w:val="right"/>
              <w:rPr>
                <w:szCs w:val="22"/>
              </w:rPr>
            </w:pPr>
          </w:p>
        </w:tc>
        <w:tc>
          <w:tcPr>
            <w:tcW w:w="1123" w:type="dxa"/>
            <w:tcBorders>
              <w:left w:val="nil"/>
              <w:right w:val="nil"/>
            </w:tcBorders>
            <w:shd w:val="clear" w:color="auto" w:fill="auto"/>
          </w:tcPr>
          <w:p w14:paraId="3B48AD48"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4617EB7" w14:textId="77777777" w:rsidR="005C24CF" w:rsidRPr="001E2547" w:rsidRDefault="005C24CF" w:rsidP="005C24CF">
            <w:pPr>
              <w:spacing w:after="0"/>
              <w:jc w:val="right"/>
              <w:rPr>
                <w:color w:val="000000"/>
                <w:szCs w:val="22"/>
              </w:rPr>
            </w:pPr>
          </w:p>
        </w:tc>
      </w:tr>
      <w:tr w:rsidR="005C24CF" w:rsidRPr="00054467" w14:paraId="2B9F5CB5" w14:textId="6B470892" w:rsidTr="00B66F14">
        <w:trPr>
          <w:jc w:val="center"/>
        </w:trPr>
        <w:tc>
          <w:tcPr>
            <w:tcW w:w="1530" w:type="dxa"/>
            <w:tcBorders>
              <w:left w:val="nil"/>
              <w:right w:val="nil"/>
            </w:tcBorders>
            <w:shd w:val="clear" w:color="auto" w:fill="auto"/>
            <w:noWrap/>
          </w:tcPr>
          <w:p w14:paraId="1F2E658E" w14:textId="77777777" w:rsidR="005C24CF" w:rsidRPr="00B66F14" w:rsidRDefault="005C24CF" w:rsidP="005C24CF">
            <w:pPr>
              <w:spacing w:after="0"/>
              <w:jc w:val="right"/>
              <w:rPr>
                <w:sz w:val="18"/>
                <w:szCs w:val="18"/>
              </w:rPr>
            </w:pPr>
            <w:r w:rsidRPr="00B66F14">
              <w:rPr>
                <w:sz w:val="18"/>
                <w:szCs w:val="18"/>
              </w:rPr>
              <w:t>2007</w:t>
            </w:r>
          </w:p>
        </w:tc>
        <w:tc>
          <w:tcPr>
            <w:tcW w:w="1127" w:type="dxa"/>
            <w:tcBorders>
              <w:left w:val="nil"/>
              <w:right w:val="nil"/>
            </w:tcBorders>
            <w:shd w:val="clear" w:color="auto" w:fill="auto"/>
            <w:noWrap/>
          </w:tcPr>
          <w:p w14:paraId="51FACE74" w14:textId="77A92D15" w:rsidR="005C24CF" w:rsidRPr="00B66F14" w:rsidRDefault="005C24CF" w:rsidP="005C24CF">
            <w:pPr>
              <w:spacing w:after="0"/>
              <w:jc w:val="right"/>
              <w:rPr>
                <w:color w:val="808080" w:themeColor="background1" w:themeShade="80"/>
                <w:sz w:val="18"/>
                <w:szCs w:val="18"/>
              </w:rPr>
            </w:pPr>
            <w:r w:rsidRPr="00B66F14">
              <w:rPr>
                <w:sz w:val="18"/>
                <w:szCs w:val="18"/>
              </w:rPr>
              <w:t>0.443</w:t>
            </w:r>
          </w:p>
        </w:tc>
        <w:tc>
          <w:tcPr>
            <w:tcW w:w="888" w:type="dxa"/>
            <w:tcBorders>
              <w:left w:val="nil"/>
              <w:right w:val="nil"/>
            </w:tcBorders>
            <w:shd w:val="clear" w:color="auto" w:fill="auto"/>
            <w:noWrap/>
          </w:tcPr>
          <w:p w14:paraId="1DCF1820" w14:textId="434D7AD9" w:rsidR="005C24CF" w:rsidRPr="00B66F14" w:rsidRDefault="005C24CF" w:rsidP="005C24CF">
            <w:pPr>
              <w:spacing w:after="0"/>
              <w:jc w:val="right"/>
              <w:rPr>
                <w:color w:val="808080" w:themeColor="background1" w:themeShade="80"/>
                <w:sz w:val="18"/>
                <w:szCs w:val="18"/>
              </w:rPr>
            </w:pPr>
            <w:r w:rsidRPr="00B66F14">
              <w:rPr>
                <w:sz w:val="18"/>
                <w:szCs w:val="18"/>
              </w:rPr>
              <w:t>0.079</w:t>
            </w:r>
          </w:p>
        </w:tc>
        <w:tc>
          <w:tcPr>
            <w:tcW w:w="1204" w:type="dxa"/>
            <w:tcBorders>
              <w:left w:val="nil"/>
              <w:right w:val="nil"/>
            </w:tcBorders>
            <w:shd w:val="clear" w:color="auto" w:fill="auto"/>
            <w:noWrap/>
          </w:tcPr>
          <w:p w14:paraId="2CDD5141" w14:textId="48E8FED6" w:rsidR="005C24CF" w:rsidRPr="009857DC" w:rsidRDefault="005C24CF" w:rsidP="005C24CF">
            <w:pPr>
              <w:spacing w:after="0"/>
              <w:jc w:val="right"/>
            </w:pPr>
          </w:p>
        </w:tc>
        <w:tc>
          <w:tcPr>
            <w:tcW w:w="1058" w:type="dxa"/>
            <w:tcBorders>
              <w:left w:val="nil"/>
              <w:right w:val="nil"/>
            </w:tcBorders>
            <w:shd w:val="clear" w:color="auto" w:fill="auto"/>
            <w:noWrap/>
          </w:tcPr>
          <w:p w14:paraId="4182E4FC" w14:textId="5A0D3CF9" w:rsidR="005C24CF" w:rsidRPr="009857DC" w:rsidRDefault="005C24CF" w:rsidP="005C24CF">
            <w:pPr>
              <w:spacing w:after="0"/>
              <w:jc w:val="right"/>
            </w:pPr>
          </w:p>
        </w:tc>
        <w:tc>
          <w:tcPr>
            <w:tcW w:w="1170" w:type="dxa"/>
            <w:tcBorders>
              <w:left w:val="nil"/>
              <w:right w:val="nil"/>
            </w:tcBorders>
            <w:shd w:val="clear" w:color="auto" w:fill="auto"/>
            <w:vAlign w:val="bottom"/>
          </w:tcPr>
          <w:p w14:paraId="55975E21" w14:textId="19FA807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2B02F5E0" w14:textId="14ABB2E4" w:rsidR="005C24CF" w:rsidRPr="001E2547" w:rsidRDefault="005C24CF" w:rsidP="005C24CF">
            <w:pPr>
              <w:spacing w:after="0"/>
              <w:jc w:val="right"/>
              <w:rPr>
                <w:szCs w:val="22"/>
              </w:rPr>
            </w:pPr>
          </w:p>
        </w:tc>
        <w:tc>
          <w:tcPr>
            <w:tcW w:w="1123" w:type="dxa"/>
            <w:tcBorders>
              <w:left w:val="nil"/>
              <w:right w:val="nil"/>
            </w:tcBorders>
            <w:shd w:val="clear" w:color="auto" w:fill="auto"/>
          </w:tcPr>
          <w:p w14:paraId="3A936205"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1F20BDEE" w14:textId="77777777" w:rsidR="005C24CF" w:rsidRPr="001E2547" w:rsidRDefault="005C24CF" w:rsidP="005C24CF">
            <w:pPr>
              <w:spacing w:after="0"/>
              <w:jc w:val="right"/>
              <w:rPr>
                <w:color w:val="000000"/>
                <w:szCs w:val="22"/>
              </w:rPr>
            </w:pPr>
          </w:p>
        </w:tc>
      </w:tr>
      <w:tr w:rsidR="005C24CF" w:rsidRPr="00054467" w14:paraId="2C81E2BD" w14:textId="462314B9" w:rsidTr="00B66F14">
        <w:trPr>
          <w:jc w:val="center"/>
        </w:trPr>
        <w:tc>
          <w:tcPr>
            <w:tcW w:w="1530" w:type="dxa"/>
            <w:tcBorders>
              <w:left w:val="nil"/>
              <w:right w:val="nil"/>
            </w:tcBorders>
            <w:shd w:val="clear" w:color="auto" w:fill="auto"/>
            <w:noWrap/>
          </w:tcPr>
          <w:p w14:paraId="364BAF7B" w14:textId="77777777" w:rsidR="005C24CF" w:rsidRPr="00B66F14" w:rsidRDefault="005C24CF" w:rsidP="005C24CF">
            <w:pPr>
              <w:spacing w:after="0"/>
              <w:jc w:val="right"/>
              <w:rPr>
                <w:sz w:val="18"/>
                <w:szCs w:val="18"/>
              </w:rPr>
            </w:pPr>
            <w:r w:rsidRPr="00B66F14">
              <w:rPr>
                <w:sz w:val="18"/>
                <w:szCs w:val="18"/>
              </w:rPr>
              <w:t>2008</w:t>
            </w:r>
          </w:p>
        </w:tc>
        <w:tc>
          <w:tcPr>
            <w:tcW w:w="1127" w:type="dxa"/>
            <w:tcBorders>
              <w:left w:val="nil"/>
              <w:right w:val="nil"/>
            </w:tcBorders>
            <w:shd w:val="clear" w:color="auto" w:fill="auto"/>
            <w:noWrap/>
          </w:tcPr>
          <w:p w14:paraId="1097C187" w14:textId="492E94A1" w:rsidR="005C24CF" w:rsidRPr="00B66F14" w:rsidRDefault="005C24CF" w:rsidP="005C24CF">
            <w:pPr>
              <w:spacing w:after="0"/>
              <w:jc w:val="right"/>
              <w:rPr>
                <w:color w:val="808080" w:themeColor="background1" w:themeShade="80"/>
                <w:sz w:val="18"/>
                <w:szCs w:val="18"/>
              </w:rPr>
            </w:pPr>
            <w:r w:rsidRPr="00B66F14">
              <w:rPr>
                <w:sz w:val="18"/>
                <w:szCs w:val="18"/>
              </w:rPr>
              <w:t>0.652</w:t>
            </w:r>
          </w:p>
        </w:tc>
        <w:tc>
          <w:tcPr>
            <w:tcW w:w="888" w:type="dxa"/>
            <w:tcBorders>
              <w:left w:val="nil"/>
              <w:right w:val="nil"/>
            </w:tcBorders>
            <w:shd w:val="clear" w:color="auto" w:fill="auto"/>
            <w:noWrap/>
          </w:tcPr>
          <w:p w14:paraId="28E8023B" w14:textId="38245D94" w:rsidR="005C24CF" w:rsidRPr="00B66F14" w:rsidRDefault="005C24CF" w:rsidP="005C24CF">
            <w:pPr>
              <w:spacing w:after="0"/>
              <w:jc w:val="right"/>
              <w:rPr>
                <w:color w:val="808080" w:themeColor="background1" w:themeShade="80"/>
                <w:sz w:val="18"/>
                <w:szCs w:val="18"/>
              </w:rPr>
            </w:pPr>
            <w:r w:rsidRPr="00B66F14">
              <w:rPr>
                <w:sz w:val="18"/>
                <w:szCs w:val="18"/>
              </w:rPr>
              <w:t>0.112</w:t>
            </w:r>
          </w:p>
        </w:tc>
        <w:tc>
          <w:tcPr>
            <w:tcW w:w="1204" w:type="dxa"/>
            <w:tcBorders>
              <w:left w:val="nil"/>
              <w:right w:val="nil"/>
            </w:tcBorders>
            <w:shd w:val="clear" w:color="auto" w:fill="auto"/>
            <w:noWrap/>
          </w:tcPr>
          <w:p w14:paraId="67AA4F06" w14:textId="6CA33214" w:rsidR="005C24CF" w:rsidRPr="009857DC" w:rsidRDefault="005C24CF" w:rsidP="005C24CF">
            <w:pPr>
              <w:spacing w:after="0"/>
              <w:jc w:val="right"/>
            </w:pPr>
          </w:p>
        </w:tc>
        <w:tc>
          <w:tcPr>
            <w:tcW w:w="1058" w:type="dxa"/>
            <w:tcBorders>
              <w:left w:val="nil"/>
              <w:right w:val="nil"/>
            </w:tcBorders>
            <w:shd w:val="clear" w:color="auto" w:fill="auto"/>
            <w:noWrap/>
          </w:tcPr>
          <w:p w14:paraId="0BA67EDC" w14:textId="2D85448A" w:rsidR="005C24CF" w:rsidRPr="009857DC" w:rsidRDefault="005C24CF" w:rsidP="005C24CF">
            <w:pPr>
              <w:spacing w:after="0"/>
              <w:jc w:val="right"/>
            </w:pPr>
          </w:p>
        </w:tc>
        <w:tc>
          <w:tcPr>
            <w:tcW w:w="1170" w:type="dxa"/>
            <w:tcBorders>
              <w:left w:val="nil"/>
              <w:right w:val="nil"/>
            </w:tcBorders>
            <w:shd w:val="clear" w:color="auto" w:fill="auto"/>
            <w:vAlign w:val="bottom"/>
          </w:tcPr>
          <w:p w14:paraId="0D5D840F" w14:textId="2F7BB999"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79FE786" w14:textId="3A1E1796" w:rsidR="005C24CF" w:rsidRPr="001E2547" w:rsidRDefault="005C24CF" w:rsidP="005C24CF">
            <w:pPr>
              <w:spacing w:after="0"/>
              <w:jc w:val="right"/>
              <w:rPr>
                <w:szCs w:val="22"/>
              </w:rPr>
            </w:pPr>
          </w:p>
        </w:tc>
        <w:tc>
          <w:tcPr>
            <w:tcW w:w="1123" w:type="dxa"/>
            <w:tcBorders>
              <w:left w:val="nil"/>
              <w:right w:val="nil"/>
            </w:tcBorders>
            <w:shd w:val="clear" w:color="auto" w:fill="auto"/>
          </w:tcPr>
          <w:p w14:paraId="5B46AF16"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ADEDF10" w14:textId="77777777" w:rsidR="005C24CF" w:rsidRPr="001E2547" w:rsidRDefault="005C24CF" w:rsidP="005C24CF">
            <w:pPr>
              <w:spacing w:after="0"/>
              <w:jc w:val="right"/>
              <w:rPr>
                <w:color w:val="000000"/>
                <w:szCs w:val="22"/>
              </w:rPr>
            </w:pPr>
          </w:p>
        </w:tc>
      </w:tr>
      <w:tr w:rsidR="005C24CF" w:rsidRPr="00054467" w14:paraId="07F145E5" w14:textId="63204B31" w:rsidTr="00B66F14">
        <w:trPr>
          <w:jc w:val="center"/>
        </w:trPr>
        <w:tc>
          <w:tcPr>
            <w:tcW w:w="1530" w:type="dxa"/>
            <w:tcBorders>
              <w:left w:val="nil"/>
              <w:right w:val="nil"/>
            </w:tcBorders>
            <w:shd w:val="clear" w:color="auto" w:fill="auto"/>
            <w:noWrap/>
          </w:tcPr>
          <w:p w14:paraId="62491A3C" w14:textId="77777777" w:rsidR="005C24CF" w:rsidRPr="00B66F14" w:rsidRDefault="005C24CF" w:rsidP="005C24CF">
            <w:pPr>
              <w:spacing w:after="0"/>
              <w:jc w:val="right"/>
              <w:rPr>
                <w:sz w:val="18"/>
                <w:szCs w:val="18"/>
              </w:rPr>
            </w:pPr>
            <w:r w:rsidRPr="00B66F14">
              <w:rPr>
                <w:sz w:val="18"/>
                <w:szCs w:val="18"/>
              </w:rPr>
              <w:t>2009</w:t>
            </w:r>
          </w:p>
        </w:tc>
        <w:tc>
          <w:tcPr>
            <w:tcW w:w="1127" w:type="dxa"/>
            <w:tcBorders>
              <w:left w:val="nil"/>
              <w:right w:val="nil"/>
            </w:tcBorders>
            <w:shd w:val="clear" w:color="auto" w:fill="auto"/>
            <w:noWrap/>
          </w:tcPr>
          <w:p w14:paraId="29805793" w14:textId="78CD4B1C" w:rsidR="005C24CF" w:rsidRPr="00B66F14" w:rsidRDefault="005C24CF" w:rsidP="005C24CF">
            <w:pPr>
              <w:spacing w:after="0"/>
              <w:jc w:val="right"/>
              <w:rPr>
                <w:color w:val="808080" w:themeColor="background1" w:themeShade="80"/>
                <w:sz w:val="18"/>
                <w:szCs w:val="18"/>
              </w:rPr>
            </w:pPr>
            <w:r w:rsidRPr="00B66F14">
              <w:rPr>
                <w:sz w:val="18"/>
                <w:szCs w:val="18"/>
              </w:rPr>
              <w:t>0.392</w:t>
            </w:r>
          </w:p>
        </w:tc>
        <w:tc>
          <w:tcPr>
            <w:tcW w:w="888" w:type="dxa"/>
            <w:tcBorders>
              <w:left w:val="nil"/>
              <w:right w:val="nil"/>
            </w:tcBorders>
            <w:shd w:val="clear" w:color="auto" w:fill="auto"/>
            <w:noWrap/>
          </w:tcPr>
          <w:p w14:paraId="3BAC6BD5" w14:textId="59C8BEE7" w:rsidR="005C24CF" w:rsidRPr="00B66F14" w:rsidRDefault="005C24CF" w:rsidP="005C24CF">
            <w:pPr>
              <w:spacing w:after="0"/>
              <w:jc w:val="right"/>
              <w:rPr>
                <w:color w:val="808080" w:themeColor="background1" w:themeShade="80"/>
                <w:sz w:val="18"/>
                <w:szCs w:val="18"/>
              </w:rPr>
            </w:pPr>
            <w:r w:rsidRPr="00B66F14">
              <w:rPr>
                <w:sz w:val="18"/>
                <w:szCs w:val="18"/>
              </w:rPr>
              <w:t>0.076</w:t>
            </w:r>
          </w:p>
        </w:tc>
        <w:tc>
          <w:tcPr>
            <w:tcW w:w="1204" w:type="dxa"/>
            <w:tcBorders>
              <w:left w:val="nil"/>
              <w:right w:val="nil"/>
            </w:tcBorders>
            <w:shd w:val="clear" w:color="auto" w:fill="auto"/>
            <w:noWrap/>
          </w:tcPr>
          <w:p w14:paraId="60B1A484" w14:textId="64BDDEF5" w:rsidR="005C24CF" w:rsidRPr="009857DC" w:rsidRDefault="005C24CF" w:rsidP="005C24CF">
            <w:pPr>
              <w:spacing w:after="0"/>
              <w:jc w:val="right"/>
            </w:pPr>
          </w:p>
        </w:tc>
        <w:tc>
          <w:tcPr>
            <w:tcW w:w="1058" w:type="dxa"/>
            <w:tcBorders>
              <w:left w:val="nil"/>
              <w:right w:val="nil"/>
            </w:tcBorders>
            <w:shd w:val="clear" w:color="auto" w:fill="auto"/>
            <w:noWrap/>
          </w:tcPr>
          <w:p w14:paraId="1A014980" w14:textId="4BC52233" w:rsidR="005C24CF" w:rsidRPr="009857DC" w:rsidRDefault="005C24CF" w:rsidP="005C24CF">
            <w:pPr>
              <w:spacing w:after="0"/>
              <w:jc w:val="right"/>
            </w:pPr>
          </w:p>
        </w:tc>
        <w:tc>
          <w:tcPr>
            <w:tcW w:w="1170" w:type="dxa"/>
            <w:tcBorders>
              <w:left w:val="nil"/>
              <w:right w:val="nil"/>
            </w:tcBorders>
            <w:shd w:val="clear" w:color="auto" w:fill="auto"/>
            <w:vAlign w:val="bottom"/>
          </w:tcPr>
          <w:p w14:paraId="3E6D7C68" w14:textId="6B7CA2A1"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94A7182" w14:textId="388BEFD5" w:rsidR="005C24CF" w:rsidRPr="001E2547" w:rsidRDefault="005C24CF" w:rsidP="005C24CF">
            <w:pPr>
              <w:spacing w:after="0"/>
              <w:jc w:val="right"/>
              <w:rPr>
                <w:szCs w:val="22"/>
              </w:rPr>
            </w:pPr>
          </w:p>
        </w:tc>
        <w:tc>
          <w:tcPr>
            <w:tcW w:w="1123" w:type="dxa"/>
            <w:tcBorders>
              <w:left w:val="nil"/>
              <w:right w:val="nil"/>
            </w:tcBorders>
            <w:shd w:val="clear" w:color="auto" w:fill="auto"/>
          </w:tcPr>
          <w:p w14:paraId="42513CFF"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68F18398" w14:textId="77777777" w:rsidR="005C24CF" w:rsidRPr="001E2547" w:rsidRDefault="005C24CF" w:rsidP="005C24CF">
            <w:pPr>
              <w:spacing w:after="0"/>
              <w:jc w:val="right"/>
              <w:rPr>
                <w:color w:val="000000"/>
                <w:szCs w:val="22"/>
              </w:rPr>
            </w:pPr>
          </w:p>
        </w:tc>
      </w:tr>
      <w:tr w:rsidR="005C24CF" w:rsidRPr="00054467" w14:paraId="62935DBD" w14:textId="14525489" w:rsidTr="00B66F14">
        <w:trPr>
          <w:jc w:val="center"/>
        </w:trPr>
        <w:tc>
          <w:tcPr>
            <w:tcW w:w="1530" w:type="dxa"/>
            <w:tcBorders>
              <w:left w:val="nil"/>
              <w:right w:val="nil"/>
            </w:tcBorders>
            <w:shd w:val="clear" w:color="auto" w:fill="auto"/>
            <w:noWrap/>
          </w:tcPr>
          <w:p w14:paraId="1684AC32" w14:textId="77777777" w:rsidR="005C24CF" w:rsidRPr="00B66F14" w:rsidRDefault="005C24CF" w:rsidP="005C24CF">
            <w:pPr>
              <w:spacing w:after="0"/>
              <w:jc w:val="right"/>
              <w:rPr>
                <w:sz w:val="18"/>
                <w:szCs w:val="18"/>
              </w:rPr>
            </w:pPr>
            <w:r w:rsidRPr="00B66F14">
              <w:rPr>
                <w:sz w:val="18"/>
                <w:szCs w:val="18"/>
              </w:rPr>
              <w:t>2010</w:t>
            </w:r>
          </w:p>
        </w:tc>
        <w:tc>
          <w:tcPr>
            <w:tcW w:w="1127" w:type="dxa"/>
            <w:tcBorders>
              <w:left w:val="nil"/>
              <w:right w:val="nil"/>
            </w:tcBorders>
            <w:shd w:val="clear" w:color="auto" w:fill="auto"/>
            <w:noWrap/>
          </w:tcPr>
          <w:p w14:paraId="7ACEC1A4" w14:textId="7E1D3450" w:rsidR="005C24CF" w:rsidRPr="00B66F14" w:rsidRDefault="005C24CF" w:rsidP="005C24CF">
            <w:pPr>
              <w:spacing w:after="0"/>
              <w:jc w:val="right"/>
              <w:rPr>
                <w:color w:val="808080" w:themeColor="background1" w:themeShade="80"/>
                <w:sz w:val="18"/>
                <w:szCs w:val="18"/>
              </w:rPr>
            </w:pPr>
            <w:r w:rsidRPr="00B66F14">
              <w:rPr>
                <w:sz w:val="18"/>
                <w:szCs w:val="18"/>
              </w:rPr>
              <w:t>0.507</w:t>
            </w:r>
          </w:p>
        </w:tc>
        <w:tc>
          <w:tcPr>
            <w:tcW w:w="888" w:type="dxa"/>
            <w:tcBorders>
              <w:left w:val="nil"/>
              <w:right w:val="nil"/>
            </w:tcBorders>
            <w:shd w:val="clear" w:color="auto" w:fill="auto"/>
            <w:noWrap/>
          </w:tcPr>
          <w:p w14:paraId="68E7BBB8" w14:textId="0B216766" w:rsidR="005C24CF" w:rsidRPr="00B66F14" w:rsidRDefault="005C24CF" w:rsidP="005C24CF">
            <w:pPr>
              <w:spacing w:after="0"/>
              <w:jc w:val="right"/>
              <w:rPr>
                <w:color w:val="808080" w:themeColor="background1" w:themeShade="80"/>
                <w:sz w:val="18"/>
                <w:szCs w:val="18"/>
              </w:rPr>
            </w:pPr>
            <w:r w:rsidRPr="00B66F14">
              <w:rPr>
                <w:sz w:val="18"/>
                <w:szCs w:val="18"/>
              </w:rPr>
              <w:t>0.097</w:t>
            </w:r>
          </w:p>
        </w:tc>
        <w:tc>
          <w:tcPr>
            <w:tcW w:w="1204" w:type="dxa"/>
            <w:tcBorders>
              <w:left w:val="nil"/>
              <w:right w:val="nil"/>
            </w:tcBorders>
            <w:shd w:val="clear" w:color="auto" w:fill="auto"/>
            <w:noWrap/>
          </w:tcPr>
          <w:p w14:paraId="1D196786" w14:textId="43F73B0F" w:rsidR="005C24CF" w:rsidRPr="009857DC" w:rsidRDefault="005C24CF" w:rsidP="005C24CF">
            <w:pPr>
              <w:spacing w:after="0"/>
              <w:jc w:val="right"/>
            </w:pPr>
          </w:p>
        </w:tc>
        <w:tc>
          <w:tcPr>
            <w:tcW w:w="1058" w:type="dxa"/>
            <w:tcBorders>
              <w:left w:val="nil"/>
              <w:right w:val="nil"/>
            </w:tcBorders>
            <w:shd w:val="clear" w:color="auto" w:fill="auto"/>
            <w:noWrap/>
          </w:tcPr>
          <w:p w14:paraId="72A545CF" w14:textId="631F5470" w:rsidR="005C24CF" w:rsidRPr="009857DC" w:rsidRDefault="005C24CF" w:rsidP="005C24CF">
            <w:pPr>
              <w:spacing w:after="0"/>
              <w:jc w:val="right"/>
            </w:pPr>
          </w:p>
        </w:tc>
        <w:tc>
          <w:tcPr>
            <w:tcW w:w="1170" w:type="dxa"/>
            <w:tcBorders>
              <w:left w:val="nil"/>
              <w:right w:val="nil"/>
            </w:tcBorders>
            <w:shd w:val="clear" w:color="auto" w:fill="auto"/>
            <w:vAlign w:val="bottom"/>
          </w:tcPr>
          <w:p w14:paraId="49741700" w14:textId="410CE7B8"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5A33E22" w14:textId="2777FC0B" w:rsidR="005C24CF" w:rsidRPr="001E2547" w:rsidRDefault="005C24CF" w:rsidP="005C24CF">
            <w:pPr>
              <w:spacing w:after="0"/>
              <w:jc w:val="right"/>
              <w:rPr>
                <w:szCs w:val="22"/>
              </w:rPr>
            </w:pPr>
          </w:p>
        </w:tc>
        <w:tc>
          <w:tcPr>
            <w:tcW w:w="1123" w:type="dxa"/>
            <w:tcBorders>
              <w:left w:val="nil"/>
              <w:right w:val="nil"/>
            </w:tcBorders>
            <w:shd w:val="clear" w:color="auto" w:fill="auto"/>
          </w:tcPr>
          <w:p w14:paraId="602B857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581B7FA" w14:textId="77777777" w:rsidR="005C24CF" w:rsidRPr="001E2547" w:rsidRDefault="005C24CF" w:rsidP="005C24CF">
            <w:pPr>
              <w:spacing w:after="0"/>
              <w:jc w:val="right"/>
              <w:rPr>
                <w:color w:val="000000"/>
                <w:szCs w:val="22"/>
              </w:rPr>
            </w:pPr>
          </w:p>
        </w:tc>
      </w:tr>
      <w:tr w:rsidR="005C24CF" w:rsidRPr="00054467" w14:paraId="58E73B09" w14:textId="4C7BD21A" w:rsidTr="00B66F14">
        <w:trPr>
          <w:jc w:val="center"/>
        </w:trPr>
        <w:tc>
          <w:tcPr>
            <w:tcW w:w="1530" w:type="dxa"/>
            <w:tcBorders>
              <w:left w:val="nil"/>
              <w:right w:val="nil"/>
            </w:tcBorders>
            <w:shd w:val="clear" w:color="auto" w:fill="auto"/>
            <w:noWrap/>
          </w:tcPr>
          <w:p w14:paraId="3779D4F3" w14:textId="77777777" w:rsidR="005C24CF" w:rsidRPr="00B66F14" w:rsidRDefault="005C24CF" w:rsidP="005C24CF">
            <w:pPr>
              <w:spacing w:after="0"/>
              <w:jc w:val="right"/>
              <w:rPr>
                <w:sz w:val="18"/>
                <w:szCs w:val="18"/>
              </w:rPr>
            </w:pPr>
            <w:r w:rsidRPr="00B66F14">
              <w:rPr>
                <w:sz w:val="18"/>
                <w:szCs w:val="18"/>
              </w:rPr>
              <w:t>2011</w:t>
            </w:r>
          </w:p>
        </w:tc>
        <w:tc>
          <w:tcPr>
            <w:tcW w:w="1127" w:type="dxa"/>
            <w:tcBorders>
              <w:left w:val="nil"/>
              <w:right w:val="nil"/>
            </w:tcBorders>
            <w:shd w:val="clear" w:color="auto" w:fill="auto"/>
            <w:noWrap/>
          </w:tcPr>
          <w:p w14:paraId="57EB4412" w14:textId="5C0F7188" w:rsidR="005C24CF" w:rsidRPr="00B66F14" w:rsidRDefault="005C24CF" w:rsidP="005C24CF">
            <w:pPr>
              <w:spacing w:after="0"/>
              <w:jc w:val="right"/>
              <w:rPr>
                <w:color w:val="808080" w:themeColor="background1" w:themeShade="80"/>
                <w:sz w:val="18"/>
                <w:szCs w:val="18"/>
              </w:rPr>
            </w:pPr>
            <w:r w:rsidRPr="00B66F14">
              <w:rPr>
                <w:sz w:val="18"/>
                <w:szCs w:val="18"/>
              </w:rPr>
              <w:t>0.655</w:t>
            </w:r>
          </w:p>
        </w:tc>
        <w:tc>
          <w:tcPr>
            <w:tcW w:w="888" w:type="dxa"/>
            <w:tcBorders>
              <w:left w:val="nil"/>
              <w:right w:val="nil"/>
            </w:tcBorders>
            <w:shd w:val="clear" w:color="auto" w:fill="auto"/>
            <w:noWrap/>
          </w:tcPr>
          <w:p w14:paraId="779F3F8D" w14:textId="65BBE4EC" w:rsidR="005C24CF" w:rsidRPr="00B66F14" w:rsidRDefault="005C24CF" w:rsidP="005C24CF">
            <w:pPr>
              <w:spacing w:after="0"/>
              <w:jc w:val="right"/>
              <w:rPr>
                <w:color w:val="808080" w:themeColor="background1" w:themeShade="80"/>
                <w:sz w:val="18"/>
                <w:szCs w:val="18"/>
              </w:rPr>
            </w:pPr>
            <w:r w:rsidRPr="00B66F14">
              <w:rPr>
                <w:sz w:val="18"/>
                <w:szCs w:val="18"/>
              </w:rPr>
              <w:t>0.132</w:t>
            </w:r>
          </w:p>
        </w:tc>
        <w:tc>
          <w:tcPr>
            <w:tcW w:w="1204" w:type="dxa"/>
            <w:tcBorders>
              <w:left w:val="nil"/>
              <w:right w:val="nil"/>
            </w:tcBorders>
            <w:shd w:val="clear" w:color="auto" w:fill="auto"/>
            <w:noWrap/>
          </w:tcPr>
          <w:p w14:paraId="3355FC55" w14:textId="1369CDEA" w:rsidR="005C24CF" w:rsidRPr="009857DC" w:rsidRDefault="005C24CF" w:rsidP="005C24CF">
            <w:pPr>
              <w:spacing w:after="0"/>
              <w:jc w:val="right"/>
            </w:pPr>
          </w:p>
        </w:tc>
        <w:tc>
          <w:tcPr>
            <w:tcW w:w="1058" w:type="dxa"/>
            <w:tcBorders>
              <w:left w:val="nil"/>
              <w:right w:val="nil"/>
            </w:tcBorders>
            <w:shd w:val="clear" w:color="auto" w:fill="auto"/>
            <w:noWrap/>
          </w:tcPr>
          <w:p w14:paraId="04BE2951" w14:textId="7EA17747" w:rsidR="005C24CF" w:rsidRPr="009857DC" w:rsidRDefault="005C24CF" w:rsidP="005C24CF">
            <w:pPr>
              <w:spacing w:after="0"/>
              <w:jc w:val="right"/>
            </w:pPr>
          </w:p>
        </w:tc>
        <w:tc>
          <w:tcPr>
            <w:tcW w:w="1170" w:type="dxa"/>
            <w:tcBorders>
              <w:left w:val="nil"/>
              <w:right w:val="nil"/>
            </w:tcBorders>
            <w:shd w:val="clear" w:color="auto" w:fill="auto"/>
            <w:vAlign w:val="bottom"/>
          </w:tcPr>
          <w:p w14:paraId="0E43B323" w14:textId="6CE67698"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63C0DB8" w14:textId="272260C0" w:rsidR="005C24CF" w:rsidRPr="001E2547" w:rsidRDefault="005C24CF" w:rsidP="005C24CF">
            <w:pPr>
              <w:spacing w:after="0"/>
              <w:jc w:val="right"/>
              <w:rPr>
                <w:szCs w:val="22"/>
              </w:rPr>
            </w:pPr>
          </w:p>
        </w:tc>
        <w:tc>
          <w:tcPr>
            <w:tcW w:w="1123" w:type="dxa"/>
            <w:tcBorders>
              <w:left w:val="nil"/>
              <w:right w:val="nil"/>
            </w:tcBorders>
            <w:shd w:val="clear" w:color="auto" w:fill="auto"/>
          </w:tcPr>
          <w:p w14:paraId="70411AC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53818F2" w14:textId="77777777" w:rsidR="005C24CF" w:rsidRPr="001E2547" w:rsidRDefault="005C24CF" w:rsidP="005C24CF">
            <w:pPr>
              <w:spacing w:after="0"/>
              <w:jc w:val="right"/>
              <w:rPr>
                <w:color w:val="000000"/>
                <w:szCs w:val="22"/>
              </w:rPr>
            </w:pPr>
          </w:p>
        </w:tc>
      </w:tr>
      <w:tr w:rsidR="005C24CF" w:rsidRPr="00054467" w14:paraId="3CD88895" w14:textId="1421CC2A" w:rsidTr="00B66F14">
        <w:trPr>
          <w:jc w:val="center"/>
        </w:trPr>
        <w:tc>
          <w:tcPr>
            <w:tcW w:w="1530" w:type="dxa"/>
            <w:tcBorders>
              <w:left w:val="nil"/>
              <w:right w:val="nil"/>
            </w:tcBorders>
            <w:shd w:val="clear" w:color="auto" w:fill="FFF2CC" w:themeFill="accent4" w:themeFillTint="33"/>
            <w:noWrap/>
          </w:tcPr>
          <w:p w14:paraId="5D5533B2" w14:textId="77777777" w:rsidR="005C24CF" w:rsidRPr="00B66F14" w:rsidRDefault="005C24CF" w:rsidP="005C24CF">
            <w:pPr>
              <w:spacing w:after="0"/>
              <w:jc w:val="right"/>
              <w:rPr>
                <w:sz w:val="18"/>
                <w:szCs w:val="18"/>
              </w:rPr>
            </w:pPr>
            <w:r w:rsidRPr="00B66F14">
              <w:rPr>
                <w:sz w:val="18"/>
                <w:szCs w:val="18"/>
              </w:rPr>
              <w:t>2012</w:t>
            </w:r>
          </w:p>
        </w:tc>
        <w:tc>
          <w:tcPr>
            <w:tcW w:w="1127" w:type="dxa"/>
            <w:tcBorders>
              <w:left w:val="nil"/>
              <w:right w:val="nil"/>
            </w:tcBorders>
            <w:shd w:val="clear" w:color="auto" w:fill="FFF2CC" w:themeFill="accent4" w:themeFillTint="33"/>
            <w:noWrap/>
          </w:tcPr>
          <w:p w14:paraId="28AD1C6A" w14:textId="5BDB07D6" w:rsidR="005C24CF" w:rsidRPr="00B66F14" w:rsidRDefault="005C24CF" w:rsidP="005C24CF">
            <w:pPr>
              <w:spacing w:after="0"/>
              <w:jc w:val="right"/>
              <w:rPr>
                <w:color w:val="808080" w:themeColor="background1" w:themeShade="80"/>
                <w:sz w:val="18"/>
                <w:szCs w:val="18"/>
              </w:rPr>
            </w:pPr>
            <w:r w:rsidRPr="00B66F14">
              <w:rPr>
                <w:sz w:val="18"/>
                <w:szCs w:val="18"/>
              </w:rPr>
              <w:t>1.215</w:t>
            </w:r>
          </w:p>
        </w:tc>
        <w:tc>
          <w:tcPr>
            <w:tcW w:w="888" w:type="dxa"/>
            <w:tcBorders>
              <w:left w:val="nil"/>
              <w:right w:val="nil"/>
            </w:tcBorders>
            <w:shd w:val="clear" w:color="auto" w:fill="FFF2CC" w:themeFill="accent4" w:themeFillTint="33"/>
            <w:noWrap/>
          </w:tcPr>
          <w:p w14:paraId="1427E5CD" w14:textId="310708FA" w:rsidR="005C24CF" w:rsidRPr="00B66F14" w:rsidRDefault="005C24CF" w:rsidP="005C24CF">
            <w:pPr>
              <w:spacing w:after="0"/>
              <w:jc w:val="right"/>
              <w:rPr>
                <w:color w:val="808080" w:themeColor="background1" w:themeShade="80"/>
                <w:sz w:val="18"/>
                <w:szCs w:val="18"/>
              </w:rPr>
            </w:pPr>
            <w:r w:rsidRPr="00B66F14">
              <w:rPr>
                <w:sz w:val="18"/>
                <w:szCs w:val="18"/>
              </w:rPr>
              <w:t>0.261</w:t>
            </w:r>
          </w:p>
        </w:tc>
        <w:tc>
          <w:tcPr>
            <w:tcW w:w="1204" w:type="dxa"/>
            <w:tcBorders>
              <w:left w:val="nil"/>
              <w:right w:val="nil"/>
            </w:tcBorders>
            <w:shd w:val="clear" w:color="auto" w:fill="FFF2CC" w:themeFill="accent4" w:themeFillTint="33"/>
            <w:noWrap/>
          </w:tcPr>
          <w:p w14:paraId="59A7B466" w14:textId="622476E3" w:rsidR="005C24CF" w:rsidRPr="009857DC" w:rsidRDefault="005C24CF" w:rsidP="005C24CF">
            <w:pPr>
              <w:spacing w:after="0"/>
              <w:jc w:val="right"/>
            </w:pPr>
          </w:p>
        </w:tc>
        <w:tc>
          <w:tcPr>
            <w:tcW w:w="1058" w:type="dxa"/>
            <w:tcBorders>
              <w:left w:val="nil"/>
              <w:right w:val="nil"/>
            </w:tcBorders>
            <w:shd w:val="clear" w:color="auto" w:fill="FFF2CC" w:themeFill="accent4" w:themeFillTint="33"/>
            <w:noWrap/>
          </w:tcPr>
          <w:p w14:paraId="11C09F79" w14:textId="5D0D4BDE" w:rsidR="005C24CF" w:rsidRPr="009857DC" w:rsidRDefault="005C24CF" w:rsidP="005C24CF">
            <w:pPr>
              <w:spacing w:after="0"/>
              <w:jc w:val="right"/>
            </w:pPr>
          </w:p>
        </w:tc>
        <w:tc>
          <w:tcPr>
            <w:tcW w:w="1170" w:type="dxa"/>
            <w:tcBorders>
              <w:left w:val="nil"/>
              <w:right w:val="nil"/>
            </w:tcBorders>
            <w:shd w:val="clear" w:color="auto" w:fill="FFF2CC" w:themeFill="accent4" w:themeFillTint="33"/>
            <w:vAlign w:val="bottom"/>
          </w:tcPr>
          <w:p w14:paraId="25B2A672" w14:textId="76A892B3" w:rsidR="005C24CF" w:rsidRPr="001E2547" w:rsidRDefault="005C24CF" w:rsidP="005C24CF">
            <w:pPr>
              <w:spacing w:after="0"/>
              <w:jc w:val="right"/>
              <w:rPr>
                <w:szCs w:val="22"/>
              </w:rPr>
            </w:pPr>
          </w:p>
        </w:tc>
        <w:tc>
          <w:tcPr>
            <w:tcW w:w="1080" w:type="dxa"/>
            <w:tcBorders>
              <w:left w:val="nil"/>
              <w:right w:val="nil"/>
            </w:tcBorders>
            <w:shd w:val="clear" w:color="auto" w:fill="FFF2CC" w:themeFill="accent4" w:themeFillTint="33"/>
            <w:vAlign w:val="bottom"/>
          </w:tcPr>
          <w:p w14:paraId="51A833D0" w14:textId="6060A50B" w:rsidR="005C24CF" w:rsidRPr="001E2547" w:rsidRDefault="005C24CF" w:rsidP="005C24CF">
            <w:pPr>
              <w:spacing w:after="0"/>
              <w:jc w:val="right"/>
              <w:rPr>
                <w:szCs w:val="22"/>
              </w:rPr>
            </w:pPr>
          </w:p>
        </w:tc>
        <w:tc>
          <w:tcPr>
            <w:tcW w:w="1123" w:type="dxa"/>
            <w:tcBorders>
              <w:left w:val="nil"/>
              <w:right w:val="nil"/>
            </w:tcBorders>
            <w:shd w:val="clear" w:color="auto" w:fill="FFF2CC" w:themeFill="accent4" w:themeFillTint="33"/>
          </w:tcPr>
          <w:p w14:paraId="00EFC132"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FFF2CC" w:themeFill="accent4" w:themeFillTint="33"/>
          </w:tcPr>
          <w:p w14:paraId="6FA22F56" w14:textId="77777777" w:rsidR="005C24CF" w:rsidRPr="001E2547" w:rsidRDefault="005C24CF" w:rsidP="005C24CF">
            <w:pPr>
              <w:spacing w:after="0"/>
              <w:jc w:val="right"/>
              <w:rPr>
                <w:color w:val="000000"/>
                <w:szCs w:val="22"/>
              </w:rPr>
            </w:pPr>
          </w:p>
        </w:tc>
      </w:tr>
      <w:tr w:rsidR="005C24CF" w:rsidRPr="00054467" w14:paraId="58D6EA77" w14:textId="3BFEEC68" w:rsidTr="00B66F14">
        <w:trPr>
          <w:jc w:val="center"/>
        </w:trPr>
        <w:tc>
          <w:tcPr>
            <w:tcW w:w="1530" w:type="dxa"/>
            <w:tcBorders>
              <w:left w:val="nil"/>
              <w:right w:val="nil"/>
            </w:tcBorders>
            <w:shd w:val="clear" w:color="auto" w:fill="auto"/>
            <w:noWrap/>
          </w:tcPr>
          <w:p w14:paraId="24AF7F98" w14:textId="77777777" w:rsidR="005C24CF" w:rsidRPr="00B66F14" w:rsidRDefault="005C24CF" w:rsidP="005C24CF">
            <w:pPr>
              <w:spacing w:after="0"/>
              <w:jc w:val="right"/>
              <w:rPr>
                <w:sz w:val="18"/>
                <w:szCs w:val="18"/>
              </w:rPr>
            </w:pPr>
            <w:r w:rsidRPr="00B66F14">
              <w:rPr>
                <w:sz w:val="18"/>
                <w:szCs w:val="18"/>
              </w:rPr>
              <w:t>2013</w:t>
            </w:r>
          </w:p>
        </w:tc>
        <w:tc>
          <w:tcPr>
            <w:tcW w:w="1127" w:type="dxa"/>
            <w:tcBorders>
              <w:left w:val="nil"/>
              <w:right w:val="nil"/>
            </w:tcBorders>
            <w:shd w:val="clear" w:color="auto" w:fill="auto"/>
            <w:noWrap/>
          </w:tcPr>
          <w:p w14:paraId="7BBEC328" w14:textId="17A42C25" w:rsidR="005C24CF" w:rsidRPr="00B66F14" w:rsidRDefault="005C24CF" w:rsidP="005C24CF">
            <w:pPr>
              <w:spacing w:after="0"/>
              <w:jc w:val="right"/>
              <w:rPr>
                <w:color w:val="808080" w:themeColor="background1" w:themeShade="80"/>
                <w:sz w:val="18"/>
                <w:szCs w:val="18"/>
              </w:rPr>
            </w:pPr>
            <w:r w:rsidRPr="00B66F14">
              <w:rPr>
                <w:sz w:val="18"/>
                <w:szCs w:val="18"/>
              </w:rPr>
              <w:t>0.638</w:t>
            </w:r>
          </w:p>
        </w:tc>
        <w:tc>
          <w:tcPr>
            <w:tcW w:w="888" w:type="dxa"/>
            <w:tcBorders>
              <w:left w:val="nil"/>
              <w:right w:val="nil"/>
            </w:tcBorders>
            <w:shd w:val="clear" w:color="auto" w:fill="auto"/>
            <w:noWrap/>
          </w:tcPr>
          <w:p w14:paraId="6051C6AC" w14:textId="3EF114D6" w:rsidR="005C24CF" w:rsidRPr="00B66F14" w:rsidRDefault="005C24CF" w:rsidP="005C24CF">
            <w:pPr>
              <w:spacing w:after="0"/>
              <w:jc w:val="right"/>
              <w:rPr>
                <w:color w:val="808080" w:themeColor="background1" w:themeShade="80"/>
                <w:sz w:val="18"/>
                <w:szCs w:val="18"/>
              </w:rPr>
            </w:pPr>
            <w:r w:rsidRPr="00B66F14">
              <w:rPr>
                <w:sz w:val="18"/>
                <w:szCs w:val="18"/>
              </w:rPr>
              <w:t>0.159</w:t>
            </w:r>
          </w:p>
        </w:tc>
        <w:tc>
          <w:tcPr>
            <w:tcW w:w="1204" w:type="dxa"/>
            <w:tcBorders>
              <w:left w:val="nil"/>
              <w:right w:val="nil"/>
            </w:tcBorders>
            <w:shd w:val="clear" w:color="auto" w:fill="auto"/>
            <w:noWrap/>
          </w:tcPr>
          <w:p w14:paraId="3C3F991D" w14:textId="75E875F3" w:rsidR="005C24CF" w:rsidRPr="009857DC" w:rsidRDefault="005C24CF" w:rsidP="005C24CF">
            <w:pPr>
              <w:spacing w:after="0"/>
              <w:jc w:val="right"/>
            </w:pPr>
          </w:p>
        </w:tc>
        <w:tc>
          <w:tcPr>
            <w:tcW w:w="1058" w:type="dxa"/>
            <w:tcBorders>
              <w:left w:val="nil"/>
              <w:right w:val="nil"/>
            </w:tcBorders>
            <w:shd w:val="clear" w:color="auto" w:fill="auto"/>
            <w:noWrap/>
          </w:tcPr>
          <w:p w14:paraId="6EE1C533" w14:textId="2BF1CA3E" w:rsidR="005C24CF" w:rsidRPr="009857DC" w:rsidRDefault="005C24CF" w:rsidP="005C24CF">
            <w:pPr>
              <w:spacing w:after="0"/>
              <w:jc w:val="right"/>
            </w:pPr>
          </w:p>
        </w:tc>
        <w:tc>
          <w:tcPr>
            <w:tcW w:w="1170" w:type="dxa"/>
            <w:tcBorders>
              <w:left w:val="nil"/>
              <w:right w:val="nil"/>
            </w:tcBorders>
            <w:shd w:val="clear" w:color="auto" w:fill="auto"/>
            <w:vAlign w:val="bottom"/>
          </w:tcPr>
          <w:p w14:paraId="6657234C" w14:textId="6D6019A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37F1F87F" w14:textId="3C10D8F6" w:rsidR="005C24CF" w:rsidRPr="001E2547" w:rsidRDefault="005C24CF" w:rsidP="005C24CF">
            <w:pPr>
              <w:spacing w:after="0"/>
              <w:jc w:val="right"/>
              <w:rPr>
                <w:szCs w:val="22"/>
              </w:rPr>
            </w:pPr>
          </w:p>
        </w:tc>
        <w:tc>
          <w:tcPr>
            <w:tcW w:w="1123" w:type="dxa"/>
            <w:tcBorders>
              <w:left w:val="nil"/>
              <w:right w:val="nil"/>
            </w:tcBorders>
            <w:shd w:val="clear" w:color="auto" w:fill="auto"/>
          </w:tcPr>
          <w:p w14:paraId="2ACDBA2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DC0167E" w14:textId="77777777" w:rsidR="005C24CF" w:rsidRPr="001E2547" w:rsidRDefault="005C24CF" w:rsidP="005C24CF">
            <w:pPr>
              <w:spacing w:after="0"/>
              <w:jc w:val="right"/>
              <w:rPr>
                <w:color w:val="000000"/>
                <w:szCs w:val="22"/>
              </w:rPr>
            </w:pPr>
          </w:p>
        </w:tc>
      </w:tr>
      <w:tr w:rsidR="005C24CF" w:rsidRPr="00054467" w14:paraId="486EAE36" w14:textId="0D2BA8E8" w:rsidTr="00B66F14">
        <w:trPr>
          <w:jc w:val="center"/>
        </w:trPr>
        <w:tc>
          <w:tcPr>
            <w:tcW w:w="1530" w:type="dxa"/>
            <w:tcBorders>
              <w:left w:val="nil"/>
              <w:right w:val="nil"/>
            </w:tcBorders>
            <w:shd w:val="clear" w:color="auto" w:fill="auto"/>
            <w:noWrap/>
          </w:tcPr>
          <w:p w14:paraId="76C42106" w14:textId="77777777" w:rsidR="005C24CF" w:rsidRPr="00B66F14" w:rsidRDefault="005C24CF" w:rsidP="005C24CF">
            <w:pPr>
              <w:spacing w:after="0"/>
              <w:jc w:val="right"/>
              <w:rPr>
                <w:sz w:val="18"/>
                <w:szCs w:val="18"/>
              </w:rPr>
            </w:pPr>
            <w:r w:rsidRPr="00B66F14">
              <w:rPr>
                <w:sz w:val="18"/>
                <w:szCs w:val="18"/>
              </w:rPr>
              <w:t>2014</w:t>
            </w:r>
          </w:p>
        </w:tc>
        <w:tc>
          <w:tcPr>
            <w:tcW w:w="1127" w:type="dxa"/>
            <w:tcBorders>
              <w:left w:val="nil"/>
              <w:right w:val="nil"/>
            </w:tcBorders>
            <w:shd w:val="clear" w:color="auto" w:fill="auto"/>
            <w:noWrap/>
          </w:tcPr>
          <w:p w14:paraId="5D33E900" w14:textId="776C03EB" w:rsidR="005C24CF" w:rsidRPr="00B66F14" w:rsidRDefault="005C24CF" w:rsidP="005C24CF">
            <w:pPr>
              <w:spacing w:after="0"/>
              <w:jc w:val="right"/>
              <w:rPr>
                <w:color w:val="808080" w:themeColor="background1" w:themeShade="80"/>
                <w:sz w:val="18"/>
                <w:szCs w:val="18"/>
              </w:rPr>
            </w:pPr>
            <w:r w:rsidRPr="00B66F14">
              <w:rPr>
                <w:sz w:val="18"/>
                <w:szCs w:val="18"/>
              </w:rPr>
              <w:t>0.211</w:t>
            </w:r>
          </w:p>
        </w:tc>
        <w:tc>
          <w:tcPr>
            <w:tcW w:w="888" w:type="dxa"/>
            <w:tcBorders>
              <w:left w:val="nil"/>
              <w:right w:val="nil"/>
            </w:tcBorders>
            <w:shd w:val="clear" w:color="auto" w:fill="auto"/>
            <w:noWrap/>
          </w:tcPr>
          <w:p w14:paraId="2B7E8EBA" w14:textId="6423A025" w:rsidR="005C24CF" w:rsidRPr="00B66F14" w:rsidRDefault="005C24CF" w:rsidP="005C24CF">
            <w:pPr>
              <w:spacing w:after="0"/>
              <w:jc w:val="right"/>
              <w:rPr>
                <w:color w:val="808080" w:themeColor="background1" w:themeShade="80"/>
                <w:sz w:val="18"/>
                <w:szCs w:val="18"/>
              </w:rPr>
            </w:pPr>
            <w:r w:rsidRPr="00B66F14">
              <w:rPr>
                <w:sz w:val="18"/>
                <w:szCs w:val="18"/>
              </w:rPr>
              <w:t>0.060</w:t>
            </w:r>
          </w:p>
        </w:tc>
        <w:tc>
          <w:tcPr>
            <w:tcW w:w="1204" w:type="dxa"/>
            <w:tcBorders>
              <w:left w:val="nil"/>
              <w:right w:val="nil"/>
            </w:tcBorders>
            <w:shd w:val="clear" w:color="auto" w:fill="auto"/>
            <w:noWrap/>
          </w:tcPr>
          <w:p w14:paraId="3136345D" w14:textId="4EBF1EEA" w:rsidR="005C24CF" w:rsidRPr="009857DC" w:rsidRDefault="005C24CF" w:rsidP="005C24CF">
            <w:pPr>
              <w:spacing w:after="0"/>
              <w:jc w:val="right"/>
            </w:pPr>
          </w:p>
        </w:tc>
        <w:tc>
          <w:tcPr>
            <w:tcW w:w="1058" w:type="dxa"/>
            <w:tcBorders>
              <w:left w:val="nil"/>
              <w:right w:val="nil"/>
            </w:tcBorders>
            <w:shd w:val="clear" w:color="auto" w:fill="auto"/>
            <w:noWrap/>
          </w:tcPr>
          <w:p w14:paraId="07838F82" w14:textId="7201EBC7" w:rsidR="005C24CF" w:rsidRPr="009857DC" w:rsidRDefault="005C24CF" w:rsidP="005C24CF">
            <w:pPr>
              <w:spacing w:after="0"/>
              <w:jc w:val="right"/>
            </w:pPr>
          </w:p>
        </w:tc>
        <w:tc>
          <w:tcPr>
            <w:tcW w:w="1170" w:type="dxa"/>
            <w:tcBorders>
              <w:left w:val="nil"/>
              <w:right w:val="nil"/>
            </w:tcBorders>
            <w:shd w:val="clear" w:color="auto" w:fill="auto"/>
            <w:vAlign w:val="bottom"/>
          </w:tcPr>
          <w:p w14:paraId="5D2518C9" w14:textId="6B879E2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7334B773" w14:textId="1AC3FB2D" w:rsidR="005C24CF" w:rsidRPr="001E2547" w:rsidRDefault="005C24CF" w:rsidP="005C24CF">
            <w:pPr>
              <w:spacing w:after="0"/>
              <w:jc w:val="right"/>
              <w:rPr>
                <w:szCs w:val="22"/>
              </w:rPr>
            </w:pPr>
          </w:p>
        </w:tc>
        <w:tc>
          <w:tcPr>
            <w:tcW w:w="1123" w:type="dxa"/>
            <w:tcBorders>
              <w:left w:val="nil"/>
              <w:right w:val="nil"/>
            </w:tcBorders>
            <w:shd w:val="clear" w:color="auto" w:fill="auto"/>
          </w:tcPr>
          <w:p w14:paraId="0664407F"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5EFB8A8C" w14:textId="77777777" w:rsidR="005C24CF" w:rsidRPr="001E2547" w:rsidRDefault="005C24CF" w:rsidP="005C24CF">
            <w:pPr>
              <w:spacing w:after="0"/>
              <w:jc w:val="right"/>
              <w:rPr>
                <w:color w:val="000000"/>
                <w:szCs w:val="22"/>
              </w:rPr>
            </w:pPr>
          </w:p>
        </w:tc>
      </w:tr>
      <w:tr w:rsidR="005C24CF" w:rsidRPr="00054467" w14:paraId="6B1DD981" w14:textId="72FEF486" w:rsidTr="00B66F14">
        <w:trPr>
          <w:jc w:val="center"/>
        </w:trPr>
        <w:tc>
          <w:tcPr>
            <w:tcW w:w="1530" w:type="dxa"/>
            <w:tcBorders>
              <w:left w:val="nil"/>
              <w:right w:val="nil"/>
            </w:tcBorders>
            <w:shd w:val="clear" w:color="auto" w:fill="auto"/>
            <w:noWrap/>
          </w:tcPr>
          <w:p w14:paraId="5F82E648" w14:textId="77777777" w:rsidR="005C24CF" w:rsidRPr="00B66F14" w:rsidRDefault="005C24CF" w:rsidP="005C24CF">
            <w:pPr>
              <w:spacing w:after="0"/>
              <w:jc w:val="right"/>
              <w:rPr>
                <w:sz w:val="18"/>
                <w:szCs w:val="18"/>
              </w:rPr>
            </w:pPr>
            <w:r w:rsidRPr="00B66F14">
              <w:rPr>
                <w:sz w:val="18"/>
                <w:szCs w:val="18"/>
              </w:rPr>
              <w:t>2015</w:t>
            </w:r>
          </w:p>
        </w:tc>
        <w:tc>
          <w:tcPr>
            <w:tcW w:w="1127" w:type="dxa"/>
            <w:tcBorders>
              <w:left w:val="nil"/>
              <w:right w:val="nil"/>
            </w:tcBorders>
            <w:shd w:val="clear" w:color="auto" w:fill="auto"/>
            <w:noWrap/>
          </w:tcPr>
          <w:p w14:paraId="3BC93C69" w14:textId="7CF05DE1" w:rsidR="005C24CF" w:rsidRPr="00B66F14" w:rsidRDefault="005C24CF" w:rsidP="005C24CF">
            <w:pPr>
              <w:spacing w:after="0"/>
              <w:jc w:val="right"/>
              <w:rPr>
                <w:color w:val="808080" w:themeColor="background1" w:themeShade="80"/>
                <w:sz w:val="18"/>
                <w:szCs w:val="18"/>
              </w:rPr>
            </w:pPr>
            <w:r w:rsidRPr="00B66F14">
              <w:rPr>
                <w:sz w:val="18"/>
                <w:szCs w:val="18"/>
              </w:rPr>
              <w:t>0.260</w:t>
            </w:r>
          </w:p>
        </w:tc>
        <w:tc>
          <w:tcPr>
            <w:tcW w:w="888" w:type="dxa"/>
            <w:tcBorders>
              <w:left w:val="nil"/>
              <w:right w:val="nil"/>
            </w:tcBorders>
            <w:shd w:val="clear" w:color="auto" w:fill="auto"/>
            <w:noWrap/>
          </w:tcPr>
          <w:p w14:paraId="321F6355" w14:textId="5AACCF9C" w:rsidR="005C24CF" w:rsidRPr="00B66F14" w:rsidRDefault="005C24CF" w:rsidP="005C24CF">
            <w:pPr>
              <w:spacing w:after="0"/>
              <w:jc w:val="right"/>
              <w:rPr>
                <w:color w:val="808080" w:themeColor="background1" w:themeShade="80"/>
                <w:sz w:val="18"/>
                <w:szCs w:val="18"/>
              </w:rPr>
            </w:pPr>
            <w:r w:rsidRPr="00B66F14">
              <w:rPr>
                <w:sz w:val="18"/>
                <w:szCs w:val="18"/>
              </w:rPr>
              <w:t>0.064</w:t>
            </w:r>
          </w:p>
        </w:tc>
        <w:tc>
          <w:tcPr>
            <w:tcW w:w="1204" w:type="dxa"/>
            <w:tcBorders>
              <w:left w:val="nil"/>
              <w:right w:val="nil"/>
            </w:tcBorders>
            <w:shd w:val="clear" w:color="auto" w:fill="auto"/>
            <w:noWrap/>
          </w:tcPr>
          <w:p w14:paraId="79328FE3" w14:textId="660A7793" w:rsidR="005C24CF" w:rsidRPr="009857DC" w:rsidRDefault="005C24CF" w:rsidP="005C24CF">
            <w:pPr>
              <w:spacing w:after="0"/>
              <w:jc w:val="right"/>
            </w:pPr>
          </w:p>
        </w:tc>
        <w:tc>
          <w:tcPr>
            <w:tcW w:w="1058" w:type="dxa"/>
            <w:tcBorders>
              <w:left w:val="nil"/>
              <w:right w:val="nil"/>
            </w:tcBorders>
            <w:shd w:val="clear" w:color="auto" w:fill="auto"/>
            <w:noWrap/>
          </w:tcPr>
          <w:p w14:paraId="23C6F9C4" w14:textId="1511C6F6" w:rsidR="005C24CF" w:rsidRPr="009857DC" w:rsidRDefault="005C24CF" w:rsidP="005C24CF">
            <w:pPr>
              <w:spacing w:after="0"/>
              <w:jc w:val="right"/>
            </w:pPr>
          </w:p>
        </w:tc>
        <w:tc>
          <w:tcPr>
            <w:tcW w:w="1170" w:type="dxa"/>
            <w:tcBorders>
              <w:left w:val="nil"/>
              <w:right w:val="nil"/>
            </w:tcBorders>
            <w:shd w:val="clear" w:color="auto" w:fill="auto"/>
            <w:vAlign w:val="bottom"/>
          </w:tcPr>
          <w:p w14:paraId="2368A940" w14:textId="7F93B5A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131B5F3" w14:textId="4CCA14FB" w:rsidR="005C24CF" w:rsidRPr="001E2547" w:rsidRDefault="005C24CF" w:rsidP="005C24CF">
            <w:pPr>
              <w:spacing w:after="0"/>
              <w:jc w:val="right"/>
              <w:rPr>
                <w:szCs w:val="22"/>
              </w:rPr>
            </w:pPr>
          </w:p>
        </w:tc>
        <w:tc>
          <w:tcPr>
            <w:tcW w:w="1123" w:type="dxa"/>
            <w:tcBorders>
              <w:left w:val="nil"/>
              <w:right w:val="nil"/>
            </w:tcBorders>
            <w:shd w:val="clear" w:color="auto" w:fill="auto"/>
          </w:tcPr>
          <w:p w14:paraId="70FDD351"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9F7A673" w14:textId="77777777" w:rsidR="005C24CF" w:rsidRPr="001E2547" w:rsidRDefault="005C24CF" w:rsidP="005C24CF">
            <w:pPr>
              <w:spacing w:after="0"/>
              <w:jc w:val="right"/>
              <w:rPr>
                <w:color w:val="000000"/>
                <w:szCs w:val="22"/>
              </w:rPr>
            </w:pPr>
          </w:p>
        </w:tc>
      </w:tr>
      <w:tr w:rsidR="005C24CF" w:rsidRPr="00054467" w14:paraId="05601814" w14:textId="6CB967A9" w:rsidTr="00B66F14">
        <w:trPr>
          <w:jc w:val="center"/>
        </w:trPr>
        <w:tc>
          <w:tcPr>
            <w:tcW w:w="1530" w:type="dxa"/>
            <w:tcBorders>
              <w:left w:val="nil"/>
              <w:right w:val="nil"/>
            </w:tcBorders>
            <w:shd w:val="clear" w:color="auto" w:fill="auto"/>
            <w:noWrap/>
          </w:tcPr>
          <w:p w14:paraId="1EA58A58" w14:textId="77777777" w:rsidR="005C24CF" w:rsidRPr="00B66F14" w:rsidRDefault="005C24CF" w:rsidP="005C24CF">
            <w:pPr>
              <w:spacing w:after="0"/>
              <w:jc w:val="right"/>
              <w:rPr>
                <w:sz w:val="18"/>
                <w:szCs w:val="18"/>
              </w:rPr>
            </w:pPr>
            <w:r w:rsidRPr="00B66F14">
              <w:rPr>
                <w:sz w:val="18"/>
                <w:szCs w:val="18"/>
              </w:rPr>
              <w:t>2016</w:t>
            </w:r>
          </w:p>
        </w:tc>
        <w:tc>
          <w:tcPr>
            <w:tcW w:w="1127" w:type="dxa"/>
            <w:tcBorders>
              <w:left w:val="nil"/>
              <w:right w:val="nil"/>
            </w:tcBorders>
            <w:shd w:val="clear" w:color="auto" w:fill="auto"/>
            <w:noWrap/>
          </w:tcPr>
          <w:p w14:paraId="4FB918B3" w14:textId="113017B4" w:rsidR="005C24CF" w:rsidRPr="00B66F14" w:rsidRDefault="005C24CF" w:rsidP="005C24CF">
            <w:pPr>
              <w:spacing w:after="0"/>
              <w:jc w:val="right"/>
              <w:rPr>
                <w:color w:val="808080" w:themeColor="background1" w:themeShade="80"/>
                <w:sz w:val="18"/>
                <w:szCs w:val="18"/>
              </w:rPr>
            </w:pPr>
            <w:r w:rsidRPr="00B66F14">
              <w:rPr>
                <w:sz w:val="18"/>
                <w:szCs w:val="18"/>
              </w:rPr>
              <w:t>0.168</w:t>
            </w:r>
          </w:p>
        </w:tc>
        <w:tc>
          <w:tcPr>
            <w:tcW w:w="888" w:type="dxa"/>
            <w:tcBorders>
              <w:left w:val="nil"/>
              <w:right w:val="nil"/>
            </w:tcBorders>
            <w:shd w:val="clear" w:color="auto" w:fill="auto"/>
            <w:noWrap/>
          </w:tcPr>
          <w:p w14:paraId="0AF576DA" w14:textId="04558767" w:rsidR="005C24CF" w:rsidRPr="00B66F14" w:rsidRDefault="005C24CF" w:rsidP="005C24CF">
            <w:pPr>
              <w:spacing w:after="0"/>
              <w:jc w:val="right"/>
              <w:rPr>
                <w:color w:val="808080" w:themeColor="background1" w:themeShade="80"/>
                <w:sz w:val="18"/>
                <w:szCs w:val="18"/>
              </w:rPr>
            </w:pPr>
            <w:r w:rsidRPr="00B66F14">
              <w:rPr>
                <w:sz w:val="18"/>
                <w:szCs w:val="18"/>
              </w:rPr>
              <w:t>0.042</w:t>
            </w:r>
          </w:p>
        </w:tc>
        <w:tc>
          <w:tcPr>
            <w:tcW w:w="1204" w:type="dxa"/>
            <w:tcBorders>
              <w:left w:val="nil"/>
              <w:right w:val="nil"/>
            </w:tcBorders>
            <w:shd w:val="clear" w:color="auto" w:fill="auto"/>
            <w:noWrap/>
          </w:tcPr>
          <w:p w14:paraId="05DD4B49" w14:textId="46317D13" w:rsidR="005C24CF" w:rsidRPr="009857DC" w:rsidRDefault="005C24CF" w:rsidP="005C24CF">
            <w:pPr>
              <w:spacing w:after="0"/>
              <w:jc w:val="right"/>
            </w:pPr>
          </w:p>
        </w:tc>
        <w:tc>
          <w:tcPr>
            <w:tcW w:w="1058" w:type="dxa"/>
            <w:tcBorders>
              <w:left w:val="nil"/>
              <w:right w:val="nil"/>
            </w:tcBorders>
            <w:shd w:val="clear" w:color="auto" w:fill="auto"/>
            <w:noWrap/>
          </w:tcPr>
          <w:p w14:paraId="159DEAF1" w14:textId="3A9A22B0" w:rsidR="005C24CF" w:rsidRPr="009857DC" w:rsidRDefault="005C24CF" w:rsidP="005C24CF">
            <w:pPr>
              <w:spacing w:after="0"/>
              <w:jc w:val="right"/>
            </w:pPr>
          </w:p>
        </w:tc>
        <w:tc>
          <w:tcPr>
            <w:tcW w:w="1170" w:type="dxa"/>
            <w:tcBorders>
              <w:left w:val="nil"/>
              <w:right w:val="nil"/>
            </w:tcBorders>
            <w:shd w:val="clear" w:color="auto" w:fill="auto"/>
            <w:vAlign w:val="bottom"/>
          </w:tcPr>
          <w:p w14:paraId="664AD499" w14:textId="35920A9C"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FCAE27F" w14:textId="60ABB029" w:rsidR="005C24CF" w:rsidRPr="001E2547" w:rsidRDefault="005C24CF" w:rsidP="005C24CF">
            <w:pPr>
              <w:spacing w:after="0"/>
              <w:jc w:val="right"/>
              <w:rPr>
                <w:szCs w:val="22"/>
              </w:rPr>
            </w:pPr>
          </w:p>
        </w:tc>
        <w:tc>
          <w:tcPr>
            <w:tcW w:w="1123" w:type="dxa"/>
            <w:tcBorders>
              <w:left w:val="nil"/>
              <w:right w:val="nil"/>
            </w:tcBorders>
            <w:shd w:val="clear" w:color="auto" w:fill="auto"/>
          </w:tcPr>
          <w:p w14:paraId="343A5A50"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1FCAAF17" w14:textId="77777777" w:rsidR="005C24CF" w:rsidRPr="001E2547" w:rsidRDefault="005C24CF" w:rsidP="005C24CF">
            <w:pPr>
              <w:spacing w:after="0"/>
              <w:jc w:val="right"/>
              <w:rPr>
                <w:color w:val="000000"/>
                <w:szCs w:val="22"/>
              </w:rPr>
            </w:pPr>
          </w:p>
        </w:tc>
      </w:tr>
      <w:tr w:rsidR="005C24CF" w:rsidRPr="00054467" w14:paraId="798941C3" w14:textId="3DABC006" w:rsidTr="00B66F14">
        <w:trPr>
          <w:jc w:val="center"/>
        </w:trPr>
        <w:tc>
          <w:tcPr>
            <w:tcW w:w="1530" w:type="dxa"/>
            <w:tcBorders>
              <w:left w:val="nil"/>
              <w:right w:val="nil"/>
            </w:tcBorders>
            <w:shd w:val="clear" w:color="auto" w:fill="auto"/>
            <w:noWrap/>
          </w:tcPr>
          <w:p w14:paraId="44365387" w14:textId="77777777" w:rsidR="005C24CF" w:rsidRPr="00B66F14" w:rsidRDefault="005C24CF" w:rsidP="005C24CF">
            <w:pPr>
              <w:spacing w:after="0"/>
              <w:jc w:val="right"/>
              <w:rPr>
                <w:sz w:val="18"/>
                <w:szCs w:val="18"/>
              </w:rPr>
            </w:pPr>
            <w:r w:rsidRPr="00B66F14">
              <w:rPr>
                <w:sz w:val="18"/>
                <w:szCs w:val="18"/>
              </w:rPr>
              <w:t>2017</w:t>
            </w:r>
          </w:p>
        </w:tc>
        <w:tc>
          <w:tcPr>
            <w:tcW w:w="1127" w:type="dxa"/>
            <w:tcBorders>
              <w:left w:val="nil"/>
              <w:right w:val="nil"/>
            </w:tcBorders>
            <w:shd w:val="clear" w:color="auto" w:fill="auto"/>
            <w:noWrap/>
          </w:tcPr>
          <w:p w14:paraId="732F343D" w14:textId="667EF946" w:rsidR="005C24CF" w:rsidRPr="00B66F14" w:rsidRDefault="005C24CF" w:rsidP="005C24CF">
            <w:pPr>
              <w:spacing w:after="0"/>
              <w:jc w:val="right"/>
              <w:rPr>
                <w:color w:val="808080" w:themeColor="background1" w:themeShade="80"/>
                <w:sz w:val="18"/>
                <w:szCs w:val="18"/>
              </w:rPr>
            </w:pPr>
            <w:r w:rsidRPr="00B66F14">
              <w:rPr>
                <w:sz w:val="18"/>
                <w:szCs w:val="18"/>
              </w:rPr>
              <w:t>0.246</w:t>
            </w:r>
          </w:p>
        </w:tc>
        <w:tc>
          <w:tcPr>
            <w:tcW w:w="888" w:type="dxa"/>
            <w:tcBorders>
              <w:left w:val="nil"/>
              <w:right w:val="nil"/>
            </w:tcBorders>
            <w:shd w:val="clear" w:color="auto" w:fill="auto"/>
            <w:noWrap/>
          </w:tcPr>
          <w:p w14:paraId="74F3EBF6" w14:textId="6CD64D20" w:rsidR="005C24CF" w:rsidRPr="00B66F14" w:rsidRDefault="005C24CF" w:rsidP="005C24CF">
            <w:pPr>
              <w:spacing w:after="0"/>
              <w:jc w:val="right"/>
              <w:rPr>
                <w:color w:val="808080" w:themeColor="background1" w:themeShade="80"/>
                <w:sz w:val="18"/>
                <w:szCs w:val="18"/>
              </w:rPr>
            </w:pPr>
            <w:r w:rsidRPr="00B66F14">
              <w:rPr>
                <w:sz w:val="18"/>
                <w:szCs w:val="18"/>
              </w:rPr>
              <w:t>0.058</w:t>
            </w:r>
          </w:p>
        </w:tc>
        <w:tc>
          <w:tcPr>
            <w:tcW w:w="1204" w:type="dxa"/>
            <w:tcBorders>
              <w:left w:val="nil"/>
              <w:right w:val="nil"/>
            </w:tcBorders>
            <w:shd w:val="clear" w:color="auto" w:fill="auto"/>
            <w:noWrap/>
          </w:tcPr>
          <w:p w14:paraId="4CB03A79" w14:textId="2BFD2A40" w:rsidR="005C24CF" w:rsidRPr="009857DC" w:rsidRDefault="005C24CF" w:rsidP="005C24CF">
            <w:pPr>
              <w:spacing w:after="0"/>
              <w:jc w:val="right"/>
            </w:pPr>
          </w:p>
        </w:tc>
        <w:tc>
          <w:tcPr>
            <w:tcW w:w="1058" w:type="dxa"/>
            <w:tcBorders>
              <w:left w:val="nil"/>
              <w:right w:val="nil"/>
            </w:tcBorders>
            <w:shd w:val="clear" w:color="auto" w:fill="auto"/>
            <w:noWrap/>
          </w:tcPr>
          <w:p w14:paraId="1FC00269" w14:textId="73981226" w:rsidR="005C24CF" w:rsidRPr="009857DC" w:rsidRDefault="005C24CF" w:rsidP="005C24CF">
            <w:pPr>
              <w:spacing w:after="0"/>
              <w:jc w:val="right"/>
            </w:pPr>
          </w:p>
        </w:tc>
        <w:tc>
          <w:tcPr>
            <w:tcW w:w="1170" w:type="dxa"/>
            <w:tcBorders>
              <w:left w:val="nil"/>
              <w:right w:val="nil"/>
            </w:tcBorders>
            <w:shd w:val="clear" w:color="auto" w:fill="auto"/>
            <w:vAlign w:val="bottom"/>
          </w:tcPr>
          <w:p w14:paraId="24293071" w14:textId="2B3FA9D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B341EAA" w14:textId="3EADC3DC" w:rsidR="005C24CF" w:rsidRPr="001E2547" w:rsidRDefault="005C24CF" w:rsidP="005C24CF">
            <w:pPr>
              <w:spacing w:after="0"/>
              <w:jc w:val="right"/>
              <w:rPr>
                <w:szCs w:val="22"/>
              </w:rPr>
            </w:pPr>
          </w:p>
        </w:tc>
        <w:tc>
          <w:tcPr>
            <w:tcW w:w="1123" w:type="dxa"/>
            <w:tcBorders>
              <w:left w:val="nil"/>
              <w:right w:val="nil"/>
            </w:tcBorders>
            <w:shd w:val="clear" w:color="auto" w:fill="auto"/>
          </w:tcPr>
          <w:p w14:paraId="5D618CED"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00F288A4" w14:textId="77777777" w:rsidR="005C24CF" w:rsidRPr="001E2547" w:rsidRDefault="005C24CF" w:rsidP="005C24CF">
            <w:pPr>
              <w:spacing w:after="0"/>
              <w:jc w:val="right"/>
              <w:rPr>
                <w:color w:val="000000"/>
                <w:szCs w:val="22"/>
              </w:rPr>
            </w:pPr>
          </w:p>
        </w:tc>
      </w:tr>
      <w:tr w:rsidR="005C24CF" w:rsidRPr="00054467" w14:paraId="4FAAE74B" w14:textId="7370A29D" w:rsidTr="00B66F14">
        <w:trPr>
          <w:jc w:val="center"/>
        </w:trPr>
        <w:tc>
          <w:tcPr>
            <w:tcW w:w="1530" w:type="dxa"/>
            <w:tcBorders>
              <w:left w:val="nil"/>
              <w:right w:val="nil"/>
            </w:tcBorders>
            <w:shd w:val="clear" w:color="auto" w:fill="auto"/>
            <w:noWrap/>
          </w:tcPr>
          <w:p w14:paraId="58AC0EFE" w14:textId="77777777" w:rsidR="005C24CF" w:rsidRPr="00B66F14" w:rsidRDefault="005C24CF" w:rsidP="005C24CF">
            <w:pPr>
              <w:spacing w:after="0"/>
              <w:jc w:val="right"/>
              <w:rPr>
                <w:sz w:val="18"/>
                <w:szCs w:val="18"/>
              </w:rPr>
            </w:pPr>
            <w:r w:rsidRPr="00B66F14">
              <w:rPr>
                <w:sz w:val="18"/>
                <w:szCs w:val="18"/>
              </w:rPr>
              <w:t>2018</w:t>
            </w:r>
          </w:p>
        </w:tc>
        <w:tc>
          <w:tcPr>
            <w:tcW w:w="1127" w:type="dxa"/>
            <w:tcBorders>
              <w:left w:val="nil"/>
              <w:right w:val="nil"/>
            </w:tcBorders>
            <w:shd w:val="clear" w:color="auto" w:fill="auto"/>
            <w:noWrap/>
          </w:tcPr>
          <w:p w14:paraId="5BC807E7" w14:textId="31B5D837" w:rsidR="005C24CF" w:rsidRPr="00B66F14" w:rsidRDefault="005C24CF" w:rsidP="005C24CF">
            <w:pPr>
              <w:spacing w:after="0"/>
              <w:jc w:val="right"/>
              <w:rPr>
                <w:color w:val="808080" w:themeColor="background1" w:themeShade="80"/>
                <w:sz w:val="18"/>
                <w:szCs w:val="18"/>
              </w:rPr>
            </w:pPr>
            <w:r w:rsidRPr="00B66F14">
              <w:rPr>
                <w:sz w:val="18"/>
                <w:szCs w:val="18"/>
              </w:rPr>
              <w:t>0.390</w:t>
            </w:r>
          </w:p>
        </w:tc>
        <w:tc>
          <w:tcPr>
            <w:tcW w:w="888" w:type="dxa"/>
            <w:tcBorders>
              <w:left w:val="nil"/>
              <w:right w:val="nil"/>
            </w:tcBorders>
            <w:shd w:val="clear" w:color="auto" w:fill="auto"/>
            <w:noWrap/>
          </w:tcPr>
          <w:p w14:paraId="23E41CC2" w14:textId="7FB86869" w:rsidR="005C24CF" w:rsidRPr="00B66F14" w:rsidRDefault="005C24CF" w:rsidP="005C24CF">
            <w:pPr>
              <w:spacing w:after="0"/>
              <w:jc w:val="right"/>
              <w:rPr>
                <w:color w:val="808080" w:themeColor="background1" w:themeShade="80"/>
                <w:sz w:val="18"/>
                <w:szCs w:val="18"/>
              </w:rPr>
            </w:pPr>
            <w:r w:rsidRPr="00B66F14">
              <w:rPr>
                <w:sz w:val="18"/>
                <w:szCs w:val="18"/>
              </w:rPr>
              <w:t>0.108</w:t>
            </w:r>
          </w:p>
        </w:tc>
        <w:tc>
          <w:tcPr>
            <w:tcW w:w="1204" w:type="dxa"/>
            <w:tcBorders>
              <w:left w:val="nil"/>
              <w:right w:val="nil"/>
            </w:tcBorders>
            <w:shd w:val="clear" w:color="auto" w:fill="auto"/>
            <w:noWrap/>
          </w:tcPr>
          <w:p w14:paraId="01301147" w14:textId="0D49DC1A" w:rsidR="005C24CF" w:rsidRPr="009857DC" w:rsidRDefault="005C24CF" w:rsidP="005C24CF">
            <w:pPr>
              <w:spacing w:after="0"/>
              <w:jc w:val="right"/>
            </w:pPr>
          </w:p>
        </w:tc>
        <w:tc>
          <w:tcPr>
            <w:tcW w:w="1058" w:type="dxa"/>
            <w:tcBorders>
              <w:left w:val="nil"/>
              <w:right w:val="nil"/>
            </w:tcBorders>
            <w:shd w:val="clear" w:color="auto" w:fill="auto"/>
            <w:noWrap/>
          </w:tcPr>
          <w:p w14:paraId="2C137941" w14:textId="2A4AA933" w:rsidR="005C24CF" w:rsidRPr="009857DC" w:rsidRDefault="005C24CF" w:rsidP="005C24CF">
            <w:pPr>
              <w:spacing w:after="0"/>
              <w:jc w:val="right"/>
            </w:pPr>
          </w:p>
        </w:tc>
        <w:tc>
          <w:tcPr>
            <w:tcW w:w="1170" w:type="dxa"/>
            <w:tcBorders>
              <w:left w:val="nil"/>
              <w:right w:val="nil"/>
            </w:tcBorders>
            <w:shd w:val="clear" w:color="auto" w:fill="auto"/>
            <w:vAlign w:val="bottom"/>
          </w:tcPr>
          <w:p w14:paraId="021F8FC1" w14:textId="0ABECF74"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FDA95A0" w14:textId="446250B4" w:rsidR="005C24CF" w:rsidRPr="001E2547" w:rsidRDefault="005C24CF" w:rsidP="005C24CF">
            <w:pPr>
              <w:spacing w:after="0"/>
              <w:jc w:val="right"/>
              <w:rPr>
                <w:szCs w:val="22"/>
              </w:rPr>
            </w:pPr>
          </w:p>
        </w:tc>
        <w:tc>
          <w:tcPr>
            <w:tcW w:w="1123" w:type="dxa"/>
            <w:tcBorders>
              <w:left w:val="nil"/>
              <w:right w:val="nil"/>
            </w:tcBorders>
            <w:shd w:val="clear" w:color="auto" w:fill="auto"/>
          </w:tcPr>
          <w:p w14:paraId="779CAEA7"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31B533A" w14:textId="77777777" w:rsidR="005C24CF" w:rsidRPr="001E2547" w:rsidRDefault="005C24CF" w:rsidP="005C24CF">
            <w:pPr>
              <w:spacing w:after="0"/>
              <w:jc w:val="right"/>
              <w:rPr>
                <w:color w:val="000000"/>
                <w:szCs w:val="22"/>
              </w:rPr>
            </w:pPr>
          </w:p>
        </w:tc>
      </w:tr>
      <w:tr w:rsidR="005C24CF" w:rsidRPr="00054467" w14:paraId="16232DD5" w14:textId="0A54B68F" w:rsidTr="00B66F14">
        <w:trPr>
          <w:jc w:val="center"/>
        </w:trPr>
        <w:tc>
          <w:tcPr>
            <w:tcW w:w="1530" w:type="dxa"/>
            <w:tcBorders>
              <w:left w:val="nil"/>
              <w:right w:val="nil"/>
            </w:tcBorders>
            <w:shd w:val="clear" w:color="auto" w:fill="auto"/>
            <w:noWrap/>
          </w:tcPr>
          <w:p w14:paraId="77FE98FF" w14:textId="77777777" w:rsidR="005C24CF" w:rsidRPr="00B66F14" w:rsidRDefault="005C24CF" w:rsidP="005C24CF">
            <w:pPr>
              <w:spacing w:after="0"/>
              <w:jc w:val="right"/>
              <w:rPr>
                <w:sz w:val="18"/>
                <w:szCs w:val="18"/>
              </w:rPr>
            </w:pPr>
            <w:r w:rsidRPr="00B66F14">
              <w:rPr>
                <w:sz w:val="18"/>
                <w:szCs w:val="18"/>
              </w:rPr>
              <w:t>2019</w:t>
            </w:r>
          </w:p>
        </w:tc>
        <w:tc>
          <w:tcPr>
            <w:tcW w:w="1127" w:type="dxa"/>
            <w:tcBorders>
              <w:left w:val="nil"/>
              <w:right w:val="nil"/>
            </w:tcBorders>
            <w:shd w:val="clear" w:color="auto" w:fill="auto"/>
            <w:noWrap/>
          </w:tcPr>
          <w:p w14:paraId="7D407175" w14:textId="3D7CD6A6" w:rsidR="005C24CF" w:rsidRPr="00B66F14" w:rsidRDefault="005C24CF" w:rsidP="005C24CF">
            <w:pPr>
              <w:spacing w:after="0"/>
              <w:jc w:val="right"/>
              <w:rPr>
                <w:color w:val="808080" w:themeColor="background1" w:themeShade="80"/>
                <w:sz w:val="18"/>
                <w:szCs w:val="18"/>
              </w:rPr>
            </w:pPr>
            <w:r w:rsidRPr="00B66F14">
              <w:rPr>
                <w:sz w:val="18"/>
                <w:szCs w:val="18"/>
              </w:rPr>
              <w:t>0.399</w:t>
            </w:r>
          </w:p>
        </w:tc>
        <w:tc>
          <w:tcPr>
            <w:tcW w:w="888" w:type="dxa"/>
            <w:tcBorders>
              <w:left w:val="nil"/>
              <w:right w:val="nil"/>
            </w:tcBorders>
            <w:shd w:val="clear" w:color="auto" w:fill="auto"/>
            <w:noWrap/>
          </w:tcPr>
          <w:p w14:paraId="2C4D9B67" w14:textId="2A6DEBBF" w:rsidR="005C24CF" w:rsidRPr="00B66F14" w:rsidRDefault="005C24CF" w:rsidP="005C24CF">
            <w:pPr>
              <w:spacing w:after="0"/>
              <w:jc w:val="right"/>
              <w:rPr>
                <w:color w:val="808080" w:themeColor="background1" w:themeShade="80"/>
                <w:sz w:val="18"/>
                <w:szCs w:val="18"/>
              </w:rPr>
            </w:pPr>
            <w:r w:rsidRPr="00B66F14">
              <w:rPr>
                <w:sz w:val="18"/>
                <w:szCs w:val="18"/>
              </w:rPr>
              <w:t>0.160</w:t>
            </w:r>
          </w:p>
        </w:tc>
        <w:tc>
          <w:tcPr>
            <w:tcW w:w="1204" w:type="dxa"/>
            <w:tcBorders>
              <w:left w:val="nil"/>
              <w:right w:val="nil"/>
            </w:tcBorders>
            <w:shd w:val="clear" w:color="auto" w:fill="auto"/>
            <w:noWrap/>
          </w:tcPr>
          <w:p w14:paraId="384F88AC" w14:textId="0228584A" w:rsidR="005C24CF" w:rsidRPr="00E678F7" w:rsidDel="00F4060D" w:rsidRDefault="005C24CF" w:rsidP="005C24CF">
            <w:pPr>
              <w:spacing w:after="0"/>
              <w:jc w:val="right"/>
              <w:rPr>
                <w:color w:val="000000"/>
                <w:szCs w:val="22"/>
              </w:rPr>
            </w:pPr>
          </w:p>
        </w:tc>
        <w:tc>
          <w:tcPr>
            <w:tcW w:w="1058" w:type="dxa"/>
            <w:tcBorders>
              <w:left w:val="nil"/>
              <w:right w:val="nil"/>
            </w:tcBorders>
            <w:shd w:val="clear" w:color="auto" w:fill="auto"/>
            <w:noWrap/>
          </w:tcPr>
          <w:p w14:paraId="5E3B088C" w14:textId="658D8B5D" w:rsidR="005C24CF" w:rsidRPr="00E678F7" w:rsidDel="00F4060D" w:rsidRDefault="005C24CF" w:rsidP="005C24CF">
            <w:pPr>
              <w:spacing w:after="0"/>
              <w:jc w:val="right"/>
              <w:rPr>
                <w:color w:val="000000"/>
                <w:szCs w:val="22"/>
              </w:rPr>
            </w:pPr>
          </w:p>
        </w:tc>
        <w:tc>
          <w:tcPr>
            <w:tcW w:w="1170" w:type="dxa"/>
            <w:tcBorders>
              <w:left w:val="nil"/>
              <w:right w:val="nil"/>
            </w:tcBorders>
            <w:shd w:val="clear" w:color="auto" w:fill="auto"/>
            <w:vAlign w:val="bottom"/>
          </w:tcPr>
          <w:p w14:paraId="19C3C970" w14:textId="2ADF5211"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7139AB8" w14:textId="5529423F" w:rsidR="005C24CF" w:rsidRPr="001E2547" w:rsidRDefault="005C24CF" w:rsidP="005C24CF">
            <w:pPr>
              <w:spacing w:after="0"/>
              <w:jc w:val="right"/>
              <w:rPr>
                <w:szCs w:val="22"/>
              </w:rPr>
            </w:pPr>
          </w:p>
        </w:tc>
        <w:tc>
          <w:tcPr>
            <w:tcW w:w="1123" w:type="dxa"/>
            <w:tcBorders>
              <w:left w:val="nil"/>
              <w:right w:val="nil"/>
            </w:tcBorders>
            <w:shd w:val="clear" w:color="auto" w:fill="auto"/>
          </w:tcPr>
          <w:p w14:paraId="04184E61"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6EEC414C" w14:textId="77777777" w:rsidR="005C24CF" w:rsidRPr="001E2547" w:rsidRDefault="005C24CF" w:rsidP="005C24CF">
            <w:pPr>
              <w:spacing w:after="0"/>
              <w:jc w:val="right"/>
              <w:rPr>
                <w:color w:val="000000"/>
                <w:szCs w:val="22"/>
              </w:rPr>
            </w:pPr>
          </w:p>
        </w:tc>
      </w:tr>
      <w:tr w:rsidR="00B66F14" w:rsidRPr="00054467" w14:paraId="60876C60" w14:textId="77777777" w:rsidTr="00B66F14">
        <w:trPr>
          <w:jc w:val="center"/>
        </w:trPr>
        <w:tc>
          <w:tcPr>
            <w:tcW w:w="1530" w:type="dxa"/>
            <w:tcBorders>
              <w:left w:val="nil"/>
              <w:right w:val="nil"/>
            </w:tcBorders>
            <w:shd w:val="clear" w:color="auto" w:fill="auto"/>
            <w:noWrap/>
          </w:tcPr>
          <w:p w14:paraId="48E8B12E" w14:textId="4BBEEA1E" w:rsidR="00B66F14" w:rsidRPr="00B66F14" w:rsidRDefault="00B66F14" w:rsidP="00B66F14">
            <w:pPr>
              <w:spacing w:after="0"/>
              <w:jc w:val="right"/>
              <w:rPr>
                <w:sz w:val="18"/>
                <w:szCs w:val="18"/>
              </w:rPr>
            </w:pPr>
            <w:r w:rsidRPr="00B66F14">
              <w:rPr>
                <w:sz w:val="18"/>
                <w:szCs w:val="18"/>
              </w:rPr>
              <w:t>2020</w:t>
            </w:r>
          </w:p>
        </w:tc>
        <w:tc>
          <w:tcPr>
            <w:tcW w:w="1127" w:type="dxa"/>
            <w:tcBorders>
              <w:left w:val="nil"/>
              <w:right w:val="nil"/>
            </w:tcBorders>
            <w:shd w:val="clear" w:color="auto" w:fill="auto"/>
            <w:noWrap/>
          </w:tcPr>
          <w:p w14:paraId="21E215E4" w14:textId="76286AEB" w:rsidR="00B66F14" w:rsidRPr="00B66F14" w:rsidRDefault="00B66F14" w:rsidP="00B66F14">
            <w:pPr>
              <w:spacing w:after="0"/>
              <w:jc w:val="right"/>
              <w:rPr>
                <w:sz w:val="18"/>
                <w:szCs w:val="18"/>
              </w:rPr>
            </w:pPr>
            <w:r w:rsidRPr="00B66F14">
              <w:rPr>
                <w:sz w:val="18"/>
                <w:szCs w:val="18"/>
              </w:rPr>
              <w:t>0.464</w:t>
            </w:r>
          </w:p>
        </w:tc>
        <w:tc>
          <w:tcPr>
            <w:tcW w:w="888" w:type="dxa"/>
            <w:tcBorders>
              <w:left w:val="nil"/>
              <w:right w:val="nil"/>
            </w:tcBorders>
            <w:shd w:val="clear" w:color="auto" w:fill="auto"/>
            <w:noWrap/>
          </w:tcPr>
          <w:p w14:paraId="796EA00B" w14:textId="079ABA67" w:rsidR="00B66F14" w:rsidRPr="00B66F14" w:rsidRDefault="00B66F14" w:rsidP="00B66F14">
            <w:pPr>
              <w:spacing w:after="0"/>
              <w:jc w:val="right"/>
              <w:rPr>
                <w:sz w:val="18"/>
                <w:szCs w:val="18"/>
              </w:rPr>
            </w:pPr>
            <w:r w:rsidRPr="00B66F14">
              <w:rPr>
                <w:sz w:val="18"/>
                <w:szCs w:val="18"/>
              </w:rPr>
              <w:t>0.223</w:t>
            </w:r>
          </w:p>
        </w:tc>
        <w:tc>
          <w:tcPr>
            <w:tcW w:w="1204" w:type="dxa"/>
            <w:tcBorders>
              <w:left w:val="nil"/>
              <w:right w:val="nil"/>
            </w:tcBorders>
            <w:shd w:val="clear" w:color="auto" w:fill="auto"/>
            <w:noWrap/>
          </w:tcPr>
          <w:p w14:paraId="23FECC7F" w14:textId="77777777" w:rsidR="00B66F14" w:rsidRPr="00E678F7" w:rsidDel="00F4060D" w:rsidRDefault="00B66F14" w:rsidP="00B66F14">
            <w:pPr>
              <w:spacing w:after="0"/>
              <w:jc w:val="right"/>
              <w:rPr>
                <w:color w:val="000000"/>
                <w:szCs w:val="22"/>
              </w:rPr>
            </w:pPr>
          </w:p>
        </w:tc>
        <w:tc>
          <w:tcPr>
            <w:tcW w:w="1058" w:type="dxa"/>
            <w:tcBorders>
              <w:left w:val="nil"/>
              <w:right w:val="nil"/>
            </w:tcBorders>
            <w:shd w:val="clear" w:color="auto" w:fill="auto"/>
            <w:noWrap/>
          </w:tcPr>
          <w:p w14:paraId="00F7D96A" w14:textId="77777777" w:rsidR="00B66F14" w:rsidRPr="00E678F7" w:rsidDel="00F4060D" w:rsidRDefault="00B66F14" w:rsidP="00B66F14">
            <w:pPr>
              <w:spacing w:after="0"/>
              <w:jc w:val="right"/>
              <w:rPr>
                <w:color w:val="000000"/>
                <w:szCs w:val="22"/>
              </w:rPr>
            </w:pPr>
          </w:p>
        </w:tc>
        <w:tc>
          <w:tcPr>
            <w:tcW w:w="1170" w:type="dxa"/>
            <w:tcBorders>
              <w:left w:val="nil"/>
              <w:right w:val="nil"/>
            </w:tcBorders>
            <w:shd w:val="clear" w:color="auto" w:fill="auto"/>
            <w:vAlign w:val="bottom"/>
          </w:tcPr>
          <w:p w14:paraId="3F5C709B" w14:textId="77777777" w:rsidR="00B66F14" w:rsidRPr="001E2547" w:rsidRDefault="00B66F14" w:rsidP="00B66F14">
            <w:pPr>
              <w:spacing w:after="0"/>
              <w:jc w:val="right"/>
              <w:rPr>
                <w:szCs w:val="22"/>
              </w:rPr>
            </w:pPr>
          </w:p>
        </w:tc>
        <w:tc>
          <w:tcPr>
            <w:tcW w:w="1080" w:type="dxa"/>
            <w:tcBorders>
              <w:left w:val="nil"/>
              <w:right w:val="nil"/>
            </w:tcBorders>
            <w:shd w:val="clear" w:color="auto" w:fill="auto"/>
            <w:vAlign w:val="bottom"/>
          </w:tcPr>
          <w:p w14:paraId="5858AD85" w14:textId="77777777" w:rsidR="00B66F14" w:rsidRPr="001E2547" w:rsidRDefault="00B66F14" w:rsidP="00B66F14">
            <w:pPr>
              <w:spacing w:after="0"/>
              <w:jc w:val="right"/>
              <w:rPr>
                <w:szCs w:val="22"/>
              </w:rPr>
            </w:pPr>
          </w:p>
        </w:tc>
        <w:tc>
          <w:tcPr>
            <w:tcW w:w="1123" w:type="dxa"/>
            <w:tcBorders>
              <w:left w:val="nil"/>
              <w:right w:val="nil"/>
            </w:tcBorders>
            <w:shd w:val="clear" w:color="auto" w:fill="auto"/>
          </w:tcPr>
          <w:p w14:paraId="5D05A9FF" w14:textId="77777777" w:rsidR="00B66F14" w:rsidRPr="001E2547" w:rsidRDefault="00B66F14" w:rsidP="00B66F14">
            <w:pPr>
              <w:spacing w:after="0"/>
              <w:jc w:val="right"/>
              <w:rPr>
                <w:color w:val="000000"/>
                <w:szCs w:val="22"/>
              </w:rPr>
            </w:pPr>
          </w:p>
        </w:tc>
        <w:tc>
          <w:tcPr>
            <w:tcW w:w="1037" w:type="dxa"/>
            <w:tcBorders>
              <w:left w:val="nil"/>
              <w:right w:val="nil"/>
            </w:tcBorders>
            <w:shd w:val="clear" w:color="auto" w:fill="auto"/>
          </w:tcPr>
          <w:p w14:paraId="3D577DF1" w14:textId="77777777" w:rsidR="00B66F14" w:rsidRPr="001E2547" w:rsidRDefault="00B66F14" w:rsidP="00B66F14">
            <w:pPr>
              <w:spacing w:after="0"/>
              <w:jc w:val="right"/>
              <w:rPr>
                <w:color w:val="000000"/>
                <w:szCs w:val="22"/>
              </w:rPr>
            </w:pPr>
          </w:p>
        </w:tc>
      </w:tr>
      <w:tr w:rsidR="00B66F14" w:rsidRPr="00054467" w14:paraId="685D2FF1" w14:textId="7891E709" w:rsidTr="00B66F14">
        <w:trPr>
          <w:jc w:val="center"/>
        </w:trPr>
        <w:tc>
          <w:tcPr>
            <w:tcW w:w="1530" w:type="dxa"/>
            <w:tcBorders>
              <w:left w:val="nil"/>
              <w:bottom w:val="single" w:sz="4" w:space="0" w:color="auto"/>
              <w:right w:val="nil"/>
            </w:tcBorders>
            <w:shd w:val="clear" w:color="auto" w:fill="auto"/>
            <w:noWrap/>
          </w:tcPr>
          <w:p w14:paraId="36558611" w14:textId="4CCB6004" w:rsidR="00B66F14" w:rsidRPr="00B66F14" w:rsidRDefault="00B66F14" w:rsidP="00B66F14">
            <w:pPr>
              <w:spacing w:after="0"/>
              <w:jc w:val="right"/>
              <w:rPr>
                <w:sz w:val="18"/>
                <w:szCs w:val="18"/>
              </w:rPr>
            </w:pPr>
            <w:r w:rsidRPr="00B66F14">
              <w:rPr>
                <w:sz w:val="18"/>
                <w:szCs w:val="18"/>
              </w:rPr>
              <w:t>2021</w:t>
            </w:r>
          </w:p>
        </w:tc>
        <w:tc>
          <w:tcPr>
            <w:tcW w:w="1127" w:type="dxa"/>
            <w:tcBorders>
              <w:left w:val="nil"/>
              <w:bottom w:val="single" w:sz="4" w:space="0" w:color="auto"/>
              <w:right w:val="nil"/>
            </w:tcBorders>
            <w:shd w:val="clear" w:color="auto" w:fill="auto"/>
            <w:noWrap/>
          </w:tcPr>
          <w:p w14:paraId="0A0515F7" w14:textId="3421FD48" w:rsidR="00B66F14" w:rsidRPr="00B66F14" w:rsidRDefault="00B66F14" w:rsidP="00B66F14">
            <w:pPr>
              <w:spacing w:after="0"/>
              <w:jc w:val="right"/>
              <w:rPr>
                <w:color w:val="808080" w:themeColor="background1" w:themeShade="80"/>
                <w:sz w:val="18"/>
                <w:szCs w:val="18"/>
              </w:rPr>
            </w:pPr>
          </w:p>
        </w:tc>
        <w:tc>
          <w:tcPr>
            <w:tcW w:w="888" w:type="dxa"/>
            <w:tcBorders>
              <w:left w:val="nil"/>
              <w:bottom w:val="single" w:sz="4" w:space="0" w:color="auto"/>
              <w:right w:val="nil"/>
            </w:tcBorders>
            <w:shd w:val="clear" w:color="auto" w:fill="auto"/>
            <w:noWrap/>
          </w:tcPr>
          <w:p w14:paraId="00286BC4" w14:textId="4DAAFFBE" w:rsidR="00B66F14" w:rsidRPr="00B66F14" w:rsidRDefault="00B66F14" w:rsidP="00B66F14">
            <w:pPr>
              <w:spacing w:after="0"/>
              <w:jc w:val="right"/>
              <w:rPr>
                <w:color w:val="808080" w:themeColor="background1" w:themeShade="80"/>
                <w:sz w:val="18"/>
                <w:szCs w:val="18"/>
              </w:rPr>
            </w:pPr>
          </w:p>
        </w:tc>
        <w:tc>
          <w:tcPr>
            <w:tcW w:w="1204" w:type="dxa"/>
            <w:tcBorders>
              <w:left w:val="nil"/>
              <w:bottom w:val="single" w:sz="4" w:space="0" w:color="auto"/>
              <w:right w:val="nil"/>
            </w:tcBorders>
            <w:shd w:val="clear" w:color="auto" w:fill="auto"/>
            <w:noWrap/>
          </w:tcPr>
          <w:p w14:paraId="29BAF92C" w14:textId="1BF025A7" w:rsidR="00B66F14" w:rsidRPr="00CF0803" w:rsidRDefault="00B66F14" w:rsidP="00B66F14">
            <w:pPr>
              <w:spacing w:after="0"/>
              <w:jc w:val="right"/>
            </w:pPr>
          </w:p>
        </w:tc>
        <w:tc>
          <w:tcPr>
            <w:tcW w:w="1058" w:type="dxa"/>
            <w:tcBorders>
              <w:left w:val="nil"/>
              <w:bottom w:val="single" w:sz="4" w:space="0" w:color="auto"/>
              <w:right w:val="nil"/>
            </w:tcBorders>
            <w:shd w:val="clear" w:color="auto" w:fill="auto"/>
            <w:noWrap/>
          </w:tcPr>
          <w:p w14:paraId="04F5E4F5" w14:textId="60CFB8C4" w:rsidR="00B66F14" w:rsidRPr="00CF0803" w:rsidRDefault="00B66F14" w:rsidP="00B66F14">
            <w:pPr>
              <w:spacing w:after="0"/>
              <w:jc w:val="right"/>
            </w:pPr>
          </w:p>
        </w:tc>
        <w:tc>
          <w:tcPr>
            <w:tcW w:w="1170" w:type="dxa"/>
            <w:tcBorders>
              <w:left w:val="nil"/>
              <w:bottom w:val="single" w:sz="4" w:space="0" w:color="auto"/>
              <w:right w:val="nil"/>
            </w:tcBorders>
            <w:shd w:val="clear" w:color="auto" w:fill="auto"/>
            <w:vAlign w:val="bottom"/>
          </w:tcPr>
          <w:p w14:paraId="15B4D437" w14:textId="6A9A7573" w:rsidR="00B66F14" w:rsidRPr="001E2547" w:rsidRDefault="00B66F14" w:rsidP="00B66F14">
            <w:pPr>
              <w:spacing w:after="0"/>
              <w:jc w:val="right"/>
              <w:rPr>
                <w:szCs w:val="22"/>
              </w:rPr>
            </w:pPr>
          </w:p>
        </w:tc>
        <w:tc>
          <w:tcPr>
            <w:tcW w:w="1080" w:type="dxa"/>
            <w:tcBorders>
              <w:left w:val="nil"/>
              <w:bottom w:val="single" w:sz="4" w:space="0" w:color="auto"/>
              <w:right w:val="nil"/>
            </w:tcBorders>
            <w:shd w:val="clear" w:color="auto" w:fill="auto"/>
            <w:vAlign w:val="bottom"/>
          </w:tcPr>
          <w:p w14:paraId="05CF8637" w14:textId="545C0E39" w:rsidR="00B66F14" w:rsidRPr="001E2547" w:rsidRDefault="00B66F14" w:rsidP="00B66F14">
            <w:pPr>
              <w:spacing w:after="0"/>
              <w:jc w:val="right"/>
              <w:rPr>
                <w:szCs w:val="22"/>
              </w:rPr>
            </w:pPr>
          </w:p>
        </w:tc>
        <w:tc>
          <w:tcPr>
            <w:tcW w:w="1123" w:type="dxa"/>
            <w:tcBorders>
              <w:left w:val="nil"/>
              <w:bottom w:val="single" w:sz="4" w:space="0" w:color="auto"/>
              <w:right w:val="nil"/>
            </w:tcBorders>
            <w:shd w:val="clear" w:color="auto" w:fill="auto"/>
          </w:tcPr>
          <w:p w14:paraId="5A0AA35E" w14:textId="77777777" w:rsidR="00B66F14" w:rsidRPr="001E2547" w:rsidRDefault="00B66F14" w:rsidP="00B66F14">
            <w:pPr>
              <w:spacing w:after="0"/>
              <w:jc w:val="right"/>
              <w:rPr>
                <w:color w:val="000000"/>
                <w:szCs w:val="22"/>
              </w:rPr>
            </w:pPr>
          </w:p>
        </w:tc>
        <w:tc>
          <w:tcPr>
            <w:tcW w:w="1037" w:type="dxa"/>
            <w:tcBorders>
              <w:left w:val="nil"/>
              <w:bottom w:val="single" w:sz="4" w:space="0" w:color="auto"/>
              <w:right w:val="nil"/>
            </w:tcBorders>
            <w:shd w:val="clear" w:color="auto" w:fill="auto"/>
          </w:tcPr>
          <w:p w14:paraId="105929CD" w14:textId="77777777" w:rsidR="00B66F14" w:rsidRPr="001E2547" w:rsidRDefault="00B66F14" w:rsidP="00B66F14">
            <w:pPr>
              <w:spacing w:after="0"/>
              <w:jc w:val="right"/>
              <w:rPr>
                <w:color w:val="000000"/>
                <w:szCs w:val="22"/>
              </w:rPr>
            </w:pPr>
          </w:p>
        </w:tc>
      </w:tr>
      <w:tr w:rsidR="00B66F14" w:rsidRPr="00054467" w14:paraId="2947341E" w14:textId="47A555BE" w:rsidTr="00B66F14">
        <w:trPr>
          <w:jc w:val="center"/>
        </w:trPr>
        <w:tc>
          <w:tcPr>
            <w:tcW w:w="1530" w:type="dxa"/>
            <w:tcBorders>
              <w:top w:val="nil"/>
              <w:left w:val="nil"/>
              <w:bottom w:val="nil"/>
              <w:right w:val="nil"/>
            </w:tcBorders>
            <w:shd w:val="clear" w:color="auto" w:fill="auto"/>
            <w:noWrap/>
            <w:vAlign w:val="bottom"/>
            <w:hideMark/>
          </w:tcPr>
          <w:p w14:paraId="1FC4B050" w14:textId="01E59B8A" w:rsidR="00B66F14" w:rsidRPr="000665D6" w:rsidRDefault="00B66F14" w:rsidP="00B66F14">
            <w:pPr>
              <w:spacing w:after="0"/>
              <w:rPr>
                <w:color w:val="808080" w:themeColor="background1" w:themeShade="80"/>
                <w:sz w:val="18"/>
              </w:rPr>
            </w:pPr>
            <w:r w:rsidRPr="00543C69">
              <w:rPr>
                <w:sz w:val="18"/>
                <w:szCs w:val="18"/>
              </w:rPr>
              <w:t>Mean 1977-201</w:t>
            </w:r>
            <w:r>
              <w:rPr>
                <w:sz w:val="18"/>
                <w:szCs w:val="18"/>
              </w:rPr>
              <w:t>9</w:t>
            </w:r>
          </w:p>
        </w:tc>
        <w:tc>
          <w:tcPr>
            <w:tcW w:w="1127" w:type="dxa"/>
            <w:tcBorders>
              <w:top w:val="nil"/>
              <w:left w:val="nil"/>
              <w:bottom w:val="nil"/>
              <w:right w:val="nil"/>
            </w:tcBorders>
            <w:shd w:val="clear" w:color="auto" w:fill="auto"/>
            <w:noWrap/>
          </w:tcPr>
          <w:p w14:paraId="57ACBE22" w14:textId="117D939F" w:rsidR="00B66F14" w:rsidRPr="000665D6" w:rsidRDefault="00B66F14" w:rsidP="00B66F14">
            <w:pPr>
              <w:spacing w:after="0"/>
              <w:jc w:val="right"/>
              <w:rPr>
                <w:color w:val="808080" w:themeColor="background1" w:themeShade="80"/>
                <w:sz w:val="18"/>
              </w:rPr>
            </w:pPr>
            <w:r>
              <w:rPr>
                <w:sz w:val="18"/>
                <w:szCs w:val="18"/>
              </w:rPr>
              <w:t>0.493</w:t>
            </w:r>
          </w:p>
        </w:tc>
        <w:tc>
          <w:tcPr>
            <w:tcW w:w="888" w:type="dxa"/>
            <w:tcBorders>
              <w:top w:val="nil"/>
              <w:left w:val="nil"/>
              <w:bottom w:val="nil"/>
              <w:right w:val="nil"/>
            </w:tcBorders>
            <w:shd w:val="clear" w:color="auto" w:fill="auto"/>
            <w:noWrap/>
          </w:tcPr>
          <w:p w14:paraId="19070CB9" w14:textId="77777777" w:rsidR="00B66F14" w:rsidRPr="000665D6" w:rsidRDefault="00B66F14" w:rsidP="00B66F14">
            <w:pPr>
              <w:spacing w:after="0"/>
              <w:jc w:val="right"/>
              <w:rPr>
                <w:color w:val="808080" w:themeColor="background1" w:themeShade="80"/>
                <w:sz w:val="18"/>
              </w:rPr>
            </w:pPr>
          </w:p>
        </w:tc>
        <w:tc>
          <w:tcPr>
            <w:tcW w:w="1204" w:type="dxa"/>
            <w:tcBorders>
              <w:top w:val="nil"/>
              <w:left w:val="nil"/>
              <w:bottom w:val="nil"/>
              <w:right w:val="nil"/>
            </w:tcBorders>
            <w:shd w:val="clear" w:color="auto" w:fill="auto"/>
            <w:noWrap/>
          </w:tcPr>
          <w:p w14:paraId="3E7FDE0A" w14:textId="3A18944D" w:rsidR="00B66F14" w:rsidRPr="00054467" w:rsidRDefault="00B66F14" w:rsidP="00B66F14">
            <w:pPr>
              <w:spacing w:after="0"/>
              <w:jc w:val="right"/>
              <w:rPr>
                <w:sz w:val="18"/>
                <w:szCs w:val="18"/>
              </w:rPr>
            </w:pPr>
          </w:p>
        </w:tc>
        <w:tc>
          <w:tcPr>
            <w:tcW w:w="1058" w:type="dxa"/>
            <w:tcBorders>
              <w:top w:val="nil"/>
              <w:left w:val="nil"/>
              <w:bottom w:val="nil"/>
              <w:right w:val="nil"/>
            </w:tcBorders>
            <w:shd w:val="clear" w:color="auto" w:fill="auto"/>
            <w:noWrap/>
          </w:tcPr>
          <w:p w14:paraId="4A75EE63" w14:textId="77777777" w:rsidR="00B66F14" w:rsidRPr="00054467" w:rsidRDefault="00B66F14" w:rsidP="00B66F14">
            <w:pPr>
              <w:spacing w:after="0"/>
              <w:jc w:val="right"/>
              <w:rPr>
                <w:sz w:val="18"/>
                <w:szCs w:val="18"/>
              </w:rPr>
            </w:pPr>
          </w:p>
        </w:tc>
        <w:tc>
          <w:tcPr>
            <w:tcW w:w="1170" w:type="dxa"/>
            <w:tcBorders>
              <w:top w:val="nil"/>
              <w:left w:val="nil"/>
              <w:bottom w:val="nil"/>
              <w:right w:val="nil"/>
            </w:tcBorders>
            <w:shd w:val="clear" w:color="auto" w:fill="F2F2F2" w:themeFill="background1" w:themeFillShade="F2"/>
          </w:tcPr>
          <w:p w14:paraId="4693A8F1" w14:textId="4298A753" w:rsidR="00B66F14" w:rsidRPr="00054467" w:rsidRDefault="00B66F14" w:rsidP="00B66F14">
            <w:pPr>
              <w:spacing w:after="0"/>
              <w:jc w:val="right"/>
              <w:rPr>
                <w:sz w:val="18"/>
                <w:szCs w:val="18"/>
              </w:rPr>
            </w:pPr>
          </w:p>
        </w:tc>
        <w:tc>
          <w:tcPr>
            <w:tcW w:w="1080" w:type="dxa"/>
            <w:tcBorders>
              <w:top w:val="nil"/>
              <w:left w:val="nil"/>
              <w:bottom w:val="nil"/>
              <w:right w:val="nil"/>
            </w:tcBorders>
            <w:shd w:val="clear" w:color="auto" w:fill="F2F2F2" w:themeFill="background1" w:themeFillShade="F2"/>
          </w:tcPr>
          <w:p w14:paraId="4AFCB898" w14:textId="77777777" w:rsidR="00B66F14" w:rsidRPr="00054467" w:rsidRDefault="00B66F14" w:rsidP="00B66F14">
            <w:pPr>
              <w:spacing w:after="0"/>
              <w:jc w:val="right"/>
              <w:rPr>
                <w:sz w:val="18"/>
                <w:szCs w:val="18"/>
              </w:rPr>
            </w:pPr>
          </w:p>
        </w:tc>
        <w:tc>
          <w:tcPr>
            <w:tcW w:w="1123" w:type="dxa"/>
            <w:tcBorders>
              <w:top w:val="nil"/>
              <w:left w:val="nil"/>
              <w:bottom w:val="nil"/>
              <w:right w:val="nil"/>
            </w:tcBorders>
            <w:shd w:val="clear" w:color="auto" w:fill="F2F2F2" w:themeFill="background1" w:themeFillShade="F2"/>
          </w:tcPr>
          <w:p w14:paraId="1D3AA8AE" w14:textId="77777777" w:rsidR="00B66F14" w:rsidRPr="00054467" w:rsidRDefault="00B66F14" w:rsidP="00B66F14">
            <w:pPr>
              <w:spacing w:after="0"/>
              <w:jc w:val="right"/>
              <w:rPr>
                <w:sz w:val="18"/>
                <w:szCs w:val="18"/>
              </w:rPr>
            </w:pPr>
          </w:p>
        </w:tc>
        <w:tc>
          <w:tcPr>
            <w:tcW w:w="1037" w:type="dxa"/>
            <w:tcBorders>
              <w:top w:val="nil"/>
              <w:left w:val="nil"/>
              <w:bottom w:val="nil"/>
              <w:right w:val="nil"/>
            </w:tcBorders>
            <w:shd w:val="clear" w:color="auto" w:fill="F2F2F2" w:themeFill="background1" w:themeFillShade="F2"/>
          </w:tcPr>
          <w:p w14:paraId="2CD743AC" w14:textId="77777777" w:rsidR="00B66F14" w:rsidRPr="00054467" w:rsidRDefault="00B66F14" w:rsidP="00B66F14">
            <w:pPr>
              <w:spacing w:after="0"/>
              <w:jc w:val="right"/>
              <w:rPr>
                <w:sz w:val="18"/>
                <w:szCs w:val="18"/>
              </w:rPr>
            </w:pPr>
          </w:p>
        </w:tc>
      </w:tr>
      <w:tr w:rsidR="00B66F14" w:rsidRPr="00054467" w14:paraId="22FE8255" w14:textId="594BFBAB" w:rsidTr="00B66F14">
        <w:trPr>
          <w:jc w:val="center"/>
        </w:trPr>
        <w:tc>
          <w:tcPr>
            <w:tcW w:w="1530" w:type="dxa"/>
            <w:tcBorders>
              <w:top w:val="nil"/>
              <w:left w:val="nil"/>
              <w:bottom w:val="single" w:sz="4" w:space="0" w:color="auto"/>
              <w:right w:val="nil"/>
            </w:tcBorders>
            <w:shd w:val="clear" w:color="auto" w:fill="auto"/>
            <w:noWrap/>
            <w:vAlign w:val="bottom"/>
            <w:hideMark/>
          </w:tcPr>
          <w:p w14:paraId="2BA728CF" w14:textId="77777777" w:rsidR="00B66F14" w:rsidRPr="00054467" w:rsidRDefault="00B66F14" w:rsidP="00B66F14">
            <w:pPr>
              <w:spacing w:after="0"/>
              <w:rPr>
                <w:sz w:val="18"/>
                <w:szCs w:val="18"/>
              </w:rPr>
            </w:pPr>
            <w:r w:rsidRPr="00054467">
              <w:rPr>
                <w:sz w:val="18"/>
                <w:szCs w:val="18"/>
              </w:rPr>
              <w:t>Stdev(Ln(x))</w:t>
            </w:r>
          </w:p>
        </w:tc>
        <w:tc>
          <w:tcPr>
            <w:tcW w:w="1127" w:type="dxa"/>
            <w:tcBorders>
              <w:top w:val="nil"/>
              <w:left w:val="nil"/>
              <w:bottom w:val="single" w:sz="4" w:space="0" w:color="auto"/>
              <w:right w:val="nil"/>
            </w:tcBorders>
            <w:shd w:val="clear" w:color="auto" w:fill="auto"/>
            <w:noWrap/>
          </w:tcPr>
          <w:p w14:paraId="46D552BC" w14:textId="22087FFC" w:rsidR="00B66F14" w:rsidRPr="000665D6" w:rsidRDefault="00B66F14" w:rsidP="00B66F14">
            <w:pPr>
              <w:spacing w:after="0"/>
              <w:rPr>
                <w:color w:val="808080" w:themeColor="background1" w:themeShade="80"/>
                <w:sz w:val="18"/>
              </w:rPr>
            </w:pPr>
          </w:p>
        </w:tc>
        <w:tc>
          <w:tcPr>
            <w:tcW w:w="888" w:type="dxa"/>
            <w:tcBorders>
              <w:top w:val="nil"/>
              <w:left w:val="nil"/>
              <w:bottom w:val="single" w:sz="4" w:space="0" w:color="auto"/>
              <w:right w:val="nil"/>
            </w:tcBorders>
            <w:shd w:val="clear" w:color="auto" w:fill="auto"/>
            <w:noWrap/>
          </w:tcPr>
          <w:p w14:paraId="00D3BF5B" w14:textId="018A2B94" w:rsidR="00B66F14" w:rsidRPr="000665D6" w:rsidRDefault="00B66F14" w:rsidP="00B66F14">
            <w:pPr>
              <w:spacing w:after="0"/>
              <w:jc w:val="right"/>
              <w:rPr>
                <w:color w:val="808080" w:themeColor="background1" w:themeShade="80"/>
                <w:sz w:val="18"/>
              </w:rPr>
            </w:pPr>
            <w:r>
              <w:rPr>
                <w:sz w:val="18"/>
                <w:szCs w:val="18"/>
              </w:rPr>
              <w:t>0.471</w:t>
            </w:r>
          </w:p>
        </w:tc>
        <w:tc>
          <w:tcPr>
            <w:tcW w:w="1204" w:type="dxa"/>
            <w:tcBorders>
              <w:top w:val="nil"/>
              <w:left w:val="nil"/>
              <w:bottom w:val="single" w:sz="4" w:space="0" w:color="auto"/>
              <w:right w:val="nil"/>
            </w:tcBorders>
            <w:shd w:val="clear" w:color="auto" w:fill="auto"/>
            <w:noWrap/>
          </w:tcPr>
          <w:p w14:paraId="5660BD5B" w14:textId="77777777" w:rsidR="00B66F14" w:rsidRPr="00054467" w:rsidRDefault="00B66F14" w:rsidP="00B66F14">
            <w:pPr>
              <w:spacing w:after="0"/>
              <w:rPr>
                <w:sz w:val="18"/>
                <w:szCs w:val="18"/>
              </w:rPr>
            </w:pPr>
          </w:p>
        </w:tc>
        <w:tc>
          <w:tcPr>
            <w:tcW w:w="1058" w:type="dxa"/>
            <w:tcBorders>
              <w:top w:val="nil"/>
              <w:left w:val="nil"/>
              <w:bottom w:val="single" w:sz="4" w:space="0" w:color="auto"/>
              <w:right w:val="nil"/>
            </w:tcBorders>
            <w:shd w:val="clear" w:color="auto" w:fill="auto"/>
            <w:noWrap/>
          </w:tcPr>
          <w:p w14:paraId="584D27D9" w14:textId="5BFE1C32" w:rsidR="00B66F14" w:rsidRPr="00054467" w:rsidRDefault="00B66F14" w:rsidP="00B66F14">
            <w:pPr>
              <w:spacing w:after="0"/>
              <w:jc w:val="right"/>
              <w:rPr>
                <w:sz w:val="18"/>
                <w:szCs w:val="18"/>
              </w:rPr>
            </w:pPr>
          </w:p>
        </w:tc>
        <w:tc>
          <w:tcPr>
            <w:tcW w:w="1170" w:type="dxa"/>
            <w:tcBorders>
              <w:top w:val="nil"/>
              <w:left w:val="nil"/>
              <w:bottom w:val="single" w:sz="4" w:space="0" w:color="auto"/>
              <w:right w:val="nil"/>
            </w:tcBorders>
            <w:shd w:val="clear" w:color="auto" w:fill="F2F2F2" w:themeFill="background1" w:themeFillShade="F2"/>
          </w:tcPr>
          <w:p w14:paraId="049D9B7B" w14:textId="77777777" w:rsidR="00B66F14" w:rsidRDefault="00B66F14" w:rsidP="00B66F14">
            <w:pPr>
              <w:spacing w:after="0"/>
              <w:jc w:val="right"/>
              <w:rPr>
                <w:sz w:val="18"/>
                <w:szCs w:val="18"/>
              </w:rPr>
            </w:pPr>
          </w:p>
        </w:tc>
        <w:tc>
          <w:tcPr>
            <w:tcW w:w="1080" w:type="dxa"/>
            <w:tcBorders>
              <w:top w:val="nil"/>
              <w:left w:val="nil"/>
              <w:bottom w:val="single" w:sz="4" w:space="0" w:color="auto"/>
              <w:right w:val="nil"/>
            </w:tcBorders>
            <w:shd w:val="clear" w:color="auto" w:fill="F2F2F2" w:themeFill="background1" w:themeFillShade="F2"/>
          </w:tcPr>
          <w:p w14:paraId="7BCC55E5" w14:textId="7558003A" w:rsidR="00B66F14" w:rsidRDefault="00B66F14" w:rsidP="00B66F14">
            <w:pPr>
              <w:spacing w:after="0"/>
              <w:jc w:val="right"/>
              <w:rPr>
                <w:sz w:val="18"/>
                <w:szCs w:val="18"/>
              </w:rPr>
            </w:pPr>
          </w:p>
        </w:tc>
        <w:tc>
          <w:tcPr>
            <w:tcW w:w="1123" w:type="dxa"/>
            <w:tcBorders>
              <w:top w:val="nil"/>
              <w:left w:val="nil"/>
              <w:bottom w:val="single" w:sz="4" w:space="0" w:color="auto"/>
              <w:right w:val="nil"/>
            </w:tcBorders>
            <w:shd w:val="clear" w:color="auto" w:fill="F2F2F2" w:themeFill="background1" w:themeFillShade="F2"/>
          </w:tcPr>
          <w:p w14:paraId="5412D7F6" w14:textId="77777777" w:rsidR="00B66F14" w:rsidRDefault="00B66F14" w:rsidP="00B66F14">
            <w:pPr>
              <w:spacing w:after="0"/>
              <w:jc w:val="right"/>
              <w:rPr>
                <w:sz w:val="18"/>
                <w:szCs w:val="18"/>
              </w:rPr>
            </w:pPr>
          </w:p>
        </w:tc>
        <w:tc>
          <w:tcPr>
            <w:tcW w:w="1037" w:type="dxa"/>
            <w:tcBorders>
              <w:top w:val="nil"/>
              <w:left w:val="nil"/>
              <w:bottom w:val="single" w:sz="4" w:space="0" w:color="auto"/>
              <w:right w:val="nil"/>
            </w:tcBorders>
            <w:shd w:val="clear" w:color="auto" w:fill="F2F2F2" w:themeFill="background1" w:themeFillShade="F2"/>
          </w:tcPr>
          <w:p w14:paraId="5302B553" w14:textId="77777777" w:rsidR="00B66F14" w:rsidRDefault="00B66F14" w:rsidP="00B66F14">
            <w:pPr>
              <w:spacing w:after="0"/>
              <w:jc w:val="right"/>
              <w:rPr>
                <w:sz w:val="18"/>
                <w:szCs w:val="18"/>
              </w:rPr>
            </w:pPr>
          </w:p>
        </w:tc>
      </w:tr>
    </w:tbl>
    <w:p w14:paraId="18DAA9D5" w14:textId="77777777" w:rsidR="001F6076" w:rsidRDefault="001F6076" w:rsidP="001F6076">
      <w:pPr>
        <w:pStyle w:val="tabcap"/>
        <w:rPr>
          <w:b/>
          <w:sz w:val="20"/>
          <w:szCs w:val="20"/>
        </w:rPr>
      </w:pPr>
    </w:p>
    <w:p w14:paraId="17B217A3" w14:textId="5DD03ECF" w:rsidR="001F6076" w:rsidRPr="004B3FD6" w:rsidRDefault="001F6076" w:rsidP="001F6076">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22</w:t>
      </w:r>
      <w:r w:rsidRPr="004B3FD6">
        <w:rPr>
          <w:noProof/>
        </w:rPr>
        <w:fldChar w:fldCharType="end"/>
      </w:r>
      <w:r w:rsidRPr="004B3FD6">
        <w:t xml:space="preserve"> – Estimated fishing mortality in Apical F and Total exploitation for Model 1</w:t>
      </w:r>
      <w:r>
        <w:t>9</w:t>
      </w:r>
      <w:r w:rsidRPr="004B3FD6">
        <w:t>.</w:t>
      </w:r>
      <w:r w:rsidR="008342C3">
        <w:t>1</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39249A">
        <w:trPr>
          <w:trHeight w:val="264"/>
          <w:jc w:val="center"/>
        </w:trPr>
        <w:tc>
          <w:tcPr>
            <w:tcW w:w="1016" w:type="dxa"/>
            <w:tcBorders>
              <w:top w:val="single" w:sz="4" w:space="0" w:color="auto"/>
              <w:left w:val="nil"/>
              <w:bottom w:val="nil"/>
              <w:right w:val="nil"/>
            </w:tcBorders>
            <w:shd w:val="clear" w:color="auto" w:fill="auto"/>
            <w:noWrap/>
            <w:vAlign w:val="bottom"/>
            <w:hideMark/>
          </w:tcPr>
          <w:p w14:paraId="26419817" w14:textId="77777777" w:rsidR="001F6076" w:rsidRPr="000665D6" w:rsidRDefault="001F6076" w:rsidP="003A27E2">
            <w:pPr>
              <w:spacing w:after="0"/>
              <w:rPr>
                <w:b/>
              </w:rPr>
            </w:pPr>
          </w:p>
        </w:tc>
        <w:tc>
          <w:tcPr>
            <w:tcW w:w="2440" w:type="dxa"/>
            <w:gridSpan w:val="2"/>
            <w:tcBorders>
              <w:top w:val="single" w:sz="4" w:space="0" w:color="auto"/>
              <w:left w:val="nil"/>
              <w:bottom w:val="nil"/>
              <w:right w:val="nil"/>
            </w:tcBorders>
            <w:shd w:val="clear" w:color="auto" w:fill="auto"/>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220" w:type="dxa"/>
            <w:vMerge w:val="restart"/>
            <w:tcBorders>
              <w:top w:val="single" w:sz="4" w:space="0" w:color="auto"/>
              <w:left w:val="nil"/>
              <w:bottom w:val="nil"/>
              <w:right w:val="single" w:sz="4" w:space="0" w:color="auto"/>
            </w:tcBorders>
            <w:shd w:val="clear" w:color="auto" w:fill="auto"/>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20" w:type="dxa"/>
            <w:tcBorders>
              <w:top w:val="single" w:sz="4" w:space="0" w:color="auto"/>
              <w:left w:val="single" w:sz="4" w:space="0" w:color="auto"/>
              <w:bottom w:val="nil"/>
              <w:right w:val="nil"/>
            </w:tcBorders>
          </w:tcPr>
          <w:p w14:paraId="5EF4AAE7" w14:textId="77777777" w:rsidR="001F6076" w:rsidRPr="000665D6" w:rsidRDefault="001F6076" w:rsidP="003A27E2">
            <w:pPr>
              <w:spacing w:after="0"/>
              <w:jc w:val="center"/>
              <w:rPr>
                <w:b/>
              </w:rPr>
            </w:pPr>
          </w:p>
        </w:tc>
        <w:tc>
          <w:tcPr>
            <w:tcW w:w="2353" w:type="dxa"/>
            <w:gridSpan w:val="2"/>
            <w:tcBorders>
              <w:top w:val="single" w:sz="4" w:space="0" w:color="auto"/>
              <w:left w:val="nil"/>
              <w:bottom w:val="nil"/>
              <w:right w:val="nil"/>
            </w:tcBorders>
          </w:tcPr>
          <w:p w14:paraId="6B4D5A0C" w14:textId="77777777" w:rsidR="001F6076" w:rsidRPr="000665D6" w:rsidRDefault="001F6076" w:rsidP="003A27E2">
            <w:pPr>
              <w:spacing w:after="0"/>
              <w:jc w:val="center"/>
              <w:rPr>
                <w:b/>
              </w:rPr>
            </w:pPr>
            <w:r w:rsidRPr="000665D6">
              <w:rPr>
                <w:b/>
              </w:rPr>
              <w:t>Sum Apical F</w:t>
            </w:r>
          </w:p>
        </w:tc>
        <w:tc>
          <w:tcPr>
            <w:tcW w:w="1220" w:type="dxa"/>
            <w:vMerge w:val="restart"/>
            <w:tcBorders>
              <w:top w:val="single" w:sz="4" w:space="0" w:color="auto"/>
              <w:left w:val="nil"/>
              <w:right w:val="nil"/>
            </w:tcBorders>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39249A">
        <w:trPr>
          <w:trHeight w:val="276"/>
          <w:jc w:val="center"/>
        </w:trPr>
        <w:tc>
          <w:tcPr>
            <w:tcW w:w="1016" w:type="dxa"/>
            <w:tcBorders>
              <w:top w:val="nil"/>
              <w:left w:val="nil"/>
              <w:bottom w:val="single" w:sz="4" w:space="0" w:color="auto"/>
              <w:right w:val="nil"/>
            </w:tcBorders>
            <w:shd w:val="clear" w:color="auto" w:fill="auto"/>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5597DA7C" w14:textId="77777777" w:rsidR="001F6076" w:rsidRPr="000665D6" w:rsidRDefault="001F6076" w:rsidP="003A27E2">
            <w:pPr>
              <w:spacing w:after="0"/>
              <w:jc w:val="center"/>
            </w:pPr>
            <w:r w:rsidRPr="000665D6">
              <w:t>σ</w:t>
            </w:r>
          </w:p>
        </w:tc>
        <w:tc>
          <w:tcPr>
            <w:tcW w:w="1220" w:type="dxa"/>
            <w:vMerge/>
            <w:tcBorders>
              <w:top w:val="nil"/>
              <w:left w:val="nil"/>
              <w:bottom w:val="single" w:sz="4" w:space="0" w:color="auto"/>
              <w:right w:val="single" w:sz="4" w:space="0" w:color="auto"/>
            </w:tcBorders>
            <w:vAlign w:val="center"/>
            <w:hideMark/>
          </w:tcPr>
          <w:p w14:paraId="3DA5A622" w14:textId="77777777" w:rsidR="001F6076" w:rsidRPr="000665D6" w:rsidRDefault="001F6076" w:rsidP="003A27E2">
            <w:pPr>
              <w:spacing w:after="0"/>
            </w:pPr>
          </w:p>
        </w:tc>
        <w:tc>
          <w:tcPr>
            <w:tcW w:w="620" w:type="dxa"/>
            <w:tcBorders>
              <w:top w:val="nil"/>
              <w:left w:val="single" w:sz="4" w:space="0" w:color="auto"/>
              <w:bottom w:val="single" w:sz="4" w:space="0" w:color="auto"/>
              <w:right w:val="nil"/>
            </w:tcBorders>
          </w:tcPr>
          <w:p w14:paraId="16E32D16"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vAlign w:val="bottom"/>
          </w:tcPr>
          <w:p w14:paraId="24456A74" w14:textId="77777777" w:rsidR="001F6076" w:rsidRPr="000665D6" w:rsidRDefault="001F6076" w:rsidP="003A27E2">
            <w:pPr>
              <w:spacing w:after="0"/>
              <w:jc w:val="center"/>
            </w:pPr>
            <w:r w:rsidRPr="000665D6">
              <w:t>F</w:t>
            </w:r>
          </w:p>
        </w:tc>
        <w:tc>
          <w:tcPr>
            <w:tcW w:w="1133" w:type="dxa"/>
            <w:tcBorders>
              <w:top w:val="nil"/>
              <w:left w:val="nil"/>
              <w:bottom w:val="single" w:sz="4" w:space="0" w:color="auto"/>
              <w:right w:val="nil"/>
            </w:tcBorders>
            <w:vAlign w:val="bottom"/>
          </w:tcPr>
          <w:p w14:paraId="1611A63B" w14:textId="77777777" w:rsidR="001F6076" w:rsidRPr="000665D6" w:rsidRDefault="001F6076" w:rsidP="003A27E2">
            <w:pPr>
              <w:spacing w:after="0"/>
              <w:jc w:val="center"/>
            </w:pPr>
            <w:r w:rsidRPr="000665D6">
              <w:t>σ</w:t>
            </w:r>
          </w:p>
        </w:tc>
        <w:tc>
          <w:tcPr>
            <w:tcW w:w="1220" w:type="dxa"/>
            <w:vMerge/>
            <w:tcBorders>
              <w:left w:val="nil"/>
              <w:bottom w:val="single" w:sz="4" w:space="0" w:color="auto"/>
              <w:right w:val="nil"/>
            </w:tcBorders>
          </w:tcPr>
          <w:p w14:paraId="3E22E0DA" w14:textId="77777777" w:rsidR="001F6076" w:rsidRPr="000665D6" w:rsidRDefault="001F6076" w:rsidP="003A27E2">
            <w:pPr>
              <w:spacing w:after="0"/>
            </w:pPr>
          </w:p>
        </w:tc>
      </w:tr>
      <w:tr w:rsidR="001E2547" w:rsidRPr="008E70D3" w14:paraId="016E480F" w14:textId="77777777" w:rsidTr="0039249A">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39249A" w:rsidRPr="000665D6" w:rsidRDefault="0039249A" w:rsidP="0039249A">
            <w:pPr>
              <w:spacing w:after="0"/>
              <w:jc w:val="right"/>
            </w:pPr>
            <w:r w:rsidRPr="000665D6">
              <w:t>1977</w:t>
            </w:r>
          </w:p>
        </w:tc>
        <w:tc>
          <w:tcPr>
            <w:tcW w:w="1220" w:type="dxa"/>
            <w:tcBorders>
              <w:top w:val="single" w:sz="4" w:space="0" w:color="auto"/>
              <w:left w:val="nil"/>
              <w:bottom w:val="nil"/>
              <w:right w:val="nil"/>
            </w:tcBorders>
            <w:shd w:val="clear" w:color="auto" w:fill="auto"/>
            <w:noWrap/>
            <w:vAlign w:val="bottom"/>
            <w:hideMark/>
          </w:tcPr>
          <w:p w14:paraId="57F5B5A5" w14:textId="3E95F7FA" w:rsidR="0039249A" w:rsidRPr="000665D6" w:rsidRDefault="0039249A" w:rsidP="0039249A">
            <w:pPr>
              <w:spacing w:after="0"/>
              <w:jc w:val="right"/>
            </w:pPr>
            <w:r w:rsidRPr="000E1B41">
              <w:rPr>
                <w:rFonts w:ascii="Calibri" w:hAnsi="Calibri" w:cs="Calibri"/>
                <w:color w:val="000000"/>
                <w:szCs w:val="22"/>
              </w:rPr>
              <w:t>0.010</w:t>
            </w:r>
          </w:p>
        </w:tc>
        <w:tc>
          <w:tcPr>
            <w:tcW w:w="1220" w:type="dxa"/>
            <w:tcBorders>
              <w:top w:val="single" w:sz="4" w:space="0" w:color="auto"/>
              <w:left w:val="nil"/>
              <w:bottom w:val="nil"/>
              <w:right w:val="nil"/>
            </w:tcBorders>
            <w:shd w:val="clear" w:color="auto" w:fill="auto"/>
            <w:noWrap/>
            <w:vAlign w:val="bottom"/>
            <w:hideMark/>
          </w:tcPr>
          <w:p w14:paraId="0846510A" w14:textId="1A56FBDA" w:rsidR="0039249A" w:rsidRPr="000665D6" w:rsidRDefault="0039249A" w:rsidP="0039249A">
            <w:pPr>
              <w:spacing w:after="0"/>
              <w:jc w:val="right"/>
            </w:pPr>
            <w:r w:rsidRPr="000E1B41">
              <w:rPr>
                <w:rFonts w:ascii="Calibri" w:hAnsi="Calibri" w:cs="Calibri"/>
                <w:color w:val="000000"/>
                <w:szCs w:val="22"/>
              </w:rPr>
              <w:t>0.003</w:t>
            </w:r>
          </w:p>
        </w:tc>
        <w:tc>
          <w:tcPr>
            <w:tcW w:w="1220" w:type="dxa"/>
            <w:tcBorders>
              <w:top w:val="single" w:sz="4" w:space="0" w:color="auto"/>
              <w:left w:val="nil"/>
              <w:bottom w:val="nil"/>
              <w:right w:val="single" w:sz="4" w:space="0" w:color="auto"/>
            </w:tcBorders>
            <w:shd w:val="clear" w:color="auto" w:fill="auto"/>
            <w:noWrap/>
            <w:vAlign w:val="bottom"/>
          </w:tcPr>
          <w:p w14:paraId="0C9F94CC" w14:textId="5D2B2A87" w:rsidR="0039249A" w:rsidRPr="000665D6" w:rsidRDefault="0039249A" w:rsidP="0039249A">
            <w:pPr>
              <w:spacing w:after="0"/>
              <w:jc w:val="right"/>
            </w:pPr>
            <w:r w:rsidRPr="000E1B41">
              <w:rPr>
                <w:rFonts w:ascii="Calibri" w:hAnsi="Calibri" w:cs="Calibri"/>
                <w:color w:val="000000"/>
                <w:szCs w:val="22"/>
              </w:rPr>
              <w:t>0.007</w:t>
            </w:r>
          </w:p>
        </w:tc>
        <w:tc>
          <w:tcPr>
            <w:tcW w:w="620" w:type="dxa"/>
            <w:tcBorders>
              <w:top w:val="single" w:sz="4" w:space="0" w:color="auto"/>
              <w:left w:val="single" w:sz="4" w:space="0" w:color="auto"/>
              <w:bottom w:val="nil"/>
              <w:right w:val="nil"/>
            </w:tcBorders>
          </w:tcPr>
          <w:p w14:paraId="611C175F" w14:textId="77777777" w:rsidR="0039249A" w:rsidRPr="000665D6" w:rsidRDefault="0039249A" w:rsidP="0039249A">
            <w:pPr>
              <w:spacing w:after="0"/>
              <w:jc w:val="right"/>
            </w:pPr>
            <w:r w:rsidRPr="000665D6">
              <w:t>2001</w:t>
            </w:r>
          </w:p>
        </w:tc>
        <w:tc>
          <w:tcPr>
            <w:tcW w:w="1220" w:type="dxa"/>
            <w:tcBorders>
              <w:top w:val="single" w:sz="4" w:space="0" w:color="auto"/>
              <w:left w:val="nil"/>
              <w:bottom w:val="nil"/>
              <w:right w:val="nil"/>
            </w:tcBorders>
            <w:vAlign w:val="bottom"/>
          </w:tcPr>
          <w:p w14:paraId="0DB9795F" w14:textId="16089F5B" w:rsidR="0039249A" w:rsidRPr="000665D6" w:rsidRDefault="0039249A" w:rsidP="0039249A">
            <w:pPr>
              <w:spacing w:after="0"/>
              <w:jc w:val="right"/>
            </w:pPr>
            <w:r w:rsidRPr="000E1B41">
              <w:rPr>
                <w:rFonts w:ascii="Calibri" w:hAnsi="Calibri" w:cs="Calibri"/>
                <w:color w:val="000000"/>
                <w:szCs w:val="22"/>
              </w:rPr>
              <w:t>0.348</w:t>
            </w:r>
          </w:p>
        </w:tc>
        <w:tc>
          <w:tcPr>
            <w:tcW w:w="1133" w:type="dxa"/>
            <w:tcBorders>
              <w:top w:val="single" w:sz="4" w:space="0" w:color="auto"/>
              <w:left w:val="nil"/>
              <w:bottom w:val="nil"/>
              <w:right w:val="nil"/>
            </w:tcBorders>
            <w:vAlign w:val="bottom"/>
          </w:tcPr>
          <w:p w14:paraId="1F71ED88" w14:textId="63D632A2" w:rsidR="0039249A" w:rsidRPr="000665D6" w:rsidRDefault="0039249A" w:rsidP="0039249A">
            <w:pPr>
              <w:spacing w:after="0"/>
              <w:jc w:val="right"/>
            </w:pPr>
            <w:r w:rsidRPr="000E1B41">
              <w:rPr>
                <w:rFonts w:ascii="Calibri" w:hAnsi="Calibri" w:cs="Calibri"/>
                <w:color w:val="000000"/>
                <w:szCs w:val="22"/>
              </w:rPr>
              <w:t>0.031</w:t>
            </w:r>
          </w:p>
        </w:tc>
        <w:tc>
          <w:tcPr>
            <w:tcW w:w="1220" w:type="dxa"/>
            <w:tcBorders>
              <w:top w:val="single" w:sz="4" w:space="0" w:color="auto"/>
              <w:left w:val="nil"/>
              <w:bottom w:val="nil"/>
              <w:right w:val="nil"/>
            </w:tcBorders>
            <w:vAlign w:val="bottom"/>
          </w:tcPr>
          <w:p w14:paraId="70B240D6" w14:textId="2B61631E" w:rsidR="0039249A" w:rsidRPr="000665D6" w:rsidRDefault="0039249A" w:rsidP="0039249A">
            <w:pPr>
              <w:spacing w:after="0"/>
              <w:jc w:val="right"/>
            </w:pPr>
            <w:r w:rsidRPr="000E1B41">
              <w:rPr>
                <w:rFonts w:ascii="Calibri" w:hAnsi="Calibri" w:cs="Calibri"/>
                <w:color w:val="000000"/>
                <w:szCs w:val="22"/>
              </w:rPr>
              <w:t>0.157</w:t>
            </w:r>
          </w:p>
        </w:tc>
      </w:tr>
      <w:tr w:rsidR="001E2547" w:rsidRPr="008E70D3" w14:paraId="640D16AC" w14:textId="77777777" w:rsidTr="0039249A">
        <w:trPr>
          <w:trHeight w:val="264"/>
          <w:jc w:val="center"/>
        </w:trPr>
        <w:tc>
          <w:tcPr>
            <w:tcW w:w="1016" w:type="dxa"/>
            <w:tcBorders>
              <w:top w:val="nil"/>
              <w:left w:val="nil"/>
              <w:bottom w:val="nil"/>
              <w:right w:val="nil"/>
            </w:tcBorders>
            <w:shd w:val="clear" w:color="auto" w:fill="auto"/>
            <w:noWrap/>
            <w:hideMark/>
          </w:tcPr>
          <w:p w14:paraId="7ECF13BA" w14:textId="77777777" w:rsidR="0039249A" w:rsidRPr="000665D6" w:rsidRDefault="0039249A" w:rsidP="0039249A">
            <w:pPr>
              <w:spacing w:after="0"/>
              <w:jc w:val="right"/>
            </w:pPr>
            <w:r w:rsidRPr="000665D6">
              <w:t>1978</w:t>
            </w:r>
          </w:p>
        </w:tc>
        <w:tc>
          <w:tcPr>
            <w:tcW w:w="1220" w:type="dxa"/>
            <w:tcBorders>
              <w:top w:val="nil"/>
              <w:left w:val="nil"/>
              <w:bottom w:val="nil"/>
              <w:right w:val="nil"/>
            </w:tcBorders>
            <w:shd w:val="clear" w:color="auto" w:fill="auto"/>
            <w:noWrap/>
            <w:vAlign w:val="bottom"/>
            <w:hideMark/>
          </w:tcPr>
          <w:p w14:paraId="6934D42F" w14:textId="52244FD0" w:rsidR="0039249A" w:rsidRPr="000665D6" w:rsidRDefault="0039249A" w:rsidP="0039249A">
            <w:pPr>
              <w:spacing w:after="0"/>
              <w:jc w:val="right"/>
            </w:pPr>
            <w:r w:rsidRPr="000E1B41">
              <w:rPr>
                <w:rFonts w:ascii="Calibri" w:hAnsi="Calibri" w:cs="Calibri"/>
                <w:color w:val="000000"/>
                <w:szCs w:val="22"/>
              </w:rPr>
              <w:t>0.046</w:t>
            </w:r>
          </w:p>
        </w:tc>
        <w:tc>
          <w:tcPr>
            <w:tcW w:w="1220" w:type="dxa"/>
            <w:tcBorders>
              <w:top w:val="nil"/>
              <w:left w:val="nil"/>
              <w:bottom w:val="nil"/>
              <w:right w:val="nil"/>
            </w:tcBorders>
            <w:shd w:val="clear" w:color="auto" w:fill="auto"/>
            <w:noWrap/>
            <w:vAlign w:val="bottom"/>
            <w:hideMark/>
          </w:tcPr>
          <w:p w14:paraId="2ABCFFFE" w14:textId="5616B734" w:rsidR="0039249A" w:rsidRPr="000665D6" w:rsidRDefault="0039249A" w:rsidP="0039249A">
            <w:pPr>
              <w:spacing w:after="0"/>
              <w:jc w:val="right"/>
            </w:pPr>
            <w:r w:rsidRPr="000E1B41">
              <w:rPr>
                <w:rFonts w:ascii="Calibri" w:hAnsi="Calibri" w:cs="Calibri"/>
                <w:color w:val="000000"/>
                <w:szCs w:val="22"/>
              </w:rPr>
              <w:t>0.010</w:t>
            </w:r>
          </w:p>
        </w:tc>
        <w:tc>
          <w:tcPr>
            <w:tcW w:w="1220" w:type="dxa"/>
            <w:tcBorders>
              <w:top w:val="nil"/>
              <w:left w:val="nil"/>
              <w:bottom w:val="nil"/>
              <w:right w:val="single" w:sz="4" w:space="0" w:color="auto"/>
            </w:tcBorders>
            <w:shd w:val="clear" w:color="auto" w:fill="auto"/>
            <w:noWrap/>
            <w:vAlign w:val="bottom"/>
          </w:tcPr>
          <w:p w14:paraId="2FB582D9" w14:textId="407F1B29" w:rsidR="0039249A" w:rsidRPr="000665D6" w:rsidRDefault="0039249A" w:rsidP="0039249A">
            <w:pPr>
              <w:spacing w:after="0"/>
              <w:jc w:val="right"/>
            </w:pPr>
            <w:r w:rsidRPr="000E1B41">
              <w:rPr>
                <w:rFonts w:ascii="Calibri" w:hAnsi="Calibri" w:cs="Calibri"/>
                <w:color w:val="000000"/>
                <w:szCs w:val="22"/>
              </w:rPr>
              <w:t>0.037</w:t>
            </w:r>
          </w:p>
        </w:tc>
        <w:tc>
          <w:tcPr>
            <w:tcW w:w="620" w:type="dxa"/>
            <w:tcBorders>
              <w:top w:val="nil"/>
              <w:left w:val="single" w:sz="4" w:space="0" w:color="auto"/>
              <w:bottom w:val="nil"/>
              <w:right w:val="nil"/>
            </w:tcBorders>
          </w:tcPr>
          <w:p w14:paraId="616994EC" w14:textId="77777777" w:rsidR="0039249A" w:rsidRPr="000665D6" w:rsidRDefault="0039249A" w:rsidP="0039249A">
            <w:pPr>
              <w:spacing w:after="0"/>
              <w:jc w:val="right"/>
            </w:pPr>
            <w:r w:rsidRPr="000665D6">
              <w:t>2002</w:t>
            </w:r>
          </w:p>
        </w:tc>
        <w:tc>
          <w:tcPr>
            <w:tcW w:w="1220" w:type="dxa"/>
            <w:tcBorders>
              <w:top w:val="nil"/>
              <w:left w:val="nil"/>
              <w:bottom w:val="nil"/>
              <w:right w:val="nil"/>
            </w:tcBorders>
            <w:vAlign w:val="bottom"/>
          </w:tcPr>
          <w:p w14:paraId="2A8316A0" w14:textId="6741C27E" w:rsidR="0039249A" w:rsidRPr="000665D6" w:rsidRDefault="0039249A" w:rsidP="0039249A">
            <w:pPr>
              <w:spacing w:after="0"/>
              <w:jc w:val="right"/>
            </w:pPr>
            <w:r w:rsidRPr="000E1B41">
              <w:rPr>
                <w:rFonts w:ascii="Calibri" w:hAnsi="Calibri" w:cs="Calibri"/>
                <w:color w:val="000000"/>
                <w:szCs w:val="22"/>
              </w:rPr>
              <w:t>0.367</w:t>
            </w:r>
          </w:p>
        </w:tc>
        <w:tc>
          <w:tcPr>
            <w:tcW w:w="1133" w:type="dxa"/>
            <w:tcBorders>
              <w:top w:val="nil"/>
              <w:left w:val="nil"/>
              <w:bottom w:val="nil"/>
              <w:right w:val="nil"/>
            </w:tcBorders>
            <w:vAlign w:val="bottom"/>
          </w:tcPr>
          <w:p w14:paraId="0207B964" w14:textId="60CF4A5E" w:rsidR="0039249A" w:rsidRPr="000665D6" w:rsidRDefault="0039249A" w:rsidP="0039249A">
            <w:pPr>
              <w:spacing w:after="0"/>
              <w:jc w:val="right"/>
            </w:pPr>
            <w:r w:rsidRPr="000E1B41">
              <w:rPr>
                <w:rFonts w:ascii="Calibri" w:hAnsi="Calibri" w:cs="Calibri"/>
                <w:color w:val="000000"/>
                <w:szCs w:val="22"/>
              </w:rPr>
              <w:t>0.030</w:t>
            </w:r>
          </w:p>
        </w:tc>
        <w:tc>
          <w:tcPr>
            <w:tcW w:w="1220" w:type="dxa"/>
            <w:tcBorders>
              <w:top w:val="nil"/>
              <w:left w:val="nil"/>
              <w:bottom w:val="nil"/>
              <w:right w:val="nil"/>
            </w:tcBorders>
            <w:vAlign w:val="bottom"/>
          </w:tcPr>
          <w:p w14:paraId="7D5FECD1" w14:textId="0B64D5E3" w:rsidR="0039249A" w:rsidRPr="000665D6" w:rsidRDefault="0039249A" w:rsidP="0039249A">
            <w:pPr>
              <w:spacing w:after="0"/>
              <w:jc w:val="right"/>
            </w:pPr>
            <w:r w:rsidRPr="000E1B41">
              <w:rPr>
                <w:rFonts w:ascii="Calibri" w:hAnsi="Calibri" w:cs="Calibri"/>
                <w:color w:val="000000"/>
                <w:szCs w:val="22"/>
              </w:rPr>
              <w:t>0.158</w:t>
            </w:r>
          </w:p>
        </w:tc>
      </w:tr>
      <w:tr w:rsidR="001E2547" w:rsidRPr="008E70D3" w14:paraId="055574EC" w14:textId="77777777" w:rsidTr="0039249A">
        <w:trPr>
          <w:trHeight w:val="264"/>
          <w:jc w:val="center"/>
        </w:trPr>
        <w:tc>
          <w:tcPr>
            <w:tcW w:w="1016" w:type="dxa"/>
            <w:tcBorders>
              <w:top w:val="nil"/>
              <w:left w:val="nil"/>
              <w:bottom w:val="nil"/>
              <w:right w:val="nil"/>
            </w:tcBorders>
            <w:shd w:val="clear" w:color="auto" w:fill="auto"/>
            <w:noWrap/>
          </w:tcPr>
          <w:p w14:paraId="652BA1EB" w14:textId="77777777" w:rsidR="0039249A" w:rsidRPr="000665D6" w:rsidRDefault="0039249A" w:rsidP="0039249A">
            <w:pPr>
              <w:spacing w:after="0"/>
              <w:jc w:val="right"/>
            </w:pPr>
            <w:r w:rsidRPr="000665D6">
              <w:t>1979</w:t>
            </w:r>
          </w:p>
        </w:tc>
        <w:tc>
          <w:tcPr>
            <w:tcW w:w="1220" w:type="dxa"/>
            <w:tcBorders>
              <w:top w:val="nil"/>
              <w:left w:val="nil"/>
              <w:bottom w:val="nil"/>
              <w:right w:val="nil"/>
            </w:tcBorders>
            <w:shd w:val="clear" w:color="auto" w:fill="auto"/>
            <w:noWrap/>
            <w:vAlign w:val="bottom"/>
          </w:tcPr>
          <w:p w14:paraId="55EFA19E" w14:textId="366E21DC" w:rsidR="0039249A" w:rsidRPr="000665D6" w:rsidRDefault="0039249A" w:rsidP="0039249A">
            <w:pPr>
              <w:spacing w:after="0"/>
              <w:jc w:val="right"/>
            </w:pPr>
            <w:r w:rsidRPr="000E1B41">
              <w:rPr>
                <w:rFonts w:ascii="Calibri" w:hAnsi="Calibri" w:cs="Calibri"/>
                <w:color w:val="000000"/>
                <w:szCs w:val="22"/>
              </w:rPr>
              <w:t>0.062</w:t>
            </w:r>
          </w:p>
        </w:tc>
        <w:tc>
          <w:tcPr>
            <w:tcW w:w="1220" w:type="dxa"/>
            <w:tcBorders>
              <w:top w:val="nil"/>
              <w:left w:val="nil"/>
              <w:bottom w:val="nil"/>
              <w:right w:val="nil"/>
            </w:tcBorders>
            <w:shd w:val="clear" w:color="auto" w:fill="auto"/>
            <w:noWrap/>
            <w:vAlign w:val="bottom"/>
          </w:tcPr>
          <w:p w14:paraId="6517FDCB" w14:textId="3A15B7D5" w:rsidR="0039249A" w:rsidRPr="000665D6" w:rsidRDefault="0039249A" w:rsidP="0039249A">
            <w:pPr>
              <w:spacing w:after="0"/>
              <w:jc w:val="right"/>
            </w:pPr>
            <w:r w:rsidRPr="000E1B41">
              <w:rPr>
                <w:rFonts w:ascii="Calibri" w:hAnsi="Calibri" w:cs="Calibri"/>
                <w:color w:val="000000"/>
                <w:szCs w:val="22"/>
              </w:rPr>
              <w:t>0.014</w:t>
            </w:r>
          </w:p>
        </w:tc>
        <w:tc>
          <w:tcPr>
            <w:tcW w:w="1220" w:type="dxa"/>
            <w:tcBorders>
              <w:top w:val="nil"/>
              <w:left w:val="nil"/>
              <w:bottom w:val="nil"/>
              <w:right w:val="single" w:sz="4" w:space="0" w:color="auto"/>
            </w:tcBorders>
            <w:shd w:val="clear" w:color="auto" w:fill="auto"/>
            <w:noWrap/>
            <w:vAlign w:val="bottom"/>
          </w:tcPr>
          <w:p w14:paraId="647034F4" w14:textId="6FA3D109" w:rsidR="0039249A" w:rsidRPr="000665D6" w:rsidRDefault="0039249A" w:rsidP="0039249A">
            <w:pPr>
              <w:spacing w:after="0"/>
              <w:jc w:val="right"/>
            </w:pPr>
            <w:r w:rsidRPr="000E1B41">
              <w:rPr>
                <w:rFonts w:ascii="Calibri" w:hAnsi="Calibri" w:cs="Calibri"/>
                <w:color w:val="000000"/>
                <w:szCs w:val="22"/>
              </w:rPr>
              <w:t>0.047</w:t>
            </w:r>
          </w:p>
        </w:tc>
        <w:tc>
          <w:tcPr>
            <w:tcW w:w="620" w:type="dxa"/>
            <w:tcBorders>
              <w:top w:val="nil"/>
              <w:left w:val="single" w:sz="4" w:space="0" w:color="auto"/>
              <w:bottom w:val="nil"/>
              <w:right w:val="nil"/>
            </w:tcBorders>
          </w:tcPr>
          <w:p w14:paraId="3FAC572C" w14:textId="77777777" w:rsidR="0039249A" w:rsidRPr="000665D6" w:rsidRDefault="0039249A" w:rsidP="0039249A">
            <w:pPr>
              <w:spacing w:after="0"/>
              <w:jc w:val="right"/>
            </w:pPr>
            <w:r w:rsidRPr="000665D6">
              <w:t>2003</w:t>
            </w:r>
          </w:p>
        </w:tc>
        <w:tc>
          <w:tcPr>
            <w:tcW w:w="1220" w:type="dxa"/>
            <w:tcBorders>
              <w:top w:val="nil"/>
              <w:left w:val="nil"/>
              <w:bottom w:val="nil"/>
              <w:right w:val="nil"/>
            </w:tcBorders>
            <w:vAlign w:val="bottom"/>
          </w:tcPr>
          <w:p w14:paraId="5199075A" w14:textId="6E3A4815" w:rsidR="0039249A" w:rsidRPr="000665D6" w:rsidRDefault="0039249A" w:rsidP="0039249A">
            <w:pPr>
              <w:spacing w:after="0"/>
              <w:jc w:val="right"/>
            </w:pPr>
            <w:r w:rsidRPr="000E1B41">
              <w:rPr>
                <w:rFonts w:ascii="Calibri" w:hAnsi="Calibri" w:cs="Calibri"/>
                <w:color w:val="000000"/>
                <w:szCs w:val="22"/>
              </w:rPr>
              <w:t>0.479</w:t>
            </w:r>
          </w:p>
        </w:tc>
        <w:tc>
          <w:tcPr>
            <w:tcW w:w="1133" w:type="dxa"/>
            <w:tcBorders>
              <w:top w:val="nil"/>
              <w:left w:val="nil"/>
              <w:bottom w:val="nil"/>
              <w:right w:val="nil"/>
            </w:tcBorders>
            <w:vAlign w:val="bottom"/>
          </w:tcPr>
          <w:p w14:paraId="76BBF5C3" w14:textId="4CEC4870" w:rsidR="0039249A" w:rsidRPr="000665D6" w:rsidRDefault="0039249A" w:rsidP="0039249A">
            <w:pPr>
              <w:spacing w:after="0"/>
              <w:jc w:val="right"/>
            </w:pPr>
            <w:r w:rsidRPr="000E1B41">
              <w:rPr>
                <w:rFonts w:ascii="Calibri" w:hAnsi="Calibri" w:cs="Calibri"/>
                <w:color w:val="000000"/>
                <w:szCs w:val="22"/>
              </w:rPr>
              <w:t>0.037</w:t>
            </w:r>
          </w:p>
        </w:tc>
        <w:tc>
          <w:tcPr>
            <w:tcW w:w="1220" w:type="dxa"/>
            <w:tcBorders>
              <w:top w:val="nil"/>
              <w:left w:val="nil"/>
              <w:bottom w:val="nil"/>
              <w:right w:val="nil"/>
            </w:tcBorders>
            <w:vAlign w:val="bottom"/>
          </w:tcPr>
          <w:p w14:paraId="23D03387" w14:textId="1FA3BF70" w:rsidR="0039249A" w:rsidRPr="000665D6" w:rsidRDefault="0039249A" w:rsidP="0039249A">
            <w:pPr>
              <w:spacing w:after="0"/>
              <w:jc w:val="right"/>
            </w:pPr>
            <w:r w:rsidRPr="000E1B41">
              <w:rPr>
                <w:rFonts w:ascii="Calibri" w:hAnsi="Calibri" w:cs="Calibri"/>
                <w:color w:val="000000"/>
                <w:szCs w:val="22"/>
              </w:rPr>
              <w:t>0.183</w:t>
            </w:r>
          </w:p>
        </w:tc>
      </w:tr>
      <w:tr w:rsidR="001E2547" w:rsidRPr="008E70D3" w14:paraId="237EB4B5" w14:textId="77777777" w:rsidTr="0039249A">
        <w:trPr>
          <w:trHeight w:val="264"/>
          <w:jc w:val="center"/>
        </w:trPr>
        <w:tc>
          <w:tcPr>
            <w:tcW w:w="1016" w:type="dxa"/>
            <w:tcBorders>
              <w:top w:val="nil"/>
              <w:left w:val="nil"/>
              <w:bottom w:val="nil"/>
              <w:right w:val="nil"/>
            </w:tcBorders>
            <w:shd w:val="clear" w:color="auto" w:fill="auto"/>
            <w:noWrap/>
          </w:tcPr>
          <w:p w14:paraId="3A734206" w14:textId="77777777" w:rsidR="0039249A" w:rsidRPr="000665D6" w:rsidRDefault="0039249A" w:rsidP="0039249A">
            <w:pPr>
              <w:spacing w:after="0"/>
              <w:jc w:val="right"/>
            </w:pPr>
            <w:r w:rsidRPr="000665D6">
              <w:t>1980</w:t>
            </w:r>
          </w:p>
        </w:tc>
        <w:tc>
          <w:tcPr>
            <w:tcW w:w="1220" w:type="dxa"/>
            <w:tcBorders>
              <w:top w:val="nil"/>
              <w:left w:val="nil"/>
              <w:bottom w:val="nil"/>
              <w:right w:val="nil"/>
            </w:tcBorders>
            <w:shd w:val="clear" w:color="auto" w:fill="auto"/>
            <w:noWrap/>
            <w:vAlign w:val="bottom"/>
          </w:tcPr>
          <w:p w14:paraId="72B8B42C" w14:textId="67F401DA" w:rsidR="0039249A" w:rsidRPr="000665D6" w:rsidRDefault="0039249A" w:rsidP="0039249A">
            <w:pPr>
              <w:spacing w:after="0"/>
              <w:jc w:val="right"/>
            </w:pPr>
            <w:r w:rsidRPr="000E1B41">
              <w:rPr>
                <w:rFonts w:ascii="Calibri" w:hAnsi="Calibri" w:cs="Calibri"/>
                <w:color w:val="000000"/>
                <w:szCs w:val="22"/>
              </w:rPr>
              <w:t>0.146</w:t>
            </w:r>
          </w:p>
        </w:tc>
        <w:tc>
          <w:tcPr>
            <w:tcW w:w="1220" w:type="dxa"/>
            <w:tcBorders>
              <w:top w:val="nil"/>
              <w:left w:val="nil"/>
              <w:bottom w:val="nil"/>
              <w:right w:val="nil"/>
            </w:tcBorders>
            <w:shd w:val="clear" w:color="auto" w:fill="auto"/>
            <w:noWrap/>
            <w:vAlign w:val="bottom"/>
          </w:tcPr>
          <w:p w14:paraId="32E4ED94" w14:textId="16F8040E" w:rsidR="0039249A" w:rsidRPr="000665D6" w:rsidRDefault="0039249A" w:rsidP="0039249A">
            <w:pPr>
              <w:spacing w:after="0"/>
              <w:jc w:val="right"/>
            </w:pPr>
            <w:r w:rsidRPr="000E1B41">
              <w:rPr>
                <w:rFonts w:ascii="Calibri" w:hAnsi="Calibri" w:cs="Calibri"/>
                <w:color w:val="000000"/>
                <w:szCs w:val="22"/>
              </w:rPr>
              <w:t>0.033</w:t>
            </w:r>
          </w:p>
        </w:tc>
        <w:tc>
          <w:tcPr>
            <w:tcW w:w="1220" w:type="dxa"/>
            <w:tcBorders>
              <w:top w:val="nil"/>
              <w:left w:val="nil"/>
              <w:bottom w:val="nil"/>
              <w:right w:val="single" w:sz="4" w:space="0" w:color="auto"/>
            </w:tcBorders>
            <w:shd w:val="clear" w:color="auto" w:fill="auto"/>
            <w:noWrap/>
            <w:vAlign w:val="bottom"/>
          </w:tcPr>
          <w:p w14:paraId="137B0855" w14:textId="43C04A3A" w:rsidR="0039249A" w:rsidRPr="000665D6" w:rsidRDefault="0039249A" w:rsidP="0039249A">
            <w:pPr>
              <w:spacing w:after="0"/>
              <w:jc w:val="right"/>
            </w:pPr>
            <w:r w:rsidRPr="000E1B41">
              <w:rPr>
                <w:rFonts w:ascii="Calibri" w:hAnsi="Calibri" w:cs="Calibri"/>
                <w:color w:val="000000"/>
                <w:szCs w:val="22"/>
              </w:rPr>
              <w:t>0.075</w:t>
            </w:r>
          </w:p>
        </w:tc>
        <w:tc>
          <w:tcPr>
            <w:tcW w:w="620" w:type="dxa"/>
            <w:tcBorders>
              <w:top w:val="nil"/>
              <w:left w:val="single" w:sz="4" w:space="0" w:color="auto"/>
              <w:bottom w:val="nil"/>
              <w:right w:val="nil"/>
            </w:tcBorders>
          </w:tcPr>
          <w:p w14:paraId="71FB55E1" w14:textId="77777777" w:rsidR="0039249A" w:rsidRPr="000665D6" w:rsidRDefault="0039249A" w:rsidP="0039249A">
            <w:pPr>
              <w:spacing w:after="0"/>
              <w:jc w:val="right"/>
            </w:pPr>
            <w:r w:rsidRPr="000665D6">
              <w:t>2004</w:t>
            </w:r>
          </w:p>
        </w:tc>
        <w:tc>
          <w:tcPr>
            <w:tcW w:w="1220" w:type="dxa"/>
            <w:tcBorders>
              <w:top w:val="nil"/>
              <w:left w:val="nil"/>
              <w:bottom w:val="nil"/>
              <w:right w:val="nil"/>
            </w:tcBorders>
            <w:vAlign w:val="bottom"/>
          </w:tcPr>
          <w:p w14:paraId="521A90FF" w14:textId="42EC754D" w:rsidR="0039249A" w:rsidRPr="000665D6" w:rsidRDefault="0039249A" w:rsidP="0039249A">
            <w:pPr>
              <w:spacing w:after="0"/>
              <w:jc w:val="right"/>
            </w:pPr>
            <w:r w:rsidRPr="000E1B41">
              <w:rPr>
                <w:rFonts w:ascii="Calibri" w:hAnsi="Calibri" w:cs="Calibri"/>
                <w:color w:val="000000"/>
                <w:szCs w:val="22"/>
              </w:rPr>
              <w:t>0.523</w:t>
            </w:r>
          </w:p>
        </w:tc>
        <w:tc>
          <w:tcPr>
            <w:tcW w:w="1133" w:type="dxa"/>
            <w:tcBorders>
              <w:top w:val="nil"/>
              <w:left w:val="nil"/>
              <w:bottom w:val="nil"/>
              <w:right w:val="nil"/>
            </w:tcBorders>
            <w:vAlign w:val="bottom"/>
          </w:tcPr>
          <w:p w14:paraId="60397501" w14:textId="045CE9D6" w:rsidR="0039249A" w:rsidRPr="000665D6" w:rsidRDefault="0039249A" w:rsidP="0039249A">
            <w:pPr>
              <w:spacing w:after="0"/>
              <w:jc w:val="right"/>
            </w:pPr>
            <w:r w:rsidRPr="000E1B41">
              <w:rPr>
                <w:rFonts w:ascii="Calibri" w:hAnsi="Calibri" w:cs="Calibri"/>
                <w:color w:val="000000"/>
                <w:szCs w:val="22"/>
              </w:rPr>
              <w:t>0.039</w:t>
            </w:r>
          </w:p>
        </w:tc>
        <w:tc>
          <w:tcPr>
            <w:tcW w:w="1220" w:type="dxa"/>
            <w:tcBorders>
              <w:top w:val="nil"/>
              <w:left w:val="nil"/>
              <w:bottom w:val="nil"/>
              <w:right w:val="nil"/>
            </w:tcBorders>
            <w:vAlign w:val="bottom"/>
          </w:tcPr>
          <w:p w14:paraId="174A968F" w14:textId="7B836891" w:rsidR="0039249A" w:rsidRPr="000665D6" w:rsidRDefault="0039249A" w:rsidP="0039249A">
            <w:pPr>
              <w:spacing w:after="0"/>
              <w:jc w:val="right"/>
            </w:pPr>
            <w:r w:rsidRPr="000E1B41">
              <w:rPr>
                <w:rFonts w:ascii="Calibri" w:hAnsi="Calibri" w:cs="Calibri"/>
                <w:color w:val="000000"/>
                <w:szCs w:val="22"/>
              </w:rPr>
              <w:t>0.210</w:t>
            </w:r>
          </w:p>
        </w:tc>
      </w:tr>
      <w:tr w:rsidR="001E2547" w:rsidRPr="008E70D3" w14:paraId="29E0BBEB" w14:textId="77777777" w:rsidTr="0039249A">
        <w:trPr>
          <w:trHeight w:val="264"/>
          <w:jc w:val="center"/>
        </w:trPr>
        <w:tc>
          <w:tcPr>
            <w:tcW w:w="1016" w:type="dxa"/>
            <w:tcBorders>
              <w:top w:val="nil"/>
              <w:left w:val="nil"/>
              <w:bottom w:val="nil"/>
              <w:right w:val="nil"/>
            </w:tcBorders>
            <w:shd w:val="clear" w:color="auto" w:fill="auto"/>
            <w:noWrap/>
          </w:tcPr>
          <w:p w14:paraId="4EE7458A" w14:textId="77777777" w:rsidR="0039249A" w:rsidRPr="000665D6" w:rsidRDefault="0039249A" w:rsidP="0039249A">
            <w:pPr>
              <w:spacing w:after="0"/>
              <w:jc w:val="right"/>
            </w:pPr>
            <w:r w:rsidRPr="000665D6">
              <w:t>1981</w:t>
            </w:r>
          </w:p>
        </w:tc>
        <w:tc>
          <w:tcPr>
            <w:tcW w:w="1220" w:type="dxa"/>
            <w:tcBorders>
              <w:top w:val="nil"/>
              <w:left w:val="nil"/>
              <w:bottom w:val="nil"/>
              <w:right w:val="nil"/>
            </w:tcBorders>
            <w:shd w:val="clear" w:color="auto" w:fill="auto"/>
            <w:noWrap/>
            <w:vAlign w:val="bottom"/>
          </w:tcPr>
          <w:p w14:paraId="1963AB68" w14:textId="7B4F7ADC" w:rsidR="0039249A" w:rsidRPr="000665D6" w:rsidRDefault="0039249A" w:rsidP="0039249A">
            <w:pPr>
              <w:spacing w:after="0"/>
              <w:jc w:val="right"/>
            </w:pPr>
            <w:r w:rsidRPr="000E1B41">
              <w:rPr>
                <w:rFonts w:ascii="Calibri" w:hAnsi="Calibri" w:cs="Calibri"/>
                <w:color w:val="000000"/>
                <w:szCs w:val="22"/>
              </w:rPr>
              <w:t>0.089</w:t>
            </w:r>
          </w:p>
        </w:tc>
        <w:tc>
          <w:tcPr>
            <w:tcW w:w="1220" w:type="dxa"/>
            <w:tcBorders>
              <w:top w:val="nil"/>
              <w:left w:val="nil"/>
              <w:bottom w:val="nil"/>
              <w:right w:val="nil"/>
            </w:tcBorders>
            <w:shd w:val="clear" w:color="auto" w:fill="auto"/>
            <w:noWrap/>
            <w:vAlign w:val="bottom"/>
          </w:tcPr>
          <w:p w14:paraId="1FB37A51" w14:textId="33293140" w:rsidR="0039249A" w:rsidRPr="000665D6" w:rsidRDefault="0039249A" w:rsidP="0039249A">
            <w:pPr>
              <w:spacing w:after="0"/>
              <w:jc w:val="right"/>
            </w:pPr>
            <w:r w:rsidRPr="000E1B41">
              <w:rPr>
                <w:rFonts w:ascii="Calibri" w:hAnsi="Calibri" w:cs="Calibri"/>
                <w:color w:val="000000"/>
                <w:szCs w:val="22"/>
              </w:rPr>
              <w:t>0.017</w:t>
            </w:r>
          </w:p>
        </w:tc>
        <w:tc>
          <w:tcPr>
            <w:tcW w:w="1220" w:type="dxa"/>
            <w:tcBorders>
              <w:top w:val="nil"/>
              <w:left w:val="nil"/>
              <w:bottom w:val="nil"/>
              <w:right w:val="single" w:sz="4" w:space="0" w:color="auto"/>
            </w:tcBorders>
            <w:shd w:val="clear" w:color="auto" w:fill="auto"/>
            <w:noWrap/>
            <w:vAlign w:val="bottom"/>
          </w:tcPr>
          <w:p w14:paraId="43683E7B" w14:textId="4E532A4F" w:rsidR="0039249A" w:rsidRPr="000665D6" w:rsidRDefault="0039249A" w:rsidP="0039249A">
            <w:pPr>
              <w:spacing w:after="0"/>
              <w:jc w:val="right"/>
            </w:pPr>
            <w:r w:rsidRPr="000E1B41">
              <w:rPr>
                <w:rFonts w:ascii="Calibri" w:hAnsi="Calibri" w:cs="Calibri"/>
                <w:color w:val="000000"/>
                <w:szCs w:val="22"/>
              </w:rPr>
              <w:t>0.074</w:t>
            </w:r>
          </w:p>
        </w:tc>
        <w:tc>
          <w:tcPr>
            <w:tcW w:w="620" w:type="dxa"/>
            <w:tcBorders>
              <w:top w:val="nil"/>
              <w:left w:val="single" w:sz="4" w:space="0" w:color="auto"/>
              <w:bottom w:val="nil"/>
              <w:right w:val="nil"/>
            </w:tcBorders>
          </w:tcPr>
          <w:p w14:paraId="1131D259" w14:textId="77777777" w:rsidR="0039249A" w:rsidRPr="000665D6" w:rsidRDefault="0039249A" w:rsidP="0039249A">
            <w:pPr>
              <w:spacing w:after="0"/>
              <w:jc w:val="right"/>
            </w:pPr>
            <w:r w:rsidRPr="000665D6">
              <w:t>2005</w:t>
            </w:r>
          </w:p>
        </w:tc>
        <w:tc>
          <w:tcPr>
            <w:tcW w:w="1220" w:type="dxa"/>
            <w:tcBorders>
              <w:top w:val="nil"/>
              <w:left w:val="nil"/>
              <w:bottom w:val="nil"/>
              <w:right w:val="nil"/>
            </w:tcBorders>
            <w:vAlign w:val="bottom"/>
          </w:tcPr>
          <w:p w14:paraId="3F5F55C2" w14:textId="678AEC2B" w:rsidR="0039249A" w:rsidRPr="000665D6" w:rsidRDefault="0039249A" w:rsidP="0039249A">
            <w:pPr>
              <w:spacing w:after="0"/>
              <w:jc w:val="right"/>
            </w:pPr>
            <w:r w:rsidRPr="000E1B41">
              <w:rPr>
                <w:rFonts w:ascii="Calibri" w:hAnsi="Calibri" w:cs="Calibri"/>
                <w:color w:val="000000"/>
                <w:szCs w:val="22"/>
              </w:rPr>
              <w:t>0.653</w:t>
            </w:r>
          </w:p>
        </w:tc>
        <w:tc>
          <w:tcPr>
            <w:tcW w:w="1133" w:type="dxa"/>
            <w:tcBorders>
              <w:top w:val="nil"/>
              <w:left w:val="nil"/>
              <w:bottom w:val="nil"/>
              <w:right w:val="nil"/>
            </w:tcBorders>
            <w:vAlign w:val="bottom"/>
          </w:tcPr>
          <w:p w14:paraId="4769BA82" w14:textId="579314CC" w:rsidR="0039249A" w:rsidRPr="000665D6" w:rsidRDefault="0039249A" w:rsidP="0039249A">
            <w:pPr>
              <w:spacing w:after="0"/>
              <w:jc w:val="right"/>
            </w:pPr>
            <w:r w:rsidRPr="000E1B41">
              <w:rPr>
                <w:rFonts w:ascii="Calibri" w:hAnsi="Calibri" w:cs="Calibri"/>
                <w:color w:val="000000"/>
                <w:szCs w:val="22"/>
              </w:rPr>
              <w:t>0.104</w:t>
            </w:r>
          </w:p>
        </w:tc>
        <w:tc>
          <w:tcPr>
            <w:tcW w:w="1220" w:type="dxa"/>
            <w:tcBorders>
              <w:top w:val="nil"/>
              <w:left w:val="nil"/>
              <w:bottom w:val="nil"/>
              <w:right w:val="nil"/>
            </w:tcBorders>
            <w:vAlign w:val="bottom"/>
          </w:tcPr>
          <w:p w14:paraId="3E24EE8F" w14:textId="4091B485" w:rsidR="0039249A" w:rsidRPr="000665D6" w:rsidRDefault="0039249A" w:rsidP="0039249A">
            <w:pPr>
              <w:spacing w:after="0"/>
              <w:jc w:val="right"/>
            </w:pPr>
            <w:r w:rsidRPr="000E1B41">
              <w:rPr>
                <w:rFonts w:ascii="Calibri" w:hAnsi="Calibri" w:cs="Calibri"/>
                <w:color w:val="000000"/>
                <w:szCs w:val="22"/>
              </w:rPr>
              <w:t>0.203</w:t>
            </w:r>
          </w:p>
        </w:tc>
      </w:tr>
      <w:tr w:rsidR="001E2547" w:rsidRPr="008E70D3" w14:paraId="0A41F86D" w14:textId="77777777" w:rsidTr="0039249A">
        <w:trPr>
          <w:trHeight w:val="264"/>
          <w:jc w:val="center"/>
        </w:trPr>
        <w:tc>
          <w:tcPr>
            <w:tcW w:w="1016" w:type="dxa"/>
            <w:tcBorders>
              <w:top w:val="nil"/>
              <w:left w:val="nil"/>
              <w:bottom w:val="nil"/>
              <w:right w:val="nil"/>
            </w:tcBorders>
            <w:shd w:val="clear" w:color="auto" w:fill="auto"/>
            <w:noWrap/>
          </w:tcPr>
          <w:p w14:paraId="2D95E34A" w14:textId="77777777" w:rsidR="0039249A" w:rsidRPr="000665D6" w:rsidRDefault="0039249A" w:rsidP="0039249A">
            <w:pPr>
              <w:spacing w:after="0"/>
              <w:jc w:val="right"/>
            </w:pPr>
            <w:r w:rsidRPr="000665D6">
              <w:t>1982</w:t>
            </w:r>
          </w:p>
        </w:tc>
        <w:tc>
          <w:tcPr>
            <w:tcW w:w="1220" w:type="dxa"/>
            <w:tcBorders>
              <w:top w:val="nil"/>
              <w:left w:val="nil"/>
              <w:bottom w:val="nil"/>
              <w:right w:val="nil"/>
            </w:tcBorders>
            <w:shd w:val="clear" w:color="auto" w:fill="auto"/>
            <w:noWrap/>
            <w:vAlign w:val="bottom"/>
          </w:tcPr>
          <w:p w14:paraId="6A3D5B35" w14:textId="30C72710" w:rsidR="0039249A" w:rsidRPr="000665D6" w:rsidRDefault="0039249A" w:rsidP="0039249A">
            <w:pPr>
              <w:spacing w:after="0"/>
              <w:jc w:val="right"/>
            </w:pPr>
            <w:r w:rsidRPr="000E1B41">
              <w:rPr>
                <w:rFonts w:ascii="Calibri" w:hAnsi="Calibri" w:cs="Calibri"/>
                <w:color w:val="000000"/>
                <w:szCs w:val="22"/>
              </w:rPr>
              <w:t>0.072</w:t>
            </w:r>
          </w:p>
        </w:tc>
        <w:tc>
          <w:tcPr>
            <w:tcW w:w="1220" w:type="dxa"/>
            <w:tcBorders>
              <w:top w:val="nil"/>
              <w:left w:val="nil"/>
              <w:bottom w:val="nil"/>
              <w:right w:val="nil"/>
            </w:tcBorders>
            <w:shd w:val="clear" w:color="auto" w:fill="auto"/>
            <w:noWrap/>
            <w:vAlign w:val="bottom"/>
          </w:tcPr>
          <w:p w14:paraId="4EE0EB7A" w14:textId="633254FF" w:rsidR="0039249A" w:rsidRPr="000665D6" w:rsidRDefault="0039249A" w:rsidP="0039249A">
            <w:pPr>
              <w:spacing w:after="0"/>
              <w:jc w:val="right"/>
            </w:pPr>
            <w:r w:rsidRPr="000E1B41">
              <w:rPr>
                <w:rFonts w:ascii="Calibri" w:hAnsi="Calibri" w:cs="Calibri"/>
                <w:color w:val="000000"/>
                <w:szCs w:val="22"/>
              </w:rPr>
              <w:t>0.013</w:t>
            </w:r>
          </w:p>
        </w:tc>
        <w:tc>
          <w:tcPr>
            <w:tcW w:w="1220" w:type="dxa"/>
            <w:tcBorders>
              <w:top w:val="nil"/>
              <w:left w:val="nil"/>
              <w:bottom w:val="nil"/>
              <w:right w:val="single" w:sz="4" w:space="0" w:color="auto"/>
            </w:tcBorders>
            <w:shd w:val="clear" w:color="auto" w:fill="auto"/>
            <w:noWrap/>
            <w:vAlign w:val="bottom"/>
          </w:tcPr>
          <w:p w14:paraId="25B67E64" w14:textId="1CF39FB8" w:rsidR="0039249A" w:rsidRPr="000665D6" w:rsidRDefault="0039249A" w:rsidP="0039249A">
            <w:pPr>
              <w:spacing w:after="0"/>
              <w:jc w:val="right"/>
            </w:pPr>
            <w:r w:rsidRPr="000E1B41">
              <w:rPr>
                <w:rFonts w:ascii="Calibri" w:hAnsi="Calibri" w:cs="Calibri"/>
                <w:color w:val="000000"/>
                <w:szCs w:val="22"/>
              </w:rPr>
              <w:t>0.061</w:t>
            </w:r>
          </w:p>
        </w:tc>
        <w:tc>
          <w:tcPr>
            <w:tcW w:w="620" w:type="dxa"/>
            <w:tcBorders>
              <w:top w:val="nil"/>
              <w:left w:val="single" w:sz="4" w:space="0" w:color="auto"/>
              <w:bottom w:val="nil"/>
              <w:right w:val="nil"/>
            </w:tcBorders>
          </w:tcPr>
          <w:p w14:paraId="651B7859" w14:textId="77777777" w:rsidR="0039249A" w:rsidRPr="000665D6" w:rsidRDefault="0039249A" w:rsidP="0039249A">
            <w:pPr>
              <w:spacing w:after="0"/>
              <w:jc w:val="right"/>
            </w:pPr>
            <w:r w:rsidRPr="000665D6">
              <w:t>2006</w:t>
            </w:r>
          </w:p>
        </w:tc>
        <w:tc>
          <w:tcPr>
            <w:tcW w:w="1220" w:type="dxa"/>
            <w:tcBorders>
              <w:top w:val="nil"/>
              <w:left w:val="nil"/>
              <w:bottom w:val="nil"/>
              <w:right w:val="nil"/>
            </w:tcBorders>
            <w:vAlign w:val="bottom"/>
          </w:tcPr>
          <w:p w14:paraId="69E4ED1C" w14:textId="49430A98" w:rsidR="0039249A" w:rsidRPr="000665D6" w:rsidRDefault="0039249A" w:rsidP="0039249A">
            <w:pPr>
              <w:spacing w:after="0"/>
              <w:jc w:val="right"/>
            </w:pPr>
            <w:r w:rsidRPr="000E1B41">
              <w:rPr>
                <w:rFonts w:ascii="Calibri" w:hAnsi="Calibri" w:cs="Calibri"/>
                <w:color w:val="000000"/>
                <w:szCs w:val="22"/>
              </w:rPr>
              <w:t>0.698</w:t>
            </w:r>
          </w:p>
        </w:tc>
        <w:tc>
          <w:tcPr>
            <w:tcW w:w="1133" w:type="dxa"/>
            <w:tcBorders>
              <w:top w:val="nil"/>
              <w:left w:val="nil"/>
              <w:bottom w:val="nil"/>
              <w:right w:val="nil"/>
            </w:tcBorders>
            <w:vAlign w:val="bottom"/>
          </w:tcPr>
          <w:p w14:paraId="0E6931E7" w14:textId="2BFA3E44" w:rsidR="0039249A" w:rsidRPr="000665D6" w:rsidRDefault="0039249A" w:rsidP="0039249A">
            <w:pPr>
              <w:spacing w:after="0"/>
              <w:jc w:val="right"/>
            </w:pPr>
            <w:r w:rsidRPr="000E1B41">
              <w:rPr>
                <w:rFonts w:ascii="Calibri" w:hAnsi="Calibri" w:cs="Calibri"/>
                <w:color w:val="000000"/>
                <w:szCs w:val="22"/>
              </w:rPr>
              <w:t>0.103</w:t>
            </w:r>
          </w:p>
        </w:tc>
        <w:tc>
          <w:tcPr>
            <w:tcW w:w="1220" w:type="dxa"/>
            <w:tcBorders>
              <w:top w:val="nil"/>
              <w:left w:val="nil"/>
              <w:bottom w:val="nil"/>
              <w:right w:val="nil"/>
            </w:tcBorders>
            <w:vAlign w:val="bottom"/>
          </w:tcPr>
          <w:p w14:paraId="74AC1F84" w14:textId="3A337066" w:rsidR="0039249A" w:rsidRPr="000665D6" w:rsidRDefault="0039249A" w:rsidP="0039249A">
            <w:pPr>
              <w:spacing w:after="0"/>
              <w:jc w:val="right"/>
            </w:pPr>
            <w:r w:rsidRPr="000E1B41">
              <w:rPr>
                <w:rFonts w:ascii="Calibri" w:hAnsi="Calibri" w:cs="Calibri"/>
                <w:color w:val="000000"/>
                <w:szCs w:val="22"/>
              </w:rPr>
              <w:t>0.223</w:t>
            </w:r>
          </w:p>
        </w:tc>
      </w:tr>
      <w:tr w:rsidR="001E2547" w:rsidRPr="008E70D3" w14:paraId="3B6CBE27" w14:textId="77777777" w:rsidTr="0039249A">
        <w:trPr>
          <w:trHeight w:val="264"/>
          <w:jc w:val="center"/>
        </w:trPr>
        <w:tc>
          <w:tcPr>
            <w:tcW w:w="1016" w:type="dxa"/>
            <w:tcBorders>
              <w:top w:val="nil"/>
              <w:left w:val="nil"/>
              <w:bottom w:val="nil"/>
              <w:right w:val="nil"/>
            </w:tcBorders>
            <w:shd w:val="clear" w:color="auto" w:fill="auto"/>
            <w:noWrap/>
          </w:tcPr>
          <w:p w14:paraId="1FE42F9D" w14:textId="77777777" w:rsidR="0039249A" w:rsidRPr="000665D6" w:rsidRDefault="0039249A" w:rsidP="0039249A">
            <w:pPr>
              <w:spacing w:after="0"/>
              <w:jc w:val="right"/>
            </w:pPr>
            <w:r w:rsidRPr="000665D6">
              <w:t>1983</w:t>
            </w:r>
          </w:p>
        </w:tc>
        <w:tc>
          <w:tcPr>
            <w:tcW w:w="1220" w:type="dxa"/>
            <w:tcBorders>
              <w:top w:val="nil"/>
              <w:left w:val="nil"/>
              <w:bottom w:val="nil"/>
              <w:right w:val="nil"/>
            </w:tcBorders>
            <w:shd w:val="clear" w:color="auto" w:fill="auto"/>
            <w:noWrap/>
            <w:vAlign w:val="bottom"/>
          </w:tcPr>
          <w:p w14:paraId="10034E7D" w14:textId="626BCDA6" w:rsidR="0039249A" w:rsidRPr="000665D6" w:rsidRDefault="0039249A" w:rsidP="0039249A">
            <w:pPr>
              <w:spacing w:after="0"/>
              <w:jc w:val="right"/>
            </w:pPr>
            <w:r w:rsidRPr="000E1B41">
              <w:rPr>
                <w:rFonts w:ascii="Calibri" w:hAnsi="Calibri" w:cs="Calibri"/>
                <w:color w:val="000000"/>
                <w:szCs w:val="22"/>
              </w:rPr>
              <w:t>0.094</w:t>
            </w:r>
          </w:p>
        </w:tc>
        <w:tc>
          <w:tcPr>
            <w:tcW w:w="1220" w:type="dxa"/>
            <w:tcBorders>
              <w:top w:val="nil"/>
              <w:left w:val="nil"/>
              <w:bottom w:val="nil"/>
              <w:right w:val="nil"/>
            </w:tcBorders>
            <w:shd w:val="clear" w:color="auto" w:fill="auto"/>
            <w:noWrap/>
            <w:vAlign w:val="bottom"/>
          </w:tcPr>
          <w:p w14:paraId="69E6CA94" w14:textId="5CBD35EA" w:rsidR="0039249A" w:rsidRPr="000665D6" w:rsidRDefault="0039249A" w:rsidP="0039249A">
            <w:pPr>
              <w:spacing w:after="0"/>
              <w:jc w:val="right"/>
            </w:pPr>
            <w:r w:rsidRPr="000E1B41">
              <w:rPr>
                <w:rFonts w:ascii="Calibri" w:hAnsi="Calibri" w:cs="Calibri"/>
                <w:color w:val="000000"/>
                <w:szCs w:val="22"/>
              </w:rPr>
              <w:t>0.017</w:t>
            </w:r>
          </w:p>
        </w:tc>
        <w:tc>
          <w:tcPr>
            <w:tcW w:w="1220" w:type="dxa"/>
            <w:tcBorders>
              <w:top w:val="nil"/>
              <w:left w:val="nil"/>
              <w:bottom w:val="nil"/>
              <w:right w:val="single" w:sz="4" w:space="0" w:color="auto"/>
            </w:tcBorders>
            <w:shd w:val="clear" w:color="auto" w:fill="auto"/>
            <w:noWrap/>
            <w:vAlign w:val="bottom"/>
          </w:tcPr>
          <w:p w14:paraId="55F6804F" w14:textId="71484913" w:rsidR="0039249A" w:rsidRPr="000665D6" w:rsidRDefault="0039249A" w:rsidP="0039249A">
            <w:pPr>
              <w:spacing w:after="0"/>
              <w:jc w:val="right"/>
            </w:pPr>
            <w:r w:rsidRPr="000E1B41">
              <w:rPr>
                <w:rFonts w:ascii="Calibri" w:hAnsi="Calibri" w:cs="Calibri"/>
                <w:color w:val="000000"/>
                <w:szCs w:val="22"/>
              </w:rPr>
              <w:t>0.072</w:t>
            </w:r>
          </w:p>
        </w:tc>
        <w:tc>
          <w:tcPr>
            <w:tcW w:w="620" w:type="dxa"/>
            <w:tcBorders>
              <w:top w:val="nil"/>
              <w:left w:val="single" w:sz="4" w:space="0" w:color="auto"/>
              <w:bottom w:val="nil"/>
              <w:right w:val="nil"/>
            </w:tcBorders>
          </w:tcPr>
          <w:p w14:paraId="6CA529CB" w14:textId="77777777" w:rsidR="0039249A" w:rsidRPr="000665D6" w:rsidRDefault="0039249A" w:rsidP="0039249A">
            <w:pPr>
              <w:spacing w:after="0"/>
              <w:jc w:val="right"/>
            </w:pPr>
            <w:r w:rsidRPr="000665D6">
              <w:t>2007</w:t>
            </w:r>
          </w:p>
        </w:tc>
        <w:tc>
          <w:tcPr>
            <w:tcW w:w="1220" w:type="dxa"/>
            <w:tcBorders>
              <w:top w:val="nil"/>
              <w:left w:val="nil"/>
              <w:bottom w:val="nil"/>
              <w:right w:val="nil"/>
            </w:tcBorders>
            <w:vAlign w:val="bottom"/>
          </w:tcPr>
          <w:p w14:paraId="17413B72" w14:textId="61CA3F54" w:rsidR="0039249A" w:rsidRPr="000665D6" w:rsidRDefault="0039249A" w:rsidP="0039249A">
            <w:pPr>
              <w:spacing w:after="0"/>
              <w:jc w:val="right"/>
            </w:pPr>
            <w:r w:rsidRPr="000E1B41">
              <w:rPr>
                <w:rFonts w:ascii="Calibri" w:hAnsi="Calibri" w:cs="Calibri"/>
                <w:color w:val="000000"/>
                <w:szCs w:val="22"/>
              </w:rPr>
              <w:t>0.664</w:t>
            </w:r>
          </w:p>
        </w:tc>
        <w:tc>
          <w:tcPr>
            <w:tcW w:w="1133" w:type="dxa"/>
            <w:tcBorders>
              <w:top w:val="nil"/>
              <w:left w:val="nil"/>
              <w:bottom w:val="nil"/>
              <w:right w:val="nil"/>
            </w:tcBorders>
            <w:vAlign w:val="bottom"/>
          </w:tcPr>
          <w:p w14:paraId="3C925111" w14:textId="26EC53E2" w:rsidR="0039249A" w:rsidRPr="000665D6" w:rsidRDefault="0039249A" w:rsidP="0039249A">
            <w:pPr>
              <w:spacing w:after="0"/>
              <w:jc w:val="right"/>
            </w:pPr>
            <w:r w:rsidRPr="000E1B41">
              <w:rPr>
                <w:rFonts w:ascii="Calibri" w:hAnsi="Calibri" w:cs="Calibri"/>
                <w:color w:val="000000"/>
                <w:szCs w:val="22"/>
              </w:rPr>
              <w:t>0.060</w:t>
            </w:r>
          </w:p>
        </w:tc>
        <w:tc>
          <w:tcPr>
            <w:tcW w:w="1220" w:type="dxa"/>
            <w:tcBorders>
              <w:top w:val="nil"/>
              <w:left w:val="nil"/>
              <w:bottom w:val="nil"/>
              <w:right w:val="nil"/>
            </w:tcBorders>
            <w:vAlign w:val="bottom"/>
          </w:tcPr>
          <w:p w14:paraId="543CCC0C" w14:textId="535ABAD3" w:rsidR="0039249A" w:rsidRPr="000665D6" w:rsidRDefault="0039249A" w:rsidP="0039249A">
            <w:pPr>
              <w:spacing w:after="0"/>
              <w:jc w:val="right"/>
            </w:pPr>
            <w:r w:rsidRPr="000E1B41">
              <w:rPr>
                <w:rFonts w:ascii="Calibri" w:hAnsi="Calibri" w:cs="Calibri"/>
                <w:color w:val="000000"/>
                <w:szCs w:val="22"/>
              </w:rPr>
              <w:t>0.250</w:t>
            </w:r>
          </w:p>
        </w:tc>
      </w:tr>
      <w:tr w:rsidR="001E2547" w:rsidRPr="008E70D3" w14:paraId="7CE1B7CB" w14:textId="77777777" w:rsidTr="0039249A">
        <w:trPr>
          <w:trHeight w:val="264"/>
          <w:jc w:val="center"/>
        </w:trPr>
        <w:tc>
          <w:tcPr>
            <w:tcW w:w="1016" w:type="dxa"/>
            <w:tcBorders>
              <w:top w:val="nil"/>
              <w:left w:val="nil"/>
              <w:bottom w:val="nil"/>
              <w:right w:val="nil"/>
            </w:tcBorders>
            <w:shd w:val="clear" w:color="auto" w:fill="auto"/>
            <w:noWrap/>
          </w:tcPr>
          <w:p w14:paraId="55C7B72F" w14:textId="77777777" w:rsidR="0039249A" w:rsidRPr="000665D6" w:rsidRDefault="0039249A" w:rsidP="0039249A">
            <w:pPr>
              <w:spacing w:after="0"/>
              <w:jc w:val="right"/>
            </w:pPr>
            <w:r w:rsidRPr="000665D6">
              <w:t>1984</w:t>
            </w:r>
          </w:p>
        </w:tc>
        <w:tc>
          <w:tcPr>
            <w:tcW w:w="1220" w:type="dxa"/>
            <w:tcBorders>
              <w:top w:val="nil"/>
              <w:left w:val="nil"/>
              <w:bottom w:val="nil"/>
              <w:right w:val="nil"/>
            </w:tcBorders>
            <w:shd w:val="clear" w:color="auto" w:fill="auto"/>
            <w:noWrap/>
            <w:vAlign w:val="bottom"/>
          </w:tcPr>
          <w:p w14:paraId="69CB57D2" w14:textId="5ABE138E"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shd w:val="clear" w:color="auto" w:fill="auto"/>
            <w:noWrap/>
            <w:vAlign w:val="bottom"/>
          </w:tcPr>
          <w:p w14:paraId="38F4F3A6" w14:textId="490125CC" w:rsidR="0039249A" w:rsidRPr="000665D6" w:rsidRDefault="0039249A" w:rsidP="0039249A">
            <w:pPr>
              <w:spacing w:after="0"/>
              <w:jc w:val="right"/>
            </w:pPr>
            <w:r w:rsidRPr="000E1B41">
              <w:rPr>
                <w:rFonts w:ascii="Calibri" w:hAnsi="Calibri" w:cs="Calibri"/>
                <w:color w:val="000000"/>
                <w:szCs w:val="22"/>
              </w:rPr>
              <w:t>0.011</w:t>
            </w:r>
          </w:p>
        </w:tc>
        <w:tc>
          <w:tcPr>
            <w:tcW w:w="1220" w:type="dxa"/>
            <w:tcBorders>
              <w:top w:val="nil"/>
              <w:left w:val="nil"/>
              <w:bottom w:val="nil"/>
              <w:right w:val="single" w:sz="4" w:space="0" w:color="auto"/>
            </w:tcBorders>
            <w:shd w:val="clear" w:color="auto" w:fill="auto"/>
            <w:noWrap/>
            <w:vAlign w:val="bottom"/>
          </w:tcPr>
          <w:p w14:paraId="2833F169" w14:textId="77ABAA8B" w:rsidR="0039249A" w:rsidRPr="000665D6" w:rsidRDefault="0039249A" w:rsidP="0039249A">
            <w:pPr>
              <w:spacing w:after="0"/>
              <w:jc w:val="right"/>
            </w:pPr>
            <w:r w:rsidRPr="000E1B41">
              <w:rPr>
                <w:rFonts w:ascii="Calibri" w:hAnsi="Calibri" w:cs="Calibri"/>
                <w:color w:val="000000"/>
                <w:szCs w:val="22"/>
              </w:rPr>
              <w:t>0.044</w:t>
            </w:r>
          </w:p>
        </w:tc>
        <w:tc>
          <w:tcPr>
            <w:tcW w:w="620" w:type="dxa"/>
            <w:tcBorders>
              <w:top w:val="nil"/>
              <w:left w:val="single" w:sz="4" w:space="0" w:color="auto"/>
              <w:bottom w:val="nil"/>
              <w:right w:val="nil"/>
            </w:tcBorders>
          </w:tcPr>
          <w:p w14:paraId="6BC11545" w14:textId="77777777" w:rsidR="0039249A" w:rsidRPr="000665D6" w:rsidRDefault="0039249A" w:rsidP="0039249A">
            <w:pPr>
              <w:spacing w:after="0"/>
              <w:jc w:val="right"/>
            </w:pPr>
            <w:r w:rsidRPr="000665D6">
              <w:t>2008</w:t>
            </w:r>
          </w:p>
        </w:tc>
        <w:tc>
          <w:tcPr>
            <w:tcW w:w="1220" w:type="dxa"/>
            <w:tcBorders>
              <w:top w:val="nil"/>
              <w:left w:val="nil"/>
              <w:bottom w:val="nil"/>
              <w:right w:val="nil"/>
            </w:tcBorders>
            <w:vAlign w:val="bottom"/>
          </w:tcPr>
          <w:p w14:paraId="6959E6E2" w14:textId="4C13DC93" w:rsidR="0039249A" w:rsidRPr="000665D6" w:rsidRDefault="0039249A" w:rsidP="0039249A">
            <w:pPr>
              <w:spacing w:after="0"/>
              <w:jc w:val="right"/>
            </w:pPr>
            <w:r w:rsidRPr="000E1B41">
              <w:rPr>
                <w:rFonts w:ascii="Calibri" w:hAnsi="Calibri" w:cs="Calibri"/>
                <w:color w:val="000000"/>
                <w:szCs w:val="22"/>
              </w:rPr>
              <w:t>0.812</w:t>
            </w:r>
          </w:p>
        </w:tc>
        <w:tc>
          <w:tcPr>
            <w:tcW w:w="1133" w:type="dxa"/>
            <w:tcBorders>
              <w:top w:val="nil"/>
              <w:left w:val="nil"/>
              <w:bottom w:val="nil"/>
              <w:right w:val="nil"/>
            </w:tcBorders>
            <w:vAlign w:val="bottom"/>
          </w:tcPr>
          <w:p w14:paraId="38FB5ED1" w14:textId="3101C899" w:rsidR="0039249A" w:rsidRPr="000665D6" w:rsidRDefault="0039249A" w:rsidP="0039249A">
            <w:pPr>
              <w:spacing w:after="0"/>
              <w:jc w:val="right"/>
            </w:pPr>
            <w:r w:rsidRPr="000E1B41">
              <w:rPr>
                <w:rFonts w:ascii="Calibri" w:hAnsi="Calibri" w:cs="Calibri"/>
                <w:color w:val="000000"/>
                <w:szCs w:val="22"/>
              </w:rPr>
              <w:t>0.082</w:t>
            </w:r>
          </w:p>
        </w:tc>
        <w:tc>
          <w:tcPr>
            <w:tcW w:w="1220" w:type="dxa"/>
            <w:tcBorders>
              <w:top w:val="nil"/>
              <w:left w:val="nil"/>
              <w:bottom w:val="nil"/>
              <w:right w:val="nil"/>
            </w:tcBorders>
            <w:vAlign w:val="bottom"/>
          </w:tcPr>
          <w:p w14:paraId="1E71554A" w14:textId="2C795D37" w:rsidR="0039249A" w:rsidRPr="000665D6" w:rsidRDefault="0039249A" w:rsidP="0039249A">
            <w:pPr>
              <w:spacing w:after="0"/>
              <w:jc w:val="right"/>
            </w:pPr>
            <w:r w:rsidRPr="000E1B41">
              <w:rPr>
                <w:rFonts w:ascii="Calibri" w:hAnsi="Calibri" w:cs="Calibri"/>
                <w:color w:val="000000"/>
                <w:szCs w:val="22"/>
              </w:rPr>
              <w:t>0.262</w:t>
            </w:r>
          </w:p>
        </w:tc>
      </w:tr>
      <w:tr w:rsidR="001E2547" w:rsidRPr="008E70D3" w14:paraId="3F9CF7AC" w14:textId="77777777" w:rsidTr="0039249A">
        <w:trPr>
          <w:trHeight w:val="264"/>
          <w:jc w:val="center"/>
        </w:trPr>
        <w:tc>
          <w:tcPr>
            <w:tcW w:w="1016" w:type="dxa"/>
            <w:tcBorders>
              <w:top w:val="nil"/>
              <w:left w:val="nil"/>
              <w:bottom w:val="nil"/>
              <w:right w:val="nil"/>
            </w:tcBorders>
            <w:shd w:val="clear" w:color="auto" w:fill="auto"/>
            <w:noWrap/>
          </w:tcPr>
          <w:p w14:paraId="7A54E49F" w14:textId="77777777" w:rsidR="0039249A" w:rsidRPr="000665D6" w:rsidRDefault="0039249A" w:rsidP="0039249A">
            <w:pPr>
              <w:spacing w:after="0"/>
              <w:jc w:val="right"/>
            </w:pPr>
            <w:r w:rsidRPr="000665D6">
              <w:t>1985</w:t>
            </w:r>
          </w:p>
        </w:tc>
        <w:tc>
          <w:tcPr>
            <w:tcW w:w="1220" w:type="dxa"/>
            <w:tcBorders>
              <w:top w:val="nil"/>
              <w:left w:val="nil"/>
              <w:bottom w:val="nil"/>
              <w:right w:val="nil"/>
            </w:tcBorders>
            <w:shd w:val="clear" w:color="auto" w:fill="auto"/>
            <w:noWrap/>
            <w:vAlign w:val="bottom"/>
          </w:tcPr>
          <w:p w14:paraId="25D3ADF6" w14:textId="46F9D355" w:rsidR="0039249A" w:rsidRPr="000665D6" w:rsidRDefault="0039249A" w:rsidP="0039249A">
            <w:pPr>
              <w:spacing w:after="0"/>
              <w:jc w:val="right"/>
            </w:pPr>
            <w:r w:rsidRPr="000E1B41">
              <w:rPr>
                <w:rFonts w:ascii="Calibri" w:hAnsi="Calibri" w:cs="Calibri"/>
                <w:color w:val="000000"/>
                <w:szCs w:val="22"/>
              </w:rPr>
              <w:t>0.059</w:t>
            </w:r>
          </w:p>
        </w:tc>
        <w:tc>
          <w:tcPr>
            <w:tcW w:w="1220" w:type="dxa"/>
            <w:tcBorders>
              <w:top w:val="nil"/>
              <w:left w:val="nil"/>
              <w:bottom w:val="nil"/>
              <w:right w:val="nil"/>
            </w:tcBorders>
            <w:shd w:val="clear" w:color="auto" w:fill="auto"/>
            <w:noWrap/>
            <w:vAlign w:val="bottom"/>
          </w:tcPr>
          <w:p w14:paraId="44C57622" w14:textId="792D413D" w:rsidR="0039249A" w:rsidRPr="000665D6" w:rsidRDefault="0039249A" w:rsidP="0039249A">
            <w:pPr>
              <w:spacing w:after="0"/>
              <w:jc w:val="right"/>
            </w:pPr>
            <w:r w:rsidRPr="000E1B41">
              <w:rPr>
                <w:rFonts w:ascii="Calibri" w:hAnsi="Calibri" w:cs="Calibri"/>
                <w:color w:val="000000"/>
                <w:szCs w:val="22"/>
              </w:rPr>
              <w:t>0.013</w:t>
            </w:r>
          </w:p>
        </w:tc>
        <w:tc>
          <w:tcPr>
            <w:tcW w:w="1220" w:type="dxa"/>
            <w:tcBorders>
              <w:top w:val="nil"/>
              <w:left w:val="nil"/>
              <w:bottom w:val="nil"/>
              <w:right w:val="single" w:sz="4" w:space="0" w:color="auto"/>
            </w:tcBorders>
            <w:shd w:val="clear" w:color="auto" w:fill="auto"/>
            <w:noWrap/>
            <w:vAlign w:val="bottom"/>
          </w:tcPr>
          <w:p w14:paraId="6651BFEE" w14:textId="44204B47" w:rsidR="0039249A" w:rsidRPr="000665D6" w:rsidRDefault="0039249A" w:rsidP="0039249A">
            <w:pPr>
              <w:spacing w:after="0"/>
              <w:jc w:val="right"/>
            </w:pPr>
            <w:r w:rsidRPr="000E1B41">
              <w:rPr>
                <w:rFonts w:ascii="Calibri" w:hAnsi="Calibri" w:cs="Calibri"/>
                <w:color w:val="000000"/>
                <w:szCs w:val="22"/>
              </w:rPr>
              <w:t>0.024</w:t>
            </w:r>
          </w:p>
        </w:tc>
        <w:tc>
          <w:tcPr>
            <w:tcW w:w="620" w:type="dxa"/>
            <w:tcBorders>
              <w:top w:val="nil"/>
              <w:left w:val="single" w:sz="4" w:space="0" w:color="auto"/>
              <w:bottom w:val="nil"/>
              <w:right w:val="nil"/>
            </w:tcBorders>
          </w:tcPr>
          <w:p w14:paraId="693CF589" w14:textId="77777777" w:rsidR="0039249A" w:rsidRPr="000665D6" w:rsidRDefault="0039249A" w:rsidP="0039249A">
            <w:pPr>
              <w:spacing w:after="0"/>
              <w:jc w:val="right"/>
            </w:pPr>
            <w:r w:rsidRPr="000665D6">
              <w:t>2009</w:t>
            </w:r>
          </w:p>
        </w:tc>
        <w:tc>
          <w:tcPr>
            <w:tcW w:w="1220" w:type="dxa"/>
            <w:tcBorders>
              <w:top w:val="nil"/>
              <w:left w:val="nil"/>
              <w:bottom w:val="nil"/>
              <w:right w:val="nil"/>
            </w:tcBorders>
            <w:vAlign w:val="bottom"/>
          </w:tcPr>
          <w:p w14:paraId="62A46E12" w14:textId="25F4C999" w:rsidR="0039249A" w:rsidRPr="000665D6" w:rsidRDefault="0039249A" w:rsidP="0039249A">
            <w:pPr>
              <w:spacing w:after="0"/>
              <w:jc w:val="right"/>
            </w:pPr>
            <w:r w:rsidRPr="000E1B41">
              <w:rPr>
                <w:rFonts w:ascii="Calibri" w:hAnsi="Calibri" w:cs="Calibri"/>
                <w:color w:val="000000"/>
                <w:szCs w:val="22"/>
              </w:rPr>
              <w:t>0.640</w:t>
            </w:r>
          </w:p>
        </w:tc>
        <w:tc>
          <w:tcPr>
            <w:tcW w:w="1133" w:type="dxa"/>
            <w:tcBorders>
              <w:top w:val="nil"/>
              <w:left w:val="nil"/>
              <w:bottom w:val="nil"/>
              <w:right w:val="nil"/>
            </w:tcBorders>
            <w:vAlign w:val="bottom"/>
          </w:tcPr>
          <w:p w14:paraId="591F988E" w14:textId="3AE6AE27"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vAlign w:val="bottom"/>
          </w:tcPr>
          <w:p w14:paraId="2C2C6EA2" w14:textId="3EB3D127" w:rsidR="0039249A" w:rsidRPr="000665D6" w:rsidRDefault="0039249A" w:rsidP="0039249A">
            <w:pPr>
              <w:spacing w:after="0"/>
              <w:jc w:val="right"/>
            </w:pPr>
            <w:r w:rsidRPr="000E1B41">
              <w:rPr>
                <w:rFonts w:ascii="Calibri" w:hAnsi="Calibri" w:cs="Calibri"/>
                <w:color w:val="000000"/>
                <w:szCs w:val="22"/>
              </w:rPr>
              <w:t>0.184</w:t>
            </w:r>
          </w:p>
        </w:tc>
      </w:tr>
      <w:tr w:rsidR="001E2547" w:rsidRPr="008E70D3" w14:paraId="73D2ABA6" w14:textId="77777777" w:rsidTr="0039249A">
        <w:trPr>
          <w:trHeight w:val="264"/>
          <w:jc w:val="center"/>
        </w:trPr>
        <w:tc>
          <w:tcPr>
            <w:tcW w:w="1016" w:type="dxa"/>
            <w:tcBorders>
              <w:top w:val="nil"/>
              <w:left w:val="nil"/>
              <w:bottom w:val="nil"/>
              <w:right w:val="nil"/>
            </w:tcBorders>
            <w:shd w:val="clear" w:color="auto" w:fill="auto"/>
            <w:noWrap/>
          </w:tcPr>
          <w:p w14:paraId="03D64B84" w14:textId="77777777" w:rsidR="0039249A" w:rsidRPr="000665D6" w:rsidRDefault="0039249A" w:rsidP="0039249A">
            <w:pPr>
              <w:spacing w:after="0"/>
              <w:jc w:val="right"/>
            </w:pPr>
            <w:r w:rsidRPr="000665D6">
              <w:t>1986</w:t>
            </w:r>
          </w:p>
        </w:tc>
        <w:tc>
          <w:tcPr>
            <w:tcW w:w="1220" w:type="dxa"/>
            <w:tcBorders>
              <w:top w:val="nil"/>
              <w:left w:val="nil"/>
              <w:bottom w:val="nil"/>
              <w:right w:val="nil"/>
            </w:tcBorders>
            <w:shd w:val="clear" w:color="auto" w:fill="auto"/>
            <w:noWrap/>
            <w:vAlign w:val="bottom"/>
          </w:tcPr>
          <w:p w14:paraId="4F1BCC1D" w14:textId="136BADD9" w:rsidR="0039249A" w:rsidRPr="000665D6" w:rsidRDefault="0039249A" w:rsidP="0039249A">
            <w:pPr>
              <w:spacing w:after="0"/>
              <w:jc w:val="right"/>
            </w:pPr>
            <w:r w:rsidRPr="000E1B41">
              <w:rPr>
                <w:rFonts w:ascii="Calibri" w:hAnsi="Calibri" w:cs="Calibri"/>
                <w:color w:val="000000"/>
                <w:szCs w:val="22"/>
              </w:rPr>
              <w:t>0.086</w:t>
            </w:r>
          </w:p>
        </w:tc>
        <w:tc>
          <w:tcPr>
            <w:tcW w:w="1220" w:type="dxa"/>
            <w:tcBorders>
              <w:top w:val="nil"/>
              <w:left w:val="nil"/>
              <w:bottom w:val="nil"/>
              <w:right w:val="nil"/>
            </w:tcBorders>
            <w:shd w:val="clear" w:color="auto" w:fill="auto"/>
            <w:noWrap/>
            <w:vAlign w:val="bottom"/>
          </w:tcPr>
          <w:p w14:paraId="7872411C" w14:textId="24F907CB" w:rsidR="0039249A" w:rsidRPr="000665D6" w:rsidRDefault="0039249A" w:rsidP="0039249A">
            <w:pPr>
              <w:spacing w:after="0"/>
              <w:jc w:val="right"/>
            </w:pPr>
            <w:r w:rsidRPr="000E1B41">
              <w:rPr>
                <w:rFonts w:ascii="Calibri" w:hAnsi="Calibri" w:cs="Calibri"/>
                <w:color w:val="000000"/>
                <w:szCs w:val="22"/>
              </w:rPr>
              <w:t>0.017</w:t>
            </w:r>
          </w:p>
        </w:tc>
        <w:tc>
          <w:tcPr>
            <w:tcW w:w="1220" w:type="dxa"/>
            <w:tcBorders>
              <w:top w:val="nil"/>
              <w:left w:val="nil"/>
              <w:bottom w:val="nil"/>
              <w:right w:val="single" w:sz="4" w:space="0" w:color="auto"/>
            </w:tcBorders>
            <w:shd w:val="clear" w:color="auto" w:fill="auto"/>
            <w:noWrap/>
            <w:vAlign w:val="bottom"/>
          </w:tcPr>
          <w:p w14:paraId="5238C170" w14:textId="00ACC5CD" w:rsidR="0039249A" w:rsidRPr="000665D6" w:rsidRDefault="0039249A" w:rsidP="0039249A">
            <w:pPr>
              <w:spacing w:after="0"/>
              <w:jc w:val="right"/>
            </w:pPr>
            <w:r w:rsidRPr="000E1B41">
              <w:rPr>
                <w:rFonts w:ascii="Calibri" w:hAnsi="Calibri" w:cs="Calibri"/>
                <w:color w:val="000000"/>
                <w:szCs w:val="22"/>
              </w:rPr>
              <w:t>0.040</w:t>
            </w:r>
          </w:p>
        </w:tc>
        <w:tc>
          <w:tcPr>
            <w:tcW w:w="620" w:type="dxa"/>
            <w:tcBorders>
              <w:top w:val="nil"/>
              <w:left w:val="single" w:sz="4" w:space="0" w:color="auto"/>
              <w:bottom w:val="nil"/>
              <w:right w:val="nil"/>
            </w:tcBorders>
          </w:tcPr>
          <w:p w14:paraId="6661BFAD" w14:textId="77777777" w:rsidR="0039249A" w:rsidRPr="000665D6" w:rsidRDefault="0039249A" w:rsidP="0039249A">
            <w:pPr>
              <w:spacing w:after="0"/>
              <w:jc w:val="right"/>
            </w:pPr>
            <w:r w:rsidRPr="000665D6">
              <w:t>2010</w:t>
            </w:r>
          </w:p>
        </w:tc>
        <w:tc>
          <w:tcPr>
            <w:tcW w:w="1220" w:type="dxa"/>
            <w:tcBorders>
              <w:top w:val="nil"/>
              <w:left w:val="nil"/>
              <w:bottom w:val="nil"/>
              <w:right w:val="nil"/>
            </w:tcBorders>
            <w:vAlign w:val="bottom"/>
          </w:tcPr>
          <w:p w14:paraId="4F032F75" w14:textId="7F2CEEC9" w:rsidR="0039249A" w:rsidRPr="000665D6" w:rsidRDefault="0039249A" w:rsidP="0039249A">
            <w:pPr>
              <w:spacing w:after="0"/>
              <w:jc w:val="right"/>
            </w:pPr>
            <w:r w:rsidRPr="000E1B41">
              <w:rPr>
                <w:rFonts w:ascii="Calibri" w:hAnsi="Calibri" w:cs="Calibri"/>
                <w:color w:val="000000"/>
                <w:szCs w:val="22"/>
              </w:rPr>
              <w:t>0.757</w:t>
            </w:r>
          </w:p>
        </w:tc>
        <w:tc>
          <w:tcPr>
            <w:tcW w:w="1133" w:type="dxa"/>
            <w:tcBorders>
              <w:top w:val="nil"/>
              <w:left w:val="nil"/>
              <w:bottom w:val="nil"/>
              <w:right w:val="nil"/>
            </w:tcBorders>
            <w:vAlign w:val="bottom"/>
          </w:tcPr>
          <w:p w14:paraId="48406CA7" w14:textId="79D18064" w:rsidR="0039249A" w:rsidRPr="000665D6" w:rsidRDefault="0039249A" w:rsidP="0039249A">
            <w:pPr>
              <w:spacing w:after="0"/>
              <w:jc w:val="right"/>
            </w:pPr>
            <w:r w:rsidRPr="000E1B41">
              <w:rPr>
                <w:rFonts w:ascii="Calibri" w:hAnsi="Calibri" w:cs="Calibri"/>
                <w:color w:val="000000"/>
                <w:szCs w:val="22"/>
              </w:rPr>
              <w:t>0.074</w:t>
            </w:r>
          </w:p>
        </w:tc>
        <w:tc>
          <w:tcPr>
            <w:tcW w:w="1220" w:type="dxa"/>
            <w:tcBorders>
              <w:top w:val="nil"/>
              <w:left w:val="nil"/>
              <w:bottom w:val="nil"/>
              <w:right w:val="nil"/>
            </w:tcBorders>
            <w:vAlign w:val="bottom"/>
          </w:tcPr>
          <w:p w14:paraId="6A9511A4" w14:textId="75376CF1" w:rsidR="0039249A" w:rsidRPr="000665D6" w:rsidRDefault="0039249A" w:rsidP="0039249A">
            <w:pPr>
              <w:spacing w:after="0"/>
              <w:jc w:val="right"/>
            </w:pPr>
            <w:r w:rsidRPr="000E1B41">
              <w:rPr>
                <w:rFonts w:ascii="Calibri" w:hAnsi="Calibri" w:cs="Calibri"/>
                <w:color w:val="000000"/>
                <w:szCs w:val="22"/>
              </w:rPr>
              <w:t>0.244</w:t>
            </w:r>
          </w:p>
        </w:tc>
      </w:tr>
      <w:tr w:rsidR="001E2547" w:rsidRPr="008E70D3" w14:paraId="435708A0" w14:textId="77777777" w:rsidTr="0039249A">
        <w:trPr>
          <w:trHeight w:val="264"/>
          <w:jc w:val="center"/>
        </w:trPr>
        <w:tc>
          <w:tcPr>
            <w:tcW w:w="1016" w:type="dxa"/>
            <w:tcBorders>
              <w:top w:val="nil"/>
              <w:left w:val="nil"/>
              <w:bottom w:val="nil"/>
              <w:right w:val="nil"/>
            </w:tcBorders>
            <w:shd w:val="clear" w:color="auto" w:fill="auto"/>
            <w:noWrap/>
          </w:tcPr>
          <w:p w14:paraId="740FEECC" w14:textId="77777777" w:rsidR="0039249A" w:rsidRPr="000665D6" w:rsidRDefault="0039249A" w:rsidP="0039249A">
            <w:pPr>
              <w:spacing w:after="0"/>
              <w:jc w:val="right"/>
            </w:pPr>
            <w:r w:rsidRPr="000665D6">
              <w:t>1987</w:t>
            </w:r>
          </w:p>
        </w:tc>
        <w:tc>
          <w:tcPr>
            <w:tcW w:w="1220" w:type="dxa"/>
            <w:tcBorders>
              <w:top w:val="nil"/>
              <w:left w:val="nil"/>
              <w:bottom w:val="nil"/>
              <w:right w:val="nil"/>
            </w:tcBorders>
            <w:shd w:val="clear" w:color="auto" w:fill="auto"/>
            <w:noWrap/>
            <w:vAlign w:val="bottom"/>
          </w:tcPr>
          <w:p w14:paraId="2248ECBD" w14:textId="6A5B5A0D" w:rsidR="0039249A" w:rsidRPr="000665D6" w:rsidRDefault="0039249A" w:rsidP="0039249A">
            <w:pPr>
              <w:spacing w:after="0"/>
              <w:jc w:val="right"/>
            </w:pPr>
            <w:r w:rsidRPr="000E1B41">
              <w:rPr>
                <w:rFonts w:ascii="Calibri" w:hAnsi="Calibri" w:cs="Calibri"/>
                <w:color w:val="000000"/>
                <w:szCs w:val="22"/>
              </w:rPr>
              <w:t>0.064</w:t>
            </w:r>
          </w:p>
        </w:tc>
        <w:tc>
          <w:tcPr>
            <w:tcW w:w="1220" w:type="dxa"/>
            <w:tcBorders>
              <w:top w:val="nil"/>
              <w:left w:val="nil"/>
              <w:bottom w:val="nil"/>
              <w:right w:val="nil"/>
            </w:tcBorders>
            <w:shd w:val="clear" w:color="auto" w:fill="auto"/>
            <w:noWrap/>
            <w:vAlign w:val="bottom"/>
          </w:tcPr>
          <w:p w14:paraId="62AEE666" w14:textId="4D9A9258" w:rsidR="0039249A" w:rsidRPr="000665D6" w:rsidRDefault="0039249A" w:rsidP="0039249A">
            <w:pPr>
              <w:spacing w:after="0"/>
              <w:jc w:val="right"/>
            </w:pPr>
            <w:r w:rsidRPr="000E1B41">
              <w:rPr>
                <w:rFonts w:ascii="Calibri" w:hAnsi="Calibri" w:cs="Calibri"/>
                <w:color w:val="000000"/>
                <w:szCs w:val="22"/>
              </w:rPr>
              <w:t>0.015</w:t>
            </w:r>
          </w:p>
        </w:tc>
        <w:tc>
          <w:tcPr>
            <w:tcW w:w="1220" w:type="dxa"/>
            <w:tcBorders>
              <w:top w:val="nil"/>
              <w:left w:val="nil"/>
              <w:bottom w:val="nil"/>
              <w:right w:val="single" w:sz="4" w:space="0" w:color="auto"/>
            </w:tcBorders>
            <w:shd w:val="clear" w:color="auto" w:fill="auto"/>
            <w:noWrap/>
            <w:vAlign w:val="bottom"/>
          </w:tcPr>
          <w:p w14:paraId="6AC9CBCA" w14:textId="3DED09D8" w:rsidR="0039249A" w:rsidRPr="000665D6" w:rsidRDefault="0039249A" w:rsidP="0039249A">
            <w:pPr>
              <w:spacing w:after="0"/>
              <w:jc w:val="right"/>
            </w:pPr>
            <w:r w:rsidRPr="000E1B41">
              <w:rPr>
                <w:rFonts w:ascii="Calibri" w:hAnsi="Calibri" w:cs="Calibri"/>
                <w:color w:val="000000"/>
                <w:szCs w:val="22"/>
              </w:rPr>
              <w:t>0.049</w:t>
            </w:r>
          </w:p>
        </w:tc>
        <w:tc>
          <w:tcPr>
            <w:tcW w:w="620" w:type="dxa"/>
            <w:tcBorders>
              <w:top w:val="nil"/>
              <w:left w:val="single" w:sz="4" w:space="0" w:color="auto"/>
              <w:bottom w:val="nil"/>
              <w:right w:val="nil"/>
            </w:tcBorders>
          </w:tcPr>
          <w:p w14:paraId="5A9C046F" w14:textId="77777777" w:rsidR="0039249A" w:rsidRPr="000665D6" w:rsidRDefault="0039249A" w:rsidP="0039249A">
            <w:pPr>
              <w:spacing w:after="0"/>
              <w:jc w:val="right"/>
            </w:pPr>
            <w:r w:rsidRPr="000665D6">
              <w:t>2011</w:t>
            </w:r>
          </w:p>
        </w:tc>
        <w:tc>
          <w:tcPr>
            <w:tcW w:w="1220" w:type="dxa"/>
            <w:tcBorders>
              <w:top w:val="nil"/>
              <w:left w:val="nil"/>
              <w:bottom w:val="nil"/>
              <w:right w:val="nil"/>
            </w:tcBorders>
            <w:vAlign w:val="bottom"/>
          </w:tcPr>
          <w:p w14:paraId="2E630080" w14:textId="499F6F12" w:rsidR="0039249A" w:rsidRPr="000665D6" w:rsidRDefault="0039249A" w:rsidP="0039249A">
            <w:pPr>
              <w:spacing w:after="0"/>
              <w:jc w:val="right"/>
            </w:pPr>
            <w:r w:rsidRPr="000E1B41">
              <w:rPr>
                <w:rFonts w:ascii="Calibri" w:hAnsi="Calibri" w:cs="Calibri"/>
                <w:color w:val="000000"/>
                <w:szCs w:val="22"/>
              </w:rPr>
              <w:t>0.719</w:t>
            </w:r>
          </w:p>
        </w:tc>
        <w:tc>
          <w:tcPr>
            <w:tcW w:w="1133" w:type="dxa"/>
            <w:tcBorders>
              <w:top w:val="nil"/>
              <w:left w:val="nil"/>
              <w:bottom w:val="nil"/>
              <w:right w:val="nil"/>
            </w:tcBorders>
            <w:vAlign w:val="bottom"/>
          </w:tcPr>
          <w:p w14:paraId="2716F0BD" w14:textId="0474E9F2" w:rsidR="0039249A" w:rsidRPr="000665D6" w:rsidRDefault="0039249A" w:rsidP="0039249A">
            <w:pPr>
              <w:spacing w:after="0"/>
              <w:jc w:val="right"/>
            </w:pPr>
            <w:r w:rsidRPr="000E1B41">
              <w:rPr>
                <w:rFonts w:ascii="Calibri" w:hAnsi="Calibri" w:cs="Calibri"/>
                <w:color w:val="000000"/>
                <w:szCs w:val="22"/>
              </w:rPr>
              <w:t>0.069</w:t>
            </w:r>
          </w:p>
        </w:tc>
        <w:tc>
          <w:tcPr>
            <w:tcW w:w="1220" w:type="dxa"/>
            <w:tcBorders>
              <w:top w:val="nil"/>
              <w:left w:val="nil"/>
              <w:bottom w:val="nil"/>
              <w:right w:val="nil"/>
            </w:tcBorders>
            <w:vAlign w:val="bottom"/>
          </w:tcPr>
          <w:p w14:paraId="361E4C04" w14:textId="143FABAE" w:rsidR="0039249A" w:rsidRPr="000665D6" w:rsidRDefault="0039249A" w:rsidP="0039249A">
            <w:pPr>
              <w:spacing w:after="0"/>
              <w:jc w:val="right"/>
            </w:pPr>
            <w:r w:rsidRPr="000E1B41">
              <w:rPr>
                <w:rFonts w:ascii="Calibri" w:hAnsi="Calibri" w:cs="Calibri"/>
                <w:color w:val="000000"/>
                <w:szCs w:val="22"/>
              </w:rPr>
              <w:t>0.237</w:t>
            </w:r>
          </w:p>
        </w:tc>
      </w:tr>
      <w:tr w:rsidR="001E2547" w:rsidRPr="008E70D3" w14:paraId="1CC43DFD" w14:textId="77777777" w:rsidTr="0039249A">
        <w:trPr>
          <w:trHeight w:val="264"/>
          <w:jc w:val="center"/>
        </w:trPr>
        <w:tc>
          <w:tcPr>
            <w:tcW w:w="1016" w:type="dxa"/>
            <w:tcBorders>
              <w:top w:val="nil"/>
              <w:left w:val="nil"/>
              <w:bottom w:val="nil"/>
              <w:right w:val="nil"/>
            </w:tcBorders>
            <w:shd w:val="clear" w:color="auto" w:fill="auto"/>
            <w:noWrap/>
          </w:tcPr>
          <w:p w14:paraId="7CF2AD6D" w14:textId="77777777" w:rsidR="0039249A" w:rsidRPr="000665D6" w:rsidRDefault="0039249A" w:rsidP="0039249A">
            <w:pPr>
              <w:spacing w:after="0"/>
              <w:jc w:val="right"/>
            </w:pPr>
            <w:r w:rsidRPr="000665D6">
              <w:t>1988</w:t>
            </w:r>
          </w:p>
        </w:tc>
        <w:tc>
          <w:tcPr>
            <w:tcW w:w="1220" w:type="dxa"/>
            <w:tcBorders>
              <w:top w:val="nil"/>
              <w:left w:val="nil"/>
              <w:bottom w:val="nil"/>
              <w:right w:val="nil"/>
            </w:tcBorders>
            <w:shd w:val="clear" w:color="auto" w:fill="auto"/>
            <w:noWrap/>
            <w:vAlign w:val="bottom"/>
          </w:tcPr>
          <w:p w14:paraId="04F41D7F" w14:textId="69A9DF9E"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shd w:val="clear" w:color="auto" w:fill="auto"/>
            <w:noWrap/>
            <w:vAlign w:val="bottom"/>
          </w:tcPr>
          <w:p w14:paraId="241C3E05" w14:textId="34F48D16" w:rsidR="0039249A" w:rsidRPr="000665D6" w:rsidRDefault="0039249A" w:rsidP="0039249A">
            <w:pPr>
              <w:spacing w:after="0"/>
              <w:jc w:val="right"/>
            </w:pPr>
            <w:r w:rsidRPr="000E1B41">
              <w:rPr>
                <w:rFonts w:ascii="Calibri" w:hAnsi="Calibri" w:cs="Calibri"/>
                <w:color w:val="000000"/>
                <w:szCs w:val="22"/>
              </w:rPr>
              <w:t>0.008</w:t>
            </w:r>
          </w:p>
        </w:tc>
        <w:tc>
          <w:tcPr>
            <w:tcW w:w="1220" w:type="dxa"/>
            <w:tcBorders>
              <w:top w:val="nil"/>
              <w:left w:val="nil"/>
              <w:bottom w:val="nil"/>
              <w:right w:val="single" w:sz="4" w:space="0" w:color="auto"/>
            </w:tcBorders>
            <w:shd w:val="clear" w:color="auto" w:fill="auto"/>
            <w:noWrap/>
            <w:vAlign w:val="bottom"/>
          </w:tcPr>
          <w:p w14:paraId="6A841816" w14:textId="24D552EB" w:rsidR="0039249A" w:rsidRPr="000665D6" w:rsidRDefault="0039249A" w:rsidP="0039249A">
            <w:pPr>
              <w:spacing w:after="0"/>
              <w:jc w:val="right"/>
            </w:pPr>
            <w:r w:rsidRPr="000E1B41">
              <w:rPr>
                <w:rFonts w:ascii="Calibri" w:hAnsi="Calibri" w:cs="Calibri"/>
                <w:color w:val="000000"/>
                <w:szCs w:val="22"/>
              </w:rPr>
              <w:t>0.047</w:t>
            </w:r>
          </w:p>
        </w:tc>
        <w:tc>
          <w:tcPr>
            <w:tcW w:w="620" w:type="dxa"/>
            <w:tcBorders>
              <w:top w:val="nil"/>
              <w:left w:val="single" w:sz="4" w:space="0" w:color="auto"/>
              <w:bottom w:val="nil"/>
              <w:right w:val="nil"/>
            </w:tcBorders>
          </w:tcPr>
          <w:p w14:paraId="689CEEC3" w14:textId="77777777" w:rsidR="0039249A" w:rsidRPr="000665D6" w:rsidRDefault="0039249A" w:rsidP="0039249A">
            <w:pPr>
              <w:spacing w:after="0"/>
              <w:jc w:val="right"/>
            </w:pPr>
            <w:r w:rsidRPr="000665D6">
              <w:t>2012</w:t>
            </w:r>
          </w:p>
        </w:tc>
        <w:tc>
          <w:tcPr>
            <w:tcW w:w="1220" w:type="dxa"/>
            <w:tcBorders>
              <w:top w:val="nil"/>
              <w:left w:val="nil"/>
              <w:bottom w:val="nil"/>
              <w:right w:val="nil"/>
            </w:tcBorders>
            <w:vAlign w:val="bottom"/>
          </w:tcPr>
          <w:p w14:paraId="6780A8D2" w14:textId="26DAD79E" w:rsidR="0039249A" w:rsidRPr="000665D6" w:rsidRDefault="0039249A" w:rsidP="0039249A">
            <w:pPr>
              <w:spacing w:after="0"/>
              <w:jc w:val="right"/>
            </w:pPr>
            <w:r w:rsidRPr="000E1B41">
              <w:rPr>
                <w:rFonts w:ascii="Calibri" w:hAnsi="Calibri" w:cs="Calibri"/>
                <w:color w:val="000000"/>
                <w:szCs w:val="22"/>
              </w:rPr>
              <w:t>0.609</w:t>
            </w:r>
          </w:p>
        </w:tc>
        <w:tc>
          <w:tcPr>
            <w:tcW w:w="1133" w:type="dxa"/>
            <w:tcBorders>
              <w:top w:val="nil"/>
              <w:left w:val="nil"/>
              <w:bottom w:val="nil"/>
              <w:right w:val="nil"/>
            </w:tcBorders>
            <w:vAlign w:val="bottom"/>
          </w:tcPr>
          <w:p w14:paraId="4DD97567" w14:textId="348E7E7F"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vAlign w:val="bottom"/>
          </w:tcPr>
          <w:p w14:paraId="2A79C696" w14:textId="5997AD85" w:rsidR="0039249A" w:rsidRPr="000665D6" w:rsidRDefault="0039249A" w:rsidP="0039249A">
            <w:pPr>
              <w:spacing w:after="0"/>
              <w:jc w:val="right"/>
            </w:pPr>
            <w:r w:rsidRPr="000E1B41">
              <w:rPr>
                <w:rFonts w:ascii="Calibri" w:hAnsi="Calibri" w:cs="Calibri"/>
                <w:color w:val="000000"/>
                <w:szCs w:val="22"/>
              </w:rPr>
              <w:t>0.224</w:t>
            </w:r>
          </w:p>
        </w:tc>
      </w:tr>
      <w:tr w:rsidR="001E2547" w:rsidRPr="008E70D3" w14:paraId="3F5502D3" w14:textId="77777777" w:rsidTr="0039249A">
        <w:trPr>
          <w:trHeight w:val="264"/>
          <w:jc w:val="center"/>
        </w:trPr>
        <w:tc>
          <w:tcPr>
            <w:tcW w:w="1016" w:type="dxa"/>
            <w:tcBorders>
              <w:top w:val="nil"/>
              <w:left w:val="nil"/>
              <w:bottom w:val="nil"/>
              <w:right w:val="nil"/>
            </w:tcBorders>
            <w:shd w:val="clear" w:color="auto" w:fill="auto"/>
            <w:noWrap/>
          </w:tcPr>
          <w:p w14:paraId="2F8AD00E" w14:textId="77777777" w:rsidR="0039249A" w:rsidRPr="000665D6" w:rsidRDefault="0039249A" w:rsidP="0039249A">
            <w:pPr>
              <w:spacing w:after="0"/>
              <w:jc w:val="right"/>
            </w:pPr>
            <w:r w:rsidRPr="000665D6">
              <w:t>1989</w:t>
            </w:r>
          </w:p>
        </w:tc>
        <w:tc>
          <w:tcPr>
            <w:tcW w:w="1220" w:type="dxa"/>
            <w:tcBorders>
              <w:top w:val="nil"/>
              <w:left w:val="nil"/>
              <w:bottom w:val="nil"/>
              <w:right w:val="nil"/>
            </w:tcBorders>
            <w:shd w:val="clear" w:color="auto" w:fill="auto"/>
            <w:noWrap/>
            <w:vAlign w:val="bottom"/>
          </w:tcPr>
          <w:p w14:paraId="7B5C64F3" w14:textId="2AE8A9EC" w:rsidR="0039249A" w:rsidRPr="000665D6" w:rsidRDefault="0039249A" w:rsidP="0039249A">
            <w:pPr>
              <w:spacing w:after="0"/>
              <w:jc w:val="right"/>
            </w:pPr>
            <w:r w:rsidRPr="000E1B41">
              <w:rPr>
                <w:rFonts w:ascii="Calibri" w:hAnsi="Calibri" w:cs="Calibri"/>
                <w:color w:val="000000"/>
                <w:szCs w:val="22"/>
              </w:rPr>
              <w:t>0.080</w:t>
            </w:r>
          </w:p>
        </w:tc>
        <w:tc>
          <w:tcPr>
            <w:tcW w:w="1220" w:type="dxa"/>
            <w:tcBorders>
              <w:top w:val="nil"/>
              <w:left w:val="nil"/>
              <w:bottom w:val="nil"/>
              <w:right w:val="nil"/>
            </w:tcBorders>
            <w:shd w:val="clear" w:color="auto" w:fill="auto"/>
            <w:noWrap/>
            <w:vAlign w:val="bottom"/>
          </w:tcPr>
          <w:p w14:paraId="2299C381" w14:textId="3ACB9E13" w:rsidR="0039249A" w:rsidRPr="000665D6" w:rsidRDefault="0039249A" w:rsidP="0039249A">
            <w:pPr>
              <w:spacing w:after="0"/>
              <w:jc w:val="right"/>
            </w:pPr>
            <w:r w:rsidRPr="000E1B41">
              <w:rPr>
                <w:rFonts w:ascii="Calibri" w:hAnsi="Calibri" w:cs="Calibri"/>
                <w:color w:val="000000"/>
                <w:szCs w:val="22"/>
              </w:rPr>
              <w:t>0.012</w:t>
            </w:r>
          </w:p>
        </w:tc>
        <w:tc>
          <w:tcPr>
            <w:tcW w:w="1220" w:type="dxa"/>
            <w:tcBorders>
              <w:top w:val="nil"/>
              <w:left w:val="nil"/>
              <w:bottom w:val="nil"/>
              <w:right w:val="single" w:sz="4" w:space="0" w:color="auto"/>
            </w:tcBorders>
            <w:shd w:val="clear" w:color="auto" w:fill="auto"/>
            <w:noWrap/>
            <w:vAlign w:val="bottom"/>
          </w:tcPr>
          <w:p w14:paraId="7FEDDDD6" w14:textId="307C027D" w:rsidR="0039249A" w:rsidRPr="000665D6" w:rsidRDefault="0039249A" w:rsidP="0039249A">
            <w:pPr>
              <w:spacing w:after="0"/>
              <w:jc w:val="right"/>
            </w:pPr>
            <w:r w:rsidRPr="000E1B41">
              <w:rPr>
                <w:rFonts w:ascii="Calibri" w:hAnsi="Calibri" w:cs="Calibri"/>
                <w:color w:val="000000"/>
                <w:szCs w:val="22"/>
              </w:rPr>
              <w:t>0.062</w:t>
            </w:r>
          </w:p>
        </w:tc>
        <w:tc>
          <w:tcPr>
            <w:tcW w:w="620" w:type="dxa"/>
            <w:tcBorders>
              <w:top w:val="nil"/>
              <w:left w:val="single" w:sz="4" w:space="0" w:color="auto"/>
              <w:bottom w:val="nil"/>
              <w:right w:val="nil"/>
            </w:tcBorders>
          </w:tcPr>
          <w:p w14:paraId="636460DD" w14:textId="77777777" w:rsidR="0039249A" w:rsidRPr="000665D6" w:rsidRDefault="0039249A" w:rsidP="0039249A">
            <w:pPr>
              <w:spacing w:after="0"/>
              <w:jc w:val="right"/>
            </w:pPr>
            <w:r w:rsidRPr="000665D6">
              <w:t>2013</w:t>
            </w:r>
          </w:p>
        </w:tc>
        <w:tc>
          <w:tcPr>
            <w:tcW w:w="1220" w:type="dxa"/>
            <w:tcBorders>
              <w:top w:val="nil"/>
              <w:left w:val="nil"/>
              <w:bottom w:val="nil"/>
              <w:right w:val="nil"/>
            </w:tcBorders>
            <w:vAlign w:val="bottom"/>
          </w:tcPr>
          <w:p w14:paraId="1CE4DD85" w14:textId="2078491B" w:rsidR="0039249A" w:rsidRPr="000665D6" w:rsidRDefault="0039249A" w:rsidP="0039249A">
            <w:pPr>
              <w:spacing w:after="0"/>
              <w:jc w:val="right"/>
            </w:pPr>
            <w:r w:rsidRPr="000E1B41">
              <w:rPr>
                <w:rFonts w:ascii="Calibri" w:hAnsi="Calibri" w:cs="Calibri"/>
                <w:color w:val="000000"/>
                <w:szCs w:val="22"/>
              </w:rPr>
              <w:t>0.509</w:t>
            </w:r>
          </w:p>
        </w:tc>
        <w:tc>
          <w:tcPr>
            <w:tcW w:w="1133" w:type="dxa"/>
            <w:tcBorders>
              <w:top w:val="nil"/>
              <w:left w:val="nil"/>
              <w:bottom w:val="nil"/>
              <w:right w:val="nil"/>
            </w:tcBorders>
            <w:vAlign w:val="bottom"/>
          </w:tcPr>
          <w:p w14:paraId="13130BFD" w14:textId="41996687" w:rsidR="0039249A" w:rsidRPr="000665D6" w:rsidRDefault="0039249A" w:rsidP="0039249A">
            <w:pPr>
              <w:spacing w:after="0"/>
              <w:jc w:val="right"/>
            </w:pPr>
            <w:r w:rsidRPr="000E1B41">
              <w:rPr>
                <w:rFonts w:ascii="Calibri" w:hAnsi="Calibri" w:cs="Calibri"/>
                <w:color w:val="000000"/>
                <w:szCs w:val="22"/>
              </w:rPr>
              <w:t>0.056</w:t>
            </w:r>
          </w:p>
        </w:tc>
        <w:tc>
          <w:tcPr>
            <w:tcW w:w="1220" w:type="dxa"/>
            <w:tcBorders>
              <w:top w:val="nil"/>
              <w:left w:val="nil"/>
              <w:bottom w:val="nil"/>
              <w:right w:val="nil"/>
            </w:tcBorders>
            <w:vAlign w:val="bottom"/>
          </w:tcPr>
          <w:p w14:paraId="5CBFA620" w14:textId="34FF1B17" w:rsidR="0039249A" w:rsidRPr="000665D6" w:rsidRDefault="0039249A" w:rsidP="0039249A">
            <w:pPr>
              <w:spacing w:after="0"/>
              <w:jc w:val="right"/>
            </w:pPr>
            <w:r w:rsidRPr="000E1B41">
              <w:rPr>
                <w:rFonts w:ascii="Calibri" w:hAnsi="Calibri" w:cs="Calibri"/>
                <w:color w:val="000000"/>
                <w:szCs w:val="22"/>
              </w:rPr>
              <w:t>0.195</w:t>
            </w:r>
          </w:p>
        </w:tc>
      </w:tr>
      <w:tr w:rsidR="001E2547" w:rsidRPr="008E70D3" w14:paraId="50879B3D" w14:textId="77777777" w:rsidTr="0039249A">
        <w:trPr>
          <w:trHeight w:val="264"/>
          <w:jc w:val="center"/>
        </w:trPr>
        <w:tc>
          <w:tcPr>
            <w:tcW w:w="1016" w:type="dxa"/>
            <w:tcBorders>
              <w:top w:val="nil"/>
              <w:left w:val="nil"/>
              <w:bottom w:val="nil"/>
              <w:right w:val="nil"/>
            </w:tcBorders>
            <w:shd w:val="clear" w:color="auto" w:fill="auto"/>
            <w:noWrap/>
          </w:tcPr>
          <w:p w14:paraId="3B5A3364" w14:textId="77777777" w:rsidR="0039249A" w:rsidRPr="000665D6" w:rsidRDefault="0039249A" w:rsidP="0039249A">
            <w:pPr>
              <w:spacing w:after="0"/>
              <w:jc w:val="right"/>
            </w:pPr>
            <w:r w:rsidRPr="000665D6">
              <w:t>1990</w:t>
            </w:r>
          </w:p>
        </w:tc>
        <w:tc>
          <w:tcPr>
            <w:tcW w:w="1220" w:type="dxa"/>
            <w:tcBorders>
              <w:top w:val="nil"/>
              <w:left w:val="nil"/>
              <w:bottom w:val="nil"/>
              <w:right w:val="nil"/>
            </w:tcBorders>
            <w:shd w:val="clear" w:color="auto" w:fill="auto"/>
            <w:noWrap/>
            <w:vAlign w:val="bottom"/>
          </w:tcPr>
          <w:p w14:paraId="0E725BE6" w14:textId="39BF1739" w:rsidR="0039249A" w:rsidRPr="000665D6" w:rsidRDefault="0039249A" w:rsidP="0039249A">
            <w:pPr>
              <w:spacing w:after="0"/>
              <w:jc w:val="right"/>
            </w:pPr>
            <w:r w:rsidRPr="000E1B41">
              <w:rPr>
                <w:rFonts w:ascii="Calibri" w:hAnsi="Calibri" w:cs="Calibri"/>
                <w:color w:val="000000"/>
                <w:szCs w:val="22"/>
              </w:rPr>
              <w:t>0.213</w:t>
            </w:r>
          </w:p>
        </w:tc>
        <w:tc>
          <w:tcPr>
            <w:tcW w:w="1220" w:type="dxa"/>
            <w:tcBorders>
              <w:top w:val="nil"/>
              <w:left w:val="nil"/>
              <w:bottom w:val="nil"/>
              <w:right w:val="nil"/>
            </w:tcBorders>
            <w:shd w:val="clear" w:color="auto" w:fill="auto"/>
            <w:noWrap/>
            <w:vAlign w:val="bottom"/>
          </w:tcPr>
          <w:p w14:paraId="543C2E7E" w14:textId="72EAC5B0" w:rsidR="0039249A" w:rsidRPr="000665D6" w:rsidRDefault="0039249A" w:rsidP="0039249A">
            <w:pPr>
              <w:spacing w:after="0"/>
              <w:jc w:val="right"/>
            </w:pPr>
            <w:r w:rsidRPr="000E1B41">
              <w:rPr>
                <w:rFonts w:ascii="Calibri" w:hAnsi="Calibri" w:cs="Calibri"/>
                <w:color w:val="000000"/>
                <w:szCs w:val="22"/>
              </w:rPr>
              <w:t>0.023</w:t>
            </w:r>
          </w:p>
        </w:tc>
        <w:tc>
          <w:tcPr>
            <w:tcW w:w="1220" w:type="dxa"/>
            <w:tcBorders>
              <w:top w:val="nil"/>
              <w:left w:val="nil"/>
              <w:bottom w:val="nil"/>
              <w:right w:val="single" w:sz="4" w:space="0" w:color="auto"/>
            </w:tcBorders>
            <w:shd w:val="clear" w:color="auto" w:fill="auto"/>
            <w:noWrap/>
            <w:vAlign w:val="bottom"/>
          </w:tcPr>
          <w:p w14:paraId="23D06A7F" w14:textId="33AEE4ED" w:rsidR="0039249A" w:rsidRPr="000665D6" w:rsidRDefault="0039249A" w:rsidP="0039249A">
            <w:pPr>
              <w:spacing w:after="0"/>
              <w:jc w:val="right"/>
            </w:pPr>
            <w:r w:rsidRPr="000E1B41">
              <w:rPr>
                <w:rFonts w:ascii="Calibri" w:hAnsi="Calibri" w:cs="Calibri"/>
                <w:color w:val="000000"/>
                <w:szCs w:val="22"/>
              </w:rPr>
              <w:t>0.107</w:t>
            </w:r>
          </w:p>
        </w:tc>
        <w:tc>
          <w:tcPr>
            <w:tcW w:w="620" w:type="dxa"/>
            <w:tcBorders>
              <w:top w:val="nil"/>
              <w:left w:val="single" w:sz="4" w:space="0" w:color="auto"/>
              <w:bottom w:val="nil"/>
              <w:right w:val="nil"/>
            </w:tcBorders>
          </w:tcPr>
          <w:p w14:paraId="0D9251FF" w14:textId="77777777" w:rsidR="0039249A" w:rsidRPr="000665D6" w:rsidRDefault="0039249A" w:rsidP="0039249A">
            <w:pPr>
              <w:spacing w:after="0"/>
              <w:jc w:val="right"/>
            </w:pPr>
            <w:r w:rsidRPr="000665D6">
              <w:t>2014</w:t>
            </w:r>
          </w:p>
        </w:tc>
        <w:tc>
          <w:tcPr>
            <w:tcW w:w="1220" w:type="dxa"/>
            <w:tcBorders>
              <w:top w:val="nil"/>
              <w:left w:val="nil"/>
              <w:bottom w:val="nil"/>
              <w:right w:val="nil"/>
            </w:tcBorders>
            <w:vAlign w:val="bottom"/>
          </w:tcPr>
          <w:p w14:paraId="41605E88" w14:textId="579138D4" w:rsidR="0039249A" w:rsidRPr="000665D6" w:rsidRDefault="0039249A" w:rsidP="0039249A">
            <w:pPr>
              <w:spacing w:after="0"/>
              <w:jc w:val="right"/>
            </w:pPr>
            <w:r w:rsidRPr="000E1B41">
              <w:rPr>
                <w:rFonts w:ascii="Calibri" w:hAnsi="Calibri" w:cs="Calibri"/>
                <w:color w:val="000000"/>
                <w:szCs w:val="22"/>
              </w:rPr>
              <w:t>0.729</w:t>
            </w:r>
          </w:p>
        </w:tc>
        <w:tc>
          <w:tcPr>
            <w:tcW w:w="1133" w:type="dxa"/>
            <w:tcBorders>
              <w:top w:val="nil"/>
              <w:left w:val="nil"/>
              <w:bottom w:val="nil"/>
              <w:right w:val="nil"/>
            </w:tcBorders>
            <w:vAlign w:val="bottom"/>
          </w:tcPr>
          <w:p w14:paraId="29175868" w14:textId="793E09F5" w:rsidR="0039249A" w:rsidRPr="000665D6" w:rsidRDefault="0039249A" w:rsidP="0039249A">
            <w:pPr>
              <w:spacing w:after="0"/>
              <w:jc w:val="right"/>
            </w:pPr>
            <w:r w:rsidRPr="000E1B41">
              <w:rPr>
                <w:rFonts w:ascii="Calibri" w:hAnsi="Calibri" w:cs="Calibri"/>
                <w:color w:val="000000"/>
                <w:szCs w:val="22"/>
              </w:rPr>
              <w:t>0.080</w:t>
            </w:r>
          </w:p>
        </w:tc>
        <w:tc>
          <w:tcPr>
            <w:tcW w:w="1220" w:type="dxa"/>
            <w:tcBorders>
              <w:top w:val="nil"/>
              <w:left w:val="nil"/>
              <w:bottom w:val="nil"/>
              <w:right w:val="nil"/>
            </w:tcBorders>
            <w:vAlign w:val="bottom"/>
          </w:tcPr>
          <w:p w14:paraId="7FA74ED1" w14:textId="5C110040" w:rsidR="0039249A" w:rsidRPr="000665D6" w:rsidRDefault="0039249A" w:rsidP="0039249A">
            <w:pPr>
              <w:spacing w:after="0"/>
              <w:jc w:val="right"/>
            </w:pPr>
            <w:r w:rsidRPr="000E1B41">
              <w:rPr>
                <w:rFonts w:ascii="Calibri" w:hAnsi="Calibri" w:cs="Calibri"/>
                <w:color w:val="000000"/>
                <w:szCs w:val="22"/>
              </w:rPr>
              <w:t>0.219</w:t>
            </w:r>
          </w:p>
        </w:tc>
      </w:tr>
      <w:tr w:rsidR="001E2547" w:rsidRPr="008E70D3" w14:paraId="2E330920" w14:textId="77777777" w:rsidTr="0039249A">
        <w:trPr>
          <w:trHeight w:val="264"/>
          <w:jc w:val="center"/>
        </w:trPr>
        <w:tc>
          <w:tcPr>
            <w:tcW w:w="1016" w:type="dxa"/>
            <w:tcBorders>
              <w:top w:val="nil"/>
              <w:left w:val="nil"/>
              <w:bottom w:val="nil"/>
              <w:right w:val="nil"/>
            </w:tcBorders>
            <w:shd w:val="clear" w:color="auto" w:fill="auto"/>
            <w:noWrap/>
            <w:hideMark/>
          </w:tcPr>
          <w:p w14:paraId="7D5B61FA" w14:textId="77777777" w:rsidR="0039249A" w:rsidRPr="000665D6" w:rsidRDefault="0039249A" w:rsidP="0039249A">
            <w:pPr>
              <w:spacing w:after="0"/>
              <w:jc w:val="right"/>
            </w:pPr>
            <w:r w:rsidRPr="000665D6">
              <w:t>1991</w:t>
            </w:r>
          </w:p>
        </w:tc>
        <w:tc>
          <w:tcPr>
            <w:tcW w:w="1220" w:type="dxa"/>
            <w:tcBorders>
              <w:top w:val="nil"/>
              <w:left w:val="nil"/>
              <w:bottom w:val="nil"/>
              <w:right w:val="nil"/>
            </w:tcBorders>
            <w:shd w:val="clear" w:color="auto" w:fill="auto"/>
            <w:noWrap/>
            <w:vAlign w:val="bottom"/>
            <w:hideMark/>
          </w:tcPr>
          <w:p w14:paraId="35CAA676" w14:textId="13438805" w:rsidR="0039249A" w:rsidRPr="000665D6" w:rsidRDefault="0039249A" w:rsidP="0039249A">
            <w:pPr>
              <w:spacing w:after="0"/>
              <w:jc w:val="right"/>
            </w:pPr>
            <w:r w:rsidRPr="000E1B41">
              <w:rPr>
                <w:rFonts w:ascii="Calibri" w:hAnsi="Calibri" w:cs="Calibri"/>
                <w:color w:val="000000"/>
                <w:szCs w:val="22"/>
              </w:rPr>
              <w:t>0.246</w:t>
            </w:r>
          </w:p>
        </w:tc>
        <w:tc>
          <w:tcPr>
            <w:tcW w:w="1220" w:type="dxa"/>
            <w:tcBorders>
              <w:top w:val="nil"/>
              <w:left w:val="nil"/>
              <w:bottom w:val="nil"/>
              <w:right w:val="nil"/>
            </w:tcBorders>
            <w:shd w:val="clear" w:color="auto" w:fill="auto"/>
            <w:noWrap/>
            <w:vAlign w:val="bottom"/>
            <w:hideMark/>
          </w:tcPr>
          <w:p w14:paraId="3A60D369" w14:textId="20C5E975" w:rsidR="0039249A" w:rsidRPr="000665D6" w:rsidRDefault="0039249A" w:rsidP="0039249A">
            <w:pPr>
              <w:spacing w:after="0"/>
              <w:jc w:val="right"/>
            </w:pPr>
            <w:r w:rsidRPr="000E1B41">
              <w:rPr>
                <w:rFonts w:ascii="Calibri" w:hAnsi="Calibri" w:cs="Calibri"/>
                <w:color w:val="000000"/>
                <w:szCs w:val="22"/>
              </w:rPr>
              <w:t>0.025</w:t>
            </w:r>
          </w:p>
        </w:tc>
        <w:tc>
          <w:tcPr>
            <w:tcW w:w="1220" w:type="dxa"/>
            <w:tcBorders>
              <w:top w:val="nil"/>
              <w:left w:val="nil"/>
              <w:bottom w:val="nil"/>
              <w:right w:val="single" w:sz="4" w:space="0" w:color="auto"/>
            </w:tcBorders>
            <w:shd w:val="clear" w:color="auto" w:fill="auto"/>
            <w:noWrap/>
            <w:vAlign w:val="bottom"/>
          </w:tcPr>
          <w:p w14:paraId="2F9B351E" w14:textId="6399E579" w:rsidR="0039249A" w:rsidRPr="000665D6" w:rsidRDefault="0039249A" w:rsidP="0039249A">
            <w:pPr>
              <w:spacing w:after="0"/>
              <w:jc w:val="right"/>
            </w:pPr>
            <w:r w:rsidRPr="000E1B41">
              <w:rPr>
                <w:rFonts w:ascii="Calibri" w:hAnsi="Calibri" w:cs="Calibri"/>
                <w:color w:val="000000"/>
                <w:szCs w:val="22"/>
              </w:rPr>
              <w:t>0.120</w:t>
            </w:r>
          </w:p>
        </w:tc>
        <w:tc>
          <w:tcPr>
            <w:tcW w:w="620" w:type="dxa"/>
            <w:tcBorders>
              <w:top w:val="nil"/>
              <w:left w:val="single" w:sz="4" w:space="0" w:color="auto"/>
              <w:bottom w:val="nil"/>
              <w:right w:val="nil"/>
            </w:tcBorders>
          </w:tcPr>
          <w:p w14:paraId="70518ECC" w14:textId="77777777" w:rsidR="0039249A" w:rsidRPr="000665D6" w:rsidRDefault="0039249A" w:rsidP="0039249A">
            <w:pPr>
              <w:spacing w:after="0"/>
              <w:jc w:val="right"/>
            </w:pPr>
            <w:r w:rsidRPr="000665D6">
              <w:t>2015</w:t>
            </w:r>
          </w:p>
        </w:tc>
        <w:tc>
          <w:tcPr>
            <w:tcW w:w="1220" w:type="dxa"/>
            <w:tcBorders>
              <w:top w:val="nil"/>
              <w:left w:val="nil"/>
              <w:bottom w:val="nil"/>
              <w:right w:val="nil"/>
            </w:tcBorders>
            <w:vAlign w:val="bottom"/>
          </w:tcPr>
          <w:p w14:paraId="03E00C38" w14:textId="22054719" w:rsidR="0039249A" w:rsidRPr="000665D6" w:rsidRDefault="0039249A" w:rsidP="0039249A">
            <w:pPr>
              <w:spacing w:after="0"/>
              <w:jc w:val="right"/>
            </w:pPr>
            <w:r w:rsidRPr="000E1B41">
              <w:rPr>
                <w:rFonts w:ascii="Calibri" w:hAnsi="Calibri" w:cs="Calibri"/>
                <w:color w:val="000000"/>
                <w:szCs w:val="22"/>
              </w:rPr>
              <w:t>0.960</w:t>
            </w:r>
          </w:p>
        </w:tc>
        <w:tc>
          <w:tcPr>
            <w:tcW w:w="1133" w:type="dxa"/>
            <w:tcBorders>
              <w:top w:val="nil"/>
              <w:left w:val="nil"/>
              <w:bottom w:val="nil"/>
              <w:right w:val="nil"/>
            </w:tcBorders>
            <w:vAlign w:val="bottom"/>
          </w:tcPr>
          <w:p w14:paraId="4541673B" w14:textId="3F855263" w:rsidR="0039249A" w:rsidRPr="000665D6" w:rsidRDefault="0039249A" w:rsidP="0039249A">
            <w:pPr>
              <w:spacing w:after="0"/>
              <w:jc w:val="right"/>
            </w:pPr>
            <w:r w:rsidRPr="000E1B41">
              <w:rPr>
                <w:rFonts w:ascii="Calibri" w:hAnsi="Calibri" w:cs="Calibri"/>
                <w:color w:val="000000"/>
                <w:szCs w:val="22"/>
              </w:rPr>
              <w:t>0.097</w:t>
            </w:r>
          </w:p>
        </w:tc>
        <w:tc>
          <w:tcPr>
            <w:tcW w:w="1220" w:type="dxa"/>
            <w:tcBorders>
              <w:top w:val="nil"/>
              <w:left w:val="nil"/>
              <w:bottom w:val="nil"/>
              <w:right w:val="nil"/>
            </w:tcBorders>
            <w:vAlign w:val="bottom"/>
          </w:tcPr>
          <w:p w14:paraId="792226AF" w14:textId="78B684AA" w:rsidR="0039249A" w:rsidRPr="000665D6" w:rsidRDefault="0039249A" w:rsidP="0039249A">
            <w:pPr>
              <w:spacing w:after="0"/>
              <w:jc w:val="right"/>
            </w:pPr>
            <w:r w:rsidRPr="000E1B41">
              <w:rPr>
                <w:rFonts w:ascii="Calibri" w:hAnsi="Calibri" w:cs="Calibri"/>
                <w:color w:val="000000"/>
                <w:szCs w:val="22"/>
              </w:rPr>
              <w:t>0.226</w:t>
            </w:r>
          </w:p>
        </w:tc>
      </w:tr>
      <w:tr w:rsidR="001E2547" w:rsidRPr="008E70D3" w14:paraId="15C9BD87" w14:textId="77777777" w:rsidTr="0039249A">
        <w:trPr>
          <w:trHeight w:val="264"/>
          <w:jc w:val="center"/>
        </w:trPr>
        <w:tc>
          <w:tcPr>
            <w:tcW w:w="1016" w:type="dxa"/>
            <w:tcBorders>
              <w:top w:val="nil"/>
              <w:left w:val="nil"/>
              <w:bottom w:val="nil"/>
              <w:right w:val="nil"/>
            </w:tcBorders>
            <w:shd w:val="clear" w:color="auto" w:fill="auto"/>
            <w:noWrap/>
            <w:hideMark/>
          </w:tcPr>
          <w:p w14:paraId="76F1ECB5" w14:textId="77777777" w:rsidR="0039249A" w:rsidRPr="000665D6" w:rsidRDefault="0039249A" w:rsidP="0039249A">
            <w:pPr>
              <w:spacing w:after="0"/>
              <w:jc w:val="right"/>
            </w:pPr>
            <w:r w:rsidRPr="000665D6">
              <w:t>1992</w:t>
            </w:r>
          </w:p>
        </w:tc>
        <w:tc>
          <w:tcPr>
            <w:tcW w:w="1220" w:type="dxa"/>
            <w:tcBorders>
              <w:top w:val="nil"/>
              <w:left w:val="nil"/>
              <w:bottom w:val="nil"/>
              <w:right w:val="nil"/>
            </w:tcBorders>
            <w:shd w:val="clear" w:color="auto" w:fill="auto"/>
            <w:noWrap/>
            <w:vAlign w:val="bottom"/>
            <w:hideMark/>
          </w:tcPr>
          <w:p w14:paraId="3A12E506" w14:textId="0D0C72C2" w:rsidR="0039249A" w:rsidRPr="000665D6" w:rsidRDefault="0039249A" w:rsidP="0039249A">
            <w:pPr>
              <w:spacing w:after="0"/>
              <w:jc w:val="right"/>
            </w:pPr>
            <w:r w:rsidRPr="000E1B41">
              <w:rPr>
                <w:rFonts w:ascii="Calibri" w:hAnsi="Calibri" w:cs="Calibri"/>
                <w:color w:val="000000"/>
                <w:szCs w:val="22"/>
              </w:rPr>
              <w:t>0.283</w:t>
            </w:r>
          </w:p>
        </w:tc>
        <w:tc>
          <w:tcPr>
            <w:tcW w:w="1220" w:type="dxa"/>
            <w:tcBorders>
              <w:top w:val="nil"/>
              <w:left w:val="nil"/>
              <w:bottom w:val="nil"/>
              <w:right w:val="nil"/>
            </w:tcBorders>
            <w:shd w:val="clear" w:color="auto" w:fill="auto"/>
            <w:noWrap/>
            <w:vAlign w:val="bottom"/>
            <w:hideMark/>
          </w:tcPr>
          <w:p w14:paraId="01E8E808" w14:textId="319B3FD7" w:rsidR="0039249A" w:rsidRPr="000665D6" w:rsidRDefault="0039249A" w:rsidP="0039249A">
            <w:pPr>
              <w:spacing w:after="0"/>
              <w:jc w:val="right"/>
            </w:pPr>
            <w:r w:rsidRPr="000E1B41">
              <w:rPr>
                <w:rFonts w:ascii="Calibri" w:hAnsi="Calibri" w:cs="Calibri"/>
                <w:color w:val="000000"/>
                <w:szCs w:val="22"/>
              </w:rPr>
              <w:t>0.029</w:t>
            </w:r>
          </w:p>
        </w:tc>
        <w:tc>
          <w:tcPr>
            <w:tcW w:w="1220" w:type="dxa"/>
            <w:tcBorders>
              <w:top w:val="nil"/>
              <w:left w:val="nil"/>
              <w:bottom w:val="nil"/>
              <w:right w:val="single" w:sz="4" w:space="0" w:color="auto"/>
            </w:tcBorders>
            <w:shd w:val="clear" w:color="auto" w:fill="auto"/>
            <w:noWrap/>
            <w:vAlign w:val="bottom"/>
          </w:tcPr>
          <w:p w14:paraId="5F1A2E01" w14:textId="2BECD9E6" w:rsidR="0039249A" w:rsidRPr="000665D6" w:rsidRDefault="0039249A" w:rsidP="0039249A">
            <w:pPr>
              <w:spacing w:after="0"/>
              <w:jc w:val="right"/>
            </w:pPr>
            <w:r w:rsidRPr="000E1B41">
              <w:rPr>
                <w:rFonts w:ascii="Calibri" w:hAnsi="Calibri" w:cs="Calibri"/>
                <w:color w:val="000000"/>
                <w:szCs w:val="22"/>
              </w:rPr>
              <w:t>0.134</w:t>
            </w:r>
          </w:p>
        </w:tc>
        <w:tc>
          <w:tcPr>
            <w:tcW w:w="620" w:type="dxa"/>
            <w:tcBorders>
              <w:top w:val="nil"/>
              <w:left w:val="single" w:sz="4" w:space="0" w:color="auto"/>
              <w:bottom w:val="nil"/>
              <w:right w:val="nil"/>
            </w:tcBorders>
          </w:tcPr>
          <w:p w14:paraId="0A63D7ED" w14:textId="77777777" w:rsidR="0039249A" w:rsidRPr="000665D6" w:rsidRDefault="0039249A" w:rsidP="0039249A">
            <w:pPr>
              <w:spacing w:after="0"/>
              <w:jc w:val="right"/>
            </w:pPr>
            <w:r w:rsidRPr="000665D6">
              <w:t>2016</w:t>
            </w:r>
          </w:p>
        </w:tc>
        <w:tc>
          <w:tcPr>
            <w:tcW w:w="1220" w:type="dxa"/>
            <w:tcBorders>
              <w:top w:val="nil"/>
              <w:left w:val="nil"/>
              <w:bottom w:val="nil"/>
              <w:right w:val="nil"/>
            </w:tcBorders>
            <w:vAlign w:val="bottom"/>
          </w:tcPr>
          <w:p w14:paraId="335F575F" w14:textId="38700846" w:rsidR="0039249A" w:rsidRPr="000665D6" w:rsidRDefault="0039249A" w:rsidP="0039249A">
            <w:pPr>
              <w:spacing w:after="0"/>
              <w:jc w:val="right"/>
            </w:pPr>
            <w:r w:rsidRPr="000E1B41">
              <w:rPr>
                <w:rFonts w:ascii="Calibri" w:hAnsi="Calibri" w:cs="Calibri"/>
                <w:color w:val="000000"/>
                <w:szCs w:val="22"/>
              </w:rPr>
              <w:t>0.988</w:t>
            </w:r>
          </w:p>
        </w:tc>
        <w:tc>
          <w:tcPr>
            <w:tcW w:w="1133" w:type="dxa"/>
            <w:tcBorders>
              <w:top w:val="nil"/>
              <w:left w:val="nil"/>
              <w:bottom w:val="nil"/>
              <w:right w:val="nil"/>
            </w:tcBorders>
            <w:vAlign w:val="bottom"/>
          </w:tcPr>
          <w:p w14:paraId="6BA79ACC" w14:textId="3CFA365A" w:rsidR="0039249A" w:rsidRPr="000665D6" w:rsidRDefault="0039249A" w:rsidP="0039249A">
            <w:pPr>
              <w:spacing w:after="0"/>
              <w:jc w:val="right"/>
            </w:pPr>
            <w:r w:rsidRPr="000E1B41">
              <w:rPr>
                <w:rFonts w:ascii="Calibri" w:hAnsi="Calibri" w:cs="Calibri"/>
                <w:color w:val="000000"/>
                <w:szCs w:val="22"/>
              </w:rPr>
              <w:t>0.094</w:t>
            </w:r>
          </w:p>
        </w:tc>
        <w:tc>
          <w:tcPr>
            <w:tcW w:w="1220" w:type="dxa"/>
            <w:tcBorders>
              <w:top w:val="nil"/>
              <w:left w:val="nil"/>
              <w:bottom w:val="nil"/>
              <w:right w:val="nil"/>
            </w:tcBorders>
            <w:vAlign w:val="bottom"/>
          </w:tcPr>
          <w:p w14:paraId="17EA624C" w14:textId="6603FB20" w:rsidR="0039249A" w:rsidRPr="000665D6" w:rsidRDefault="0039249A" w:rsidP="0039249A">
            <w:pPr>
              <w:spacing w:after="0"/>
              <w:jc w:val="right"/>
            </w:pPr>
            <w:r w:rsidRPr="000E1B41">
              <w:rPr>
                <w:rFonts w:ascii="Calibri" w:hAnsi="Calibri" w:cs="Calibri"/>
                <w:color w:val="000000"/>
                <w:szCs w:val="22"/>
              </w:rPr>
              <w:t>0.259</w:t>
            </w:r>
          </w:p>
        </w:tc>
      </w:tr>
      <w:tr w:rsidR="001E2547" w:rsidRPr="008E70D3" w14:paraId="0A9AB604" w14:textId="77777777" w:rsidTr="0039249A">
        <w:trPr>
          <w:trHeight w:val="264"/>
          <w:jc w:val="center"/>
        </w:trPr>
        <w:tc>
          <w:tcPr>
            <w:tcW w:w="1016" w:type="dxa"/>
            <w:tcBorders>
              <w:top w:val="nil"/>
              <w:left w:val="nil"/>
              <w:bottom w:val="nil"/>
              <w:right w:val="nil"/>
            </w:tcBorders>
            <w:shd w:val="clear" w:color="auto" w:fill="auto"/>
            <w:noWrap/>
            <w:hideMark/>
          </w:tcPr>
          <w:p w14:paraId="77789531" w14:textId="77777777" w:rsidR="0039249A" w:rsidRPr="000665D6" w:rsidRDefault="0039249A" w:rsidP="0039249A">
            <w:pPr>
              <w:spacing w:after="0"/>
              <w:jc w:val="right"/>
            </w:pPr>
            <w:r w:rsidRPr="000665D6">
              <w:t>1993</w:t>
            </w:r>
          </w:p>
        </w:tc>
        <w:tc>
          <w:tcPr>
            <w:tcW w:w="1220" w:type="dxa"/>
            <w:tcBorders>
              <w:top w:val="nil"/>
              <w:left w:val="nil"/>
              <w:bottom w:val="nil"/>
              <w:right w:val="nil"/>
            </w:tcBorders>
            <w:shd w:val="clear" w:color="auto" w:fill="auto"/>
            <w:noWrap/>
            <w:vAlign w:val="bottom"/>
            <w:hideMark/>
          </w:tcPr>
          <w:p w14:paraId="68007EFF" w14:textId="41C5F210" w:rsidR="0039249A" w:rsidRPr="000665D6" w:rsidRDefault="0039249A" w:rsidP="0039249A">
            <w:pPr>
              <w:spacing w:after="0"/>
              <w:jc w:val="right"/>
            </w:pPr>
            <w:r w:rsidRPr="000E1B41">
              <w:rPr>
                <w:rFonts w:ascii="Calibri" w:hAnsi="Calibri" w:cs="Calibri"/>
                <w:color w:val="000000"/>
                <w:szCs w:val="22"/>
              </w:rPr>
              <w:t>0.209</w:t>
            </w:r>
          </w:p>
        </w:tc>
        <w:tc>
          <w:tcPr>
            <w:tcW w:w="1220" w:type="dxa"/>
            <w:tcBorders>
              <w:top w:val="nil"/>
              <w:left w:val="nil"/>
              <w:bottom w:val="nil"/>
              <w:right w:val="nil"/>
            </w:tcBorders>
            <w:shd w:val="clear" w:color="auto" w:fill="auto"/>
            <w:noWrap/>
            <w:vAlign w:val="bottom"/>
            <w:hideMark/>
          </w:tcPr>
          <w:p w14:paraId="7614E2C3" w14:textId="61E417D1" w:rsidR="0039249A" w:rsidRPr="000665D6" w:rsidRDefault="0039249A" w:rsidP="0039249A">
            <w:pPr>
              <w:spacing w:after="0"/>
              <w:jc w:val="right"/>
            </w:pPr>
            <w:r w:rsidRPr="000E1B41">
              <w:rPr>
                <w:rFonts w:ascii="Calibri" w:hAnsi="Calibri" w:cs="Calibri"/>
                <w:color w:val="000000"/>
                <w:szCs w:val="22"/>
              </w:rPr>
              <w:t>0.020</w:t>
            </w:r>
          </w:p>
        </w:tc>
        <w:tc>
          <w:tcPr>
            <w:tcW w:w="1220" w:type="dxa"/>
            <w:tcBorders>
              <w:top w:val="nil"/>
              <w:left w:val="nil"/>
              <w:bottom w:val="nil"/>
              <w:right w:val="single" w:sz="4" w:space="0" w:color="auto"/>
            </w:tcBorders>
            <w:shd w:val="clear" w:color="auto" w:fill="auto"/>
            <w:noWrap/>
            <w:vAlign w:val="bottom"/>
          </w:tcPr>
          <w:p w14:paraId="1A4C42C9" w14:textId="06729C20" w:rsidR="0039249A" w:rsidRPr="000665D6" w:rsidRDefault="0039249A" w:rsidP="0039249A">
            <w:pPr>
              <w:spacing w:after="0"/>
              <w:jc w:val="right"/>
            </w:pPr>
            <w:r w:rsidRPr="000E1B41">
              <w:rPr>
                <w:rFonts w:ascii="Calibri" w:hAnsi="Calibri" w:cs="Calibri"/>
                <w:color w:val="000000"/>
                <w:szCs w:val="22"/>
              </w:rPr>
              <w:t>0.094</w:t>
            </w:r>
          </w:p>
        </w:tc>
        <w:tc>
          <w:tcPr>
            <w:tcW w:w="620" w:type="dxa"/>
            <w:tcBorders>
              <w:top w:val="nil"/>
              <w:left w:val="single" w:sz="4" w:space="0" w:color="auto"/>
              <w:bottom w:val="nil"/>
              <w:right w:val="nil"/>
            </w:tcBorders>
          </w:tcPr>
          <w:p w14:paraId="7AAADAE1" w14:textId="77777777" w:rsidR="0039249A" w:rsidRPr="000665D6" w:rsidRDefault="0039249A" w:rsidP="0039249A">
            <w:pPr>
              <w:spacing w:after="0"/>
              <w:jc w:val="right"/>
            </w:pPr>
            <w:r w:rsidRPr="000665D6">
              <w:t>2017</w:t>
            </w:r>
          </w:p>
        </w:tc>
        <w:tc>
          <w:tcPr>
            <w:tcW w:w="1220" w:type="dxa"/>
            <w:tcBorders>
              <w:top w:val="nil"/>
              <w:left w:val="nil"/>
              <w:bottom w:val="nil"/>
              <w:right w:val="nil"/>
            </w:tcBorders>
            <w:vAlign w:val="bottom"/>
          </w:tcPr>
          <w:p w14:paraId="079BDCFB" w14:textId="75DC1A04" w:rsidR="0039249A" w:rsidRPr="000665D6" w:rsidRDefault="0039249A" w:rsidP="0039249A">
            <w:pPr>
              <w:spacing w:after="0"/>
              <w:jc w:val="right"/>
            </w:pPr>
            <w:r w:rsidRPr="000E1B41">
              <w:rPr>
                <w:rFonts w:ascii="Calibri" w:hAnsi="Calibri" w:cs="Calibri"/>
                <w:color w:val="000000"/>
                <w:szCs w:val="22"/>
              </w:rPr>
              <w:t>0.792</w:t>
            </w:r>
          </w:p>
        </w:tc>
        <w:tc>
          <w:tcPr>
            <w:tcW w:w="1133" w:type="dxa"/>
            <w:tcBorders>
              <w:top w:val="nil"/>
              <w:left w:val="nil"/>
              <w:bottom w:val="nil"/>
              <w:right w:val="nil"/>
            </w:tcBorders>
            <w:vAlign w:val="bottom"/>
          </w:tcPr>
          <w:p w14:paraId="01794AC0" w14:textId="17DEF39B" w:rsidR="0039249A" w:rsidRPr="000665D6" w:rsidRDefault="0039249A" w:rsidP="0039249A">
            <w:pPr>
              <w:spacing w:after="0"/>
              <w:jc w:val="right"/>
            </w:pPr>
            <w:r w:rsidRPr="000E1B41">
              <w:rPr>
                <w:rFonts w:ascii="Calibri" w:hAnsi="Calibri" w:cs="Calibri"/>
                <w:color w:val="000000"/>
                <w:szCs w:val="22"/>
              </w:rPr>
              <w:t>0.102</w:t>
            </w:r>
          </w:p>
        </w:tc>
        <w:tc>
          <w:tcPr>
            <w:tcW w:w="1220" w:type="dxa"/>
            <w:tcBorders>
              <w:top w:val="nil"/>
              <w:left w:val="nil"/>
              <w:bottom w:val="nil"/>
              <w:right w:val="nil"/>
            </w:tcBorders>
            <w:vAlign w:val="bottom"/>
          </w:tcPr>
          <w:p w14:paraId="253558C1" w14:textId="5F34475D" w:rsidR="0039249A" w:rsidRPr="000665D6" w:rsidRDefault="0039249A" w:rsidP="0039249A">
            <w:pPr>
              <w:spacing w:after="0"/>
              <w:jc w:val="right"/>
            </w:pPr>
            <w:r w:rsidRPr="000E1B41">
              <w:rPr>
                <w:rFonts w:ascii="Calibri" w:hAnsi="Calibri" w:cs="Calibri"/>
                <w:color w:val="000000"/>
                <w:szCs w:val="22"/>
              </w:rPr>
              <w:t>0.353</w:t>
            </w:r>
          </w:p>
        </w:tc>
      </w:tr>
      <w:tr w:rsidR="001E2547" w:rsidRPr="008E70D3" w14:paraId="2C42349F" w14:textId="77777777" w:rsidTr="0039249A">
        <w:trPr>
          <w:trHeight w:val="264"/>
          <w:jc w:val="center"/>
        </w:trPr>
        <w:tc>
          <w:tcPr>
            <w:tcW w:w="1016" w:type="dxa"/>
            <w:tcBorders>
              <w:top w:val="nil"/>
              <w:left w:val="nil"/>
              <w:bottom w:val="nil"/>
              <w:right w:val="nil"/>
            </w:tcBorders>
            <w:shd w:val="clear" w:color="auto" w:fill="auto"/>
            <w:noWrap/>
            <w:hideMark/>
          </w:tcPr>
          <w:p w14:paraId="6C456485" w14:textId="77777777" w:rsidR="0039249A" w:rsidRPr="000665D6" w:rsidRDefault="0039249A" w:rsidP="0039249A">
            <w:pPr>
              <w:spacing w:after="0"/>
              <w:jc w:val="right"/>
            </w:pPr>
            <w:r w:rsidRPr="000665D6">
              <w:t>1994</w:t>
            </w:r>
          </w:p>
        </w:tc>
        <w:tc>
          <w:tcPr>
            <w:tcW w:w="1220" w:type="dxa"/>
            <w:tcBorders>
              <w:top w:val="nil"/>
              <w:left w:val="nil"/>
              <w:bottom w:val="nil"/>
              <w:right w:val="nil"/>
            </w:tcBorders>
            <w:shd w:val="clear" w:color="auto" w:fill="auto"/>
            <w:noWrap/>
            <w:vAlign w:val="bottom"/>
            <w:hideMark/>
          </w:tcPr>
          <w:p w14:paraId="3D2E3931" w14:textId="73A2B49E" w:rsidR="0039249A" w:rsidRPr="000665D6" w:rsidRDefault="0039249A" w:rsidP="0039249A">
            <w:pPr>
              <w:spacing w:after="0"/>
              <w:jc w:val="right"/>
            </w:pPr>
            <w:r w:rsidRPr="000E1B41">
              <w:rPr>
                <w:rFonts w:ascii="Calibri" w:hAnsi="Calibri" w:cs="Calibri"/>
                <w:color w:val="000000"/>
                <w:szCs w:val="22"/>
              </w:rPr>
              <w:t>0.174</w:t>
            </w:r>
          </w:p>
        </w:tc>
        <w:tc>
          <w:tcPr>
            <w:tcW w:w="1220" w:type="dxa"/>
            <w:tcBorders>
              <w:top w:val="nil"/>
              <w:left w:val="nil"/>
              <w:bottom w:val="nil"/>
              <w:right w:val="nil"/>
            </w:tcBorders>
            <w:shd w:val="clear" w:color="auto" w:fill="auto"/>
            <w:noWrap/>
            <w:vAlign w:val="bottom"/>
            <w:hideMark/>
          </w:tcPr>
          <w:p w14:paraId="3154DA34" w14:textId="43F7F893" w:rsidR="0039249A" w:rsidRPr="000665D6" w:rsidRDefault="0039249A" w:rsidP="0039249A">
            <w:pPr>
              <w:spacing w:after="0"/>
              <w:jc w:val="right"/>
            </w:pPr>
            <w:r w:rsidRPr="000E1B41">
              <w:rPr>
                <w:rFonts w:ascii="Calibri" w:hAnsi="Calibri" w:cs="Calibri"/>
                <w:color w:val="000000"/>
                <w:szCs w:val="22"/>
              </w:rPr>
              <w:t>0.016</w:t>
            </w:r>
          </w:p>
        </w:tc>
        <w:tc>
          <w:tcPr>
            <w:tcW w:w="1220" w:type="dxa"/>
            <w:tcBorders>
              <w:top w:val="nil"/>
              <w:left w:val="nil"/>
              <w:bottom w:val="nil"/>
              <w:right w:val="single" w:sz="4" w:space="0" w:color="auto"/>
            </w:tcBorders>
            <w:shd w:val="clear" w:color="auto" w:fill="auto"/>
            <w:noWrap/>
            <w:vAlign w:val="bottom"/>
          </w:tcPr>
          <w:p w14:paraId="1F43C8B8" w14:textId="1B07FDE4" w:rsidR="0039249A" w:rsidRPr="000665D6" w:rsidRDefault="0039249A" w:rsidP="0039249A">
            <w:pPr>
              <w:spacing w:after="0"/>
              <w:jc w:val="right"/>
            </w:pPr>
            <w:r w:rsidRPr="000E1B41">
              <w:rPr>
                <w:rFonts w:ascii="Calibri" w:hAnsi="Calibri" w:cs="Calibri"/>
                <w:color w:val="000000"/>
                <w:szCs w:val="22"/>
              </w:rPr>
              <w:t>0.083</w:t>
            </w:r>
          </w:p>
        </w:tc>
        <w:tc>
          <w:tcPr>
            <w:tcW w:w="620" w:type="dxa"/>
            <w:tcBorders>
              <w:top w:val="nil"/>
              <w:left w:val="single" w:sz="4" w:space="0" w:color="auto"/>
              <w:bottom w:val="nil"/>
              <w:right w:val="nil"/>
            </w:tcBorders>
          </w:tcPr>
          <w:p w14:paraId="06780DCB" w14:textId="77777777" w:rsidR="0039249A" w:rsidRPr="000665D6" w:rsidRDefault="0039249A" w:rsidP="0039249A">
            <w:pPr>
              <w:spacing w:after="0"/>
              <w:jc w:val="right"/>
            </w:pPr>
            <w:r w:rsidRPr="000665D6">
              <w:t>2018</w:t>
            </w:r>
          </w:p>
        </w:tc>
        <w:tc>
          <w:tcPr>
            <w:tcW w:w="1220" w:type="dxa"/>
            <w:tcBorders>
              <w:top w:val="nil"/>
              <w:left w:val="nil"/>
              <w:bottom w:val="nil"/>
              <w:right w:val="nil"/>
            </w:tcBorders>
            <w:vAlign w:val="bottom"/>
          </w:tcPr>
          <w:p w14:paraId="46B5DB25" w14:textId="1CA3C92E" w:rsidR="0039249A" w:rsidRPr="000665D6" w:rsidRDefault="0039249A" w:rsidP="0039249A">
            <w:pPr>
              <w:spacing w:after="0"/>
              <w:jc w:val="right"/>
            </w:pPr>
            <w:r w:rsidRPr="000E1B41">
              <w:rPr>
                <w:rFonts w:ascii="Calibri" w:hAnsi="Calibri" w:cs="Calibri"/>
                <w:color w:val="000000"/>
                <w:szCs w:val="22"/>
              </w:rPr>
              <w:t>0.270</w:t>
            </w:r>
          </w:p>
        </w:tc>
        <w:tc>
          <w:tcPr>
            <w:tcW w:w="1133" w:type="dxa"/>
            <w:tcBorders>
              <w:top w:val="nil"/>
              <w:left w:val="nil"/>
              <w:bottom w:val="nil"/>
              <w:right w:val="nil"/>
            </w:tcBorders>
            <w:vAlign w:val="bottom"/>
          </w:tcPr>
          <w:p w14:paraId="49A4EF56" w14:textId="5269A9C6" w:rsidR="0039249A" w:rsidRPr="000665D6" w:rsidRDefault="0039249A" w:rsidP="0039249A">
            <w:pPr>
              <w:spacing w:after="0"/>
              <w:jc w:val="right"/>
            </w:pPr>
            <w:r w:rsidRPr="000E1B41">
              <w:rPr>
                <w:rFonts w:ascii="Calibri" w:hAnsi="Calibri" w:cs="Calibri"/>
                <w:color w:val="000000"/>
                <w:szCs w:val="22"/>
              </w:rPr>
              <w:t>0.034</w:t>
            </w:r>
          </w:p>
        </w:tc>
        <w:tc>
          <w:tcPr>
            <w:tcW w:w="1220" w:type="dxa"/>
            <w:tcBorders>
              <w:top w:val="nil"/>
              <w:left w:val="nil"/>
              <w:bottom w:val="nil"/>
              <w:right w:val="nil"/>
            </w:tcBorders>
            <w:vAlign w:val="bottom"/>
          </w:tcPr>
          <w:p w14:paraId="577E885D" w14:textId="3AA2F662" w:rsidR="0039249A" w:rsidRPr="000665D6" w:rsidRDefault="0039249A" w:rsidP="0039249A">
            <w:pPr>
              <w:spacing w:after="0"/>
              <w:jc w:val="right"/>
            </w:pPr>
            <w:r w:rsidRPr="000E1B41">
              <w:rPr>
                <w:rFonts w:ascii="Calibri" w:hAnsi="Calibri" w:cs="Calibri"/>
                <w:color w:val="000000"/>
                <w:szCs w:val="22"/>
              </w:rPr>
              <w:t>0.140</w:t>
            </w:r>
          </w:p>
        </w:tc>
      </w:tr>
      <w:tr w:rsidR="001E2547" w:rsidRPr="008E70D3" w14:paraId="020E0F4D" w14:textId="77777777" w:rsidTr="0039249A">
        <w:trPr>
          <w:trHeight w:val="264"/>
          <w:jc w:val="center"/>
        </w:trPr>
        <w:tc>
          <w:tcPr>
            <w:tcW w:w="1016" w:type="dxa"/>
            <w:tcBorders>
              <w:top w:val="nil"/>
              <w:left w:val="nil"/>
              <w:bottom w:val="nil"/>
              <w:right w:val="nil"/>
            </w:tcBorders>
            <w:shd w:val="clear" w:color="auto" w:fill="auto"/>
            <w:noWrap/>
            <w:hideMark/>
          </w:tcPr>
          <w:p w14:paraId="02E993A1" w14:textId="77777777" w:rsidR="0039249A" w:rsidRPr="000665D6" w:rsidRDefault="0039249A" w:rsidP="0039249A">
            <w:pPr>
              <w:spacing w:after="0"/>
              <w:jc w:val="right"/>
            </w:pPr>
            <w:r w:rsidRPr="000665D6">
              <w:t>1995</w:t>
            </w:r>
          </w:p>
        </w:tc>
        <w:tc>
          <w:tcPr>
            <w:tcW w:w="1220" w:type="dxa"/>
            <w:tcBorders>
              <w:top w:val="nil"/>
              <w:left w:val="nil"/>
              <w:bottom w:val="nil"/>
              <w:right w:val="nil"/>
            </w:tcBorders>
            <w:shd w:val="clear" w:color="auto" w:fill="auto"/>
            <w:noWrap/>
            <w:vAlign w:val="bottom"/>
            <w:hideMark/>
          </w:tcPr>
          <w:p w14:paraId="55D12F20" w14:textId="18D2E532" w:rsidR="0039249A" w:rsidRPr="000665D6" w:rsidRDefault="0039249A" w:rsidP="0039249A">
            <w:pPr>
              <w:spacing w:after="0"/>
              <w:jc w:val="right"/>
            </w:pPr>
            <w:r w:rsidRPr="000E1B41">
              <w:rPr>
                <w:rFonts w:ascii="Calibri" w:hAnsi="Calibri" w:cs="Calibri"/>
                <w:color w:val="000000"/>
                <w:szCs w:val="22"/>
              </w:rPr>
              <w:t>0.259</w:t>
            </w:r>
          </w:p>
        </w:tc>
        <w:tc>
          <w:tcPr>
            <w:tcW w:w="1220" w:type="dxa"/>
            <w:tcBorders>
              <w:top w:val="nil"/>
              <w:left w:val="nil"/>
              <w:bottom w:val="nil"/>
              <w:right w:val="nil"/>
            </w:tcBorders>
            <w:shd w:val="clear" w:color="auto" w:fill="auto"/>
            <w:noWrap/>
            <w:vAlign w:val="bottom"/>
            <w:hideMark/>
          </w:tcPr>
          <w:p w14:paraId="5509BBD6" w14:textId="6DAF6F9A" w:rsidR="0039249A" w:rsidRPr="000665D6" w:rsidRDefault="0039249A" w:rsidP="0039249A">
            <w:pPr>
              <w:spacing w:after="0"/>
              <w:jc w:val="right"/>
            </w:pPr>
            <w:r w:rsidRPr="000E1B41">
              <w:rPr>
                <w:rFonts w:ascii="Calibri" w:hAnsi="Calibri" w:cs="Calibri"/>
                <w:color w:val="000000"/>
                <w:szCs w:val="22"/>
              </w:rPr>
              <w:t>0.022</w:t>
            </w:r>
          </w:p>
        </w:tc>
        <w:tc>
          <w:tcPr>
            <w:tcW w:w="1220" w:type="dxa"/>
            <w:tcBorders>
              <w:top w:val="nil"/>
              <w:left w:val="nil"/>
              <w:bottom w:val="nil"/>
              <w:right w:val="single" w:sz="4" w:space="0" w:color="auto"/>
            </w:tcBorders>
            <w:shd w:val="clear" w:color="auto" w:fill="auto"/>
            <w:noWrap/>
            <w:vAlign w:val="bottom"/>
          </w:tcPr>
          <w:p w14:paraId="7177F015" w14:textId="7E5948E0" w:rsidR="0039249A" w:rsidRPr="000665D6" w:rsidRDefault="0039249A" w:rsidP="0039249A">
            <w:pPr>
              <w:spacing w:after="0"/>
              <w:jc w:val="right"/>
            </w:pPr>
            <w:r w:rsidRPr="000E1B41">
              <w:rPr>
                <w:rFonts w:ascii="Calibri" w:hAnsi="Calibri" w:cs="Calibri"/>
                <w:color w:val="000000"/>
                <w:szCs w:val="22"/>
              </w:rPr>
              <w:t>0.129</w:t>
            </w:r>
          </w:p>
        </w:tc>
        <w:tc>
          <w:tcPr>
            <w:tcW w:w="620" w:type="dxa"/>
            <w:tcBorders>
              <w:top w:val="nil"/>
              <w:left w:val="single" w:sz="4" w:space="0" w:color="auto"/>
              <w:bottom w:val="nil"/>
              <w:right w:val="nil"/>
            </w:tcBorders>
          </w:tcPr>
          <w:p w14:paraId="214252B0" w14:textId="77777777" w:rsidR="0039249A" w:rsidRPr="000665D6" w:rsidRDefault="0039249A" w:rsidP="0039249A">
            <w:pPr>
              <w:spacing w:after="0"/>
              <w:jc w:val="right"/>
            </w:pPr>
            <w:r w:rsidRPr="000665D6">
              <w:t>2019</w:t>
            </w:r>
          </w:p>
        </w:tc>
        <w:tc>
          <w:tcPr>
            <w:tcW w:w="1220" w:type="dxa"/>
            <w:tcBorders>
              <w:top w:val="nil"/>
              <w:left w:val="nil"/>
              <w:bottom w:val="nil"/>
              <w:right w:val="nil"/>
            </w:tcBorders>
            <w:vAlign w:val="bottom"/>
          </w:tcPr>
          <w:p w14:paraId="086AE390" w14:textId="424DA2CD" w:rsidR="0039249A" w:rsidRPr="000665D6" w:rsidRDefault="0039249A" w:rsidP="0039249A">
            <w:pPr>
              <w:spacing w:after="0"/>
              <w:jc w:val="right"/>
            </w:pPr>
            <w:r w:rsidRPr="000E1B41">
              <w:rPr>
                <w:rFonts w:ascii="Calibri" w:hAnsi="Calibri" w:cs="Calibri"/>
                <w:color w:val="000000"/>
                <w:szCs w:val="22"/>
              </w:rPr>
              <w:t>0.286</w:t>
            </w:r>
          </w:p>
        </w:tc>
        <w:tc>
          <w:tcPr>
            <w:tcW w:w="1133" w:type="dxa"/>
            <w:tcBorders>
              <w:top w:val="nil"/>
              <w:left w:val="nil"/>
              <w:bottom w:val="nil"/>
              <w:right w:val="nil"/>
            </w:tcBorders>
            <w:vAlign w:val="bottom"/>
          </w:tcPr>
          <w:p w14:paraId="07A8B294" w14:textId="376B5BD4" w:rsidR="0039249A" w:rsidRPr="000665D6" w:rsidRDefault="0039249A" w:rsidP="0039249A">
            <w:pPr>
              <w:spacing w:after="0"/>
              <w:jc w:val="right"/>
            </w:pPr>
            <w:r w:rsidRPr="000E1B41">
              <w:rPr>
                <w:rFonts w:ascii="Calibri" w:hAnsi="Calibri" w:cs="Calibri"/>
                <w:color w:val="000000"/>
                <w:szCs w:val="22"/>
              </w:rPr>
              <w:t>0.034</w:t>
            </w:r>
          </w:p>
        </w:tc>
        <w:tc>
          <w:tcPr>
            <w:tcW w:w="1220" w:type="dxa"/>
            <w:tcBorders>
              <w:top w:val="nil"/>
              <w:left w:val="nil"/>
              <w:bottom w:val="nil"/>
              <w:right w:val="nil"/>
            </w:tcBorders>
            <w:vAlign w:val="bottom"/>
          </w:tcPr>
          <w:p w14:paraId="6DD79222" w14:textId="2CAEA730" w:rsidR="0039249A" w:rsidRPr="000665D6" w:rsidRDefault="0039249A" w:rsidP="0039249A">
            <w:pPr>
              <w:spacing w:after="0"/>
              <w:jc w:val="right"/>
            </w:pPr>
            <w:r w:rsidRPr="000E1B41">
              <w:rPr>
                <w:rFonts w:ascii="Calibri" w:hAnsi="Calibri" w:cs="Calibri"/>
                <w:color w:val="000000"/>
                <w:szCs w:val="22"/>
              </w:rPr>
              <w:t>0.148</w:t>
            </w:r>
          </w:p>
        </w:tc>
      </w:tr>
      <w:tr w:rsidR="001E2547" w:rsidRPr="008E70D3" w14:paraId="5E2F18F2" w14:textId="77777777" w:rsidTr="001E2547">
        <w:trPr>
          <w:trHeight w:val="264"/>
          <w:jc w:val="center"/>
        </w:trPr>
        <w:tc>
          <w:tcPr>
            <w:tcW w:w="1016" w:type="dxa"/>
            <w:tcBorders>
              <w:top w:val="nil"/>
              <w:left w:val="nil"/>
              <w:bottom w:val="nil"/>
              <w:right w:val="nil"/>
            </w:tcBorders>
            <w:shd w:val="clear" w:color="auto" w:fill="auto"/>
            <w:noWrap/>
            <w:hideMark/>
          </w:tcPr>
          <w:p w14:paraId="706DB4A4" w14:textId="77777777" w:rsidR="0039249A" w:rsidRPr="000665D6" w:rsidRDefault="0039249A" w:rsidP="0039249A">
            <w:pPr>
              <w:spacing w:after="0"/>
              <w:jc w:val="right"/>
            </w:pPr>
            <w:r w:rsidRPr="000665D6">
              <w:t>1996</w:t>
            </w:r>
          </w:p>
        </w:tc>
        <w:tc>
          <w:tcPr>
            <w:tcW w:w="1220" w:type="dxa"/>
            <w:tcBorders>
              <w:top w:val="nil"/>
              <w:left w:val="nil"/>
              <w:bottom w:val="nil"/>
              <w:right w:val="nil"/>
            </w:tcBorders>
            <w:shd w:val="clear" w:color="auto" w:fill="auto"/>
            <w:noWrap/>
            <w:vAlign w:val="bottom"/>
            <w:hideMark/>
          </w:tcPr>
          <w:p w14:paraId="3BB7F636" w14:textId="4350A7BE" w:rsidR="0039249A" w:rsidRPr="000665D6" w:rsidRDefault="0039249A" w:rsidP="0039249A">
            <w:pPr>
              <w:spacing w:after="0"/>
              <w:jc w:val="right"/>
            </w:pPr>
            <w:r w:rsidRPr="000E1B41">
              <w:rPr>
                <w:rFonts w:ascii="Calibri" w:hAnsi="Calibri" w:cs="Calibri"/>
                <w:color w:val="000000"/>
                <w:szCs w:val="22"/>
              </w:rPr>
              <w:t>0.289</w:t>
            </w:r>
          </w:p>
        </w:tc>
        <w:tc>
          <w:tcPr>
            <w:tcW w:w="1220" w:type="dxa"/>
            <w:tcBorders>
              <w:top w:val="nil"/>
              <w:left w:val="nil"/>
              <w:bottom w:val="nil"/>
              <w:right w:val="nil"/>
            </w:tcBorders>
            <w:shd w:val="clear" w:color="auto" w:fill="auto"/>
            <w:noWrap/>
            <w:vAlign w:val="bottom"/>
            <w:hideMark/>
          </w:tcPr>
          <w:p w14:paraId="1B6D3F20" w14:textId="083FEC8F" w:rsidR="0039249A" w:rsidRPr="000665D6" w:rsidRDefault="0039249A" w:rsidP="0039249A">
            <w:pPr>
              <w:spacing w:after="0"/>
              <w:jc w:val="right"/>
            </w:pPr>
            <w:r w:rsidRPr="000E1B41">
              <w:rPr>
                <w:rFonts w:ascii="Calibri" w:hAnsi="Calibri" w:cs="Calibri"/>
                <w:color w:val="000000"/>
                <w:szCs w:val="22"/>
              </w:rPr>
              <w:t>0.024</w:t>
            </w:r>
          </w:p>
        </w:tc>
        <w:tc>
          <w:tcPr>
            <w:tcW w:w="1220" w:type="dxa"/>
            <w:tcBorders>
              <w:top w:val="nil"/>
              <w:left w:val="nil"/>
              <w:bottom w:val="nil"/>
              <w:right w:val="single" w:sz="4" w:space="0" w:color="auto"/>
            </w:tcBorders>
            <w:shd w:val="clear" w:color="auto" w:fill="auto"/>
            <w:noWrap/>
            <w:vAlign w:val="bottom"/>
          </w:tcPr>
          <w:p w14:paraId="491B695E" w14:textId="1762D6D6" w:rsidR="0039249A" w:rsidRPr="000665D6" w:rsidRDefault="0039249A" w:rsidP="0039249A">
            <w:pPr>
              <w:spacing w:after="0"/>
              <w:jc w:val="right"/>
            </w:pPr>
            <w:r w:rsidRPr="000E1B41">
              <w:rPr>
                <w:rFonts w:ascii="Calibri" w:hAnsi="Calibri" w:cs="Calibri"/>
                <w:color w:val="000000"/>
                <w:szCs w:val="22"/>
              </w:rPr>
              <w:t>0.148</w:t>
            </w:r>
          </w:p>
        </w:tc>
        <w:tc>
          <w:tcPr>
            <w:tcW w:w="620" w:type="dxa"/>
            <w:tcBorders>
              <w:top w:val="nil"/>
              <w:left w:val="single" w:sz="4" w:space="0" w:color="auto"/>
              <w:bottom w:val="nil"/>
              <w:right w:val="nil"/>
            </w:tcBorders>
          </w:tcPr>
          <w:p w14:paraId="3BA62493" w14:textId="4A27B9E8" w:rsidR="0039249A" w:rsidRPr="000665D6" w:rsidRDefault="0039249A" w:rsidP="0039249A">
            <w:pPr>
              <w:spacing w:after="0"/>
              <w:jc w:val="right"/>
            </w:pPr>
            <w:r w:rsidRPr="001E2547">
              <w:rPr>
                <w:szCs w:val="22"/>
              </w:rPr>
              <w:t>2020</w:t>
            </w:r>
          </w:p>
        </w:tc>
        <w:tc>
          <w:tcPr>
            <w:tcW w:w="1220" w:type="dxa"/>
            <w:tcBorders>
              <w:top w:val="nil"/>
              <w:left w:val="nil"/>
              <w:bottom w:val="nil"/>
              <w:right w:val="nil"/>
            </w:tcBorders>
            <w:vAlign w:val="bottom"/>
          </w:tcPr>
          <w:p w14:paraId="6FD5E4AE" w14:textId="2F81D70F" w:rsidR="0039249A" w:rsidRPr="000665D6" w:rsidRDefault="0039249A" w:rsidP="0039249A">
            <w:pPr>
              <w:spacing w:after="0"/>
              <w:jc w:val="right"/>
            </w:pPr>
            <w:r w:rsidRPr="000E1B41">
              <w:rPr>
                <w:rFonts w:ascii="Calibri" w:hAnsi="Calibri" w:cs="Calibri"/>
                <w:color w:val="000000"/>
                <w:szCs w:val="22"/>
              </w:rPr>
              <w:t>0.088</w:t>
            </w:r>
          </w:p>
        </w:tc>
        <w:tc>
          <w:tcPr>
            <w:tcW w:w="1133" w:type="dxa"/>
            <w:tcBorders>
              <w:top w:val="nil"/>
              <w:left w:val="nil"/>
              <w:bottom w:val="nil"/>
              <w:right w:val="nil"/>
            </w:tcBorders>
            <w:vAlign w:val="bottom"/>
          </w:tcPr>
          <w:p w14:paraId="7BB2D9C6" w14:textId="2F846D74" w:rsidR="0039249A" w:rsidRPr="000665D6" w:rsidRDefault="0039249A" w:rsidP="0039249A">
            <w:pPr>
              <w:spacing w:after="0"/>
              <w:jc w:val="right"/>
            </w:pPr>
            <w:r w:rsidRPr="000E1B41">
              <w:rPr>
                <w:rFonts w:ascii="Calibri" w:hAnsi="Calibri" w:cs="Calibri"/>
                <w:color w:val="000000"/>
                <w:szCs w:val="22"/>
              </w:rPr>
              <w:t>0.010</w:t>
            </w:r>
          </w:p>
        </w:tc>
        <w:tc>
          <w:tcPr>
            <w:tcW w:w="1220" w:type="dxa"/>
            <w:tcBorders>
              <w:top w:val="nil"/>
              <w:left w:val="nil"/>
              <w:bottom w:val="nil"/>
              <w:right w:val="nil"/>
            </w:tcBorders>
            <w:vAlign w:val="bottom"/>
          </w:tcPr>
          <w:p w14:paraId="175976CB" w14:textId="5A168938" w:rsidR="0039249A" w:rsidRPr="000665D6" w:rsidRDefault="0039249A" w:rsidP="0039249A">
            <w:pPr>
              <w:spacing w:after="0"/>
              <w:jc w:val="right"/>
            </w:pPr>
            <w:r w:rsidRPr="000E1B41">
              <w:rPr>
                <w:rFonts w:ascii="Calibri" w:hAnsi="Calibri" w:cs="Calibri"/>
                <w:color w:val="000000"/>
                <w:szCs w:val="22"/>
              </w:rPr>
              <w:t>0.042</w:t>
            </w:r>
          </w:p>
        </w:tc>
      </w:tr>
      <w:tr w:rsidR="001E2547" w:rsidRPr="008E70D3" w14:paraId="624A5968" w14:textId="77777777" w:rsidTr="0039249A">
        <w:trPr>
          <w:trHeight w:val="264"/>
          <w:jc w:val="center"/>
        </w:trPr>
        <w:tc>
          <w:tcPr>
            <w:tcW w:w="1016" w:type="dxa"/>
            <w:tcBorders>
              <w:top w:val="nil"/>
              <w:left w:val="nil"/>
              <w:bottom w:val="nil"/>
              <w:right w:val="nil"/>
            </w:tcBorders>
            <w:shd w:val="clear" w:color="auto" w:fill="auto"/>
            <w:noWrap/>
            <w:hideMark/>
          </w:tcPr>
          <w:p w14:paraId="4FDCD587" w14:textId="77777777" w:rsidR="0039249A" w:rsidRPr="000665D6" w:rsidRDefault="0039249A" w:rsidP="0039249A">
            <w:pPr>
              <w:spacing w:after="0"/>
              <w:jc w:val="right"/>
            </w:pPr>
            <w:r w:rsidRPr="000665D6">
              <w:t>1997</w:t>
            </w:r>
          </w:p>
        </w:tc>
        <w:tc>
          <w:tcPr>
            <w:tcW w:w="1220" w:type="dxa"/>
            <w:tcBorders>
              <w:top w:val="nil"/>
              <w:left w:val="nil"/>
              <w:bottom w:val="nil"/>
              <w:right w:val="nil"/>
            </w:tcBorders>
            <w:shd w:val="clear" w:color="auto" w:fill="auto"/>
            <w:noWrap/>
            <w:vAlign w:val="bottom"/>
            <w:hideMark/>
          </w:tcPr>
          <w:p w14:paraId="65F87F2C" w14:textId="45D87BA6" w:rsidR="0039249A" w:rsidRPr="000665D6" w:rsidRDefault="0039249A" w:rsidP="0039249A">
            <w:pPr>
              <w:spacing w:after="0"/>
              <w:jc w:val="right"/>
            </w:pPr>
            <w:r w:rsidRPr="000E1B41">
              <w:rPr>
                <w:rFonts w:ascii="Calibri" w:hAnsi="Calibri" w:cs="Calibri"/>
                <w:color w:val="000000"/>
                <w:szCs w:val="22"/>
              </w:rPr>
              <w:t>0.343</w:t>
            </w:r>
          </w:p>
        </w:tc>
        <w:tc>
          <w:tcPr>
            <w:tcW w:w="1220" w:type="dxa"/>
            <w:tcBorders>
              <w:top w:val="nil"/>
              <w:left w:val="nil"/>
              <w:bottom w:val="nil"/>
              <w:right w:val="nil"/>
            </w:tcBorders>
            <w:shd w:val="clear" w:color="auto" w:fill="auto"/>
            <w:noWrap/>
            <w:vAlign w:val="bottom"/>
            <w:hideMark/>
          </w:tcPr>
          <w:p w14:paraId="0933A0BE" w14:textId="1D0C7A14" w:rsidR="0039249A" w:rsidRPr="000665D6" w:rsidRDefault="0039249A" w:rsidP="0039249A">
            <w:pPr>
              <w:spacing w:after="0"/>
              <w:jc w:val="right"/>
            </w:pPr>
            <w:r w:rsidRPr="000E1B41">
              <w:rPr>
                <w:rFonts w:ascii="Calibri" w:hAnsi="Calibri" w:cs="Calibri"/>
                <w:color w:val="000000"/>
                <w:szCs w:val="22"/>
              </w:rPr>
              <w:t>0.029</w:t>
            </w:r>
          </w:p>
        </w:tc>
        <w:tc>
          <w:tcPr>
            <w:tcW w:w="1220" w:type="dxa"/>
            <w:tcBorders>
              <w:top w:val="nil"/>
              <w:left w:val="nil"/>
              <w:bottom w:val="nil"/>
              <w:right w:val="single" w:sz="4" w:space="0" w:color="auto"/>
            </w:tcBorders>
            <w:shd w:val="clear" w:color="auto" w:fill="auto"/>
            <w:noWrap/>
            <w:vAlign w:val="bottom"/>
          </w:tcPr>
          <w:p w14:paraId="1CAA3FC4" w14:textId="02B424E4" w:rsidR="0039249A" w:rsidRPr="000665D6" w:rsidRDefault="0039249A" w:rsidP="0039249A">
            <w:pPr>
              <w:spacing w:after="0"/>
              <w:jc w:val="right"/>
            </w:pPr>
            <w:r w:rsidRPr="000E1B41">
              <w:rPr>
                <w:rFonts w:ascii="Calibri" w:hAnsi="Calibri" w:cs="Calibri"/>
                <w:color w:val="000000"/>
                <w:szCs w:val="22"/>
              </w:rPr>
              <w:t>0.170</w:t>
            </w:r>
          </w:p>
        </w:tc>
        <w:tc>
          <w:tcPr>
            <w:tcW w:w="620" w:type="dxa"/>
            <w:tcBorders>
              <w:top w:val="nil"/>
              <w:left w:val="single" w:sz="4" w:space="0" w:color="auto"/>
              <w:bottom w:val="nil"/>
              <w:right w:val="nil"/>
            </w:tcBorders>
          </w:tcPr>
          <w:p w14:paraId="4A5CF228" w14:textId="1E319DDA" w:rsidR="0039249A" w:rsidRPr="000665D6" w:rsidRDefault="00B66F14" w:rsidP="0039249A">
            <w:pPr>
              <w:spacing w:after="0"/>
              <w:jc w:val="right"/>
            </w:pPr>
            <w:r>
              <w:t>2021</w:t>
            </w:r>
          </w:p>
        </w:tc>
        <w:tc>
          <w:tcPr>
            <w:tcW w:w="1220" w:type="dxa"/>
            <w:tcBorders>
              <w:top w:val="nil"/>
              <w:left w:val="nil"/>
              <w:bottom w:val="nil"/>
              <w:right w:val="nil"/>
            </w:tcBorders>
          </w:tcPr>
          <w:p w14:paraId="6AC2CBF5" w14:textId="77777777" w:rsidR="0039249A" w:rsidRPr="000665D6" w:rsidRDefault="0039249A" w:rsidP="0039249A">
            <w:pPr>
              <w:spacing w:after="0"/>
              <w:jc w:val="right"/>
            </w:pPr>
          </w:p>
        </w:tc>
        <w:tc>
          <w:tcPr>
            <w:tcW w:w="1133" w:type="dxa"/>
            <w:tcBorders>
              <w:top w:val="nil"/>
              <w:left w:val="nil"/>
              <w:bottom w:val="nil"/>
              <w:right w:val="nil"/>
            </w:tcBorders>
          </w:tcPr>
          <w:p w14:paraId="4E1777A1" w14:textId="77777777" w:rsidR="0039249A" w:rsidRPr="000665D6" w:rsidRDefault="0039249A" w:rsidP="0039249A">
            <w:pPr>
              <w:spacing w:after="0"/>
              <w:jc w:val="right"/>
            </w:pPr>
          </w:p>
        </w:tc>
        <w:tc>
          <w:tcPr>
            <w:tcW w:w="1220" w:type="dxa"/>
            <w:tcBorders>
              <w:top w:val="nil"/>
              <w:left w:val="nil"/>
              <w:bottom w:val="nil"/>
              <w:right w:val="nil"/>
            </w:tcBorders>
          </w:tcPr>
          <w:p w14:paraId="75553E77" w14:textId="77777777" w:rsidR="0039249A" w:rsidRPr="000665D6" w:rsidRDefault="0039249A" w:rsidP="0039249A">
            <w:pPr>
              <w:spacing w:after="0"/>
              <w:jc w:val="right"/>
            </w:pPr>
          </w:p>
        </w:tc>
      </w:tr>
      <w:tr w:rsidR="001E2547" w:rsidRPr="008E70D3" w14:paraId="428D510A" w14:textId="77777777" w:rsidTr="0039249A">
        <w:trPr>
          <w:trHeight w:val="264"/>
          <w:jc w:val="center"/>
        </w:trPr>
        <w:tc>
          <w:tcPr>
            <w:tcW w:w="1016" w:type="dxa"/>
            <w:tcBorders>
              <w:top w:val="nil"/>
              <w:left w:val="nil"/>
              <w:bottom w:val="nil"/>
              <w:right w:val="nil"/>
            </w:tcBorders>
            <w:shd w:val="clear" w:color="auto" w:fill="auto"/>
            <w:noWrap/>
            <w:hideMark/>
          </w:tcPr>
          <w:p w14:paraId="5954E67D" w14:textId="77777777" w:rsidR="0039249A" w:rsidRPr="000665D6" w:rsidRDefault="0039249A" w:rsidP="0039249A">
            <w:pPr>
              <w:spacing w:after="0"/>
              <w:jc w:val="right"/>
            </w:pPr>
            <w:r w:rsidRPr="000665D6">
              <w:t>1998</w:t>
            </w:r>
          </w:p>
        </w:tc>
        <w:tc>
          <w:tcPr>
            <w:tcW w:w="1220" w:type="dxa"/>
            <w:tcBorders>
              <w:top w:val="nil"/>
              <w:left w:val="nil"/>
              <w:bottom w:val="nil"/>
              <w:right w:val="nil"/>
            </w:tcBorders>
            <w:shd w:val="clear" w:color="auto" w:fill="auto"/>
            <w:noWrap/>
            <w:vAlign w:val="bottom"/>
            <w:hideMark/>
          </w:tcPr>
          <w:p w14:paraId="291B1EFB" w14:textId="53F7E737" w:rsidR="0039249A" w:rsidRPr="000665D6" w:rsidRDefault="0039249A" w:rsidP="0039249A">
            <w:pPr>
              <w:spacing w:after="0"/>
              <w:jc w:val="right"/>
            </w:pPr>
            <w:r w:rsidRPr="000E1B41">
              <w:rPr>
                <w:rFonts w:ascii="Calibri" w:hAnsi="Calibri" w:cs="Calibri"/>
                <w:color w:val="000000"/>
                <w:szCs w:val="22"/>
              </w:rPr>
              <w:t>0.371</w:t>
            </w:r>
          </w:p>
        </w:tc>
        <w:tc>
          <w:tcPr>
            <w:tcW w:w="1220" w:type="dxa"/>
            <w:tcBorders>
              <w:top w:val="nil"/>
              <w:left w:val="nil"/>
              <w:bottom w:val="nil"/>
              <w:right w:val="nil"/>
            </w:tcBorders>
            <w:shd w:val="clear" w:color="auto" w:fill="auto"/>
            <w:noWrap/>
            <w:vAlign w:val="bottom"/>
            <w:hideMark/>
          </w:tcPr>
          <w:p w14:paraId="1080474C" w14:textId="686DFF26" w:rsidR="0039249A" w:rsidRPr="000665D6" w:rsidRDefault="0039249A" w:rsidP="0039249A">
            <w:pPr>
              <w:spacing w:after="0"/>
              <w:jc w:val="right"/>
            </w:pPr>
            <w:r w:rsidRPr="000E1B41">
              <w:rPr>
                <w:rFonts w:ascii="Calibri" w:hAnsi="Calibri" w:cs="Calibri"/>
                <w:color w:val="000000"/>
                <w:szCs w:val="22"/>
              </w:rPr>
              <w:t>0.032</w:t>
            </w:r>
          </w:p>
        </w:tc>
        <w:tc>
          <w:tcPr>
            <w:tcW w:w="1220" w:type="dxa"/>
            <w:tcBorders>
              <w:top w:val="nil"/>
              <w:left w:val="nil"/>
              <w:bottom w:val="nil"/>
              <w:right w:val="single" w:sz="4" w:space="0" w:color="auto"/>
            </w:tcBorders>
            <w:shd w:val="clear" w:color="auto" w:fill="auto"/>
            <w:noWrap/>
            <w:vAlign w:val="bottom"/>
          </w:tcPr>
          <w:p w14:paraId="243BE65C" w14:textId="5EE2414D" w:rsidR="0039249A" w:rsidRPr="000665D6" w:rsidRDefault="0039249A" w:rsidP="0039249A">
            <w:pPr>
              <w:spacing w:after="0"/>
              <w:jc w:val="right"/>
            </w:pPr>
            <w:r w:rsidRPr="000E1B41">
              <w:rPr>
                <w:rFonts w:ascii="Calibri" w:hAnsi="Calibri" w:cs="Calibri"/>
                <w:color w:val="000000"/>
                <w:szCs w:val="22"/>
              </w:rPr>
              <w:t>0.168</w:t>
            </w:r>
          </w:p>
        </w:tc>
        <w:tc>
          <w:tcPr>
            <w:tcW w:w="620" w:type="dxa"/>
            <w:tcBorders>
              <w:top w:val="nil"/>
              <w:left w:val="single" w:sz="4" w:space="0" w:color="auto"/>
              <w:bottom w:val="nil"/>
              <w:right w:val="nil"/>
            </w:tcBorders>
          </w:tcPr>
          <w:p w14:paraId="2901104B" w14:textId="77777777" w:rsidR="0039249A" w:rsidRPr="000665D6" w:rsidRDefault="0039249A" w:rsidP="0039249A">
            <w:pPr>
              <w:spacing w:after="0"/>
              <w:jc w:val="right"/>
            </w:pPr>
          </w:p>
        </w:tc>
        <w:tc>
          <w:tcPr>
            <w:tcW w:w="1220" w:type="dxa"/>
            <w:tcBorders>
              <w:top w:val="nil"/>
              <w:left w:val="nil"/>
              <w:bottom w:val="nil"/>
              <w:right w:val="nil"/>
            </w:tcBorders>
          </w:tcPr>
          <w:p w14:paraId="28DAE1EB" w14:textId="77777777" w:rsidR="0039249A" w:rsidRPr="000665D6" w:rsidRDefault="0039249A" w:rsidP="0039249A">
            <w:pPr>
              <w:spacing w:after="0"/>
              <w:jc w:val="right"/>
            </w:pPr>
          </w:p>
        </w:tc>
        <w:tc>
          <w:tcPr>
            <w:tcW w:w="1133" w:type="dxa"/>
            <w:tcBorders>
              <w:top w:val="nil"/>
              <w:left w:val="nil"/>
              <w:bottom w:val="nil"/>
              <w:right w:val="nil"/>
            </w:tcBorders>
          </w:tcPr>
          <w:p w14:paraId="7019B196" w14:textId="77777777" w:rsidR="0039249A" w:rsidRPr="000665D6" w:rsidRDefault="0039249A" w:rsidP="0039249A">
            <w:pPr>
              <w:spacing w:after="0"/>
              <w:jc w:val="right"/>
            </w:pPr>
          </w:p>
        </w:tc>
        <w:tc>
          <w:tcPr>
            <w:tcW w:w="1220" w:type="dxa"/>
            <w:tcBorders>
              <w:top w:val="nil"/>
              <w:left w:val="nil"/>
              <w:bottom w:val="nil"/>
              <w:right w:val="nil"/>
            </w:tcBorders>
          </w:tcPr>
          <w:p w14:paraId="24BEB0B2" w14:textId="77777777" w:rsidR="0039249A" w:rsidRPr="000665D6" w:rsidRDefault="0039249A" w:rsidP="0039249A">
            <w:pPr>
              <w:spacing w:after="0"/>
              <w:jc w:val="right"/>
            </w:pPr>
          </w:p>
        </w:tc>
      </w:tr>
      <w:tr w:rsidR="001E2547" w:rsidRPr="008E70D3" w14:paraId="5A2E4354" w14:textId="77777777" w:rsidTr="0039249A">
        <w:trPr>
          <w:trHeight w:val="264"/>
          <w:jc w:val="center"/>
        </w:trPr>
        <w:tc>
          <w:tcPr>
            <w:tcW w:w="1016" w:type="dxa"/>
            <w:tcBorders>
              <w:top w:val="nil"/>
              <w:left w:val="nil"/>
              <w:bottom w:val="nil"/>
              <w:right w:val="nil"/>
            </w:tcBorders>
            <w:shd w:val="clear" w:color="auto" w:fill="auto"/>
            <w:noWrap/>
            <w:hideMark/>
          </w:tcPr>
          <w:p w14:paraId="426AC533" w14:textId="77777777" w:rsidR="0039249A" w:rsidRPr="000665D6" w:rsidRDefault="0039249A" w:rsidP="0039249A">
            <w:pPr>
              <w:spacing w:after="0"/>
              <w:jc w:val="right"/>
            </w:pPr>
            <w:r w:rsidRPr="000665D6">
              <w:t>1999</w:t>
            </w:r>
          </w:p>
        </w:tc>
        <w:tc>
          <w:tcPr>
            <w:tcW w:w="1220" w:type="dxa"/>
            <w:tcBorders>
              <w:top w:val="nil"/>
              <w:left w:val="nil"/>
              <w:bottom w:val="nil"/>
              <w:right w:val="nil"/>
            </w:tcBorders>
            <w:shd w:val="clear" w:color="auto" w:fill="auto"/>
            <w:noWrap/>
            <w:vAlign w:val="bottom"/>
            <w:hideMark/>
          </w:tcPr>
          <w:p w14:paraId="151C03D5" w14:textId="28F0016A" w:rsidR="0039249A" w:rsidRPr="000665D6" w:rsidRDefault="0039249A" w:rsidP="0039249A">
            <w:pPr>
              <w:spacing w:after="0"/>
              <w:jc w:val="right"/>
            </w:pPr>
            <w:r w:rsidRPr="000E1B41">
              <w:rPr>
                <w:rFonts w:ascii="Calibri" w:hAnsi="Calibri" w:cs="Calibri"/>
                <w:color w:val="000000"/>
                <w:szCs w:val="22"/>
              </w:rPr>
              <w:t>0.478</w:t>
            </w:r>
          </w:p>
        </w:tc>
        <w:tc>
          <w:tcPr>
            <w:tcW w:w="1220" w:type="dxa"/>
            <w:tcBorders>
              <w:top w:val="nil"/>
              <w:left w:val="nil"/>
              <w:bottom w:val="nil"/>
              <w:right w:val="nil"/>
            </w:tcBorders>
            <w:shd w:val="clear" w:color="auto" w:fill="auto"/>
            <w:noWrap/>
            <w:vAlign w:val="bottom"/>
            <w:hideMark/>
          </w:tcPr>
          <w:p w14:paraId="6ECBAEBC" w14:textId="1A72FC34" w:rsidR="0039249A" w:rsidRPr="000665D6" w:rsidRDefault="0039249A" w:rsidP="0039249A">
            <w:pPr>
              <w:spacing w:after="0"/>
              <w:jc w:val="right"/>
            </w:pPr>
            <w:r w:rsidRPr="000E1B41">
              <w:rPr>
                <w:rFonts w:ascii="Calibri" w:hAnsi="Calibri" w:cs="Calibri"/>
                <w:color w:val="000000"/>
                <w:szCs w:val="22"/>
              </w:rPr>
              <w:t>0.041</w:t>
            </w:r>
          </w:p>
        </w:tc>
        <w:tc>
          <w:tcPr>
            <w:tcW w:w="1220" w:type="dxa"/>
            <w:tcBorders>
              <w:top w:val="nil"/>
              <w:left w:val="nil"/>
              <w:bottom w:val="nil"/>
              <w:right w:val="single" w:sz="4" w:space="0" w:color="auto"/>
            </w:tcBorders>
            <w:shd w:val="clear" w:color="auto" w:fill="auto"/>
            <w:noWrap/>
            <w:vAlign w:val="bottom"/>
          </w:tcPr>
          <w:p w14:paraId="16FB5085" w14:textId="48420F50" w:rsidR="0039249A" w:rsidRPr="000665D6" w:rsidRDefault="0039249A" w:rsidP="0039249A">
            <w:pPr>
              <w:spacing w:after="0"/>
              <w:jc w:val="right"/>
            </w:pPr>
            <w:r w:rsidRPr="000E1B41">
              <w:rPr>
                <w:rFonts w:ascii="Calibri" w:hAnsi="Calibri" w:cs="Calibri"/>
                <w:color w:val="000000"/>
                <w:szCs w:val="22"/>
              </w:rPr>
              <w:t>0.206</w:t>
            </w:r>
          </w:p>
        </w:tc>
        <w:tc>
          <w:tcPr>
            <w:tcW w:w="620" w:type="dxa"/>
            <w:tcBorders>
              <w:top w:val="nil"/>
              <w:left w:val="single" w:sz="4" w:space="0" w:color="auto"/>
              <w:bottom w:val="nil"/>
              <w:right w:val="nil"/>
            </w:tcBorders>
          </w:tcPr>
          <w:p w14:paraId="424CB949" w14:textId="77777777" w:rsidR="0039249A" w:rsidRPr="000665D6" w:rsidRDefault="0039249A" w:rsidP="0039249A">
            <w:pPr>
              <w:spacing w:after="0"/>
              <w:jc w:val="right"/>
            </w:pPr>
          </w:p>
        </w:tc>
        <w:tc>
          <w:tcPr>
            <w:tcW w:w="1220" w:type="dxa"/>
            <w:tcBorders>
              <w:top w:val="nil"/>
              <w:left w:val="nil"/>
              <w:bottom w:val="nil"/>
              <w:right w:val="nil"/>
            </w:tcBorders>
          </w:tcPr>
          <w:p w14:paraId="146CFD7D" w14:textId="77777777" w:rsidR="0039249A" w:rsidRPr="000665D6" w:rsidRDefault="0039249A" w:rsidP="0039249A">
            <w:pPr>
              <w:spacing w:after="0"/>
              <w:jc w:val="right"/>
            </w:pPr>
          </w:p>
        </w:tc>
        <w:tc>
          <w:tcPr>
            <w:tcW w:w="1133" w:type="dxa"/>
            <w:tcBorders>
              <w:top w:val="nil"/>
              <w:left w:val="nil"/>
              <w:bottom w:val="nil"/>
              <w:right w:val="nil"/>
            </w:tcBorders>
          </w:tcPr>
          <w:p w14:paraId="34456154" w14:textId="77777777" w:rsidR="0039249A" w:rsidRPr="000665D6" w:rsidRDefault="0039249A" w:rsidP="0039249A">
            <w:pPr>
              <w:spacing w:after="0"/>
              <w:jc w:val="right"/>
            </w:pPr>
          </w:p>
        </w:tc>
        <w:tc>
          <w:tcPr>
            <w:tcW w:w="1220" w:type="dxa"/>
            <w:tcBorders>
              <w:top w:val="nil"/>
              <w:left w:val="nil"/>
              <w:bottom w:val="nil"/>
              <w:right w:val="nil"/>
            </w:tcBorders>
          </w:tcPr>
          <w:p w14:paraId="64B3A0D7" w14:textId="77777777" w:rsidR="0039249A" w:rsidRPr="000665D6" w:rsidRDefault="0039249A" w:rsidP="0039249A">
            <w:pPr>
              <w:spacing w:after="0"/>
              <w:jc w:val="right"/>
            </w:pPr>
          </w:p>
        </w:tc>
      </w:tr>
      <w:tr w:rsidR="001E2547" w:rsidRPr="008E70D3" w14:paraId="206BB623" w14:textId="77777777" w:rsidTr="0039249A">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39249A" w:rsidRPr="000665D6" w:rsidRDefault="0039249A" w:rsidP="0039249A">
            <w:pPr>
              <w:spacing w:after="0"/>
              <w:jc w:val="right"/>
            </w:pPr>
            <w:r w:rsidRPr="000665D6">
              <w:t>2000</w:t>
            </w:r>
          </w:p>
        </w:tc>
        <w:tc>
          <w:tcPr>
            <w:tcW w:w="1220" w:type="dxa"/>
            <w:tcBorders>
              <w:top w:val="nil"/>
              <w:left w:val="nil"/>
              <w:bottom w:val="single" w:sz="4" w:space="0" w:color="auto"/>
              <w:right w:val="nil"/>
            </w:tcBorders>
            <w:shd w:val="clear" w:color="auto" w:fill="auto"/>
            <w:noWrap/>
            <w:vAlign w:val="bottom"/>
            <w:hideMark/>
          </w:tcPr>
          <w:p w14:paraId="2C576484" w14:textId="29524149" w:rsidR="0039249A" w:rsidRPr="000665D6" w:rsidRDefault="0039249A" w:rsidP="0039249A">
            <w:pPr>
              <w:spacing w:after="0"/>
              <w:jc w:val="right"/>
            </w:pPr>
            <w:r w:rsidRPr="000E1B41">
              <w:rPr>
                <w:rFonts w:ascii="Calibri" w:hAnsi="Calibri" w:cs="Calibri"/>
                <w:color w:val="000000"/>
                <w:szCs w:val="22"/>
              </w:rPr>
              <w:t>0.424</w:t>
            </w:r>
          </w:p>
        </w:tc>
        <w:tc>
          <w:tcPr>
            <w:tcW w:w="1220" w:type="dxa"/>
            <w:tcBorders>
              <w:top w:val="nil"/>
              <w:left w:val="nil"/>
              <w:bottom w:val="single" w:sz="4" w:space="0" w:color="auto"/>
              <w:right w:val="nil"/>
            </w:tcBorders>
            <w:shd w:val="clear" w:color="auto" w:fill="auto"/>
            <w:noWrap/>
            <w:vAlign w:val="bottom"/>
            <w:hideMark/>
          </w:tcPr>
          <w:p w14:paraId="2FB7F45F" w14:textId="539F6376" w:rsidR="0039249A" w:rsidRPr="000665D6" w:rsidRDefault="0039249A" w:rsidP="0039249A">
            <w:pPr>
              <w:spacing w:after="0"/>
              <w:jc w:val="right"/>
            </w:pPr>
            <w:r w:rsidRPr="000E1B41">
              <w:rPr>
                <w:rFonts w:ascii="Calibri" w:hAnsi="Calibri" w:cs="Calibri"/>
                <w:color w:val="000000"/>
                <w:szCs w:val="22"/>
              </w:rPr>
              <w:t>0.037</w:t>
            </w:r>
          </w:p>
        </w:tc>
        <w:tc>
          <w:tcPr>
            <w:tcW w:w="1220" w:type="dxa"/>
            <w:tcBorders>
              <w:top w:val="nil"/>
              <w:left w:val="nil"/>
              <w:bottom w:val="single" w:sz="4" w:space="0" w:color="auto"/>
              <w:right w:val="single" w:sz="4" w:space="0" w:color="auto"/>
            </w:tcBorders>
            <w:shd w:val="clear" w:color="auto" w:fill="auto"/>
            <w:noWrap/>
            <w:vAlign w:val="bottom"/>
          </w:tcPr>
          <w:p w14:paraId="3F26A0E0" w14:textId="24B78CD2" w:rsidR="0039249A" w:rsidRPr="000665D6" w:rsidRDefault="0039249A" w:rsidP="0039249A">
            <w:pPr>
              <w:spacing w:after="0"/>
              <w:jc w:val="right"/>
            </w:pPr>
            <w:r w:rsidRPr="000E1B41">
              <w:rPr>
                <w:rFonts w:ascii="Calibri" w:hAnsi="Calibri" w:cs="Calibri"/>
                <w:color w:val="000000"/>
                <w:szCs w:val="22"/>
              </w:rPr>
              <w:t>0.186</w:t>
            </w:r>
          </w:p>
        </w:tc>
        <w:tc>
          <w:tcPr>
            <w:tcW w:w="620" w:type="dxa"/>
            <w:tcBorders>
              <w:top w:val="nil"/>
              <w:left w:val="single" w:sz="4" w:space="0" w:color="auto"/>
              <w:bottom w:val="single" w:sz="4" w:space="0" w:color="auto"/>
              <w:right w:val="nil"/>
            </w:tcBorders>
          </w:tcPr>
          <w:p w14:paraId="47F68C56" w14:textId="77777777" w:rsidR="0039249A" w:rsidRPr="000665D6" w:rsidRDefault="0039249A" w:rsidP="0039249A">
            <w:pPr>
              <w:spacing w:after="0"/>
              <w:jc w:val="right"/>
            </w:pPr>
          </w:p>
        </w:tc>
        <w:tc>
          <w:tcPr>
            <w:tcW w:w="1220" w:type="dxa"/>
            <w:tcBorders>
              <w:top w:val="nil"/>
              <w:left w:val="nil"/>
              <w:bottom w:val="single" w:sz="4" w:space="0" w:color="auto"/>
              <w:right w:val="nil"/>
            </w:tcBorders>
          </w:tcPr>
          <w:p w14:paraId="5872ACB6" w14:textId="77777777" w:rsidR="0039249A" w:rsidRPr="000665D6" w:rsidRDefault="0039249A" w:rsidP="0039249A">
            <w:pPr>
              <w:spacing w:after="0"/>
              <w:jc w:val="right"/>
            </w:pPr>
          </w:p>
        </w:tc>
        <w:tc>
          <w:tcPr>
            <w:tcW w:w="1133" w:type="dxa"/>
            <w:tcBorders>
              <w:top w:val="nil"/>
              <w:left w:val="nil"/>
              <w:bottom w:val="single" w:sz="4" w:space="0" w:color="auto"/>
              <w:right w:val="nil"/>
            </w:tcBorders>
          </w:tcPr>
          <w:p w14:paraId="4258AA6B" w14:textId="77777777" w:rsidR="0039249A" w:rsidRPr="000665D6" w:rsidRDefault="0039249A" w:rsidP="0039249A">
            <w:pPr>
              <w:spacing w:after="0"/>
              <w:jc w:val="right"/>
            </w:pPr>
          </w:p>
        </w:tc>
        <w:tc>
          <w:tcPr>
            <w:tcW w:w="1220" w:type="dxa"/>
            <w:tcBorders>
              <w:top w:val="nil"/>
              <w:left w:val="nil"/>
              <w:bottom w:val="single" w:sz="4" w:space="0" w:color="auto"/>
              <w:right w:val="nil"/>
            </w:tcBorders>
          </w:tcPr>
          <w:p w14:paraId="5E8E9EB7" w14:textId="77777777" w:rsidR="0039249A" w:rsidRPr="000665D6" w:rsidRDefault="0039249A" w:rsidP="0039249A">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268AB3C4" w14:textId="6C211391" w:rsidR="001F6076" w:rsidRDefault="001F6076" w:rsidP="001F6076">
      <w:pPr>
        <w:pStyle w:val="Caption"/>
        <w:keepNext/>
        <w:ind w:left="1080" w:hanging="1080"/>
        <w:rPr>
          <w:szCs w:val="22"/>
        </w:rPr>
      </w:pPr>
      <w:r w:rsidRPr="00506E54">
        <w:rPr>
          <w:szCs w:val="22"/>
        </w:rPr>
        <w:lastRenderedPageBreak/>
        <w:t>Table 2.</w:t>
      </w:r>
      <w:r w:rsidRPr="00B015AD">
        <w:fldChar w:fldCharType="begin"/>
      </w:r>
      <w:r w:rsidRPr="00506E54">
        <w:rPr>
          <w:szCs w:val="22"/>
        </w:rPr>
        <w:instrText xml:space="preserve"> SEQ Table \* ARABIC </w:instrText>
      </w:r>
      <w:r w:rsidRPr="00B015AD">
        <w:fldChar w:fldCharType="separate"/>
      </w:r>
      <w:r>
        <w:rPr>
          <w:noProof/>
          <w:szCs w:val="22"/>
        </w:rPr>
        <w:t>23</w:t>
      </w:r>
      <w:r w:rsidRPr="00B015AD">
        <w:fldChar w:fldCharType="end"/>
      </w:r>
      <w:r w:rsidRPr="00506E54">
        <w:rPr>
          <w:szCs w:val="22"/>
        </w:rPr>
        <w:t xml:space="preserve"> – </w:t>
      </w:r>
      <w:r>
        <w:rPr>
          <w:szCs w:val="22"/>
        </w:rPr>
        <w:t>Model 19.1 parameters and reference estimates MLE and MCMC derived. SSB is calculated for January 1 in this table. FSSB100% is female unfished spawning biomass from Stock Synthesis calculated using 1977-</w:t>
      </w:r>
      <w:r w:rsidR="0039249A">
        <w:rPr>
          <w:szCs w:val="22"/>
        </w:rPr>
        <w:t xml:space="preserve">2018 </w:t>
      </w:r>
      <w:r>
        <w:rPr>
          <w:szCs w:val="22"/>
        </w:rPr>
        <w:t xml:space="preserve">as reference.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6"/>
        <w:gridCol w:w="1184"/>
        <w:gridCol w:w="900"/>
        <w:gridCol w:w="1170"/>
        <w:gridCol w:w="900"/>
        <w:gridCol w:w="1080"/>
      </w:tblGrid>
      <w:tr w:rsidR="001F6076" w14:paraId="70F81B0E" w14:textId="77777777" w:rsidTr="00A6570D">
        <w:trPr>
          <w:cantSplit/>
          <w:trHeight w:hRule="exact" w:val="360"/>
          <w:jc w:val="center"/>
        </w:trPr>
        <w:tc>
          <w:tcPr>
            <w:tcW w:w="1876" w:type="dxa"/>
            <w:tcBorders>
              <w:top w:val="single" w:sz="4" w:space="0" w:color="auto"/>
            </w:tcBorders>
            <w:shd w:val="clear" w:color="auto" w:fill="DEEAF6" w:themeFill="accent1" w:themeFillTint="33"/>
          </w:tcPr>
          <w:p w14:paraId="321F30FC" w14:textId="77777777" w:rsidR="001F6076" w:rsidRPr="00A6570D" w:rsidRDefault="001F6076" w:rsidP="003A27E2">
            <w:pPr>
              <w:jc w:val="center"/>
              <w:rPr>
                <w:b/>
                <w:sz w:val="20"/>
              </w:rPr>
            </w:pPr>
          </w:p>
        </w:tc>
        <w:tc>
          <w:tcPr>
            <w:tcW w:w="2084" w:type="dxa"/>
            <w:gridSpan w:val="2"/>
            <w:tcBorders>
              <w:top w:val="single" w:sz="4" w:space="0" w:color="auto"/>
            </w:tcBorders>
            <w:shd w:val="clear" w:color="auto" w:fill="DEEAF6" w:themeFill="accent1" w:themeFillTint="33"/>
          </w:tcPr>
          <w:p w14:paraId="71A6F1A9" w14:textId="77777777" w:rsidR="001F6076" w:rsidRPr="00A6570D" w:rsidRDefault="001F6076" w:rsidP="003A27E2">
            <w:pPr>
              <w:jc w:val="center"/>
              <w:rPr>
                <w:b/>
                <w:sz w:val="20"/>
              </w:rPr>
            </w:pPr>
            <w:r w:rsidRPr="00A6570D">
              <w:rPr>
                <w:b/>
                <w:sz w:val="20"/>
              </w:rPr>
              <w:t>MLE estimates</w:t>
            </w:r>
          </w:p>
        </w:tc>
        <w:tc>
          <w:tcPr>
            <w:tcW w:w="3150" w:type="dxa"/>
            <w:gridSpan w:val="3"/>
            <w:tcBorders>
              <w:top w:val="single" w:sz="4" w:space="0" w:color="auto"/>
            </w:tcBorders>
            <w:shd w:val="clear" w:color="auto" w:fill="DEEAF6" w:themeFill="accent1" w:themeFillTint="33"/>
          </w:tcPr>
          <w:p w14:paraId="2C91D07D" w14:textId="77777777" w:rsidR="001F6076" w:rsidRPr="00A6570D" w:rsidRDefault="001F6076" w:rsidP="003A27E2">
            <w:pPr>
              <w:jc w:val="center"/>
              <w:rPr>
                <w:b/>
                <w:sz w:val="20"/>
              </w:rPr>
            </w:pPr>
            <w:r w:rsidRPr="00A6570D">
              <w:rPr>
                <w:b/>
                <w:sz w:val="20"/>
              </w:rPr>
              <w:t>MCMC posterior distribution</w:t>
            </w:r>
          </w:p>
        </w:tc>
      </w:tr>
      <w:tr w:rsidR="001E2547" w14:paraId="48E37B4C" w14:textId="77777777" w:rsidTr="00A6570D">
        <w:trPr>
          <w:cantSplit/>
          <w:trHeight w:hRule="exact" w:val="360"/>
          <w:jc w:val="center"/>
        </w:trPr>
        <w:tc>
          <w:tcPr>
            <w:tcW w:w="1876" w:type="dxa"/>
            <w:tcBorders>
              <w:bottom w:val="single" w:sz="4" w:space="0" w:color="auto"/>
            </w:tcBorders>
            <w:shd w:val="clear" w:color="auto" w:fill="DEEAF6" w:themeFill="accent1" w:themeFillTint="33"/>
          </w:tcPr>
          <w:p w14:paraId="7932EB82" w14:textId="77777777" w:rsidR="001F6076" w:rsidRPr="00A6570D" w:rsidRDefault="001F6076" w:rsidP="003A27E2">
            <w:pPr>
              <w:jc w:val="center"/>
              <w:rPr>
                <w:b/>
                <w:sz w:val="20"/>
              </w:rPr>
            </w:pPr>
          </w:p>
        </w:tc>
        <w:tc>
          <w:tcPr>
            <w:tcW w:w="1184" w:type="dxa"/>
            <w:tcBorders>
              <w:bottom w:val="single" w:sz="4" w:space="0" w:color="auto"/>
            </w:tcBorders>
            <w:shd w:val="clear" w:color="auto" w:fill="DEEAF6" w:themeFill="accent1" w:themeFillTint="33"/>
          </w:tcPr>
          <w:p w14:paraId="3181CB25" w14:textId="77777777" w:rsidR="001F6076" w:rsidRPr="00A6570D" w:rsidRDefault="001F6076" w:rsidP="003A27E2">
            <w:pPr>
              <w:jc w:val="right"/>
              <w:rPr>
                <w:b/>
                <w:sz w:val="20"/>
              </w:rPr>
            </w:pPr>
            <w:r w:rsidRPr="00A6570D">
              <w:rPr>
                <w:b/>
                <w:sz w:val="20"/>
              </w:rPr>
              <w:t>MLE</w:t>
            </w:r>
          </w:p>
        </w:tc>
        <w:tc>
          <w:tcPr>
            <w:tcW w:w="900" w:type="dxa"/>
            <w:tcBorders>
              <w:bottom w:val="single" w:sz="4" w:space="0" w:color="auto"/>
            </w:tcBorders>
            <w:shd w:val="clear" w:color="auto" w:fill="DEEAF6" w:themeFill="accent1" w:themeFillTint="33"/>
          </w:tcPr>
          <w:p w14:paraId="5B5B1A17" w14:textId="77777777" w:rsidR="001F6076" w:rsidRPr="00A6570D" w:rsidRDefault="001F6076" w:rsidP="003A27E2">
            <w:pPr>
              <w:jc w:val="right"/>
              <w:rPr>
                <w:b/>
                <w:sz w:val="20"/>
              </w:rPr>
            </w:pPr>
            <w:r w:rsidRPr="00A6570D">
              <w:rPr>
                <w:b/>
                <w:sz w:val="20"/>
              </w:rPr>
              <w:t>σ</w:t>
            </w:r>
          </w:p>
        </w:tc>
        <w:tc>
          <w:tcPr>
            <w:tcW w:w="1170" w:type="dxa"/>
            <w:tcBorders>
              <w:bottom w:val="single" w:sz="4" w:space="0" w:color="auto"/>
            </w:tcBorders>
            <w:shd w:val="clear" w:color="auto" w:fill="DEEAF6" w:themeFill="accent1" w:themeFillTint="33"/>
          </w:tcPr>
          <w:p w14:paraId="5104C16A" w14:textId="77777777" w:rsidR="001F6076" w:rsidRPr="00A6570D" w:rsidRDefault="001F6076" w:rsidP="003A27E2">
            <w:pPr>
              <w:jc w:val="right"/>
              <w:rPr>
                <w:b/>
                <w:sz w:val="20"/>
              </w:rPr>
            </w:pPr>
            <w:r w:rsidRPr="00A6570D">
              <w:rPr>
                <w:b/>
                <w:sz w:val="20"/>
              </w:rPr>
              <w:t>50%</w:t>
            </w:r>
          </w:p>
        </w:tc>
        <w:tc>
          <w:tcPr>
            <w:tcW w:w="900" w:type="dxa"/>
            <w:tcBorders>
              <w:bottom w:val="single" w:sz="4" w:space="0" w:color="auto"/>
            </w:tcBorders>
            <w:shd w:val="clear" w:color="auto" w:fill="DEEAF6" w:themeFill="accent1" w:themeFillTint="33"/>
          </w:tcPr>
          <w:p w14:paraId="3E7CF046" w14:textId="77777777" w:rsidR="001F6076" w:rsidRPr="00A6570D" w:rsidRDefault="001F6076" w:rsidP="003A27E2">
            <w:pPr>
              <w:jc w:val="right"/>
              <w:rPr>
                <w:b/>
                <w:sz w:val="20"/>
              </w:rPr>
            </w:pPr>
            <w:r w:rsidRPr="00A6570D">
              <w:rPr>
                <w:b/>
                <w:sz w:val="20"/>
              </w:rPr>
              <w:t>2.5%</w:t>
            </w:r>
          </w:p>
        </w:tc>
        <w:tc>
          <w:tcPr>
            <w:tcW w:w="1080" w:type="dxa"/>
            <w:tcBorders>
              <w:bottom w:val="single" w:sz="4" w:space="0" w:color="auto"/>
            </w:tcBorders>
            <w:shd w:val="clear" w:color="auto" w:fill="DEEAF6" w:themeFill="accent1" w:themeFillTint="33"/>
          </w:tcPr>
          <w:p w14:paraId="5A1A956E" w14:textId="77777777" w:rsidR="001F6076" w:rsidRPr="00A6570D" w:rsidRDefault="001F6076" w:rsidP="003A27E2">
            <w:pPr>
              <w:jc w:val="right"/>
              <w:rPr>
                <w:b/>
                <w:sz w:val="20"/>
              </w:rPr>
            </w:pPr>
            <w:r w:rsidRPr="00A6570D">
              <w:rPr>
                <w:b/>
                <w:sz w:val="20"/>
              </w:rPr>
              <w:t>97.5%</w:t>
            </w:r>
          </w:p>
        </w:tc>
      </w:tr>
      <w:tr w:rsidR="001F6076" w14:paraId="596EB69B" w14:textId="77777777" w:rsidTr="00A6570D">
        <w:trPr>
          <w:cantSplit/>
          <w:trHeight w:hRule="exact" w:val="360"/>
          <w:jc w:val="center"/>
        </w:trPr>
        <w:tc>
          <w:tcPr>
            <w:tcW w:w="1876" w:type="dxa"/>
          </w:tcPr>
          <w:p w14:paraId="59FDE062" w14:textId="77777777" w:rsidR="001F6076" w:rsidRPr="00A6570D" w:rsidRDefault="001F6076" w:rsidP="003A27E2">
            <w:pPr>
              <w:rPr>
                <w:sz w:val="20"/>
              </w:rPr>
            </w:pPr>
            <w:r w:rsidRPr="00A6570D">
              <w:rPr>
                <w:sz w:val="20"/>
              </w:rPr>
              <w:t>M</w:t>
            </w:r>
            <w:r w:rsidRPr="00A6570D">
              <w:rPr>
                <w:sz w:val="20"/>
                <w:vertAlign w:val="subscript"/>
              </w:rPr>
              <w:t>Standard</w:t>
            </w:r>
          </w:p>
        </w:tc>
        <w:tc>
          <w:tcPr>
            <w:tcW w:w="1184" w:type="dxa"/>
            <w:vAlign w:val="bottom"/>
          </w:tcPr>
          <w:p w14:paraId="7B95FE44" w14:textId="4BF884A8" w:rsidR="001F6076" w:rsidRPr="00A6570D" w:rsidRDefault="00A3291E" w:rsidP="003A27E2">
            <w:pPr>
              <w:jc w:val="right"/>
              <w:rPr>
                <w:sz w:val="20"/>
              </w:rPr>
            </w:pPr>
            <w:r w:rsidRPr="00A6570D">
              <w:rPr>
                <w:sz w:val="20"/>
              </w:rPr>
              <w:t>0.4665</w:t>
            </w:r>
          </w:p>
        </w:tc>
        <w:tc>
          <w:tcPr>
            <w:tcW w:w="900" w:type="dxa"/>
            <w:vAlign w:val="bottom"/>
          </w:tcPr>
          <w:p w14:paraId="444881C5" w14:textId="382B520C" w:rsidR="001F6076" w:rsidRPr="00A6570D" w:rsidRDefault="00A3291E">
            <w:pPr>
              <w:jc w:val="right"/>
              <w:rPr>
                <w:sz w:val="20"/>
              </w:rPr>
            </w:pPr>
            <w:r w:rsidRPr="00A6570D">
              <w:rPr>
                <w:sz w:val="20"/>
              </w:rPr>
              <w:t>0.0217</w:t>
            </w:r>
          </w:p>
        </w:tc>
        <w:tc>
          <w:tcPr>
            <w:tcW w:w="1170" w:type="dxa"/>
            <w:vAlign w:val="bottom"/>
          </w:tcPr>
          <w:p w14:paraId="2CA74134" w14:textId="70F767CE" w:rsidR="001F6076" w:rsidRPr="00A6570D" w:rsidRDefault="001F6076">
            <w:pPr>
              <w:jc w:val="right"/>
              <w:rPr>
                <w:sz w:val="20"/>
              </w:rPr>
            </w:pPr>
            <w:r w:rsidRPr="00A6570D">
              <w:rPr>
                <w:sz w:val="20"/>
              </w:rPr>
              <w:t>0.</w:t>
            </w:r>
            <w:r w:rsidR="0039249A" w:rsidRPr="00A6570D">
              <w:rPr>
                <w:sz w:val="20"/>
              </w:rPr>
              <w:t>4608</w:t>
            </w:r>
          </w:p>
        </w:tc>
        <w:tc>
          <w:tcPr>
            <w:tcW w:w="900" w:type="dxa"/>
            <w:vAlign w:val="bottom"/>
          </w:tcPr>
          <w:p w14:paraId="277D2B2E" w14:textId="5E5634AF" w:rsidR="001F6076" w:rsidRPr="00A6570D" w:rsidRDefault="001F6076" w:rsidP="003A27E2">
            <w:pPr>
              <w:jc w:val="right"/>
              <w:rPr>
                <w:sz w:val="20"/>
              </w:rPr>
            </w:pPr>
            <w:r w:rsidRPr="00A6570D">
              <w:rPr>
                <w:sz w:val="20"/>
              </w:rPr>
              <w:t>0.4</w:t>
            </w:r>
            <w:r w:rsidR="0039249A" w:rsidRPr="00A6570D">
              <w:rPr>
                <w:sz w:val="20"/>
              </w:rPr>
              <w:t>169</w:t>
            </w:r>
          </w:p>
        </w:tc>
        <w:tc>
          <w:tcPr>
            <w:tcW w:w="1080" w:type="dxa"/>
            <w:vAlign w:val="bottom"/>
          </w:tcPr>
          <w:p w14:paraId="07EE3B89" w14:textId="2C2FF850" w:rsidR="001F6076" w:rsidRPr="00A6570D" w:rsidRDefault="001F6076">
            <w:pPr>
              <w:jc w:val="right"/>
              <w:rPr>
                <w:sz w:val="20"/>
              </w:rPr>
            </w:pPr>
            <w:r w:rsidRPr="00A6570D">
              <w:rPr>
                <w:sz w:val="20"/>
              </w:rPr>
              <w:t>0.</w:t>
            </w:r>
            <w:r w:rsidR="0039249A" w:rsidRPr="00A6570D">
              <w:rPr>
                <w:sz w:val="20"/>
              </w:rPr>
              <w:t>4992</w:t>
            </w:r>
          </w:p>
        </w:tc>
      </w:tr>
      <w:tr w:rsidR="001F6076" w14:paraId="6E2809E2" w14:textId="77777777" w:rsidTr="00A6570D">
        <w:trPr>
          <w:cantSplit/>
          <w:trHeight w:hRule="exact" w:val="360"/>
          <w:jc w:val="center"/>
        </w:trPr>
        <w:tc>
          <w:tcPr>
            <w:tcW w:w="1876" w:type="dxa"/>
          </w:tcPr>
          <w:p w14:paraId="07604F39" w14:textId="77777777" w:rsidR="001F6076" w:rsidRPr="00A6570D" w:rsidRDefault="001F6076" w:rsidP="003A27E2">
            <w:pPr>
              <w:rPr>
                <w:sz w:val="20"/>
              </w:rPr>
            </w:pPr>
            <w:r w:rsidRPr="00A6570D">
              <w:rPr>
                <w:sz w:val="20"/>
              </w:rPr>
              <w:t>M</w:t>
            </w:r>
            <w:r w:rsidRPr="00A6570D">
              <w:rPr>
                <w:sz w:val="20"/>
                <w:vertAlign w:val="subscript"/>
              </w:rPr>
              <w:t>2014-2016</w:t>
            </w:r>
          </w:p>
        </w:tc>
        <w:tc>
          <w:tcPr>
            <w:tcW w:w="1184" w:type="dxa"/>
            <w:vAlign w:val="bottom"/>
          </w:tcPr>
          <w:p w14:paraId="14CBFB4D" w14:textId="4755EDA1" w:rsidR="001F6076" w:rsidRPr="00A6570D" w:rsidRDefault="00A3291E" w:rsidP="003A27E2">
            <w:pPr>
              <w:jc w:val="right"/>
              <w:rPr>
                <w:sz w:val="20"/>
              </w:rPr>
            </w:pPr>
            <w:r w:rsidRPr="00A6570D">
              <w:rPr>
                <w:color w:val="000000"/>
                <w:sz w:val="20"/>
              </w:rPr>
              <w:t>0.8231</w:t>
            </w:r>
          </w:p>
        </w:tc>
        <w:tc>
          <w:tcPr>
            <w:tcW w:w="900" w:type="dxa"/>
            <w:vAlign w:val="bottom"/>
          </w:tcPr>
          <w:p w14:paraId="70747849" w14:textId="3859A31B" w:rsidR="001F6076" w:rsidRPr="00A6570D" w:rsidRDefault="00A3291E" w:rsidP="003A27E2">
            <w:pPr>
              <w:jc w:val="right"/>
              <w:rPr>
                <w:sz w:val="20"/>
              </w:rPr>
            </w:pPr>
            <w:r w:rsidRPr="00A6570D">
              <w:rPr>
                <w:color w:val="000000"/>
                <w:sz w:val="20"/>
              </w:rPr>
              <w:t>0.0540</w:t>
            </w:r>
          </w:p>
        </w:tc>
        <w:tc>
          <w:tcPr>
            <w:tcW w:w="1170" w:type="dxa"/>
            <w:vAlign w:val="bottom"/>
          </w:tcPr>
          <w:p w14:paraId="3F377504" w14:textId="61D30AAA" w:rsidR="001F6076" w:rsidRPr="00A6570D" w:rsidRDefault="001F6076">
            <w:pPr>
              <w:jc w:val="right"/>
              <w:rPr>
                <w:sz w:val="20"/>
              </w:rPr>
            </w:pPr>
            <w:r w:rsidRPr="00A6570D">
              <w:rPr>
                <w:sz w:val="20"/>
              </w:rPr>
              <w:t>0.</w:t>
            </w:r>
            <w:r w:rsidR="0039249A" w:rsidRPr="00A6570D">
              <w:rPr>
                <w:sz w:val="20"/>
              </w:rPr>
              <w:t>8134</w:t>
            </w:r>
          </w:p>
        </w:tc>
        <w:tc>
          <w:tcPr>
            <w:tcW w:w="900" w:type="dxa"/>
            <w:vAlign w:val="bottom"/>
          </w:tcPr>
          <w:p w14:paraId="4D90F4E4" w14:textId="784CFD03" w:rsidR="001F6076" w:rsidRPr="00A6570D" w:rsidRDefault="001F6076">
            <w:pPr>
              <w:jc w:val="right"/>
              <w:rPr>
                <w:sz w:val="20"/>
              </w:rPr>
            </w:pPr>
            <w:r w:rsidRPr="00A6570D">
              <w:rPr>
                <w:sz w:val="20"/>
              </w:rPr>
              <w:t>0.</w:t>
            </w:r>
            <w:r w:rsidR="0039249A" w:rsidRPr="00A6570D">
              <w:rPr>
                <w:sz w:val="20"/>
              </w:rPr>
              <w:t>6982</w:t>
            </w:r>
          </w:p>
        </w:tc>
        <w:tc>
          <w:tcPr>
            <w:tcW w:w="1080" w:type="dxa"/>
            <w:vAlign w:val="bottom"/>
          </w:tcPr>
          <w:p w14:paraId="4D0FB1E2" w14:textId="3C935373" w:rsidR="001F6076" w:rsidRPr="00A6570D" w:rsidRDefault="001F6076">
            <w:pPr>
              <w:jc w:val="right"/>
              <w:rPr>
                <w:sz w:val="20"/>
              </w:rPr>
            </w:pPr>
            <w:r w:rsidRPr="00A6570D">
              <w:rPr>
                <w:sz w:val="20"/>
              </w:rPr>
              <w:t>0.</w:t>
            </w:r>
            <w:r w:rsidR="0039249A" w:rsidRPr="00A6570D">
              <w:rPr>
                <w:sz w:val="20"/>
              </w:rPr>
              <w:t>9252</w:t>
            </w:r>
          </w:p>
        </w:tc>
      </w:tr>
      <w:tr w:rsidR="001F6076" w14:paraId="168FF2FE" w14:textId="77777777" w:rsidTr="00A6570D">
        <w:trPr>
          <w:cantSplit/>
          <w:trHeight w:hRule="exact" w:val="360"/>
          <w:jc w:val="center"/>
        </w:trPr>
        <w:tc>
          <w:tcPr>
            <w:tcW w:w="1876" w:type="dxa"/>
          </w:tcPr>
          <w:p w14:paraId="11101AB1" w14:textId="77777777" w:rsidR="001F6076" w:rsidRPr="00A6570D" w:rsidRDefault="001F6076" w:rsidP="003A27E2">
            <w:pPr>
              <w:rPr>
                <w:sz w:val="20"/>
              </w:rPr>
            </w:pPr>
            <w:r w:rsidRPr="00A6570D">
              <w:rPr>
                <w:sz w:val="20"/>
              </w:rPr>
              <w:t>Von Bert K</w:t>
            </w:r>
          </w:p>
        </w:tc>
        <w:tc>
          <w:tcPr>
            <w:tcW w:w="1184" w:type="dxa"/>
            <w:vAlign w:val="bottom"/>
          </w:tcPr>
          <w:p w14:paraId="31DCA7E2" w14:textId="2F2E7389" w:rsidR="001F6076" w:rsidRPr="00A6570D" w:rsidRDefault="00A3291E" w:rsidP="003A27E2">
            <w:pPr>
              <w:jc w:val="right"/>
              <w:rPr>
                <w:sz w:val="20"/>
              </w:rPr>
            </w:pPr>
            <w:r w:rsidRPr="00A6570D">
              <w:rPr>
                <w:color w:val="000000"/>
                <w:sz w:val="20"/>
              </w:rPr>
              <w:t>0.1686</w:t>
            </w:r>
          </w:p>
        </w:tc>
        <w:tc>
          <w:tcPr>
            <w:tcW w:w="900" w:type="dxa"/>
            <w:vAlign w:val="bottom"/>
          </w:tcPr>
          <w:p w14:paraId="792149B0" w14:textId="0ACDDF98" w:rsidR="001F6076" w:rsidRPr="00A6570D" w:rsidRDefault="00A3291E">
            <w:pPr>
              <w:jc w:val="right"/>
              <w:rPr>
                <w:sz w:val="20"/>
              </w:rPr>
            </w:pPr>
            <w:r w:rsidRPr="00A6570D">
              <w:rPr>
                <w:color w:val="000000"/>
                <w:sz w:val="20"/>
              </w:rPr>
              <w:t>0.0002</w:t>
            </w:r>
          </w:p>
        </w:tc>
        <w:tc>
          <w:tcPr>
            <w:tcW w:w="1170" w:type="dxa"/>
            <w:vAlign w:val="bottom"/>
          </w:tcPr>
          <w:p w14:paraId="0D14D4CF" w14:textId="17077ADA" w:rsidR="001F6076" w:rsidRPr="00A6570D" w:rsidRDefault="001F6076">
            <w:pPr>
              <w:jc w:val="right"/>
              <w:rPr>
                <w:sz w:val="20"/>
              </w:rPr>
            </w:pPr>
            <w:r w:rsidRPr="00A6570D">
              <w:rPr>
                <w:sz w:val="20"/>
              </w:rPr>
              <w:t>0.</w:t>
            </w:r>
            <w:r w:rsidR="0039249A" w:rsidRPr="00A6570D">
              <w:rPr>
                <w:sz w:val="20"/>
              </w:rPr>
              <w:t>1675</w:t>
            </w:r>
          </w:p>
        </w:tc>
        <w:tc>
          <w:tcPr>
            <w:tcW w:w="900" w:type="dxa"/>
            <w:vAlign w:val="bottom"/>
          </w:tcPr>
          <w:p w14:paraId="7334C404" w14:textId="1500AC41" w:rsidR="001F6076" w:rsidRPr="00A6570D" w:rsidRDefault="001F6076">
            <w:pPr>
              <w:jc w:val="right"/>
              <w:rPr>
                <w:sz w:val="20"/>
              </w:rPr>
            </w:pPr>
            <w:r w:rsidRPr="00A6570D">
              <w:rPr>
                <w:sz w:val="20"/>
              </w:rPr>
              <w:t>0.1</w:t>
            </w:r>
            <w:r w:rsidR="00DF0263" w:rsidRPr="00A6570D">
              <w:rPr>
                <w:sz w:val="20"/>
              </w:rPr>
              <w:t>638</w:t>
            </w:r>
          </w:p>
        </w:tc>
        <w:tc>
          <w:tcPr>
            <w:tcW w:w="1080" w:type="dxa"/>
            <w:vAlign w:val="bottom"/>
          </w:tcPr>
          <w:p w14:paraId="4A50BDD8" w14:textId="55DCEFC9" w:rsidR="001F6076" w:rsidRPr="00A6570D" w:rsidRDefault="001F6076">
            <w:pPr>
              <w:jc w:val="right"/>
              <w:rPr>
                <w:sz w:val="20"/>
              </w:rPr>
            </w:pPr>
            <w:r w:rsidRPr="00A6570D">
              <w:rPr>
                <w:sz w:val="20"/>
              </w:rPr>
              <w:t>0.1</w:t>
            </w:r>
            <w:r w:rsidR="00DF0263" w:rsidRPr="00A6570D">
              <w:rPr>
                <w:sz w:val="20"/>
              </w:rPr>
              <w:t>713</w:t>
            </w:r>
          </w:p>
        </w:tc>
      </w:tr>
      <w:tr w:rsidR="001F6076" w14:paraId="1B3873BE" w14:textId="77777777" w:rsidTr="00A6570D">
        <w:trPr>
          <w:cantSplit/>
          <w:trHeight w:hRule="exact" w:val="360"/>
          <w:jc w:val="center"/>
        </w:trPr>
        <w:tc>
          <w:tcPr>
            <w:tcW w:w="1876" w:type="dxa"/>
          </w:tcPr>
          <w:p w14:paraId="2B69C6DA" w14:textId="77777777" w:rsidR="001F6076" w:rsidRPr="00A6570D" w:rsidRDefault="001F6076" w:rsidP="003A27E2">
            <w:pPr>
              <w:rPr>
                <w:sz w:val="20"/>
              </w:rPr>
            </w:pPr>
            <w:r w:rsidRPr="00A6570D">
              <w:rPr>
                <w:sz w:val="20"/>
              </w:rPr>
              <w:t>Lmin</w:t>
            </w:r>
          </w:p>
        </w:tc>
        <w:tc>
          <w:tcPr>
            <w:tcW w:w="1184" w:type="dxa"/>
            <w:vAlign w:val="bottom"/>
          </w:tcPr>
          <w:p w14:paraId="13FE651A" w14:textId="17E7D860" w:rsidR="001F6076" w:rsidRPr="00A6570D" w:rsidRDefault="00A3291E" w:rsidP="003A27E2">
            <w:pPr>
              <w:jc w:val="right"/>
              <w:rPr>
                <w:sz w:val="20"/>
              </w:rPr>
            </w:pPr>
            <w:r w:rsidRPr="00A6570D">
              <w:rPr>
                <w:color w:val="000000"/>
                <w:sz w:val="20"/>
              </w:rPr>
              <w:t>12.0887</w:t>
            </w:r>
          </w:p>
        </w:tc>
        <w:tc>
          <w:tcPr>
            <w:tcW w:w="900" w:type="dxa"/>
            <w:vAlign w:val="bottom"/>
          </w:tcPr>
          <w:p w14:paraId="21794A00" w14:textId="11681C5A" w:rsidR="001F6076" w:rsidRPr="00A6570D" w:rsidRDefault="00A3291E" w:rsidP="003A27E2">
            <w:pPr>
              <w:jc w:val="right"/>
              <w:rPr>
                <w:sz w:val="20"/>
              </w:rPr>
            </w:pPr>
            <w:r w:rsidRPr="00A6570D">
              <w:rPr>
                <w:color w:val="000000"/>
                <w:sz w:val="20"/>
              </w:rPr>
              <w:t>0.3670</w:t>
            </w:r>
          </w:p>
        </w:tc>
        <w:tc>
          <w:tcPr>
            <w:tcW w:w="1170" w:type="dxa"/>
            <w:vAlign w:val="bottom"/>
          </w:tcPr>
          <w:p w14:paraId="45189447" w14:textId="621468C2" w:rsidR="001F6076" w:rsidRPr="00A6570D" w:rsidRDefault="00DF0263">
            <w:pPr>
              <w:jc w:val="right"/>
              <w:rPr>
                <w:sz w:val="20"/>
              </w:rPr>
            </w:pPr>
            <w:r w:rsidRPr="00A6570D">
              <w:rPr>
                <w:sz w:val="20"/>
              </w:rPr>
              <w:t>12.1361</w:t>
            </w:r>
          </w:p>
        </w:tc>
        <w:tc>
          <w:tcPr>
            <w:tcW w:w="900" w:type="dxa"/>
            <w:vAlign w:val="bottom"/>
          </w:tcPr>
          <w:p w14:paraId="5AFD3D0F" w14:textId="4403BFEE" w:rsidR="001F6076" w:rsidRPr="00A6570D" w:rsidRDefault="00DF0263">
            <w:pPr>
              <w:jc w:val="right"/>
              <w:rPr>
                <w:sz w:val="20"/>
              </w:rPr>
            </w:pPr>
            <w:r w:rsidRPr="00A6570D">
              <w:rPr>
                <w:sz w:val="20"/>
              </w:rPr>
              <w:t>11</w:t>
            </w:r>
            <w:r w:rsidR="001F6076" w:rsidRPr="00A6570D">
              <w:rPr>
                <w:sz w:val="20"/>
              </w:rPr>
              <w:t>.</w:t>
            </w:r>
            <w:r w:rsidRPr="00A6570D">
              <w:rPr>
                <w:sz w:val="20"/>
              </w:rPr>
              <w:t>3935</w:t>
            </w:r>
          </w:p>
        </w:tc>
        <w:tc>
          <w:tcPr>
            <w:tcW w:w="1080" w:type="dxa"/>
            <w:vAlign w:val="bottom"/>
          </w:tcPr>
          <w:p w14:paraId="401C5D6A" w14:textId="5EE6E50D" w:rsidR="001F6076" w:rsidRPr="00A6570D" w:rsidRDefault="00DF0263">
            <w:pPr>
              <w:jc w:val="right"/>
              <w:rPr>
                <w:sz w:val="20"/>
              </w:rPr>
            </w:pPr>
            <w:r w:rsidRPr="00A6570D">
              <w:rPr>
                <w:sz w:val="20"/>
              </w:rPr>
              <w:t>12.8171</w:t>
            </w:r>
          </w:p>
        </w:tc>
      </w:tr>
      <w:tr w:rsidR="001F6076" w14:paraId="102227FC" w14:textId="77777777" w:rsidTr="00A6570D">
        <w:trPr>
          <w:cantSplit/>
          <w:trHeight w:hRule="exact" w:val="360"/>
          <w:jc w:val="center"/>
        </w:trPr>
        <w:tc>
          <w:tcPr>
            <w:tcW w:w="1876" w:type="dxa"/>
          </w:tcPr>
          <w:p w14:paraId="5FBCF765" w14:textId="77777777" w:rsidR="001F6076" w:rsidRPr="00A6570D" w:rsidRDefault="001F6076" w:rsidP="003A27E2">
            <w:pPr>
              <w:rPr>
                <w:sz w:val="20"/>
              </w:rPr>
            </w:pPr>
            <w:r w:rsidRPr="00A6570D">
              <w:rPr>
                <w:sz w:val="20"/>
              </w:rPr>
              <w:t>Lmax</w:t>
            </w:r>
          </w:p>
        </w:tc>
        <w:tc>
          <w:tcPr>
            <w:tcW w:w="1184" w:type="dxa"/>
            <w:vAlign w:val="bottom"/>
          </w:tcPr>
          <w:p w14:paraId="6F6BC072" w14:textId="2F992836" w:rsidR="001F6076" w:rsidRPr="00A6570D" w:rsidRDefault="00A3291E" w:rsidP="003A27E2">
            <w:pPr>
              <w:jc w:val="right"/>
              <w:rPr>
                <w:sz w:val="20"/>
              </w:rPr>
            </w:pPr>
            <w:r w:rsidRPr="00A6570D">
              <w:rPr>
                <w:color w:val="000000"/>
                <w:sz w:val="20"/>
              </w:rPr>
              <w:t>99.4614</w:t>
            </w:r>
          </w:p>
        </w:tc>
        <w:tc>
          <w:tcPr>
            <w:tcW w:w="900" w:type="dxa"/>
            <w:vAlign w:val="bottom"/>
          </w:tcPr>
          <w:p w14:paraId="13C2BEB1" w14:textId="21A86993" w:rsidR="001F6076" w:rsidRPr="00A6570D" w:rsidRDefault="00A3291E">
            <w:pPr>
              <w:jc w:val="right"/>
              <w:rPr>
                <w:sz w:val="20"/>
              </w:rPr>
            </w:pPr>
            <w:r w:rsidRPr="00A6570D">
              <w:rPr>
                <w:color w:val="000000"/>
                <w:sz w:val="20"/>
              </w:rPr>
              <w:t>0.0150</w:t>
            </w:r>
          </w:p>
        </w:tc>
        <w:tc>
          <w:tcPr>
            <w:tcW w:w="1170" w:type="dxa"/>
            <w:vAlign w:val="bottom"/>
          </w:tcPr>
          <w:p w14:paraId="311A47B8" w14:textId="77777777" w:rsidR="001F6076" w:rsidRPr="00A6570D" w:rsidRDefault="001F6076" w:rsidP="003A27E2">
            <w:pPr>
              <w:jc w:val="right"/>
              <w:rPr>
                <w:sz w:val="20"/>
              </w:rPr>
            </w:pPr>
            <w:r w:rsidRPr="00A6570D">
              <w:rPr>
                <w:sz w:val="20"/>
              </w:rPr>
              <w:t>99.4617</w:t>
            </w:r>
          </w:p>
        </w:tc>
        <w:tc>
          <w:tcPr>
            <w:tcW w:w="900" w:type="dxa"/>
            <w:vAlign w:val="bottom"/>
          </w:tcPr>
          <w:p w14:paraId="583E3941" w14:textId="5AEE0A86" w:rsidR="001F6076" w:rsidRPr="00A6570D" w:rsidRDefault="001F6076">
            <w:pPr>
              <w:jc w:val="right"/>
              <w:rPr>
                <w:sz w:val="20"/>
              </w:rPr>
            </w:pPr>
            <w:r w:rsidRPr="00A6570D">
              <w:rPr>
                <w:sz w:val="20"/>
              </w:rPr>
              <w:t>99.43</w:t>
            </w:r>
            <w:r w:rsidR="00DF0263" w:rsidRPr="00A6570D">
              <w:rPr>
                <w:sz w:val="20"/>
              </w:rPr>
              <w:t>04</w:t>
            </w:r>
          </w:p>
        </w:tc>
        <w:tc>
          <w:tcPr>
            <w:tcW w:w="1080" w:type="dxa"/>
            <w:vAlign w:val="bottom"/>
          </w:tcPr>
          <w:p w14:paraId="66276387" w14:textId="7916989C" w:rsidR="001F6076" w:rsidRPr="00A6570D" w:rsidRDefault="001F6076">
            <w:pPr>
              <w:jc w:val="right"/>
              <w:rPr>
                <w:sz w:val="20"/>
              </w:rPr>
            </w:pPr>
            <w:r w:rsidRPr="00A6570D">
              <w:rPr>
                <w:sz w:val="20"/>
              </w:rPr>
              <w:t>99.</w:t>
            </w:r>
            <w:r w:rsidR="00DF0263" w:rsidRPr="00A6570D">
              <w:rPr>
                <w:sz w:val="20"/>
              </w:rPr>
              <w:t>4897</w:t>
            </w:r>
          </w:p>
        </w:tc>
      </w:tr>
      <w:tr w:rsidR="001F6076" w14:paraId="36EEED34" w14:textId="77777777" w:rsidTr="00A6570D">
        <w:trPr>
          <w:cantSplit/>
          <w:trHeight w:hRule="exact" w:val="360"/>
          <w:jc w:val="center"/>
        </w:trPr>
        <w:tc>
          <w:tcPr>
            <w:tcW w:w="1876" w:type="dxa"/>
          </w:tcPr>
          <w:p w14:paraId="09649E48" w14:textId="77777777" w:rsidR="001F6076" w:rsidRPr="00A6570D" w:rsidRDefault="001F6076" w:rsidP="003A27E2">
            <w:pPr>
              <w:rPr>
                <w:sz w:val="20"/>
              </w:rPr>
            </w:pPr>
            <w:r w:rsidRPr="00A6570D">
              <w:rPr>
                <w:sz w:val="20"/>
              </w:rPr>
              <w:t>Ln(Q</w:t>
            </w:r>
            <w:r w:rsidRPr="00A6570D">
              <w:rPr>
                <w:sz w:val="20"/>
                <w:vertAlign w:val="subscript"/>
              </w:rPr>
              <w:t>Trawl survey</w:t>
            </w:r>
            <w:r w:rsidRPr="00A6570D">
              <w:rPr>
                <w:sz w:val="20"/>
              </w:rPr>
              <w:t>)</w:t>
            </w:r>
          </w:p>
        </w:tc>
        <w:tc>
          <w:tcPr>
            <w:tcW w:w="1184" w:type="dxa"/>
            <w:vAlign w:val="bottom"/>
          </w:tcPr>
          <w:p w14:paraId="7418D851" w14:textId="72E98205" w:rsidR="001F6076" w:rsidRPr="00A6570D" w:rsidRDefault="00A3291E" w:rsidP="003A27E2">
            <w:pPr>
              <w:jc w:val="right"/>
              <w:rPr>
                <w:color w:val="000000"/>
                <w:sz w:val="20"/>
              </w:rPr>
            </w:pPr>
            <w:r w:rsidRPr="00A6570D">
              <w:rPr>
                <w:color w:val="000000"/>
                <w:sz w:val="20"/>
              </w:rPr>
              <w:t>0.1471</w:t>
            </w:r>
          </w:p>
        </w:tc>
        <w:tc>
          <w:tcPr>
            <w:tcW w:w="900" w:type="dxa"/>
            <w:vAlign w:val="bottom"/>
          </w:tcPr>
          <w:p w14:paraId="782F830C" w14:textId="125C8BEA" w:rsidR="001F6076" w:rsidRPr="00A6570D" w:rsidRDefault="00A3291E">
            <w:pPr>
              <w:jc w:val="right"/>
              <w:rPr>
                <w:color w:val="000000"/>
                <w:sz w:val="20"/>
              </w:rPr>
            </w:pPr>
            <w:r w:rsidRPr="00A6570D">
              <w:rPr>
                <w:color w:val="000000"/>
                <w:sz w:val="20"/>
              </w:rPr>
              <w:t>0.0879</w:t>
            </w:r>
          </w:p>
        </w:tc>
        <w:tc>
          <w:tcPr>
            <w:tcW w:w="1170" w:type="dxa"/>
            <w:vAlign w:val="bottom"/>
          </w:tcPr>
          <w:p w14:paraId="51C36BA7" w14:textId="03705DCA" w:rsidR="001F6076" w:rsidRPr="00A6570D" w:rsidRDefault="001F6076" w:rsidP="003A27E2">
            <w:pPr>
              <w:jc w:val="right"/>
              <w:rPr>
                <w:sz w:val="20"/>
              </w:rPr>
            </w:pPr>
            <w:r w:rsidRPr="00A6570D">
              <w:rPr>
                <w:sz w:val="20"/>
              </w:rPr>
              <w:t>0.1</w:t>
            </w:r>
            <w:r w:rsidR="00DF0263" w:rsidRPr="00A6570D">
              <w:rPr>
                <w:sz w:val="20"/>
              </w:rPr>
              <w:t>736</w:t>
            </w:r>
          </w:p>
        </w:tc>
        <w:tc>
          <w:tcPr>
            <w:tcW w:w="900" w:type="dxa"/>
            <w:vAlign w:val="bottom"/>
          </w:tcPr>
          <w:p w14:paraId="5105CF17" w14:textId="664DBD27" w:rsidR="001F6076" w:rsidRPr="00A6570D" w:rsidRDefault="00DF0263">
            <w:pPr>
              <w:jc w:val="right"/>
              <w:rPr>
                <w:sz w:val="20"/>
              </w:rPr>
            </w:pPr>
            <w:r w:rsidRPr="00A6570D">
              <w:rPr>
                <w:sz w:val="20"/>
              </w:rPr>
              <w:t>0.0120</w:t>
            </w:r>
          </w:p>
        </w:tc>
        <w:tc>
          <w:tcPr>
            <w:tcW w:w="1080" w:type="dxa"/>
            <w:vAlign w:val="bottom"/>
          </w:tcPr>
          <w:p w14:paraId="66E694FF" w14:textId="72ADC3B2" w:rsidR="001F6076" w:rsidRPr="00A6570D" w:rsidRDefault="001F6076">
            <w:pPr>
              <w:jc w:val="right"/>
              <w:rPr>
                <w:sz w:val="20"/>
              </w:rPr>
            </w:pPr>
            <w:r w:rsidRPr="00A6570D">
              <w:rPr>
                <w:sz w:val="20"/>
              </w:rPr>
              <w:t>0.</w:t>
            </w:r>
            <w:r w:rsidR="00DF0263" w:rsidRPr="00A6570D">
              <w:rPr>
                <w:sz w:val="20"/>
              </w:rPr>
              <w:t>3362</w:t>
            </w:r>
          </w:p>
        </w:tc>
      </w:tr>
      <w:tr w:rsidR="001F6076" w14:paraId="184E2A0A" w14:textId="77777777" w:rsidTr="00A6570D">
        <w:trPr>
          <w:cantSplit/>
          <w:trHeight w:hRule="exact" w:val="360"/>
          <w:jc w:val="center"/>
        </w:trPr>
        <w:tc>
          <w:tcPr>
            <w:tcW w:w="1876" w:type="dxa"/>
          </w:tcPr>
          <w:p w14:paraId="070EB352" w14:textId="77777777" w:rsidR="001F6076" w:rsidRPr="00A6570D" w:rsidRDefault="001F6076" w:rsidP="003A27E2">
            <w:pPr>
              <w:rPr>
                <w:sz w:val="20"/>
              </w:rPr>
            </w:pPr>
            <w:r w:rsidRPr="00A6570D">
              <w:rPr>
                <w:sz w:val="20"/>
              </w:rPr>
              <w:t>Ln(Q</w:t>
            </w:r>
            <w:r w:rsidRPr="00A6570D">
              <w:rPr>
                <w:sz w:val="20"/>
                <w:vertAlign w:val="subscript"/>
              </w:rPr>
              <w:t>ll survey</w:t>
            </w:r>
            <w:r w:rsidRPr="00A6570D">
              <w:rPr>
                <w:sz w:val="20"/>
              </w:rPr>
              <w:t>)</w:t>
            </w:r>
          </w:p>
        </w:tc>
        <w:tc>
          <w:tcPr>
            <w:tcW w:w="1184" w:type="dxa"/>
            <w:vAlign w:val="bottom"/>
          </w:tcPr>
          <w:p w14:paraId="5A01F295" w14:textId="0F39813F" w:rsidR="001F6076" w:rsidRPr="00A6570D" w:rsidRDefault="00A3291E" w:rsidP="003A27E2">
            <w:pPr>
              <w:jc w:val="right"/>
              <w:rPr>
                <w:color w:val="000000"/>
                <w:sz w:val="20"/>
              </w:rPr>
            </w:pPr>
            <w:r w:rsidRPr="00A6570D">
              <w:rPr>
                <w:color w:val="000000"/>
                <w:sz w:val="20"/>
              </w:rPr>
              <w:t>0.1631</w:t>
            </w:r>
          </w:p>
        </w:tc>
        <w:tc>
          <w:tcPr>
            <w:tcW w:w="900" w:type="dxa"/>
            <w:vAlign w:val="bottom"/>
          </w:tcPr>
          <w:p w14:paraId="17C414E6" w14:textId="2C2011D9" w:rsidR="001F6076" w:rsidRPr="00A6570D" w:rsidRDefault="00A3291E">
            <w:pPr>
              <w:jc w:val="right"/>
              <w:rPr>
                <w:color w:val="000000"/>
                <w:sz w:val="20"/>
              </w:rPr>
            </w:pPr>
            <w:r w:rsidRPr="00A6570D">
              <w:rPr>
                <w:color w:val="000000"/>
                <w:sz w:val="20"/>
              </w:rPr>
              <w:t>0.0755</w:t>
            </w:r>
          </w:p>
        </w:tc>
        <w:tc>
          <w:tcPr>
            <w:tcW w:w="1170" w:type="dxa"/>
            <w:vAlign w:val="bottom"/>
          </w:tcPr>
          <w:p w14:paraId="58627C11" w14:textId="65598201" w:rsidR="001F6076" w:rsidRPr="00A6570D" w:rsidRDefault="001F6076" w:rsidP="003A27E2">
            <w:pPr>
              <w:jc w:val="right"/>
              <w:rPr>
                <w:sz w:val="20"/>
              </w:rPr>
            </w:pPr>
            <w:r w:rsidRPr="00A6570D">
              <w:rPr>
                <w:sz w:val="20"/>
              </w:rPr>
              <w:t>0.1</w:t>
            </w:r>
            <w:r w:rsidR="00DF0263" w:rsidRPr="00A6570D">
              <w:rPr>
                <w:sz w:val="20"/>
              </w:rPr>
              <w:t>879</w:t>
            </w:r>
          </w:p>
        </w:tc>
        <w:tc>
          <w:tcPr>
            <w:tcW w:w="900" w:type="dxa"/>
            <w:vAlign w:val="bottom"/>
          </w:tcPr>
          <w:p w14:paraId="553E8113" w14:textId="35DD47D7" w:rsidR="001F6076" w:rsidRPr="00A6570D" w:rsidRDefault="001F6076">
            <w:pPr>
              <w:jc w:val="right"/>
              <w:rPr>
                <w:sz w:val="20"/>
              </w:rPr>
            </w:pPr>
            <w:r w:rsidRPr="00A6570D">
              <w:rPr>
                <w:sz w:val="20"/>
              </w:rPr>
              <w:t>0.06</w:t>
            </w:r>
            <w:r w:rsidR="00DF0263" w:rsidRPr="00A6570D">
              <w:rPr>
                <w:sz w:val="20"/>
              </w:rPr>
              <w:t>93</w:t>
            </w:r>
          </w:p>
        </w:tc>
        <w:tc>
          <w:tcPr>
            <w:tcW w:w="1080" w:type="dxa"/>
            <w:vAlign w:val="bottom"/>
          </w:tcPr>
          <w:p w14:paraId="59EA9B21" w14:textId="0519D707" w:rsidR="001F6076" w:rsidRPr="00A6570D" w:rsidRDefault="001F6076">
            <w:pPr>
              <w:jc w:val="right"/>
              <w:rPr>
                <w:sz w:val="20"/>
              </w:rPr>
            </w:pPr>
            <w:r w:rsidRPr="00A6570D">
              <w:rPr>
                <w:sz w:val="20"/>
              </w:rPr>
              <w:t>0.3</w:t>
            </w:r>
            <w:r w:rsidR="00DF0263" w:rsidRPr="00A6570D">
              <w:rPr>
                <w:sz w:val="20"/>
              </w:rPr>
              <w:t>393</w:t>
            </w:r>
          </w:p>
        </w:tc>
      </w:tr>
      <w:tr w:rsidR="001E2547" w14:paraId="329ABFF8" w14:textId="77777777" w:rsidTr="00A6570D">
        <w:trPr>
          <w:cantSplit/>
          <w:trHeight w:hRule="exact" w:val="360"/>
          <w:jc w:val="center"/>
        </w:trPr>
        <w:tc>
          <w:tcPr>
            <w:tcW w:w="1876" w:type="dxa"/>
          </w:tcPr>
          <w:p w14:paraId="09AF8E70" w14:textId="77777777" w:rsidR="001F6076" w:rsidRPr="00A6570D" w:rsidRDefault="001F6076" w:rsidP="003A27E2">
            <w:pPr>
              <w:rPr>
                <w:sz w:val="20"/>
              </w:rPr>
            </w:pPr>
            <w:r w:rsidRPr="00A6570D">
              <w:rPr>
                <w:sz w:val="20"/>
              </w:rPr>
              <w:t>Ln(Q</w:t>
            </w:r>
            <w:r w:rsidRPr="00A6570D">
              <w:rPr>
                <w:sz w:val="20"/>
                <w:vertAlign w:val="subscript"/>
              </w:rPr>
              <w:t>ll survey envir.</w:t>
            </w:r>
            <w:r w:rsidRPr="00A6570D">
              <w:rPr>
                <w:sz w:val="20"/>
              </w:rPr>
              <w:t>)</w:t>
            </w:r>
          </w:p>
        </w:tc>
        <w:tc>
          <w:tcPr>
            <w:tcW w:w="1184" w:type="dxa"/>
            <w:vAlign w:val="bottom"/>
          </w:tcPr>
          <w:p w14:paraId="2EF81922" w14:textId="4B5AEBCD" w:rsidR="001F6076" w:rsidRPr="00A6570D" w:rsidRDefault="00A3291E" w:rsidP="003A27E2">
            <w:pPr>
              <w:jc w:val="right"/>
              <w:rPr>
                <w:color w:val="000000"/>
                <w:sz w:val="20"/>
              </w:rPr>
            </w:pPr>
            <w:r w:rsidRPr="00A6570D">
              <w:rPr>
                <w:color w:val="000000"/>
                <w:sz w:val="20"/>
              </w:rPr>
              <w:t>0.9406</w:t>
            </w:r>
          </w:p>
        </w:tc>
        <w:tc>
          <w:tcPr>
            <w:tcW w:w="900" w:type="dxa"/>
            <w:vAlign w:val="bottom"/>
          </w:tcPr>
          <w:p w14:paraId="7EE8FAE6" w14:textId="1334DC50" w:rsidR="001F6076" w:rsidRPr="00A6570D" w:rsidRDefault="00A3291E">
            <w:pPr>
              <w:jc w:val="right"/>
              <w:rPr>
                <w:color w:val="000000"/>
                <w:sz w:val="20"/>
              </w:rPr>
            </w:pPr>
            <w:r w:rsidRPr="00A6570D">
              <w:rPr>
                <w:color w:val="000000"/>
                <w:sz w:val="20"/>
              </w:rPr>
              <w:t>0.3051</w:t>
            </w:r>
          </w:p>
        </w:tc>
        <w:tc>
          <w:tcPr>
            <w:tcW w:w="1170" w:type="dxa"/>
            <w:shd w:val="clear" w:color="auto" w:fill="auto"/>
            <w:vAlign w:val="bottom"/>
          </w:tcPr>
          <w:p w14:paraId="4AEE49AF" w14:textId="6DF49831" w:rsidR="001F6076" w:rsidRPr="00A6570D" w:rsidRDefault="001F6076">
            <w:pPr>
              <w:jc w:val="right"/>
              <w:rPr>
                <w:sz w:val="20"/>
              </w:rPr>
            </w:pPr>
            <w:r w:rsidRPr="00A6570D">
              <w:rPr>
                <w:sz w:val="20"/>
              </w:rPr>
              <w:t>0.</w:t>
            </w:r>
            <w:r w:rsidR="00DF0263" w:rsidRPr="00A6570D">
              <w:rPr>
                <w:sz w:val="20"/>
              </w:rPr>
              <w:t>8196</w:t>
            </w:r>
          </w:p>
        </w:tc>
        <w:tc>
          <w:tcPr>
            <w:tcW w:w="900" w:type="dxa"/>
            <w:shd w:val="clear" w:color="auto" w:fill="auto"/>
            <w:vAlign w:val="bottom"/>
          </w:tcPr>
          <w:p w14:paraId="328D896E" w14:textId="5B7F734E" w:rsidR="001F6076" w:rsidRPr="00A6570D" w:rsidRDefault="001F6076">
            <w:pPr>
              <w:jc w:val="right"/>
              <w:rPr>
                <w:sz w:val="20"/>
              </w:rPr>
            </w:pPr>
            <w:r w:rsidRPr="00A6570D">
              <w:rPr>
                <w:sz w:val="20"/>
              </w:rPr>
              <w:t>0.</w:t>
            </w:r>
            <w:r w:rsidR="00DF0263" w:rsidRPr="00A6570D">
              <w:rPr>
                <w:sz w:val="20"/>
              </w:rPr>
              <w:t>4433</w:t>
            </w:r>
          </w:p>
        </w:tc>
        <w:tc>
          <w:tcPr>
            <w:tcW w:w="1080" w:type="dxa"/>
            <w:shd w:val="clear" w:color="auto" w:fill="auto"/>
            <w:vAlign w:val="bottom"/>
          </w:tcPr>
          <w:p w14:paraId="7ADE060B" w14:textId="43775991" w:rsidR="001F6076" w:rsidRPr="00A6570D" w:rsidRDefault="001F6076">
            <w:pPr>
              <w:jc w:val="right"/>
              <w:rPr>
                <w:sz w:val="20"/>
              </w:rPr>
            </w:pPr>
            <w:r w:rsidRPr="00A6570D">
              <w:rPr>
                <w:sz w:val="20"/>
              </w:rPr>
              <w:t>1.</w:t>
            </w:r>
            <w:r w:rsidR="00DF0263" w:rsidRPr="00A6570D">
              <w:rPr>
                <w:sz w:val="20"/>
              </w:rPr>
              <w:t>4110</w:t>
            </w:r>
          </w:p>
        </w:tc>
      </w:tr>
      <w:tr w:rsidR="001F6076" w14:paraId="5D2BB181" w14:textId="77777777" w:rsidTr="00A6570D">
        <w:trPr>
          <w:cantSplit/>
          <w:trHeight w:hRule="exact" w:val="360"/>
          <w:jc w:val="center"/>
        </w:trPr>
        <w:tc>
          <w:tcPr>
            <w:tcW w:w="1876" w:type="dxa"/>
            <w:vAlign w:val="bottom"/>
          </w:tcPr>
          <w:p w14:paraId="75C35D30" w14:textId="77777777" w:rsidR="001F6076" w:rsidRPr="00A6570D" w:rsidRDefault="001F6076" w:rsidP="003A27E2">
            <w:pPr>
              <w:rPr>
                <w:sz w:val="20"/>
              </w:rPr>
            </w:pPr>
            <w:r w:rsidRPr="00A6570D">
              <w:rPr>
                <w:color w:val="000000"/>
                <w:sz w:val="20"/>
              </w:rPr>
              <w:t>FSSB</w:t>
            </w:r>
            <w:r w:rsidRPr="00A6570D">
              <w:rPr>
                <w:color w:val="000000"/>
                <w:sz w:val="20"/>
                <w:vertAlign w:val="subscript"/>
              </w:rPr>
              <w:t>1978</w:t>
            </w:r>
          </w:p>
        </w:tc>
        <w:tc>
          <w:tcPr>
            <w:tcW w:w="1184" w:type="dxa"/>
            <w:vAlign w:val="bottom"/>
          </w:tcPr>
          <w:p w14:paraId="62DB014E" w14:textId="54B3EE89" w:rsidR="001F6076" w:rsidRPr="00A6570D" w:rsidRDefault="00A3291E" w:rsidP="003A27E2">
            <w:pPr>
              <w:jc w:val="right"/>
              <w:rPr>
                <w:sz w:val="20"/>
              </w:rPr>
            </w:pPr>
            <w:r w:rsidRPr="00A6570D">
              <w:rPr>
                <w:color w:val="000000"/>
                <w:sz w:val="20"/>
              </w:rPr>
              <w:t>119,850</w:t>
            </w:r>
          </w:p>
        </w:tc>
        <w:tc>
          <w:tcPr>
            <w:tcW w:w="900" w:type="dxa"/>
            <w:vAlign w:val="bottom"/>
          </w:tcPr>
          <w:p w14:paraId="06CE0BBE" w14:textId="15D2D5F7" w:rsidR="001F6076" w:rsidRPr="00A6570D" w:rsidRDefault="00C9299D" w:rsidP="003A27E2">
            <w:pPr>
              <w:jc w:val="right"/>
              <w:rPr>
                <w:sz w:val="20"/>
              </w:rPr>
            </w:pPr>
            <w:r w:rsidRPr="00A6570D">
              <w:rPr>
                <w:rFonts w:ascii="Calibri" w:hAnsi="Calibri"/>
                <w:color w:val="000000"/>
                <w:sz w:val="20"/>
              </w:rPr>
              <w:t>25,067</w:t>
            </w:r>
          </w:p>
        </w:tc>
        <w:tc>
          <w:tcPr>
            <w:tcW w:w="1170" w:type="dxa"/>
            <w:vAlign w:val="bottom"/>
          </w:tcPr>
          <w:p w14:paraId="29A53BE9" w14:textId="54671030" w:rsidR="001F6076" w:rsidRPr="00A6570D" w:rsidRDefault="001F6076" w:rsidP="003A27E2">
            <w:pPr>
              <w:jc w:val="right"/>
              <w:rPr>
                <w:sz w:val="20"/>
              </w:rPr>
            </w:pPr>
            <w:r w:rsidRPr="00A6570D">
              <w:rPr>
                <w:sz w:val="20"/>
              </w:rPr>
              <w:t>11</w:t>
            </w:r>
            <w:r w:rsidR="00DF0263" w:rsidRPr="00A6570D">
              <w:rPr>
                <w:sz w:val="20"/>
              </w:rPr>
              <w:t>9,272</w:t>
            </w:r>
          </w:p>
        </w:tc>
        <w:tc>
          <w:tcPr>
            <w:tcW w:w="900" w:type="dxa"/>
            <w:vAlign w:val="bottom"/>
          </w:tcPr>
          <w:p w14:paraId="42F822DA" w14:textId="10E4E8C4" w:rsidR="001F6076" w:rsidRPr="00A6570D" w:rsidRDefault="00DF0263">
            <w:pPr>
              <w:jc w:val="right"/>
              <w:rPr>
                <w:sz w:val="20"/>
              </w:rPr>
            </w:pPr>
            <w:r w:rsidRPr="00A6570D">
              <w:rPr>
                <w:sz w:val="20"/>
              </w:rPr>
              <w:t>81,632</w:t>
            </w:r>
          </w:p>
        </w:tc>
        <w:tc>
          <w:tcPr>
            <w:tcW w:w="1080" w:type="dxa"/>
            <w:vAlign w:val="bottom"/>
          </w:tcPr>
          <w:p w14:paraId="445DCA6E" w14:textId="38C26D30" w:rsidR="001F6076" w:rsidRPr="00A6570D" w:rsidRDefault="001F6076">
            <w:pPr>
              <w:jc w:val="right"/>
              <w:rPr>
                <w:sz w:val="20"/>
              </w:rPr>
            </w:pPr>
            <w:r w:rsidRPr="00A6570D">
              <w:rPr>
                <w:sz w:val="20"/>
              </w:rPr>
              <w:t>1</w:t>
            </w:r>
            <w:r w:rsidR="00DF0263" w:rsidRPr="00A6570D">
              <w:rPr>
                <w:sz w:val="20"/>
              </w:rPr>
              <w:t>73,754</w:t>
            </w:r>
          </w:p>
        </w:tc>
      </w:tr>
      <w:tr w:rsidR="001F6076" w14:paraId="1D3A9E0E" w14:textId="77777777" w:rsidTr="00A6570D">
        <w:trPr>
          <w:cantSplit/>
          <w:trHeight w:hRule="exact" w:val="360"/>
          <w:jc w:val="center"/>
        </w:trPr>
        <w:tc>
          <w:tcPr>
            <w:tcW w:w="1876" w:type="dxa"/>
            <w:vAlign w:val="bottom"/>
          </w:tcPr>
          <w:p w14:paraId="70459001" w14:textId="5CDC5315" w:rsidR="001F6076" w:rsidRPr="00A6570D" w:rsidRDefault="00DF0263">
            <w:pPr>
              <w:rPr>
                <w:sz w:val="20"/>
              </w:rPr>
            </w:pPr>
            <w:r w:rsidRPr="00A6570D">
              <w:rPr>
                <w:color w:val="000000"/>
                <w:sz w:val="20"/>
              </w:rPr>
              <w:t>FSSB</w:t>
            </w:r>
            <w:r w:rsidRPr="00A6570D">
              <w:rPr>
                <w:color w:val="000000"/>
                <w:sz w:val="20"/>
                <w:vertAlign w:val="subscript"/>
              </w:rPr>
              <w:t>2020</w:t>
            </w:r>
          </w:p>
        </w:tc>
        <w:tc>
          <w:tcPr>
            <w:tcW w:w="1184" w:type="dxa"/>
          </w:tcPr>
          <w:p w14:paraId="37B27704" w14:textId="0B6C24E6" w:rsidR="001F6076" w:rsidRPr="00A6570D" w:rsidRDefault="00C9299D" w:rsidP="003A27E2">
            <w:pPr>
              <w:jc w:val="right"/>
              <w:rPr>
                <w:sz w:val="20"/>
              </w:rPr>
            </w:pPr>
            <w:r w:rsidRPr="00A6570D">
              <w:rPr>
                <w:sz w:val="20"/>
              </w:rPr>
              <w:t>34,361</w:t>
            </w:r>
          </w:p>
        </w:tc>
        <w:tc>
          <w:tcPr>
            <w:tcW w:w="900" w:type="dxa"/>
          </w:tcPr>
          <w:p w14:paraId="548CA9A5" w14:textId="25E6A964" w:rsidR="001F6076" w:rsidRPr="00A6570D" w:rsidRDefault="00C9299D">
            <w:pPr>
              <w:jc w:val="right"/>
              <w:rPr>
                <w:sz w:val="20"/>
              </w:rPr>
            </w:pPr>
            <w:r w:rsidRPr="00A6570D">
              <w:rPr>
                <w:sz w:val="20"/>
              </w:rPr>
              <w:t>3,762</w:t>
            </w:r>
          </w:p>
        </w:tc>
        <w:tc>
          <w:tcPr>
            <w:tcW w:w="1170" w:type="dxa"/>
            <w:vAlign w:val="bottom"/>
          </w:tcPr>
          <w:p w14:paraId="33550CF0" w14:textId="1CFD27B0" w:rsidR="001F6076" w:rsidRPr="00A6570D" w:rsidRDefault="00DF0263">
            <w:pPr>
              <w:jc w:val="right"/>
              <w:rPr>
                <w:sz w:val="20"/>
              </w:rPr>
            </w:pPr>
            <w:r w:rsidRPr="00A6570D">
              <w:rPr>
                <w:sz w:val="20"/>
              </w:rPr>
              <w:t>33,491</w:t>
            </w:r>
          </w:p>
        </w:tc>
        <w:tc>
          <w:tcPr>
            <w:tcW w:w="900" w:type="dxa"/>
            <w:vAlign w:val="bottom"/>
          </w:tcPr>
          <w:p w14:paraId="60DE1F8A" w14:textId="36E853EB" w:rsidR="001F6076" w:rsidRPr="00A6570D" w:rsidRDefault="001F6076">
            <w:pPr>
              <w:jc w:val="right"/>
              <w:rPr>
                <w:sz w:val="20"/>
              </w:rPr>
            </w:pPr>
            <w:r w:rsidRPr="00A6570D">
              <w:rPr>
                <w:sz w:val="20"/>
              </w:rPr>
              <w:t>2</w:t>
            </w:r>
            <w:r w:rsidR="00DF0263" w:rsidRPr="00A6570D">
              <w:rPr>
                <w:sz w:val="20"/>
              </w:rPr>
              <w:t>6,752</w:t>
            </w:r>
          </w:p>
        </w:tc>
        <w:tc>
          <w:tcPr>
            <w:tcW w:w="1080" w:type="dxa"/>
            <w:vAlign w:val="bottom"/>
          </w:tcPr>
          <w:p w14:paraId="446CCE7E" w14:textId="09E83511" w:rsidR="001F6076" w:rsidRPr="00A6570D" w:rsidRDefault="001F6076">
            <w:pPr>
              <w:jc w:val="right"/>
              <w:rPr>
                <w:sz w:val="20"/>
              </w:rPr>
            </w:pPr>
            <w:r w:rsidRPr="00A6570D">
              <w:rPr>
                <w:sz w:val="20"/>
              </w:rPr>
              <w:t>40,</w:t>
            </w:r>
            <w:r w:rsidR="00DF0263" w:rsidRPr="00A6570D">
              <w:rPr>
                <w:sz w:val="20"/>
              </w:rPr>
              <w:t>606</w:t>
            </w:r>
          </w:p>
        </w:tc>
      </w:tr>
      <w:tr w:rsidR="001F6076" w14:paraId="78F88AE3" w14:textId="77777777" w:rsidTr="00A6570D">
        <w:trPr>
          <w:cantSplit/>
          <w:trHeight w:hRule="exact" w:val="360"/>
          <w:jc w:val="center"/>
        </w:trPr>
        <w:tc>
          <w:tcPr>
            <w:tcW w:w="1876" w:type="dxa"/>
            <w:vAlign w:val="bottom"/>
          </w:tcPr>
          <w:p w14:paraId="6CCE303D" w14:textId="77777777" w:rsidR="001F6076" w:rsidRPr="00A6570D" w:rsidRDefault="001F6076" w:rsidP="003A27E2">
            <w:pPr>
              <w:rPr>
                <w:sz w:val="20"/>
              </w:rPr>
            </w:pPr>
            <w:r w:rsidRPr="00A6570D">
              <w:rPr>
                <w:sz w:val="20"/>
              </w:rPr>
              <w:t>Recr_1977</w:t>
            </w:r>
          </w:p>
        </w:tc>
        <w:tc>
          <w:tcPr>
            <w:tcW w:w="1184" w:type="dxa"/>
          </w:tcPr>
          <w:p w14:paraId="3D1D73FE" w14:textId="75652DDD" w:rsidR="001F6076" w:rsidRPr="00A6570D" w:rsidRDefault="00C9299D" w:rsidP="003A27E2">
            <w:pPr>
              <w:jc w:val="right"/>
              <w:rPr>
                <w:sz w:val="20"/>
              </w:rPr>
            </w:pPr>
            <w:r w:rsidRPr="00A6570D">
              <w:rPr>
                <w:sz w:val="20"/>
              </w:rPr>
              <w:t>1,207,600</w:t>
            </w:r>
          </w:p>
        </w:tc>
        <w:tc>
          <w:tcPr>
            <w:tcW w:w="900" w:type="dxa"/>
          </w:tcPr>
          <w:p w14:paraId="2DF7BD67" w14:textId="459D5C23" w:rsidR="001F6076" w:rsidRPr="00A6570D" w:rsidRDefault="00C9299D" w:rsidP="003A27E2">
            <w:pPr>
              <w:jc w:val="right"/>
              <w:rPr>
                <w:color w:val="000000"/>
                <w:sz w:val="20"/>
              </w:rPr>
            </w:pPr>
            <w:r w:rsidRPr="00A6570D">
              <w:rPr>
                <w:sz w:val="20"/>
              </w:rPr>
              <w:t>334,850</w:t>
            </w:r>
          </w:p>
        </w:tc>
        <w:tc>
          <w:tcPr>
            <w:tcW w:w="1170" w:type="dxa"/>
            <w:vAlign w:val="bottom"/>
          </w:tcPr>
          <w:p w14:paraId="1429E200" w14:textId="40E49770" w:rsidR="001F6076" w:rsidRPr="00A6570D" w:rsidRDefault="00DF0263" w:rsidP="003A27E2">
            <w:pPr>
              <w:jc w:val="right"/>
              <w:rPr>
                <w:sz w:val="20"/>
              </w:rPr>
            </w:pPr>
            <w:r w:rsidRPr="00A6570D">
              <w:rPr>
                <w:color w:val="000000"/>
                <w:sz w:val="20"/>
              </w:rPr>
              <w:t>1,139,030</w:t>
            </w:r>
          </w:p>
        </w:tc>
        <w:tc>
          <w:tcPr>
            <w:tcW w:w="900" w:type="dxa"/>
            <w:vAlign w:val="bottom"/>
          </w:tcPr>
          <w:p w14:paraId="25CFDBB7" w14:textId="1C926CAC" w:rsidR="001F6076" w:rsidRPr="00A6570D" w:rsidRDefault="00DF0263">
            <w:pPr>
              <w:jc w:val="right"/>
              <w:rPr>
                <w:sz w:val="20"/>
              </w:rPr>
            </w:pPr>
            <w:r w:rsidRPr="00A6570D">
              <w:rPr>
                <w:color w:val="000000"/>
                <w:sz w:val="20"/>
              </w:rPr>
              <w:t>660,373</w:t>
            </w:r>
          </w:p>
        </w:tc>
        <w:tc>
          <w:tcPr>
            <w:tcW w:w="1080" w:type="dxa"/>
            <w:vAlign w:val="bottom"/>
          </w:tcPr>
          <w:p w14:paraId="322CBA6C" w14:textId="385FB2D0" w:rsidR="001F6076" w:rsidRPr="00A6570D" w:rsidRDefault="00DF0263">
            <w:pPr>
              <w:jc w:val="right"/>
              <w:rPr>
                <w:sz w:val="20"/>
              </w:rPr>
            </w:pPr>
            <w:r w:rsidRPr="00A6570D">
              <w:rPr>
                <w:color w:val="000000"/>
                <w:sz w:val="20"/>
              </w:rPr>
              <w:t>1,851,030</w:t>
            </w:r>
          </w:p>
        </w:tc>
      </w:tr>
      <w:tr w:rsidR="001F6076" w14:paraId="54E338C1" w14:textId="77777777" w:rsidTr="00A6570D">
        <w:trPr>
          <w:cantSplit/>
          <w:trHeight w:hRule="exact" w:val="360"/>
          <w:jc w:val="center"/>
        </w:trPr>
        <w:tc>
          <w:tcPr>
            <w:tcW w:w="1876" w:type="dxa"/>
            <w:vAlign w:val="bottom"/>
          </w:tcPr>
          <w:p w14:paraId="71F51582" w14:textId="77777777" w:rsidR="001F6076" w:rsidRPr="00A6570D" w:rsidRDefault="001F6076" w:rsidP="003A27E2">
            <w:pPr>
              <w:rPr>
                <w:sz w:val="20"/>
              </w:rPr>
            </w:pPr>
            <w:r w:rsidRPr="00A6570D">
              <w:rPr>
                <w:color w:val="000000"/>
                <w:sz w:val="20"/>
              </w:rPr>
              <w:t>Recr_2012</w:t>
            </w:r>
          </w:p>
        </w:tc>
        <w:tc>
          <w:tcPr>
            <w:tcW w:w="1184" w:type="dxa"/>
          </w:tcPr>
          <w:p w14:paraId="6246FD8F" w14:textId="2D70D0E4" w:rsidR="001F6076" w:rsidRPr="00A6570D" w:rsidRDefault="00C9299D">
            <w:pPr>
              <w:jc w:val="right"/>
              <w:rPr>
                <w:sz w:val="20"/>
              </w:rPr>
            </w:pPr>
            <w:r w:rsidRPr="00A6570D">
              <w:rPr>
                <w:sz w:val="20"/>
              </w:rPr>
              <w:t>1,215,100</w:t>
            </w:r>
          </w:p>
        </w:tc>
        <w:tc>
          <w:tcPr>
            <w:tcW w:w="900" w:type="dxa"/>
          </w:tcPr>
          <w:p w14:paraId="587A2EFD" w14:textId="5C0A8109" w:rsidR="001F6076" w:rsidRPr="00A6570D" w:rsidRDefault="00C9299D">
            <w:pPr>
              <w:jc w:val="right"/>
              <w:rPr>
                <w:sz w:val="20"/>
              </w:rPr>
            </w:pPr>
            <w:r w:rsidRPr="00A6570D">
              <w:rPr>
                <w:sz w:val="20"/>
              </w:rPr>
              <w:t>261,200</w:t>
            </w:r>
          </w:p>
        </w:tc>
        <w:tc>
          <w:tcPr>
            <w:tcW w:w="1170" w:type="dxa"/>
            <w:vAlign w:val="bottom"/>
          </w:tcPr>
          <w:p w14:paraId="62698A28" w14:textId="1A0517AE" w:rsidR="001F6076" w:rsidRPr="00A6570D" w:rsidRDefault="001F6076">
            <w:pPr>
              <w:jc w:val="right"/>
              <w:rPr>
                <w:sz w:val="20"/>
              </w:rPr>
            </w:pPr>
            <w:r w:rsidRPr="00A6570D">
              <w:rPr>
                <w:sz w:val="20"/>
              </w:rPr>
              <w:t>1,1</w:t>
            </w:r>
            <w:r w:rsidR="00DF0263" w:rsidRPr="00A6570D">
              <w:rPr>
                <w:sz w:val="20"/>
              </w:rPr>
              <w:t>58,660</w:t>
            </w:r>
          </w:p>
        </w:tc>
        <w:tc>
          <w:tcPr>
            <w:tcW w:w="900" w:type="dxa"/>
            <w:vAlign w:val="bottom"/>
          </w:tcPr>
          <w:p w14:paraId="05E6101A" w14:textId="506A26C8" w:rsidR="001F6076" w:rsidRPr="00A6570D" w:rsidRDefault="001F6076">
            <w:pPr>
              <w:jc w:val="right"/>
              <w:rPr>
                <w:sz w:val="20"/>
              </w:rPr>
            </w:pPr>
            <w:r w:rsidRPr="00A6570D">
              <w:rPr>
                <w:sz w:val="20"/>
              </w:rPr>
              <w:t>76</w:t>
            </w:r>
            <w:r w:rsidR="00DF0263" w:rsidRPr="00A6570D">
              <w:rPr>
                <w:sz w:val="20"/>
              </w:rPr>
              <w:t>3,190</w:t>
            </w:r>
          </w:p>
        </w:tc>
        <w:tc>
          <w:tcPr>
            <w:tcW w:w="1080" w:type="dxa"/>
            <w:vAlign w:val="bottom"/>
          </w:tcPr>
          <w:p w14:paraId="66047AAD" w14:textId="135EA5D1" w:rsidR="001F6076" w:rsidRPr="00A6570D" w:rsidRDefault="001F6076">
            <w:pPr>
              <w:jc w:val="right"/>
              <w:rPr>
                <w:sz w:val="20"/>
              </w:rPr>
            </w:pPr>
            <w:r w:rsidRPr="00A6570D">
              <w:rPr>
                <w:sz w:val="20"/>
              </w:rPr>
              <w:t>1,7</w:t>
            </w:r>
            <w:r w:rsidR="00DF0263" w:rsidRPr="00A6570D">
              <w:rPr>
                <w:sz w:val="20"/>
              </w:rPr>
              <w:t>93,680</w:t>
            </w:r>
          </w:p>
        </w:tc>
      </w:tr>
      <w:tr w:rsidR="001F6076" w14:paraId="6B649EEE" w14:textId="77777777" w:rsidTr="00A6570D">
        <w:trPr>
          <w:cantSplit/>
          <w:trHeight w:hRule="exact" w:val="360"/>
          <w:jc w:val="center"/>
        </w:trPr>
        <w:tc>
          <w:tcPr>
            <w:tcW w:w="1876" w:type="dxa"/>
            <w:vAlign w:val="bottom"/>
          </w:tcPr>
          <w:p w14:paraId="2C053242" w14:textId="77777777" w:rsidR="001F6076" w:rsidRPr="00A6570D" w:rsidRDefault="001F6076" w:rsidP="003A27E2">
            <w:pPr>
              <w:rPr>
                <w:color w:val="000000"/>
                <w:sz w:val="20"/>
              </w:rPr>
            </w:pPr>
            <w:r w:rsidRPr="00A6570D">
              <w:rPr>
                <w:color w:val="000000"/>
                <w:sz w:val="20"/>
              </w:rPr>
              <w:t>FSSB</w:t>
            </w:r>
            <w:r w:rsidRPr="00A6570D">
              <w:rPr>
                <w:color w:val="000000"/>
                <w:sz w:val="20"/>
                <w:vertAlign w:val="subscript"/>
              </w:rPr>
              <w:t>100%</w:t>
            </w:r>
          </w:p>
        </w:tc>
        <w:tc>
          <w:tcPr>
            <w:tcW w:w="1184" w:type="dxa"/>
          </w:tcPr>
          <w:p w14:paraId="5E65E843" w14:textId="310C10A1" w:rsidR="001F6076" w:rsidRPr="00A6570D" w:rsidRDefault="00C9299D">
            <w:pPr>
              <w:jc w:val="right"/>
              <w:rPr>
                <w:sz w:val="20"/>
              </w:rPr>
            </w:pPr>
            <w:r w:rsidRPr="00A6570D">
              <w:rPr>
                <w:sz w:val="20"/>
              </w:rPr>
              <w:t>173,492</w:t>
            </w:r>
          </w:p>
        </w:tc>
        <w:tc>
          <w:tcPr>
            <w:tcW w:w="900" w:type="dxa"/>
          </w:tcPr>
          <w:p w14:paraId="068C4DD3" w14:textId="4B40D47A" w:rsidR="001F6076" w:rsidRPr="00A6570D" w:rsidRDefault="00C9299D">
            <w:pPr>
              <w:jc w:val="right"/>
              <w:rPr>
                <w:sz w:val="20"/>
              </w:rPr>
            </w:pPr>
            <w:r w:rsidRPr="00A6570D">
              <w:rPr>
                <w:sz w:val="20"/>
              </w:rPr>
              <w:t>13,381</w:t>
            </w:r>
          </w:p>
        </w:tc>
        <w:tc>
          <w:tcPr>
            <w:tcW w:w="1170" w:type="dxa"/>
            <w:vAlign w:val="bottom"/>
          </w:tcPr>
          <w:p w14:paraId="4F925851" w14:textId="73AA2CA8" w:rsidR="001F6076" w:rsidRPr="00A6570D" w:rsidRDefault="002D55B6" w:rsidP="003A27E2">
            <w:pPr>
              <w:jc w:val="right"/>
              <w:rPr>
                <w:sz w:val="20"/>
              </w:rPr>
            </w:pPr>
            <w:r w:rsidRPr="00A6570D">
              <w:rPr>
                <w:sz w:val="20"/>
              </w:rPr>
              <w:t>172,309</w:t>
            </w:r>
          </w:p>
        </w:tc>
        <w:tc>
          <w:tcPr>
            <w:tcW w:w="900" w:type="dxa"/>
            <w:vAlign w:val="bottom"/>
          </w:tcPr>
          <w:p w14:paraId="3C52EBE6" w14:textId="1C094393" w:rsidR="001F6076" w:rsidRPr="00A6570D" w:rsidRDefault="002D55B6">
            <w:pPr>
              <w:jc w:val="right"/>
              <w:rPr>
                <w:sz w:val="20"/>
              </w:rPr>
            </w:pPr>
            <w:r w:rsidRPr="00A6570D">
              <w:rPr>
                <w:sz w:val="20"/>
              </w:rPr>
              <w:t>147,198</w:t>
            </w:r>
          </w:p>
        </w:tc>
        <w:tc>
          <w:tcPr>
            <w:tcW w:w="1080" w:type="dxa"/>
            <w:vAlign w:val="bottom"/>
          </w:tcPr>
          <w:p w14:paraId="5430B38A" w14:textId="7CF329A3" w:rsidR="001F6076" w:rsidRPr="00A6570D" w:rsidRDefault="002D55B6">
            <w:pPr>
              <w:jc w:val="right"/>
              <w:rPr>
                <w:sz w:val="20"/>
              </w:rPr>
            </w:pPr>
            <w:r w:rsidRPr="00A6570D">
              <w:rPr>
                <w:sz w:val="20"/>
              </w:rPr>
              <w:t>206,042</w:t>
            </w:r>
          </w:p>
        </w:tc>
      </w:tr>
      <w:tr w:rsidR="001F6076" w14:paraId="4B3FE25C" w14:textId="77777777" w:rsidTr="00A6570D">
        <w:trPr>
          <w:cantSplit/>
          <w:trHeight w:hRule="exact" w:val="360"/>
          <w:jc w:val="center"/>
        </w:trPr>
        <w:tc>
          <w:tcPr>
            <w:tcW w:w="1876" w:type="dxa"/>
            <w:tcBorders>
              <w:bottom w:val="single" w:sz="4" w:space="0" w:color="auto"/>
            </w:tcBorders>
            <w:vAlign w:val="bottom"/>
          </w:tcPr>
          <w:p w14:paraId="0E31FC96" w14:textId="14715B5E" w:rsidR="001F6076" w:rsidRPr="00A6570D" w:rsidRDefault="001F6076">
            <w:pPr>
              <w:rPr>
                <w:color w:val="000000"/>
                <w:sz w:val="20"/>
              </w:rPr>
            </w:pPr>
            <w:r w:rsidRPr="00A6570D">
              <w:rPr>
                <w:color w:val="000000"/>
                <w:sz w:val="20"/>
              </w:rPr>
              <w:t>FSSB</w:t>
            </w:r>
            <w:r w:rsidRPr="00A6570D">
              <w:rPr>
                <w:color w:val="000000"/>
                <w:sz w:val="20"/>
                <w:vertAlign w:val="subscript"/>
              </w:rPr>
              <w:t>20</w:t>
            </w:r>
            <w:r w:rsidR="007923B9" w:rsidRPr="00A6570D">
              <w:rPr>
                <w:color w:val="000000"/>
                <w:sz w:val="20"/>
                <w:vertAlign w:val="subscript"/>
              </w:rPr>
              <w:t>20</w:t>
            </w:r>
            <w:r w:rsidRPr="00A6570D">
              <w:rPr>
                <w:color w:val="000000"/>
                <w:sz w:val="20"/>
              </w:rPr>
              <w:t>/FSSB</w:t>
            </w:r>
            <w:r w:rsidRPr="00A6570D">
              <w:rPr>
                <w:color w:val="000000"/>
                <w:sz w:val="20"/>
                <w:vertAlign w:val="subscript"/>
              </w:rPr>
              <w:t>100%</w:t>
            </w:r>
          </w:p>
        </w:tc>
        <w:tc>
          <w:tcPr>
            <w:tcW w:w="1184" w:type="dxa"/>
            <w:tcBorders>
              <w:bottom w:val="single" w:sz="4" w:space="0" w:color="auto"/>
            </w:tcBorders>
          </w:tcPr>
          <w:p w14:paraId="2EB3BE2A" w14:textId="5BCAD03B" w:rsidR="001F6076" w:rsidRPr="00A6570D" w:rsidRDefault="00C9299D">
            <w:pPr>
              <w:jc w:val="right"/>
              <w:rPr>
                <w:sz w:val="20"/>
              </w:rPr>
            </w:pPr>
            <w:r w:rsidRPr="00A6570D">
              <w:rPr>
                <w:sz w:val="20"/>
              </w:rPr>
              <w:t>0.1981</w:t>
            </w:r>
          </w:p>
        </w:tc>
        <w:tc>
          <w:tcPr>
            <w:tcW w:w="900" w:type="dxa"/>
            <w:tcBorders>
              <w:bottom w:val="single" w:sz="4" w:space="0" w:color="auto"/>
            </w:tcBorders>
          </w:tcPr>
          <w:p w14:paraId="40932986" w14:textId="3CBD96B5" w:rsidR="001F6076" w:rsidRPr="00A6570D" w:rsidRDefault="00C9299D" w:rsidP="00CB5F6F">
            <w:pPr>
              <w:jc w:val="right"/>
              <w:rPr>
                <w:sz w:val="20"/>
              </w:rPr>
            </w:pPr>
            <w:r w:rsidRPr="00A6570D">
              <w:rPr>
                <w:sz w:val="20"/>
              </w:rPr>
              <w:t>0.2811</w:t>
            </w:r>
          </w:p>
        </w:tc>
        <w:tc>
          <w:tcPr>
            <w:tcW w:w="1170" w:type="dxa"/>
            <w:tcBorders>
              <w:bottom w:val="single" w:sz="4" w:space="0" w:color="auto"/>
            </w:tcBorders>
            <w:vAlign w:val="bottom"/>
          </w:tcPr>
          <w:p w14:paraId="68ACD278" w14:textId="379B3475" w:rsidR="001F6076" w:rsidRPr="00A6570D" w:rsidDel="005F67DF" w:rsidRDefault="002D55B6" w:rsidP="003A27E2">
            <w:pPr>
              <w:jc w:val="right"/>
              <w:rPr>
                <w:sz w:val="20"/>
              </w:rPr>
            </w:pPr>
            <w:r w:rsidRPr="00A6570D">
              <w:rPr>
                <w:sz w:val="20"/>
              </w:rPr>
              <w:t>0.1935</w:t>
            </w:r>
          </w:p>
        </w:tc>
        <w:tc>
          <w:tcPr>
            <w:tcW w:w="900" w:type="dxa"/>
            <w:tcBorders>
              <w:bottom w:val="single" w:sz="4" w:space="0" w:color="auto"/>
            </w:tcBorders>
            <w:vAlign w:val="bottom"/>
          </w:tcPr>
          <w:p w14:paraId="491328CC" w14:textId="34667CC2" w:rsidR="001F6076" w:rsidRPr="00A6570D" w:rsidDel="005F67DF" w:rsidRDefault="002D55B6" w:rsidP="003A27E2">
            <w:pPr>
              <w:jc w:val="right"/>
              <w:rPr>
                <w:sz w:val="20"/>
              </w:rPr>
            </w:pPr>
            <w:r w:rsidRPr="00A6570D">
              <w:rPr>
                <w:sz w:val="20"/>
              </w:rPr>
              <w:t>0.1550</w:t>
            </w:r>
          </w:p>
        </w:tc>
        <w:tc>
          <w:tcPr>
            <w:tcW w:w="1080" w:type="dxa"/>
            <w:tcBorders>
              <w:bottom w:val="single" w:sz="4" w:space="0" w:color="auto"/>
            </w:tcBorders>
            <w:vAlign w:val="bottom"/>
          </w:tcPr>
          <w:p w14:paraId="7F1106D4" w14:textId="7A11246D" w:rsidR="001F6076" w:rsidRPr="00A6570D" w:rsidDel="005F67DF" w:rsidRDefault="002D55B6" w:rsidP="003A27E2">
            <w:pPr>
              <w:jc w:val="right"/>
              <w:rPr>
                <w:sz w:val="20"/>
              </w:rPr>
            </w:pPr>
            <w:r w:rsidRPr="00A6570D">
              <w:rPr>
                <w:sz w:val="20"/>
              </w:rPr>
              <w:t>0.2399</w:t>
            </w:r>
          </w:p>
        </w:tc>
      </w:tr>
    </w:tbl>
    <w:p w14:paraId="6CDBBA43" w14:textId="77777777" w:rsidR="001F6076" w:rsidRDefault="001F6076" w:rsidP="001F6076">
      <w:pPr>
        <w:pStyle w:val="Caption"/>
        <w:keepNext/>
        <w:rPr>
          <w:szCs w:val="22"/>
        </w:rPr>
      </w:pPr>
    </w:p>
    <w:p w14:paraId="44858A2F" w14:textId="566E3A9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Pr>
          <w:noProof/>
          <w:szCs w:val="22"/>
        </w:rPr>
        <w:t>24</w:t>
      </w:r>
      <w:r w:rsidRPr="00B015AD">
        <w:rPr>
          <w:b/>
        </w:rPr>
        <w:fldChar w:fldCharType="end"/>
      </w:r>
      <w:r w:rsidRPr="00506E54">
        <w:rPr>
          <w:szCs w:val="22"/>
        </w:rPr>
        <w:t xml:space="preserve"> – Biological reference points from </w:t>
      </w:r>
      <w:r>
        <w:rPr>
          <w:szCs w:val="22"/>
        </w:rPr>
        <w:t xml:space="preserve">GOA Pacific cod SAFE documents for years 2001 – </w:t>
      </w:r>
      <w:r w:rsidR="00BB4537">
        <w:rPr>
          <w:szCs w:val="22"/>
        </w:rPr>
        <w:t>20</w:t>
      </w:r>
      <w:r w:rsidR="00B66F14">
        <w:rPr>
          <w:szCs w:val="22"/>
        </w:rPr>
        <w:t>21</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1E2547">
        <w:trPr>
          <w:jc w:val="center"/>
        </w:trPr>
        <w:tc>
          <w:tcPr>
            <w:tcW w:w="0" w:type="auto"/>
            <w:tcBorders>
              <w:top w:val="double" w:sz="4" w:space="0" w:color="auto"/>
              <w:bottom w:val="single" w:sz="4" w:space="0" w:color="auto"/>
            </w:tcBorders>
            <w:shd w:val="clear" w:color="auto" w:fill="DEEAF6" w:themeFill="accent1" w:themeFillTint="33"/>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DEEAF6" w:themeFill="accent1" w:themeFillTint="33"/>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DEEAF6" w:themeFill="accent1" w:themeFillTint="33"/>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DEEAF6" w:themeFill="accent1" w:themeFillTint="33"/>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DEEAF6" w:themeFill="accent1" w:themeFillTint="33"/>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DEEAF6" w:themeFill="accent1" w:themeFillTint="33"/>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DEEAF6" w:themeFill="accent1" w:themeFillTint="33"/>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1F6076" w:rsidRPr="00506E54" w14:paraId="0E81F629" w14:textId="77777777" w:rsidTr="003A27E2">
        <w:trPr>
          <w:jc w:val="center"/>
        </w:trPr>
        <w:tc>
          <w:tcPr>
            <w:tcW w:w="0" w:type="auto"/>
            <w:tcBorders>
              <w:top w:val="single" w:sz="4" w:space="0" w:color="auto"/>
            </w:tcBorders>
            <w:shd w:val="clear" w:color="auto" w:fill="auto"/>
            <w:vAlign w:val="center"/>
            <w:hideMark/>
          </w:tcPr>
          <w:p w14:paraId="6CE667AA" w14:textId="77777777" w:rsidR="001F6076" w:rsidRPr="00E37040" w:rsidRDefault="001F6076" w:rsidP="003A27E2">
            <w:pPr>
              <w:spacing w:after="0"/>
              <w:jc w:val="center"/>
              <w:rPr>
                <w:color w:val="000000"/>
                <w:szCs w:val="22"/>
              </w:rPr>
            </w:pPr>
            <w:r w:rsidRPr="00E37040">
              <w:rPr>
                <w:color w:val="000000"/>
                <w:szCs w:val="22"/>
              </w:rPr>
              <w:t>2001</w:t>
            </w:r>
          </w:p>
        </w:tc>
        <w:tc>
          <w:tcPr>
            <w:tcW w:w="0" w:type="auto"/>
            <w:tcBorders>
              <w:top w:val="single" w:sz="4" w:space="0" w:color="auto"/>
              <w:right w:val="single" w:sz="4" w:space="0" w:color="auto"/>
            </w:tcBorders>
            <w:shd w:val="clear" w:color="auto" w:fill="auto"/>
            <w:vAlign w:val="center"/>
            <w:hideMark/>
          </w:tcPr>
          <w:p w14:paraId="5E23DB4B" w14:textId="77777777" w:rsidR="001F6076" w:rsidRPr="00E37040" w:rsidRDefault="001F6076" w:rsidP="003A27E2">
            <w:pPr>
              <w:spacing w:after="0"/>
              <w:jc w:val="right"/>
              <w:rPr>
                <w:color w:val="000000"/>
                <w:szCs w:val="22"/>
              </w:rPr>
            </w:pPr>
          </w:p>
        </w:tc>
        <w:tc>
          <w:tcPr>
            <w:tcW w:w="0" w:type="auto"/>
            <w:tcBorders>
              <w:top w:val="single" w:sz="4" w:space="0" w:color="auto"/>
              <w:left w:val="single" w:sz="4" w:space="0" w:color="auto"/>
            </w:tcBorders>
            <w:shd w:val="clear" w:color="auto" w:fill="auto"/>
            <w:vAlign w:val="center"/>
          </w:tcPr>
          <w:p w14:paraId="20A0B3E0" w14:textId="77777777" w:rsidR="001F6076" w:rsidRPr="00E37040" w:rsidRDefault="001F6076" w:rsidP="003A27E2">
            <w:pPr>
              <w:spacing w:after="0"/>
              <w:ind w:left="16"/>
              <w:jc w:val="right"/>
              <w:rPr>
                <w:color w:val="000000"/>
                <w:szCs w:val="22"/>
              </w:rPr>
            </w:pPr>
            <w:r w:rsidRPr="00E37040">
              <w:rPr>
                <w:color w:val="000000"/>
                <w:szCs w:val="22"/>
              </w:rPr>
              <w:t>212,000</w:t>
            </w:r>
          </w:p>
        </w:tc>
        <w:tc>
          <w:tcPr>
            <w:tcW w:w="0" w:type="auto"/>
            <w:tcBorders>
              <w:top w:val="single" w:sz="4" w:space="0" w:color="auto"/>
            </w:tcBorders>
            <w:shd w:val="clear" w:color="auto" w:fill="auto"/>
            <w:vAlign w:val="center"/>
            <w:hideMark/>
          </w:tcPr>
          <w:p w14:paraId="502153DE" w14:textId="77777777" w:rsidR="001F6076" w:rsidRPr="00E37040" w:rsidRDefault="001F6076" w:rsidP="003A27E2">
            <w:pPr>
              <w:spacing w:after="0"/>
              <w:ind w:firstLineChars="100" w:firstLine="220"/>
              <w:jc w:val="right"/>
              <w:rPr>
                <w:color w:val="000000"/>
                <w:szCs w:val="22"/>
              </w:rPr>
            </w:pPr>
            <w:r w:rsidRPr="00E37040">
              <w:rPr>
                <w:color w:val="000000"/>
                <w:szCs w:val="22"/>
              </w:rPr>
              <w:t>85,000</w:t>
            </w:r>
          </w:p>
        </w:tc>
        <w:tc>
          <w:tcPr>
            <w:tcW w:w="0" w:type="auto"/>
            <w:tcBorders>
              <w:top w:val="single" w:sz="4" w:space="0" w:color="auto"/>
            </w:tcBorders>
            <w:shd w:val="clear" w:color="auto" w:fill="auto"/>
            <w:vAlign w:val="center"/>
            <w:hideMark/>
          </w:tcPr>
          <w:p w14:paraId="299B4E08" w14:textId="77777777" w:rsidR="001F6076" w:rsidRPr="00E37040" w:rsidRDefault="001F6076" w:rsidP="003A27E2">
            <w:pPr>
              <w:spacing w:after="0"/>
              <w:ind w:firstLineChars="100" w:firstLine="220"/>
              <w:jc w:val="right"/>
              <w:rPr>
                <w:color w:val="000000"/>
                <w:szCs w:val="22"/>
              </w:rPr>
            </w:pPr>
            <w:r w:rsidRPr="00E37040">
              <w:rPr>
                <w:color w:val="000000"/>
                <w:szCs w:val="22"/>
              </w:rPr>
              <w:t>0.41</w:t>
            </w:r>
          </w:p>
        </w:tc>
        <w:tc>
          <w:tcPr>
            <w:tcW w:w="0" w:type="auto"/>
            <w:tcBorders>
              <w:top w:val="single" w:sz="4" w:space="0" w:color="auto"/>
            </w:tcBorders>
            <w:shd w:val="clear" w:color="auto" w:fill="auto"/>
            <w:vAlign w:val="center"/>
            <w:hideMark/>
          </w:tcPr>
          <w:p w14:paraId="460D4F57" w14:textId="77777777" w:rsidR="001F6076" w:rsidRPr="00E37040" w:rsidRDefault="001F6076" w:rsidP="003A27E2">
            <w:pPr>
              <w:spacing w:after="0"/>
              <w:ind w:firstLineChars="100" w:firstLine="220"/>
              <w:jc w:val="right"/>
              <w:rPr>
                <w:color w:val="000000"/>
                <w:szCs w:val="22"/>
              </w:rPr>
            </w:pPr>
            <w:r w:rsidRPr="00E37040">
              <w:rPr>
                <w:color w:val="000000"/>
                <w:szCs w:val="22"/>
              </w:rPr>
              <w:t>82,000</w:t>
            </w:r>
          </w:p>
        </w:tc>
        <w:tc>
          <w:tcPr>
            <w:tcW w:w="0" w:type="auto"/>
            <w:tcBorders>
              <w:top w:val="single" w:sz="4" w:space="0" w:color="auto"/>
            </w:tcBorders>
            <w:shd w:val="clear" w:color="auto" w:fill="auto"/>
            <w:noWrap/>
            <w:vAlign w:val="center"/>
            <w:hideMark/>
          </w:tcPr>
          <w:p w14:paraId="07A98C8F" w14:textId="77777777" w:rsidR="001F6076" w:rsidRPr="00E37040" w:rsidRDefault="001F6076" w:rsidP="003A27E2">
            <w:pPr>
              <w:spacing w:after="0"/>
              <w:jc w:val="right"/>
              <w:rPr>
                <w:color w:val="000000"/>
                <w:szCs w:val="22"/>
              </w:rPr>
            </w:pPr>
            <w:r w:rsidRPr="00E37040">
              <w:rPr>
                <w:color w:val="000000"/>
                <w:szCs w:val="22"/>
              </w:rPr>
              <w:t>57,600</w:t>
            </w:r>
          </w:p>
        </w:tc>
      </w:tr>
      <w:tr w:rsidR="001F6076" w:rsidRPr="00506E54" w14:paraId="4E510B96" w14:textId="77777777" w:rsidTr="003A27E2">
        <w:trPr>
          <w:jc w:val="center"/>
        </w:trPr>
        <w:tc>
          <w:tcPr>
            <w:tcW w:w="0" w:type="auto"/>
            <w:shd w:val="clear" w:color="auto" w:fill="auto"/>
            <w:vAlign w:val="center"/>
            <w:hideMark/>
          </w:tcPr>
          <w:p w14:paraId="2ACD3CD1" w14:textId="77777777" w:rsidR="001F6076" w:rsidRPr="00E37040" w:rsidRDefault="001F6076" w:rsidP="003A27E2">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69A0F30F" w14:textId="77777777" w:rsidR="001F6076" w:rsidRPr="00E37040" w:rsidRDefault="001F6076" w:rsidP="003A27E2">
            <w:pPr>
              <w:spacing w:after="0"/>
              <w:ind w:left="16"/>
              <w:jc w:val="right"/>
              <w:rPr>
                <w:color w:val="000000"/>
                <w:szCs w:val="22"/>
              </w:rPr>
            </w:pPr>
            <w:r w:rsidRPr="00E37040">
              <w:rPr>
                <w:color w:val="000000"/>
                <w:szCs w:val="22"/>
              </w:rPr>
              <w:t>226,000</w:t>
            </w:r>
          </w:p>
        </w:tc>
        <w:tc>
          <w:tcPr>
            <w:tcW w:w="0" w:type="auto"/>
            <w:shd w:val="clear" w:color="auto" w:fill="auto"/>
            <w:vAlign w:val="center"/>
            <w:hideMark/>
          </w:tcPr>
          <w:p w14:paraId="5E9974E4" w14:textId="77777777" w:rsidR="001F6076" w:rsidRPr="00E37040" w:rsidRDefault="001F6076" w:rsidP="003A27E2">
            <w:pPr>
              <w:spacing w:after="0"/>
              <w:ind w:firstLineChars="100" w:firstLine="220"/>
              <w:jc w:val="right"/>
              <w:rPr>
                <w:color w:val="000000"/>
                <w:szCs w:val="22"/>
              </w:rPr>
            </w:pPr>
            <w:r w:rsidRPr="00E37040">
              <w:rPr>
                <w:color w:val="000000"/>
                <w:szCs w:val="22"/>
              </w:rPr>
              <w:t>90,300</w:t>
            </w:r>
          </w:p>
        </w:tc>
        <w:tc>
          <w:tcPr>
            <w:tcW w:w="0" w:type="auto"/>
            <w:shd w:val="clear" w:color="auto" w:fill="auto"/>
            <w:vAlign w:val="center"/>
            <w:hideMark/>
          </w:tcPr>
          <w:p w14:paraId="402644FE" w14:textId="77777777" w:rsidR="001F6076" w:rsidRPr="00E37040" w:rsidRDefault="001F6076" w:rsidP="003A27E2">
            <w:pPr>
              <w:spacing w:after="0"/>
              <w:ind w:firstLineChars="100" w:firstLine="220"/>
              <w:jc w:val="right"/>
              <w:rPr>
                <w:color w:val="000000"/>
                <w:szCs w:val="22"/>
              </w:rPr>
            </w:pPr>
            <w:r w:rsidRPr="00E37040">
              <w:rPr>
                <w:color w:val="000000"/>
                <w:szCs w:val="22"/>
              </w:rPr>
              <w:t>0.35</w:t>
            </w:r>
          </w:p>
        </w:tc>
        <w:tc>
          <w:tcPr>
            <w:tcW w:w="0" w:type="auto"/>
            <w:shd w:val="clear" w:color="auto" w:fill="auto"/>
            <w:vAlign w:val="center"/>
            <w:hideMark/>
          </w:tcPr>
          <w:p w14:paraId="173188E9" w14:textId="77777777" w:rsidR="001F6076" w:rsidRPr="00E37040" w:rsidRDefault="001F6076" w:rsidP="003A27E2">
            <w:pPr>
              <w:spacing w:after="0"/>
              <w:ind w:firstLineChars="100" w:firstLine="220"/>
              <w:jc w:val="right"/>
              <w:rPr>
                <w:color w:val="000000"/>
                <w:szCs w:val="22"/>
              </w:rPr>
            </w:pPr>
            <w:r w:rsidRPr="00E37040">
              <w:rPr>
                <w:color w:val="000000"/>
                <w:szCs w:val="22"/>
              </w:rPr>
              <w:t>88,300</w:t>
            </w:r>
          </w:p>
        </w:tc>
        <w:tc>
          <w:tcPr>
            <w:tcW w:w="0" w:type="auto"/>
            <w:shd w:val="clear" w:color="auto" w:fill="auto"/>
            <w:noWrap/>
            <w:vAlign w:val="center"/>
            <w:hideMark/>
          </w:tcPr>
          <w:p w14:paraId="625E14CE" w14:textId="77777777" w:rsidR="001F6076" w:rsidRPr="00E37040" w:rsidRDefault="001F6076" w:rsidP="003A27E2">
            <w:pPr>
              <w:spacing w:after="0"/>
              <w:jc w:val="right"/>
              <w:rPr>
                <w:color w:val="000000"/>
                <w:szCs w:val="22"/>
              </w:rPr>
            </w:pPr>
            <w:r w:rsidRPr="00E37040">
              <w:rPr>
                <w:color w:val="000000"/>
                <w:szCs w:val="22"/>
              </w:rPr>
              <w:t>52,800</w:t>
            </w:r>
          </w:p>
        </w:tc>
      </w:tr>
      <w:tr w:rsidR="001F6076" w:rsidRPr="00506E54" w14:paraId="2DCDB0E3" w14:textId="77777777" w:rsidTr="003A27E2">
        <w:trPr>
          <w:jc w:val="center"/>
        </w:trPr>
        <w:tc>
          <w:tcPr>
            <w:tcW w:w="0" w:type="auto"/>
            <w:shd w:val="clear" w:color="auto" w:fill="auto"/>
            <w:vAlign w:val="center"/>
            <w:hideMark/>
          </w:tcPr>
          <w:p w14:paraId="163650C9" w14:textId="77777777" w:rsidR="001F6076" w:rsidRPr="00E37040" w:rsidRDefault="001F6076" w:rsidP="003A27E2">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1212AB55" w14:textId="77777777" w:rsidR="001F6076" w:rsidRPr="00E37040" w:rsidRDefault="001F6076" w:rsidP="003A27E2">
            <w:pPr>
              <w:spacing w:after="0"/>
              <w:ind w:left="16"/>
              <w:jc w:val="right"/>
              <w:rPr>
                <w:color w:val="000000"/>
                <w:szCs w:val="22"/>
              </w:rPr>
            </w:pPr>
            <w:r w:rsidRPr="00E37040">
              <w:rPr>
                <w:color w:val="000000"/>
                <w:szCs w:val="22"/>
              </w:rPr>
              <w:t>222,000</w:t>
            </w:r>
          </w:p>
        </w:tc>
        <w:tc>
          <w:tcPr>
            <w:tcW w:w="0" w:type="auto"/>
            <w:shd w:val="clear" w:color="auto" w:fill="auto"/>
            <w:vAlign w:val="center"/>
            <w:hideMark/>
          </w:tcPr>
          <w:p w14:paraId="71439D5D" w14:textId="77777777" w:rsidR="001F6076" w:rsidRPr="00E37040" w:rsidRDefault="001F6076" w:rsidP="003A27E2">
            <w:pPr>
              <w:spacing w:after="0"/>
              <w:ind w:firstLineChars="100" w:firstLine="220"/>
              <w:jc w:val="right"/>
              <w:rPr>
                <w:color w:val="000000"/>
                <w:szCs w:val="22"/>
              </w:rPr>
            </w:pPr>
            <w:r w:rsidRPr="00E37040">
              <w:rPr>
                <w:color w:val="000000"/>
                <w:szCs w:val="22"/>
              </w:rPr>
              <w:t>88,900</w:t>
            </w:r>
          </w:p>
        </w:tc>
        <w:tc>
          <w:tcPr>
            <w:tcW w:w="0" w:type="auto"/>
            <w:shd w:val="clear" w:color="auto" w:fill="auto"/>
            <w:vAlign w:val="center"/>
            <w:hideMark/>
          </w:tcPr>
          <w:p w14:paraId="49F8EF8C" w14:textId="77777777" w:rsidR="001F6076" w:rsidRPr="00E37040" w:rsidRDefault="001F6076" w:rsidP="003A27E2">
            <w:pPr>
              <w:spacing w:after="0"/>
              <w:ind w:firstLineChars="100" w:firstLine="220"/>
              <w:jc w:val="right"/>
              <w:rPr>
                <w:color w:val="000000"/>
                <w:szCs w:val="22"/>
              </w:rPr>
            </w:pPr>
            <w:r w:rsidRPr="00E37040">
              <w:rPr>
                <w:color w:val="000000"/>
                <w:szCs w:val="22"/>
              </w:rPr>
              <w:t>0.34</w:t>
            </w:r>
          </w:p>
        </w:tc>
        <w:tc>
          <w:tcPr>
            <w:tcW w:w="0" w:type="auto"/>
            <w:shd w:val="clear" w:color="auto" w:fill="auto"/>
            <w:vAlign w:val="center"/>
            <w:hideMark/>
          </w:tcPr>
          <w:p w14:paraId="6E0AA3F3" w14:textId="77777777" w:rsidR="001F6076" w:rsidRPr="00E37040" w:rsidRDefault="001F6076" w:rsidP="003A27E2">
            <w:pPr>
              <w:spacing w:after="0"/>
              <w:ind w:firstLineChars="100" w:firstLine="220"/>
              <w:jc w:val="right"/>
              <w:rPr>
                <w:color w:val="000000"/>
                <w:szCs w:val="22"/>
              </w:rPr>
            </w:pPr>
            <w:r w:rsidRPr="00E37040">
              <w:rPr>
                <w:color w:val="000000"/>
                <w:szCs w:val="22"/>
              </w:rPr>
              <w:t>103,000</w:t>
            </w:r>
          </w:p>
        </w:tc>
        <w:tc>
          <w:tcPr>
            <w:tcW w:w="0" w:type="auto"/>
            <w:shd w:val="clear" w:color="auto" w:fill="auto"/>
            <w:noWrap/>
            <w:vAlign w:val="center"/>
            <w:hideMark/>
          </w:tcPr>
          <w:p w14:paraId="2940962B" w14:textId="77777777" w:rsidR="001F6076" w:rsidRPr="00E37040" w:rsidRDefault="001F6076" w:rsidP="003A27E2">
            <w:pPr>
              <w:spacing w:after="0"/>
              <w:jc w:val="right"/>
              <w:rPr>
                <w:color w:val="000000"/>
                <w:szCs w:val="22"/>
              </w:rPr>
            </w:pPr>
            <w:r w:rsidRPr="00E37040">
              <w:rPr>
                <w:color w:val="000000"/>
                <w:szCs w:val="22"/>
              </w:rPr>
              <w:t>62,810</w:t>
            </w:r>
          </w:p>
        </w:tc>
      </w:tr>
      <w:tr w:rsidR="001F6076" w:rsidRPr="00506E54" w14:paraId="7B7199F2" w14:textId="77777777" w:rsidTr="003A27E2">
        <w:trPr>
          <w:jc w:val="center"/>
        </w:trPr>
        <w:tc>
          <w:tcPr>
            <w:tcW w:w="0" w:type="auto"/>
            <w:shd w:val="clear" w:color="auto" w:fill="auto"/>
            <w:vAlign w:val="center"/>
            <w:hideMark/>
          </w:tcPr>
          <w:p w14:paraId="4707AFF5" w14:textId="77777777" w:rsidR="001F6076" w:rsidRPr="00E37040" w:rsidRDefault="001F6076" w:rsidP="003A27E2">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B119865" w14:textId="77777777" w:rsidR="001F6076" w:rsidRPr="00E37040" w:rsidRDefault="001F6076" w:rsidP="003A27E2">
            <w:pPr>
              <w:spacing w:after="0"/>
              <w:ind w:left="16"/>
              <w:jc w:val="right"/>
              <w:rPr>
                <w:color w:val="000000"/>
                <w:szCs w:val="22"/>
              </w:rPr>
            </w:pPr>
            <w:r w:rsidRPr="00E37040">
              <w:rPr>
                <w:color w:val="000000"/>
                <w:szCs w:val="22"/>
              </w:rPr>
              <w:t>211,000</w:t>
            </w:r>
          </w:p>
        </w:tc>
        <w:tc>
          <w:tcPr>
            <w:tcW w:w="0" w:type="auto"/>
            <w:shd w:val="clear" w:color="auto" w:fill="auto"/>
            <w:vAlign w:val="center"/>
            <w:hideMark/>
          </w:tcPr>
          <w:p w14:paraId="4D105101" w14:textId="77777777" w:rsidR="001F6076" w:rsidRPr="00E37040" w:rsidRDefault="001F6076" w:rsidP="003A27E2">
            <w:pPr>
              <w:spacing w:after="0"/>
              <w:ind w:firstLineChars="100" w:firstLine="220"/>
              <w:jc w:val="right"/>
              <w:rPr>
                <w:color w:val="000000"/>
                <w:szCs w:val="22"/>
              </w:rPr>
            </w:pPr>
            <w:r w:rsidRPr="00E37040">
              <w:rPr>
                <w:color w:val="000000"/>
                <w:szCs w:val="22"/>
              </w:rPr>
              <w:t>84,400</w:t>
            </w:r>
          </w:p>
        </w:tc>
        <w:tc>
          <w:tcPr>
            <w:tcW w:w="0" w:type="auto"/>
            <w:shd w:val="clear" w:color="auto" w:fill="auto"/>
            <w:vAlign w:val="center"/>
            <w:hideMark/>
          </w:tcPr>
          <w:p w14:paraId="060065F0" w14:textId="77777777" w:rsidR="001F6076" w:rsidRPr="00E37040" w:rsidRDefault="001F6076" w:rsidP="003A27E2">
            <w:pPr>
              <w:spacing w:after="0"/>
              <w:ind w:firstLineChars="100" w:firstLine="220"/>
              <w:jc w:val="right"/>
              <w:rPr>
                <w:color w:val="000000"/>
                <w:szCs w:val="22"/>
              </w:rPr>
            </w:pPr>
            <w:r w:rsidRPr="00E37040">
              <w:rPr>
                <w:color w:val="000000"/>
                <w:szCs w:val="22"/>
              </w:rPr>
              <w:t>0.31</w:t>
            </w:r>
          </w:p>
        </w:tc>
        <w:tc>
          <w:tcPr>
            <w:tcW w:w="0" w:type="auto"/>
            <w:shd w:val="clear" w:color="auto" w:fill="auto"/>
            <w:vAlign w:val="center"/>
            <w:hideMark/>
          </w:tcPr>
          <w:p w14:paraId="5853621B" w14:textId="77777777" w:rsidR="001F6076" w:rsidRPr="00E37040" w:rsidRDefault="001F6076" w:rsidP="003A27E2">
            <w:pPr>
              <w:spacing w:after="0"/>
              <w:ind w:firstLineChars="100" w:firstLine="220"/>
              <w:jc w:val="right"/>
              <w:rPr>
                <w:color w:val="000000"/>
                <w:szCs w:val="22"/>
              </w:rPr>
            </w:pPr>
            <w:r w:rsidRPr="00E37040">
              <w:rPr>
                <w:color w:val="000000"/>
                <w:szCs w:val="22"/>
              </w:rPr>
              <w:t>91,700</w:t>
            </w:r>
          </w:p>
        </w:tc>
        <w:tc>
          <w:tcPr>
            <w:tcW w:w="0" w:type="auto"/>
            <w:shd w:val="clear" w:color="auto" w:fill="auto"/>
            <w:noWrap/>
            <w:vAlign w:val="center"/>
            <w:hideMark/>
          </w:tcPr>
          <w:p w14:paraId="11E78F50" w14:textId="77777777" w:rsidR="001F6076" w:rsidRPr="00E37040" w:rsidRDefault="001F6076" w:rsidP="003A27E2">
            <w:pPr>
              <w:spacing w:after="0"/>
              <w:jc w:val="right"/>
              <w:rPr>
                <w:color w:val="000000"/>
                <w:szCs w:val="22"/>
              </w:rPr>
            </w:pPr>
            <w:r w:rsidRPr="00E37040">
              <w:rPr>
                <w:color w:val="000000"/>
                <w:szCs w:val="22"/>
              </w:rPr>
              <w:t>58,100</w:t>
            </w:r>
          </w:p>
        </w:tc>
      </w:tr>
      <w:tr w:rsidR="001F6076" w:rsidRPr="00506E54" w14:paraId="4B2FA867" w14:textId="77777777" w:rsidTr="003A27E2">
        <w:trPr>
          <w:jc w:val="center"/>
        </w:trPr>
        <w:tc>
          <w:tcPr>
            <w:tcW w:w="0" w:type="auto"/>
            <w:shd w:val="clear" w:color="auto" w:fill="auto"/>
            <w:vAlign w:val="center"/>
            <w:hideMark/>
          </w:tcPr>
          <w:p w14:paraId="502BC75C" w14:textId="77777777" w:rsidR="001F6076" w:rsidRPr="00E37040" w:rsidRDefault="001F6076" w:rsidP="003A27E2">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23C4E316" w14:textId="77777777" w:rsidR="001F6076" w:rsidRPr="00E37040" w:rsidRDefault="001F6076" w:rsidP="003A27E2">
            <w:pPr>
              <w:spacing w:after="0"/>
              <w:ind w:left="16"/>
              <w:jc w:val="right"/>
              <w:rPr>
                <w:color w:val="000000"/>
                <w:szCs w:val="22"/>
              </w:rPr>
            </w:pPr>
            <w:r w:rsidRPr="00E37040">
              <w:rPr>
                <w:color w:val="000000"/>
                <w:szCs w:val="22"/>
              </w:rPr>
              <w:t>329,000</w:t>
            </w:r>
          </w:p>
        </w:tc>
        <w:tc>
          <w:tcPr>
            <w:tcW w:w="0" w:type="auto"/>
            <w:shd w:val="clear" w:color="auto" w:fill="auto"/>
            <w:vAlign w:val="center"/>
            <w:hideMark/>
          </w:tcPr>
          <w:p w14:paraId="53487CE9" w14:textId="77777777" w:rsidR="001F6076" w:rsidRPr="00E37040" w:rsidRDefault="001F6076" w:rsidP="003A27E2">
            <w:pPr>
              <w:spacing w:after="0"/>
              <w:ind w:firstLineChars="100" w:firstLine="220"/>
              <w:jc w:val="right"/>
              <w:rPr>
                <w:color w:val="000000"/>
                <w:szCs w:val="22"/>
              </w:rPr>
            </w:pPr>
            <w:r w:rsidRPr="00E37040">
              <w:rPr>
                <w:color w:val="000000"/>
                <w:szCs w:val="22"/>
              </w:rPr>
              <w:t>132,000</w:t>
            </w:r>
          </w:p>
        </w:tc>
        <w:tc>
          <w:tcPr>
            <w:tcW w:w="0" w:type="auto"/>
            <w:shd w:val="clear" w:color="auto" w:fill="auto"/>
            <w:vAlign w:val="center"/>
            <w:hideMark/>
          </w:tcPr>
          <w:p w14:paraId="1EECE025" w14:textId="77777777" w:rsidR="001F6076" w:rsidRPr="00E37040" w:rsidRDefault="001F6076" w:rsidP="003A27E2">
            <w:pPr>
              <w:spacing w:after="0"/>
              <w:ind w:firstLineChars="100" w:firstLine="220"/>
              <w:jc w:val="right"/>
              <w:rPr>
                <w:color w:val="000000"/>
                <w:szCs w:val="22"/>
              </w:rPr>
            </w:pPr>
            <w:r w:rsidRPr="00E37040">
              <w:rPr>
                <w:color w:val="000000"/>
                <w:szCs w:val="22"/>
              </w:rPr>
              <w:t>0.56</w:t>
            </w:r>
          </w:p>
        </w:tc>
        <w:tc>
          <w:tcPr>
            <w:tcW w:w="0" w:type="auto"/>
            <w:shd w:val="clear" w:color="auto" w:fill="auto"/>
            <w:vAlign w:val="center"/>
            <w:hideMark/>
          </w:tcPr>
          <w:p w14:paraId="005FBBB2" w14:textId="77777777" w:rsidR="001F6076" w:rsidRPr="00E37040" w:rsidRDefault="001F6076" w:rsidP="003A27E2">
            <w:pPr>
              <w:spacing w:after="0"/>
              <w:ind w:firstLineChars="100" w:firstLine="220"/>
              <w:jc w:val="right"/>
              <w:rPr>
                <w:color w:val="000000"/>
                <w:szCs w:val="22"/>
              </w:rPr>
            </w:pPr>
            <w:r w:rsidRPr="00E37040">
              <w:rPr>
                <w:color w:val="000000"/>
                <w:szCs w:val="22"/>
              </w:rPr>
              <w:t>165,000</w:t>
            </w:r>
          </w:p>
        </w:tc>
        <w:tc>
          <w:tcPr>
            <w:tcW w:w="0" w:type="auto"/>
            <w:shd w:val="clear" w:color="auto" w:fill="auto"/>
            <w:noWrap/>
            <w:vAlign w:val="center"/>
            <w:hideMark/>
          </w:tcPr>
          <w:p w14:paraId="73B03D61" w14:textId="77777777" w:rsidR="001F6076" w:rsidRPr="00E37040" w:rsidRDefault="001F6076" w:rsidP="003A27E2">
            <w:pPr>
              <w:spacing w:after="0"/>
              <w:jc w:val="right"/>
              <w:rPr>
                <w:color w:val="000000"/>
                <w:szCs w:val="22"/>
              </w:rPr>
            </w:pPr>
            <w:r w:rsidRPr="00E37040">
              <w:rPr>
                <w:color w:val="000000"/>
                <w:szCs w:val="22"/>
              </w:rPr>
              <w:t>68,859</w:t>
            </w:r>
          </w:p>
        </w:tc>
      </w:tr>
      <w:tr w:rsidR="001F6076" w:rsidRPr="00506E54" w14:paraId="04136ABF" w14:textId="77777777" w:rsidTr="003A27E2">
        <w:trPr>
          <w:jc w:val="center"/>
        </w:trPr>
        <w:tc>
          <w:tcPr>
            <w:tcW w:w="0" w:type="auto"/>
            <w:shd w:val="clear" w:color="auto" w:fill="auto"/>
            <w:vAlign w:val="center"/>
            <w:hideMark/>
          </w:tcPr>
          <w:p w14:paraId="7E5C4A83" w14:textId="77777777" w:rsidR="001F6076" w:rsidRPr="00E37040" w:rsidRDefault="001F6076" w:rsidP="003A27E2">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9CAD989" w14:textId="77777777" w:rsidR="001F6076" w:rsidRPr="00E37040" w:rsidRDefault="001F6076" w:rsidP="003A27E2">
            <w:pPr>
              <w:spacing w:after="0"/>
              <w:ind w:left="16"/>
              <w:jc w:val="right"/>
              <w:rPr>
                <w:color w:val="000000"/>
                <w:szCs w:val="22"/>
              </w:rPr>
            </w:pPr>
            <w:r w:rsidRPr="00E37040">
              <w:rPr>
                <w:color w:val="000000"/>
                <w:szCs w:val="22"/>
              </w:rPr>
              <w:t>259,000</w:t>
            </w:r>
          </w:p>
        </w:tc>
        <w:tc>
          <w:tcPr>
            <w:tcW w:w="0" w:type="auto"/>
            <w:shd w:val="clear" w:color="auto" w:fill="auto"/>
            <w:vAlign w:val="center"/>
            <w:hideMark/>
          </w:tcPr>
          <w:p w14:paraId="56082FA4" w14:textId="77777777" w:rsidR="001F6076" w:rsidRPr="00E37040" w:rsidRDefault="001F6076" w:rsidP="003A27E2">
            <w:pPr>
              <w:spacing w:after="0"/>
              <w:ind w:firstLineChars="100" w:firstLine="220"/>
              <w:jc w:val="right"/>
              <w:rPr>
                <w:color w:val="000000"/>
                <w:szCs w:val="22"/>
              </w:rPr>
            </w:pPr>
            <w:r w:rsidRPr="00E37040">
              <w:rPr>
                <w:color w:val="000000"/>
                <w:szCs w:val="22"/>
              </w:rPr>
              <w:t>103,000</w:t>
            </w:r>
          </w:p>
        </w:tc>
        <w:tc>
          <w:tcPr>
            <w:tcW w:w="0" w:type="auto"/>
            <w:shd w:val="clear" w:color="auto" w:fill="auto"/>
            <w:vAlign w:val="center"/>
            <w:hideMark/>
          </w:tcPr>
          <w:p w14:paraId="13187C60" w14:textId="77777777" w:rsidR="001F6076" w:rsidRPr="00E37040" w:rsidRDefault="001F6076" w:rsidP="003A27E2">
            <w:pPr>
              <w:spacing w:after="0"/>
              <w:ind w:firstLineChars="100" w:firstLine="220"/>
              <w:jc w:val="right"/>
              <w:rPr>
                <w:color w:val="000000"/>
                <w:szCs w:val="22"/>
              </w:rPr>
            </w:pPr>
            <w:r w:rsidRPr="00E37040">
              <w:rPr>
                <w:color w:val="000000"/>
                <w:szCs w:val="22"/>
              </w:rPr>
              <w:t>0.46</w:t>
            </w:r>
          </w:p>
        </w:tc>
        <w:tc>
          <w:tcPr>
            <w:tcW w:w="0" w:type="auto"/>
            <w:shd w:val="clear" w:color="auto" w:fill="auto"/>
            <w:vAlign w:val="center"/>
            <w:hideMark/>
          </w:tcPr>
          <w:p w14:paraId="2D682187" w14:textId="77777777" w:rsidR="001F6076" w:rsidRPr="00E37040" w:rsidRDefault="001F6076" w:rsidP="003A27E2">
            <w:pPr>
              <w:spacing w:after="0"/>
              <w:ind w:firstLineChars="100" w:firstLine="220"/>
              <w:jc w:val="right"/>
              <w:rPr>
                <w:color w:val="000000"/>
                <w:szCs w:val="22"/>
              </w:rPr>
            </w:pPr>
            <w:r w:rsidRPr="00E37040">
              <w:rPr>
                <w:color w:val="000000"/>
                <w:szCs w:val="22"/>
              </w:rPr>
              <w:t>136,000</w:t>
            </w:r>
          </w:p>
        </w:tc>
        <w:tc>
          <w:tcPr>
            <w:tcW w:w="0" w:type="auto"/>
            <w:shd w:val="clear" w:color="auto" w:fill="auto"/>
            <w:noWrap/>
            <w:vAlign w:val="center"/>
            <w:hideMark/>
          </w:tcPr>
          <w:p w14:paraId="0EDB09CB" w14:textId="77777777" w:rsidR="001F6076" w:rsidRPr="00E37040" w:rsidRDefault="001F6076" w:rsidP="003A27E2">
            <w:pPr>
              <w:spacing w:after="0"/>
              <w:jc w:val="right"/>
              <w:rPr>
                <w:color w:val="000000"/>
                <w:szCs w:val="22"/>
              </w:rPr>
            </w:pPr>
            <w:r w:rsidRPr="00E37040">
              <w:rPr>
                <w:color w:val="000000"/>
                <w:szCs w:val="22"/>
              </w:rPr>
              <w:t>68,859</w:t>
            </w:r>
          </w:p>
        </w:tc>
      </w:tr>
      <w:tr w:rsidR="001F6076" w:rsidRPr="00506E54" w14:paraId="560F06FA" w14:textId="77777777" w:rsidTr="003A27E2">
        <w:trPr>
          <w:jc w:val="center"/>
        </w:trPr>
        <w:tc>
          <w:tcPr>
            <w:tcW w:w="0" w:type="auto"/>
            <w:shd w:val="clear" w:color="auto" w:fill="auto"/>
            <w:vAlign w:val="center"/>
            <w:hideMark/>
          </w:tcPr>
          <w:p w14:paraId="77F2C520" w14:textId="77777777" w:rsidR="001F6076" w:rsidRPr="00E37040" w:rsidRDefault="001F6076" w:rsidP="003A27E2">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76C4FA5A" w14:textId="77777777" w:rsidR="001F6076" w:rsidRPr="00E37040" w:rsidRDefault="001F6076" w:rsidP="003A27E2">
            <w:pPr>
              <w:spacing w:after="0"/>
              <w:ind w:left="16"/>
              <w:jc w:val="right"/>
              <w:rPr>
                <w:color w:val="000000"/>
                <w:szCs w:val="22"/>
              </w:rPr>
            </w:pPr>
            <w:r w:rsidRPr="00E37040">
              <w:rPr>
                <w:color w:val="000000"/>
                <w:szCs w:val="22"/>
              </w:rPr>
              <w:t>302,000</w:t>
            </w:r>
          </w:p>
        </w:tc>
        <w:tc>
          <w:tcPr>
            <w:tcW w:w="0" w:type="auto"/>
            <w:shd w:val="clear" w:color="auto" w:fill="auto"/>
            <w:vAlign w:val="center"/>
            <w:hideMark/>
          </w:tcPr>
          <w:p w14:paraId="7DC54155" w14:textId="77777777" w:rsidR="001F6076" w:rsidRPr="00E37040" w:rsidRDefault="001F6076" w:rsidP="003A27E2">
            <w:pPr>
              <w:spacing w:after="0"/>
              <w:ind w:firstLineChars="100" w:firstLine="220"/>
              <w:jc w:val="right"/>
              <w:rPr>
                <w:color w:val="000000"/>
                <w:szCs w:val="22"/>
              </w:rPr>
            </w:pPr>
            <w:r w:rsidRPr="00E37040">
              <w:rPr>
                <w:color w:val="000000"/>
                <w:szCs w:val="22"/>
              </w:rPr>
              <w:t>121,000</w:t>
            </w:r>
          </w:p>
        </w:tc>
        <w:tc>
          <w:tcPr>
            <w:tcW w:w="0" w:type="auto"/>
            <w:shd w:val="clear" w:color="auto" w:fill="auto"/>
            <w:vAlign w:val="center"/>
            <w:hideMark/>
          </w:tcPr>
          <w:p w14:paraId="136856CA" w14:textId="77777777" w:rsidR="001F6076" w:rsidRPr="00E37040" w:rsidRDefault="001F6076" w:rsidP="003A27E2">
            <w:pPr>
              <w:spacing w:after="0"/>
              <w:ind w:firstLineChars="100" w:firstLine="220"/>
              <w:jc w:val="right"/>
              <w:rPr>
                <w:color w:val="000000"/>
                <w:szCs w:val="22"/>
              </w:rPr>
            </w:pPr>
            <w:r w:rsidRPr="00E37040">
              <w:rPr>
                <w:color w:val="000000"/>
                <w:szCs w:val="22"/>
              </w:rPr>
              <w:t>0.49</w:t>
            </w:r>
          </w:p>
        </w:tc>
        <w:tc>
          <w:tcPr>
            <w:tcW w:w="0" w:type="auto"/>
            <w:shd w:val="clear" w:color="auto" w:fill="auto"/>
            <w:vAlign w:val="center"/>
            <w:hideMark/>
          </w:tcPr>
          <w:p w14:paraId="24D62F11" w14:textId="77777777" w:rsidR="001F6076" w:rsidRPr="00E37040" w:rsidRDefault="001F6076" w:rsidP="003A27E2">
            <w:pPr>
              <w:spacing w:after="0"/>
              <w:ind w:firstLineChars="100" w:firstLine="220"/>
              <w:jc w:val="right"/>
              <w:rPr>
                <w:color w:val="000000"/>
                <w:szCs w:val="22"/>
              </w:rPr>
            </w:pPr>
            <w:r w:rsidRPr="00E37040">
              <w:rPr>
                <w:color w:val="000000"/>
                <w:szCs w:val="22"/>
              </w:rPr>
              <w:t>108,000</w:t>
            </w:r>
          </w:p>
        </w:tc>
        <w:tc>
          <w:tcPr>
            <w:tcW w:w="0" w:type="auto"/>
            <w:shd w:val="clear" w:color="auto" w:fill="auto"/>
            <w:noWrap/>
            <w:vAlign w:val="center"/>
            <w:hideMark/>
          </w:tcPr>
          <w:p w14:paraId="47D8750B" w14:textId="77777777" w:rsidR="001F6076" w:rsidRPr="00E37040" w:rsidRDefault="001F6076" w:rsidP="003A27E2">
            <w:pPr>
              <w:spacing w:after="0"/>
              <w:jc w:val="right"/>
              <w:rPr>
                <w:color w:val="000000"/>
                <w:szCs w:val="22"/>
              </w:rPr>
            </w:pPr>
            <w:r w:rsidRPr="00E37040">
              <w:rPr>
                <w:color w:val="000000"/>
                <w:szCs w:val="22"/>
              </w:rPr>
              <w:t>66,493</w:t>
            </w:r>
          </w:p>
        </w:tc>
      </w:tr>
      <w:tr w:rsidR="001F6076" w:rsidRPr="00506E54" w14:paraId="3856766F" w14:textId="77777777" w:rsidTr="003A27E2">
        <w:trPr>
          <w:jc w:val="center"/>
        </w:trPr>
        <w:tc>
          <w:tcPr>
            <w:tcW w:w="0" w:type="auto"/>
            <w:shd w:val="clear" w:color="auto" w:fill="auto"/>
            <w:vAlign w:val="center"/>
            <w:hideMark/>
          </w:tcPr>
          <w:p w14:paraId="198B98D0" w14:textId="77777777" w:rsidR="001F6076" w:rsidRPr="00E37040" w:rsidRDefault="001F6076" w:rsidP="003A27E2">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03F32069" w14:textId="77777777" w:rsidR="001F6076" w:rsidRPr="00E37040" w:rsidRDefault="001F6076" w:rsidP="003A27E2">
            <w:pPr>
              <w:spacing w:after="0"/>
              <w:ind w:left="16"/>
              <w:jc w:val="right"/>
              <w:rPr>
                <w:color w:val="000000"/>
                <w:szCs w:val="22"/>
              </w:rPr>
            </w:pPr>
            <w:r w:rsidRPr="00E37040">
              <w:rPr>
                <w:color w:val="000000"/>
                <w:szCs w:val="22"/>
              </w:rPr>
              <w:t>255,500</w:t>
            </w:r>
          </w:p>
        </w:tc>
        <w:tc>
          <w:tcPr>
            <w:tcW w:w="0" w:type="auto"/>
            <w:shd w:val="clear" w:color="auto" w:fill="auto"/>
            <w:vAlign w:val="center"/>
            <w:hideMark/>
          </w:tcPr>
          <w:p w14:paraId="212F13AB" w14:textId="77777777" w:rsidR="001F6076" w:rsidRPr="00E37040" w:rsidRDefault="001F6076" w:rsidP="003A27E2">
            <w:pPr>
              <w:spacing w:after="0"/>
              <w:ind w:firstLineChars="100" w:firstLine="220"/>
              <w:jc w:val="right"/>
              <w:rPr>
                <w:color w:val="000000"/>
                <w:szCs w:val="22"/>
              </w:rPr>
            </w:pPr>
            <w:r w:rsidRPr="00E37040">
              <w:rPr>
                <w:color w:val="000000"/>
                <w:szCs w:val="22"/>
              </w:rPr>
              <w:t>102,200</w:t>
            </w:r>
          </w:p>
        </w:tc>
        <w:tc>
          <w:tcPr>
            <w:tcW w:w="0" w:type="auto"/>
            <w:shd w:val="clear" w:color="auto" w:fill="auto"/>
            <w:vAlign w:val="center"/>
            <w:hideMark/>
          </w:tcPr>
          <w:p w14:paraId="26125174" w14:textId="77777777" w:rsidR="001F6076" w:rsidRPr="00E37040" w:rsidRDefault="001F6076" w:rsidP="003A27E2">
            <w:pPr>
              <w:spacing w:after="0"/>
              <w:ind w:firstLineChars="100" w:firstLine="220"/>
              <w:jc w:val="right"/>
              <w:rPr>
                <w:color w:val="000000"/>
                <w:szCs w:val="22"/>
              </w:rPr>
            </w:pPr>
            <w:r w:rsidRPr="00E37040">
              <w:rPr>
                <w:color w:val="000000"/>
                <w:szCs w:val="22"/>
              </w:rPr>
              <w:t>0.52</w:t>
            </w:r>
          </w:p>
        </w:tc>
        <w:tc>
          <w:tcPr>
            <w:tcW w:w="0" w:type="auto"/>
            <w:shd w:val="clear" w:color="auto" w:fill="auto"/>
            <w:vAlign w:val="center"/>
            <w:hideMark/>
          </w:tcPr>
          <w:p w14:paraId="27CB89D0" w14:textId="77777777" w:rsidR="001F6076" w:rsidRPr="00E37040" w:rsidRDefault="001F6076" w:rsidP="003A27E2">
            <w:pPr>
              <w:spacing w:after="0"/>
              <w:ind w:firstLineChars="100" w:firstLine="220"/>
              <w:jc w:val="right"/>
              <w:rPr>
                <w:color w:val="000000"/>
                <w:szCs w:val="22"/>
              </w:rPr>
            </w:pPr>
            <w:r w:rsidRPr="00E37040">
              <w:rPr>
                <w:color w:val="000000"/>
                <w:szCs w:val="22"/>
              </w:rPr>
              <w:t>88,000</w:t>
            </w:r>
          </w:p>
        </w:tc>
        <w:tc>
          <w:tcPr>
            <w:tcW w:w="0" w:type="auto"/>
            <w:shd w:val="clear" w:color="auto" w:fill="auto"/>
            <w:noWrap/>
            <w:vAlign w:val="center"/>
            <w:hideMark/>
          </w:tcPr>
          <w:p w14:paraId="4672ACA8" w14:textId="77777777" w:rsidR="001F6076" w:rsidRPr="00E37040" w:rsidRDefault="001F6076" w:rsidP="003A27E2">
            <w:pPr>
              <w:spacing w:after="0"/>
              <w:jc w:val="right"/>
              <w:rPr>
                <w:color w:val="000000"/>
                <w:szCs w:val="22"/>
              </w:rPr>
            </w:pPr>
            <w:r w:rsidRPr="00E37040">
              <w:rPr>
                <w:color w:val="000000"/>
                <w:szCs w:val="22"/>
              </w:rPr>
              <w:t>55,300</w:t>
            </w:r>
          </w:p>
        </w:tc>
      </w:tr>
      <w:tr w:rsidR="001F6076" w:rsidRPr="00506E54" w14:paraId="1C6AE6F9" w14:textId="77777777" w:rsidTr="003A27E2">
        <w:trPr>
          <w:jc w:val="center"/>
        </w:trPr>
        <w:tc>
          <w:tcPr>
            <w:tcW w:w="0" w:type="auto"/>
            <w:shd w:val="clear" w:color="auto" w:fill="auto"/>
            <w:vAlign w:val="center"/>
            <w:hideMark/>
          </w:tcPr>
          <w:p w14:paraId="680A4C26" w14:textId="77777777" w:rsidR="001F6076" w:rsidRPr="00E37040" w:rsidRDefault="001F6076" w:rsidP="003A27E2">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346D004C" w14:textId="77777777" w:rsidR="001F6076" w:rsidRPr="00E37040" w:rsidRDefault="001F6076" w:rsidP="003A27E2">
            <w:pPr>
              <w:spacing w:after="0"/>
              <w:ind w:left="16"/>
              <w:jc w:val="right"/>
              <w:rPr>
                <w:color w:val="000000"/>
                <w:szCs w:val="22"/>
              </w:rPr>
            </w:pPr>
            <w:r w:rsidRPr="00E37040">
              <w:rPr>
                <w:color w:val="000000"/>
                <w:szCs w:val="22"/>
              </w:rPr>
              <w:t>291,500</w:t>
            </w:r>
          </w:p>
        </w:tc>
        <w:tc>
          <w:tcPr>
            <w:tcW w:w="0" w:type="auto"/>
            <w:shd w:val="clear" w:color="auto" w:fill="auto"/>
            <w:vAlign w:val="center"/>
            <w:hideMark/>
          </w:tcPr>
          <w:p w14:paraId="54B138A7" w14:textId="77777777" w:rsidR="001F6076" w:rsidRPr="00E37040" w:rsidRDefault="001F6076" w:rsidP="003A27E2">
            <w:pPr>
              <w:spacing w:after="0"/>
              <w:ind w:firstLineChars="100" w:firstLine="220"/>
              <w:jc w:val="right"/>
              <w:rPr>
                <w:color w:val="000000"/>
                <w:szCs w:val="22"/>
              </w:rPr>
            </w:pPr>
            <w:r w:rsidRPr="00E37040">
              <w:rPr>
                <w:color w:val="000000"/>
                <w:szCs w:val="22"/>
              </w:rPr>
              <w:t>116,600</w:t>
            </w:r>
          </w:p>
        </w:tc>
        <w:tc>
          <w:tcPr>
            <w:tcW w:w="0" w:type="auto"/>
            <w:shd w:val="clear" w:color="auto" w:fill="auto"/>
            <w:vAlign w:val="center"/>
            <w:hideMark/>
          </w:tcPr>
          <w:p w14:paraId="2DD73EBA" w14:textId="77777777" w:rsidR="001F6076" w:rsidRPr="00E37040" w:rsidRDefault="001F6076" w:rsidP="003A27E2">
            <w:pPr>
              <w:spacing w:after="0"/>
              <w:ind w:firstLineChars="100" w:firstLine="220"/>
              <w:jc w:val="right"/>
              <w:rPr>
                <w:color w:val="000000"/>
                <w:szCs w:val="22"/>
              </w:rPr>
            </w:pPr>
            <w:r w:rsidRPr="00E37040">
              <w:rPr>
                <w:color w:val="000000"/>
                <w:szCs w:val="22"/>
              </w:rPr>
              <w:t>0.49</w:t>
            </w:r>
          </w:p>
        </w:tc>
        <w:tc>
          <w:tcPr>
            <w:tcW w:w="0" w:type="auto"/>
            <w:shd w:val="clear" w:color="auto" w:fill="auto"/>
            <w:vAlign w:val="center"/>
            <w:hideMark/>
          </w:tcPr>
          <w:p w14:paraId="358E3A2A" w14:textId="77777777" w:rsidR="001F6076" w:rsidRPr="00E37040" w:rsidRDefault="001F6076" w:rsidP="003A27E2">
            <w:pPr>
              <w:spacing w:after="0"/>
              <w:ind w:firstLineChars="100" w:firstLine="220"/>
              <w:jc w:val="right"/>
              <w:rPr>
                <w:color w:val="000000"/>
                <w:szCs w:val="22"/>
              </w:rPr>
            </w:pPr>
            <w:r w:rsidRPr="00E37040">
              <w:rPr>
                <w:color w:val="000000"/>
                <w:szCs w:val="22"/>
              </w:rPr>
              <w:t>117,600</w:t>
            </w:r>
          </w:p>
        </w:tc>
        <w:tc>
          <w:tcPr>
            <w:tcW w:w="0" w:type="auto"/>
            <w:shd w:val="clear" w:color="auto" w:fill="auto"/>
            <w:noWrap/>
            <w:vAlign w:val="center"/>
            <w:hideMark/>
          </w:tcPr>
          <w:p w14:paraId="2C5A39DF" w14:textId="77777777" w:rsidR="001F6076" w:rsidRPr="00E37040" w:rsidRDefault="001F6076" w:rsidP="003A27E2">
            <w:pPr>
              <w:spacing w:after="0"/>
              <w:jc w:val="right"/>
              <w:rPr>
                <w:color w:val="000000"/>
                <w:szCs w:val="22"/>
              </w:rPr>
            </w:pPr>
            <w:r w:rsidRPr="00E37040">
              <w:rPr>
                <w:color w:val="000000"/>
                <w:szCs w:val="22"/>
              </w:rPr>
              <w:t>79,100</w:t>
            </w:r>
          </w:p>
        </w:tc>
      </w:tr>
      <w:tr w:rsidR="001F6076" w:rsidRPr="00506E54" w14:paraId="34067541" w14:textId="77777777" w:rsidTr="003A27E2">
        <w:trPr>
          <w:jc w:val="center"/>
        </w:trPr>
        <w:tc>
          <w:tcPr>
            <w:tcW w:w="0" w:type="auto"/>
            <w:shd w:val="clear" w:color="auto" w:fill="auto"/>
            <w:vAlign w:val="center"/>
            <w:hideMark/>
          </w:tcPr>
          <w:p w14:paraId="4C2B9275" w14:textId="77777777" w:rsidR="001F6076" w:rsidRPr="00E37040" w:rsidRDefault="001F6076" w:rsidP="003A27E2">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F0579C2" w14:textId="77777777" w:rsidR="001F6076" w:rsidRPr="00E37040" w:rsidRDefault="001F6076" w:rsidP="003A27E2">
            <w:pPr>
              <w:spacing w:after="0"/>
              <w:ind w:left="16"/>
              <w:jc w:val="right"/>
              <w:rPr>
                <w:color w:val="000000"/>
                <w:szCs w:val="22"/>
              </w:rPr>
            </w:pPr>
            <w:r w:rsidRPr="00E37040">
              <w:rPr>
                <w:color w:val="000000"/>
                <w:szCs w:val="22"/>
              </w:rPr>
              <w:t>256,300</w:t>
            </w:r>
          </w:p>
        </w:tc>
        <w:tc>
          <w:tcPr>
            <w:tcW w:w="0" w:type="auto"/>
            <w:shd w:val="clear" w:color="auto" w:fill="auto"/>
            <w:vAlign w:val="center"/>
            <w:hideMark/>
          </w:tcPr>
          <w:p w14:paraId="701CFEAF" w14:textId="77777777" w:rsidR="001F6076" w:rsidRPr="00E37040" w:rsidRDefault="001F6076" w:rsidP="003A27E2">
            <w:pPr>
              <w:spacing w:after="0"/>
              <w:ind w:firstLineChars="100" w:firstLine="220"/>
              <w:jc w:val="right"/>
              <w:rPr>
                <w:color w:val="000000"/>
                <w:szCs w:val="22"/>
              </w:rPr>
            </w:pPr>
            <w:r w:rsidRPr="00E37040">
              <w:rPr>
                <w:color w:val="000000"/>
                <w:szCs w:val="22"/>
              </w:rPr>
              <w:t>102,500</w:t>
            </w:r>
          </w:p>
        </w:tc>
        <w:tc>
          <w:tcPr>
            <w:tcW w:w="0" w:type="auto"/>
            <w:shd w:val="clear" w:color="auto" w:fill="auto"/>
            <w:vAlign w:val="center"/>
            <w:hideMark/>
          </w:tcPr>
          <w:p w14:paraId="23637F67" w14:textId="77777777" w:rsidR="001F6076" w:rsidRPr="00E37040" w:rsidRDefault="001F6076" w:rsidP="003A27E2">
            <w:pPr>
              <w:spacing w:after="0"/>
              <w:ind w:firstLineChars="100" w:firstLine="220"/>
              <w:jc w:val="right"/>
              <w:rPr>
                <w:color w:val="000000"/>
                <w:szCs w:val="22"/>
              </w:rPr>
            </w:pPr>
            <w:r w:rsidRPr="00E37040">
              <w:rPr>
                <w:color w:val="000000"/>
                <w:szCs w:val="22"/>
              </w:rPr>
              <w:t>0.42</w:t>
            </w:r>
          </w:p>
        </w:tc>
        <w:tc>
          <w:tcPr>
            <w:tcW w:w="0" w:type="auto"/>
            <w:shd w:val="clear" w:color="auto" w:fill="auto"/>
            <w:vAlign w:val="center"/>
            <w:hideMark/>
          </w:tcPr>
          <w:p w14:paraId="3B1B67C3" w14:textId="77777777" w:rsidR="001F6076" w:rsidRPr="00E37040" w:rsidRDefault="001F6076" w:rsidP="003A27E2">
            <w:pPr>
              <w:spacing w:after="0"/>
              <w:ind w:firstLineChars="100" w:firstLine="220"/>
              <w:jc w:val="right"/>
              <w:rPr>
                <w:color w:val="000000"/>
                <w:szCs w:val="22"/>
              </w:rPr>
            </w:pPr>
            <w:r w:rsidRPr="00E37040">
              <w:rPr>
                <w:color w:val="000000"/>
                <w:szCs w:val="22"/>
              </w:rPr>
              <w:t>124,100</w:t>
            </w:r>
          </w:p>
        </w:tc>
        <w:tc>
          <w:tcPr>
            <w:tcW w:w="0" w:type="auto"/>
            <w:shd w:val="clear" w:color="auto" w:fill="auto"/>
            <w:noWrap/>
            <w:vAlign w:val="center"/>
            <w:hideMark/>
          </w:tcPr>
          <w:p w14:paraId="25687969" w14:textId="77777777" w:rsidR="001F6076" w:rsidRPr="00E37040" w:rsidRDefault="001F6076" w:rsidP="003A27E2">
            <w:pPr>
              <w:spacing w:after="0"/>
              <w:jc w:val="right"/>
              <w:rPr>
                <w:color w:val="000000"/>
                <w:szCs w:val="22"/>
              </w:rPr>
            </w:pPr>
            <w:r w:rsidRPr="00E37040">
              <w:rPr>
                <w:color w:val="000000"/>
                <w:szCs w:val="22"/>
              </w:rPr>
              <w:t>86,800</w:t>
            </w:r>
          </w:p>
        </w:tc>
      </w:tr>
      <w:tr w:rsidR="001F6076" w:rsidRPr="00506E54" w14:paraId="3032BE72" w14:textId="77777777" w:rsidTr="003A27E2">
        <w:trPr>
          <w:jc w:val="center"/>
        </w:trPr>
        <w:tc>
          <w:tcPr>
            <w:tcW w:w="0" w:type="auto"/>
            <w:shd w:val="clear" w:color="auto" w:fill="auto"/>
            <w:noWrap/>
            <w:vAlign w:val="center"/>
            <w:hideMark/>
          </w:tcPr>
          <w:p w14:paraId="76CD1CB8" w14:textId="77777777" w:rsidR="001F6076" w:rsidRPr="00E37040" w:rsidRDefault="001F6076" w:rsidP="003A27E2">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1823F7CC" w14:textId="77777777" w:rsidR="001F6076" w:rsidRPr="00E37040" w:rsidRDefault="001F6076" w:rsidP="003A27E2">
            <w:pPr>
              <w:spacing w:after="0"/>
              <w:jc w:val="right"/>
              <w:rPr>
                <w:color w:val="000000"/>
                <w:szCs w:val="22"/>
              </w:rPr>
            </w:pPr>
            <w:r w:rsidRPr="00E37040">
              <w:rPr>
                <w:color w:val="000000"/>
                <w:szCs w:val="22"/>
              </w:rPr>
              <w:t>261,000</w:t>
            </w:r>
          </w:p>
        </w:tc>
        <w:tc>
          <w:tcPr>
            <w:tcW w:w="0" w:type="auto"/>
            <w:shd w:val="clear" w:color="auto" w:fill="auto"/>
            <w:noWrap/>
            <w:vAlign w:val="center"/>
            <w:hideMark/>
          </w:tcPr>
          <w:p w14:paraId="36E6114C" w14:textId="77777777" w:rsidR="001F6076" w:rsidRPr="00E37040" w:rsidRDefault="001F6076" w:rsidP="003A27E2">
            <w:pPr>
              <w:spacing w:after="0"/>
              <w:jc w:val="right"/>
              <w:rPr>
                <w:color w:val="000000"/>
                <w:szCs w:val="22"/>
              </w:rPr>
            </w:pPr>
            <w:r w:rsidRPr="00E37040">
              <w:rPr>
                <w:color w:val="000000"/>
                <w:szCs w:val="22"/>
              </w:rPr>
              <w:t>104,000</w:t>
            </w:r>
          </w:p>
        </w:tc>
        <w:tc>
          <w:tcPr>
            <w:tcW w:w="0" w:type="auto"/>
            <w:shd w:val="clear" w:color="auto" w:fill="auto"/>
            <w:noWrap/>
            <w:vAlign w:val="center"/>
            <w:hideMark/>
          </w:tcPr>
          <w:p w14:paraId="33324F53" w14:textId="77777777" w:rsidR="001F6076" w:rsidRPr="00E37040" w:rsidRDefault="001F6076" w:rsidP="003A27E2">
            <w:pPr>
              <w:spacing w:after="0"/>
              <w:jc w:val="right"/>
              <w:rPr>
                <w:color w:val="000000"/>
                <w:szCs w:val="22"/>
              </w:rPr>
            </w:pPr>
            <w:r w:rsidRPr="00E37040">
              <w:rPr>
                <w:color w:val="000000"/>
                <w:szCs w:val="22"/>
              </w:rPr>
              <w:t>0.44</w:t>
            </w:r>
          </w:p>
        </w:tc>
        <w:tc>
          <w:tcPr>
            <w:tcW w:w="0" w:type="auto"/>
            <w:shd w:val="clear" w:color="auto" w:fill="auto"/>
            <w:noWrap/>
            <w:vAlign w:val="center"/>
            <w:hideMark/>
          </w:tcPr>
          <w:p w14:paraId="2C19FE44" w14:textId="77777777" w:rsidR="001F6076" w:rsidRPr="00E37040" w:rsidRDefault="001F6076" w:rsidP="003A27E2">
            <w:pPr>
              <w:spacing w:after="0"/>
              <w:jc w:val="right"/>
              <w:rPr>
                <w:color w:val="000000"/>
                <w:szCs w:val="22"/>
              </w:rPr>
            </w:pPr>
            <w:r w:rsidRPr="00E37040">
              <w:rPr>
                <w:color w:val="000000"/>
                <w:szCs w:val="22"/>
              </w:rPr>
              <w:t>121,000</w:t>
            </w:r>
          </w:p>
        </w:tc>
        <w:tc>
          <w:tcPr>
            <w:tcW w:w="0" w:type="auto"/>
            <w:shd w:val="clear" w:color="auto" w:fill="auto"/>
            <w:noWrap/>
            <w:vAlign w:val="center"/>
            <w:hideMark/>
          </w:tcPr>
          <w:p w14:paraId="7C3C4BBE" w14:textId="77777777" w:rsidR="001F6076" w:rsidRPr="00E37040" w:rsidRDefault="001F6076" w:rsidP="003A27E2">
            <w:pPr>
              <w:spacing w:after="0"/>
              <w:jc w:val="right"/>
              <w:rPr>
                <w:color w:val="000000"/>
                <w:szCs w:val="22"/>
              </w:rPr>
            </w:pPr>
            <w:r w:rsidRPr="00E37040">
              <w:rPr>
                <w:color w:val="000000"/>
                <w:szCs w:val="22"/>
              </w:rPr>
              <w:t>87,600</w:t>
            </w:r>
          </w:p>
        </w:tc>
      </w:tr>
      <w:tr w:rsidR="001F6076" w:rsidRPr="002F2390" w14:paraId="1E6A437D" w14:textId="77777777" w:rsidTr="003A27E2">
        <w:trPr>
          <w:jc w:val="center"/>
        </w:trPr>
        <w:tc>
          <w:tcPr>
            <w:tcW w:w="0" w:type="auto"/>
            <w:shd w:val="clear" w:color="auto" w:fill="auto"/>
            <w:noWrap/>
            <w:vAlign w:val="center"/>
            <w:hideMark/>
          </w:tcPr>
          <w:p w14:paraId="25C0F029" w14:textId="77777777" w:rsidR="001F6076" w:rsidRPr="00E37040" w:rsidRDefault="001F6076" w:rsidP="003A27E2">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6530F958" w14:textId="77777777" w:rsidR="001F6076" w:rsidRPr="00E37040" w:rsidRDefault="001F6076" w:rsidP="003A27E2">
            <w:pPr>
              <w:spacing w:after="0"/>
              <w:jc w:val="right"/>
              <w:rPr>
                <w:color w:val="000000"/>
                <w:szCs w:val="22"/>
              </w:rPr>
            </w:pPr>
            <w:r w:rsidRPr="00E37040">
              <w:rPr>
                <w:color w:val="000000"/>
                <w:szCs w:val="22"/>
              </w:rPr>
              <w:t>234,800</w:t>
            </w:r>
          </w:p>
        </w:tc>
        <w:tc>
          <w:tcPr>
            <w:tcW w:w="0" w:type="auto"/>
            <w:shd w:val="clear" w:color="auto" w:fill="auto"/>
            <w:noWrap/>
            <w:vAlign w:val="center"/>
            <w:hideMark/>
          </w:tcPr>
          <w:p w14:paraId="22DA8029" w14:textId="77777777" w:rsidR="001F6076" w:rsidRPr="00E37040" w:rsidRDefault="001F6076" w:rsidP="003A27E2">
            <w:pPr>
              <w:spacing w:after="0"/>
              <w:jc w:val="right"/>
              <w:rPr>
                <w:color w:val="000000"/>
                <w:szCs w:val="22"/>
              </w:rPr>
            </w:pPr>
            <w:r w:rsidRPr="00E37040">
              <w:rPr>
                <w:color w:val="000000"/>
                <w:szCs w:val="22"/>
              </w:rPr>
              <w:t>93,900</w:t>
            </w:r>
          </w:p>
        </w:tc>
        <w:tc>
          <w:tcPr>
            <w:tcW w:w="0" w:type="auto"/>
            <w:shd w:val="clear" w:color="auto" w:fill="auto"/>
            <w:noWrap/>
            <w:vAlign w:val="center"/>
            <w:hideMark/>
          </w:tcPr>
          <w:p w14:paraId="33735A8B" w14:textId="77777777" w:rsidR="001F6076" w:rsidRPr="00E37040" w:rsidRDefault="001F6076" w:rsidP="003A27E2">
            <w:pPr>
              <w:spacing w:after="0"/>
              <w:jc w:val="right"/>
              <w:rPr>
                <w:color w:val="000000"/>
                <w:szCs w:val="22"/>
              </w:rPr>
            </w:pPr>
            <w:r w:rsidRPr="00E37040">
              <w:rPr>
                <w:color w:val="000000"/>
                <w:szCs w:val="22"/>
              </w:rPr>
              <w:t>0.49</w:t>
            </w:r>
          </w:p>
        </w:tc>
        <w:tc>
          <w:tcPr>
            <w:tcW w:w="0" w:type="auto"/>
            <w:shd w:val="clear" w:color="auto" w:fill="auto"/>
            <w:noWrap/>
            <w:vAlign w:val="center"/>
            <w:hideMark/>
          </w:tcPr>
          <w:p w14:paraId="6B65626E" w14:textId="77777777" w:rsidR="001F6076" w:rsidRPr="00E37040" w:rsidRDefault="001F6076" w:rsidP="003A27E2">
            <w:pPr>
              <w:spacing w:after="0"/>
              <w:jc w:val="right"/>
              <w:rPr>
                <w:color w:val="000000"/>
                <w:szCs w:val="22"/>
              </w:rPr>
            </w:pPr>
            <w:r w:rsidRPr="00E37040">
              <w:rPr>
                <w:color w:val="000000"/>
                <w:szCs w:val="22"/>
              </w:rPr>
              <w:t>111,000</w:t>
            </w:r>
          </w:p>
        </w:tc>
        <w:tc>
          <w:tcPr>
            <w:tcW w:w="0" w:type="auto"/>
            <w:shd w:val="clear" w:color="auto" w:fill="auto"/>
            <w:noWrap/>
            <w:vAlign w:val="center"/>
            <w:hideMark/>
          </w:tcPr>
          <w:p w14:paraId="2B7E114B" w14:textId="77777777" w:rsidR="001F6076" w:rsidRPr="00E37040" w:rsidRDefault="001F6076" w:rsidP="003A27E2">
            <w:pPr>
              <w:spacing w:after="0"/>
              <w:jc w:val="right"/>
              <w:rPr>
                <w:color w:val="000000"/>
                <w:szCs w:val="22"/>
              </w:rPr>
            </w:pPr>
            <w:r w:rsidRPr="00E37040">
              <w:rPr>
                <w:color w:val="000000"/>
                <w:szCs w:val="22"/>
              </w:rPr>
              <w:t>80,800</w:t>
            </w:r>
          </w:p>
        </w:tc>
      </w:tr>
      <w:tr w:rsidR="001F6076" w:rsidRPr="00CF2977" w14:paraId="1D64626F" w14:textId="77777777" w:rsidTr="003A27E2">
        <w:trPr>
          <w:jc w:val="center"/>
        </w:trPr>
        <w:tc>
          <w:tcPr>
            <w:tcW w:w="0" w:type="auto"/>
            <w:shd w:val="clear" w:color="auto" w:fill="auto"/>
            <w:noWrap/>
            <w:vAlign w:val="center"/>
            <w:hideMark/>
          </w:tcPr>
          <w:p w14:paraId="6DABD2B2" w14:textId="77777777" w:rsidR="001F6076" w:rsidRPr="00E37040" w:rsidRDefault="001F6076" w:rsidP="003A27E2">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7F313E7B" w14:textId="77777777" w:rsidR="001F6076" w:rsidRPr="00E37040" w:rsidRDefault="001F6076" w:rsidP="003A27E2">
            <w:pPr>
              <w:spacing w:after="0"/>
              <w:jc w:val="right"/>
              <w:rPr>
                <w:color w:val="000000"/>
                <w:szCs w:val="22"/>
              </w:rPr>
            </w:pPr>
            <w:r w:rsidRPr="00E37040">
              <w:rPr>
                <w:color w:val="000000"/>
                <w:szCs w:val="22"/>
              </w:rPr>
              <w:t>227,800</w:t>
            </w:r>
          </w:p>
        </w:tc>
        <w:tc>
          <w:tcPr>
            <w:tcW w:w="0" w:type="auto"/>
            <w:shd w:val="clear" w:color="auto" w:fill="auto"/>
            <w:noWrap/>
            <w:vAlign w:val="center"/>
            <w:hideMark/>
          </w:tcPr>
          <w:p w14:paraId="1F36E3A8" w14:textId="77777777" w:rsidR="001F6076" w:rsidRPr="00E37040" w:rsidRDefault="001F6076" w:rsidP="003A27E2">
            <w:pPr>
              <w:spacing w:after="0"/>
              <w:jc w:val="right"/>
              <w:rPr>
                <w:color w:val="000000"/>
                <w:szCs w:val="22"/>
              </w:rPr>
            </w:pPr>
            <w:r w:rsidRPr="00E37040">
              <w:rPr>
                <w:color w:val="000000"/>
                <w:szCs w:val="22"/>
              </w:rPr>
              <w:t>91,100</w:t>
            </w:r>
          </w:p>
        </w:tc>
        <w:tc>
          <w:tcPr>
            <w:tcW w:w="0" w:type="auto"/>
            <w:shd w:val="clear" w:color="auto" w:fill="auto"/>
            <w:noWrap/>
            <w:vAlign w:val="center"/>
            <w:hideMark/>
          </w:tcPr>
          <w:p w14:paraId="17C857F6" w14:textId="77777777" w:rsidR="001F6076" w:rsidRPr="00E37040" w:rsidRDefault="001F6076" w:rsidP="003A27E2">
            <w:pPr>
              <w:spacing w:after="0"/>
              <w:jc w:val="right"/>
              <w:rPr>
                <w:color w:val="000000"/>
                <w:szCs w:val="22"/>
              </w:rPr>
            </w:pPr>
            <w:r w:rsidRPr="00E37040">
              <w:rPr>
                <w:color w:val="000000"/>
                <w:szCs w:val="22"/>
              </w:rPr>
              <w:t>0.54</w:t>
            </w:r>
          </w:p>
        </w:tc>
        <w:tc>
          <w:tcPr>
            <w:tcW w:w="0" w:type="auto"/>
            <w:shd w:val="clear" w:color="auto" w:fill="auto"/>
            <w:noWrap/>
            <w:vAlign w:val="center"/>
            <w:hideMark/>
          </w:tcPr>
          <w:p w14:paraId="7BE3271E" w14:textId="77777777" w:rsidR="001F6076" w:rsidRPr="00E37040" w:rsidRDefault="001F6076" w:rsidP="003A27E2">
            <w:pPr>
              <w:spacing w:after="0"/>
              <w:jc w:val="right"/>
              <w:rPr>
                <w:color w:val="000000"/>
                <w:szCs w:val="22"/>
              </w:rPr>
            </w:pPr>
            <w:r w:rsidRPr="00E37040">
              <w:rPr>
                <w:color w:val="000000"/>
                <w:szCs w:val="22"/>
              </w:rPr>
              <w:t>120,100</w:t>
            </w:r>
          </w:p>
        </w:tc>
        <w:tc>
          <w:tcPr>
            <w:tcW w:w="0" w:type="auto"/>
            <w:shd w:val="clear" w:color="auto" w:fill="auto"/>
            <w:noWrap/>
            <w:vAlign w:val="center"/>
            <w:hideMark/>
          </w:tcPr>
          <w:p w14:paraId="5460B74A" w14:textId="77777777" w:rsidR="001F6076" w:rsidRPr="00E37040" w:rsidRDefault="001F6076" w:rsidP="003A27E2">
            <w:pPr>
              <w:spacing w:after="0"/>
              <w:jc w:val="right"/>
              <w:rPr>
                <w:color w:val="000000"/>
                <w:szCs w:val="22"/>
              </w:rPr>
            </w:pPr>
            <w:r w:rsidRPr="00E37040">
              <w:rPr>
                <w:color w:val="000000"/>
                <w:szCs w:val="22"/>
              </w:rPr>
              <w:t>88,500</w:t>
            </w:r>
          </w:p>
        </w:tc>
      </w:tr>
      <w:tr w:rsidR="001F6076" w:rsidRPr="00CF2977" w14:paraId="0EF8007F" w14:textId="77777777" w:rsidTr="003A27E2">
        <w:trPr>
          <w:jc w:val="center"/>
        </w:trPr>
        <w:tc>
          <w:tcPr>
            <w:tcW w:w="0" w:type="auto"/>
            <w:shd w:val="clear" w:color="auto" w:fill="auto"/>
            <w:noWrap/>
            <w:vAlign w:val="center"/>
          </w:tcPr>
          <w:p w14:paraId="2F20F9EB" w14:textId="77777777" w:rsidR="001F6076" w:rsidRPr="00E37040" w:rsidRDefault="001F6076" w:rsidP="003A27E2">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39D00512" w14:textId="77777777" w:rsidR="001F6076" w:rsidRPr="00E37040" w:rsidRDefault="001F6076" w:rsidP="003A27E2">
            <w:pPr>
              <w:spacing w:after="0"/>
              <w:jc w:val="right"/>
              <w:rPr>
                <w:color w:val="000000"/>
                <w:szCs w:val="22"/>
              </w:rPr>
            </w:pPr>
            <w:r w:rsidRPr="00E37040">
              <w:rPr>
                <w:color w:val="000000"/>
                <w:szCs w:val="22"/>
              </w:rPr>
              <w:t>316,500</w:t>
            </w:r>
          </w:p>
        </w:tc>
        <w:tc>
          <w:tcPr>
            <w:tcW w:w="0" w:type="auto"/>
            <w:shd w:val="clear" w:color="auto" w:fill="auto"/>
            <w:noWrap/>
            <w:vAlign w:val="center"/>
          </w:tcPr>
          <w:p w14:paraId="7C5F5DF9" w14:textId="77777777" w:rsidR="001F6076" w:rsidRPr="00E37040" w:rsidRDefault="001F6076" w:rsidP="003A27E2">
            <w:pPr>
              <w:spacing w:after="0"/>
              <w:jc w:val="right"/>
              <w:rPr>
                <w:color w:val="000000"/>
                <w:szCs w:val="22"/>
              </w:rPr>
            </w:pPr>
            <w:r w:rsidRPr="00E37040">
              <w:rPr>
                <w:color w:val="000000"/>
                <w:szCs w:val="22"/>
              </w:rPr>
              <w:t>126,600</w:t>
            </w:r>
          </w:p>
        </w:tc>
        <w:tc>
          <w:tcPr>
            <w:tcW w:w="0" w:type="auto"/>
            <w:shd w:val="clear" w:color="auto" w:fill="auto"/>
            <w:noWrap/>
            <w:vAlign w:val="center"/>
          </w:tcPr>
          <w:p w14:paraId="71A522DF" w14:textId="77777777" w:rsidR="001F6076" w:rsidRPr="00E37040" w:rsidRDefault="001F6076" w:rsidP="003A27E2">
            <w:pPr>
              <w:spacing w:after="0"/>
              <w:jc w:val="right"/>
              <w:rPr>
                <w:color w:val="000000"/>
                <w:szCs w:val="22"/>
              </w:rPr>
            </w:pPr>
            <w:r w:rsidRPr="00E37040">
              <w:rPr>
                <w:color w:val="000000"/>
                <w:szCs w:val="22"/>
              </w:rPr>
              <w:t>0.50</w:t>
            </w:r>
          </w:p>
        </w:tc>
        <w:tc>
          <w:tcPr>
            <w:tcW w:w="0" w:type="auto"/>
            <w:shd w:val="clear" w:color="auto" w:fill="auto"/>
            <w:noWrap/>
            <w:vAlign w:val="center"/>
          </w:tcPr>
          <w:p w14:paraId="6737CA4F" w14:textId="77777777" w:rsidR="001F6076" w:rsidRPr="00E37040" w:rsidRDefault="001F6076" w:rsidP="003A27E2">
            <w:pPr>
              <w:spacing w:after="0"/>
              <w:jc w:val="right"/>
              <w:rPr>
                <w:color w:val="000000"/>
                <w:szCs w:val="22"/>
              </w:rPr>
            </w:pPr>
            <w:r w:rsidRPr="00E37040">
              <w:rPr>
                <w:color w:val="000000"/>
                <w:szCs w:val="22"/>
              </w:rPr>
              <w:t>155,400</w:t>
            </w:r>
          </w:p>
        </w:tc>
        <w:tc>
          <w:tcPr>
            <w:tcW w:w="0" w:type="auto"/>
            <w:shd w:val="clear" w:color="auto" w:fill="auto"/>
            <w:noWrap/>
            <w:vAlign w:val="center"/>
          </w:tcPr>
          <w:p w14:paraId="625917EE" w14:textId="77777777" w:rsidR="001F6076" w:rsidRPr="00E37040" w:rsidRDefault="001F6076" w:rsidP="003A27E2">
            <w:pPr>
              <w:spacing w:after="0"/>
              <w:jc w:val="right"/>
              <w:rPr>
                <w:color w:val="000000"/>
                <w:szCs w:val="22"/>
              </w:rPr>
            </w:pPr>
            <w:r w:rsidRPr="00E37040">
              <w:rPr>
                <w:color w:val="000000"/>
                <w:szCs w:val="22"/>
              </w:rPr>
              <w:t>102,850</w:t>
            </w:r>
          </w:p>
        </w:tc>
      </w:tr>
      <w:tr w:rsidR="001F6076" w:rsidRPr="00506E54" w14:paraId="19DDD44A" w14:textId="77777777" w:rsidTr="003A27E2">
        <w:trPr>
          <w:jc w:val="center"/>
        </w:trPr>
        <w:tc>
          <w:tcPr>
            <w:tcW w:w="0" w:type="auto"/>
            <w:shd w:val="clear" w:color="auto" w:fill="auto"/>
            <w:noWrap/>
            <w:vAlign w:val="center"/>
          </w:tcPr>
          <w:p w14:paraId="5B37C55A" w14:textId="77777777" w:rsidR="001F6076" w:rsidRPr="00E37040" w:rsidRDefault="001F6076" w:rsidP="003A27E2">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24FE89EE" w14:textId="77777777" w:rsidR="001F6076" w:rsidRPr="00E37040" w:rsidRDefault="001F6076" w:rsidP="003A27E2">
            <w:pPr>
              <w:spacing w:after="0"/>
              <w:jc w:val="right"/>
              <w:rPr>
                <w:color w:val="000000"/>
                <w:szCs w:val="22"/>
              </w:rPr>
            </w:pPr>
            <w:r w:rsidRPr="00E37040">
              <w:rPr>
                <w:color w:val="000000"/>
                <w:szCs w:val="22"/>
              </w:rPr>
              <w:t>325,200</w:t>
            </w:r>
          </w:p>
        </w:tc>
        <w:tc>
          <w:tcPr>
            <w:tcW w:w="0" w:type="auto"/>
            <w:shd w:val="clear" w:color="auto" w:fill="auto"/>
            <w:noWrap/>
            <w:vAlign w:val="center"/>
          </w:tcPr>
          <w:p w14:paraId="53FE4806" w14:textId="77777777" w:rsidR="001F6076" w:rsidRPr="00E37040" w:rsidRDefault="001F6076" w:rsidP="003A27E2">
            <w:pPr>
              <w:spacing w:after="0"/>
              <w:jc w:val="right"/>
              <w:rPr>
                <w:color w:val="000000"/>
                <w:szCs w:val="22"/>
              </w:rPr>
            </w:pPr>
            <w:r w:rsidRPr="00E37040">
              <w:rPr>
                <w:color w:val="000000"/>
                <w:szCs w:val="22"/>
              </w:rPr>
              <w:t>130,000</w:t>
            </w:r>
          </w:p>
        </w:tc>
        <w:tc>
          <w:tcPr>
            <w:tcW w:w="0" w:type="auto"/>
            <w:shd w:val="clear" w:color="auto" w:fill="auto"/>
            <w:noWrap/>
            <w:vAlign w:val="center"/>
          </w:tcPr>
          <w:p w14:paraId="5D1E02D7" w14:textId="77777777" w:rsidR="001F6076" w:rsidRPr="00E37040" w:rsidRDefault="001F6076" w:rsidP="003A27E2">
            <w:pPr>
              <w:spacing w:after="0"/>
              <w:jc w:val="right"/>
              <w:rPr>
                <w:color w:val="000000"/>
                <w:szCs w:val="22"/>
              </w:rPr>
            </w:pPr>
            <w:r w:rsidRPr="00E37040">
              <w:rPr>
                <w:color w:val="000000"/>
                <w:szCs w:val="22"/>
              </w:rPr>
              <w:t>0.41</w:t>
            </w:r>
          </w:p>
        </w:tc>
        <w:tc>
          <w:tcPr>
            <w:tcW w:w="0" w:type="auto"/>
            <w:shd w:val="clear" w:color="auto" w:fill="auto"/>
            <w:noWrap/>
            <w:vAlign w:val="center"/>
          </w:tcPr>
          <w:p w14:paraId="635FEB30" w14:textId="77777777" w:rsidR="001F6076" w:rsidRPr="00E37040" w:rsidRDefault="001F6076" w:rsidP="003A27E2">
            <w:pPr>
              <w:spacing w:after="0"/>
              <w:jc w:val="right"/>
              <w:rPr>
                <w:color w:val="000000"/>
                <w:szCs w:val="22"/>
              </w:rPr>
            </w:pPr>
            <w:r w:rsidRPr="00E37040">
              <w:rPr>
                <w:color w:val="000000"/>
                <w:szCs w:val="22"/>
              </w:rPr>
              <w:t>116,600</w:t>
            </w:r>
          </w:p>
        </w:tc>
        <w:tc>
          <w:tcPr>
            <w:tcW w:w="0" w:type="auto"/>
            <w:shd w:val="clear" w:color="auto" w:fill="auto"/>
            <w:noWrap/>
            <w:vAlign w:val="center"/>
          </w:tcPr>
          <w:p w14:paraId="71CE7EA8" w14:textId="77777777" w:rsidR="001F6076" w:rsidRPr="00E37040" w:rsidRDefault="001F6076" w:rsidP="003A27E2">
            <w:pPr>
              <w:spacing w:after="0"/>
              <w:jc w:val="right"/>
              <w:rPr>
                <w:color w:val="000000"/>
                <w:szCs w:val="22"/>
              </w:rPr>
            </w:pPr>
            <w:r w:rsidRPr="00E37040">
              <w:rPr>
                <w:color w:val="000000"/>
                <w:szCs w:val="22"/>
              </w:rPr>
              <w:t>98,600</w:t>
            </w:r>
          </w:p>
        </w:tc>
      </w:tr>
      <w:tr w:rsidR="001F6076" w:rsidRPr="00506E54" w14:paraId="24C48251" w14:textId="77777777" w:rsidTr="003A27E2">
        <w:trPr>
          <w:jc w:val="center"/>
        </w:trPr>
        <w:tc>
          <w:tcPr>
            <w:tcW w:w="0" w:type="auto"/>
            <w:shd w:val="clear" w:color="auto" w:fill="auto"/>
            <w:noWrap/>
            <w:vAlign w:val="center"/>
          </w:tcPr>
          <w:p w14:paraId="6E25EC07" w14:textId="77777777" w:rsidR="001F6076" w:rsidRPr="00E37040" w:rsidRDefault="001F6076" w:rsidP="003A27E2">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126D4BF7" w14:textId="77777777" w:rsidR="001F6076" w:rsidRPr="00E37040" w:rsidRDefault="001F6076" w:rsidP="003A27E2">
            <w:pPr>
              <w:spacing w:after="0"/>
              <w:jc w:val="right"/>
              <w:rPr>
                <w:color w:val="000000"/>
                <w:szCs w:val="22"/>
              </w:rPr>
            </w:pPr>
            <w:r w:rsidRPr="00E37040">
              <w:rPr>
                <w:color w:val="000000"/>
                <w:szCs w:val="22"/>
              </w:rPr>
              <w:t>196,776</w:t>
            </w:r>
          </w:p>
        </w:tc>
        <w:tc>
          <w:tcPr>
            <w:tcW w:w="0" w:type="auto"/>
            <w:shd w:val="clear" w:color="auto" w:fill="auto"/>
            <w:noWrap/>
            <w:vAlign w:val="center"/>
          </w:tcPr>
          <w:p w14:paraId="0607F370" w14:textId="77777777" w:rsidR="001F6076" w:rsidRPr="00E37040" w:rsidRDefault="001F6076" w:rsidP="003A27E2">
            <w:pPr>
              <w:spacing w:after="0"/>
              <w:jc w:val="right"/>
              <w:rPr>
                <w:color w:val="000000"/>
                <w:szCs w:val="22"/>
              </w:rPr>
            </w:pPr>
            <w:r w:rsidRPr="00E37040">
              <w:rPr>
                <w:color w:val="000000"/>
                <w:szCs w:val="22"/>
              </w:rPr>
              <w:t>78,711</w:t>
            </w:r>
          </w:p>
        </w:tc>
        <w:tc>
          <w:tcPr>
            <w:tcW w:w="0" w:type="auto"/>
            <w:shd w:val="clear" w:color="auto" w:fill="auto"/>
            <w:noWrap/>
            <w:vAlign w:val="center"/>
          </w:tcPr>
          <w:p w14:paraId="7A12C5B5" w14:textId="77777777" w:rsidR="001F6076" w:rsidRPr="00E37040" w:rsidRDefault="001F6076" w:rsidP="003A27E2">
            <w:pPr>
              <w:spacing w:after="0"/>
              <w:jc w:val="right"/>
              <w:rPr>
                <w:color w:val="000000"/>
                <w:szCs w:val="22"/>
              </w:rPr>
            </w:pPr>
            <w:r w:rsidRPr="00E37040">
              <w:rPr>
                <w:color w:val="000000"/>
                <w:szCs w:val="22"/>
              </w:rPr>
              <w:t>0.53</w:t>
            </w:r>
          </w:p>
        </w:tc>
        <w:tc>
          <w:tcPr>
            <w:tcW w:w="0" w:type="auto"/>
            <w:shd w:val="clear" w:color="auto" w:fill="auto"/>
            <w:noWrap/>
            <w:vAlign w:val="center"/>
          </w:tcPr>
          <w:p w14:paraId="3D37AF88" w14:textId="77777777" w:rsidR="001F6076" w:rsidRPr="00E37040" w:rsidRDefault="001F6076" w:rsidP="003A27E2">
            <w:pPr>
              <w:spacing w:after="0"/>
              <w:jc w:val="right"/>
              <w:rPr>
                <w:color w:val="000000"/>
                <w:szCs w:val="22"/>
              </w:rPr>
            </w:pPr>
            <w:r w:rsidRPr="00E37040">
              <w:rPr>
                <w:color w:val="000000"/>
                <w:szCs w:val="22"/>
              </w:rPr>
              <w:t>105,378</w:t>
            </w:r>
          </w:p>
        </w:tc>
        <w:tc>
          <w:tcPr>
            <w:tcW w:w="0" w:type="auto"/>
            <w:shd w:val="clear" w:color="auto" w:fill="auto"/>
            <w:noWrap/>
            <w:vAlign w:val="center"/>
          </w:tcPr>
          <w:p w14:paraId="1C55DB23" w14:textId="77777777" w:rsidR="001F6076" w:rsidRPr="00E37040" w:rsidRDefault="001F6076" w:rsidP="003A27E2">
            <w:pPr>
              <w:spacing w:after="0"/>
              <w:jc w:val="right"/>
              <w:rPr>
                <w:color w:val="000000"/>
                <w:szCs w:val="22"/>
              </w:rPr>
            </w:pPr>
            <w:r w:rsidRPr="00E37040">
              <w:rPr>
                <w:color w:val="000000"/>
                <w:szCs w:val="22"/>
              </w:rPr>
              <w:t>88,342</w:t>
            </w:r>
          </w:p>
        </w:tc>
      </w:tr>
      <w:tr w:rsidR="001F6076" w:rsidRPr="00506E54" w14:paraId="0F623D1A" w14:textId="77777777" w:rsidTr="003A27E2">
        <w:trPr>
          <w:jc w:val="center"/>
        </w:trPr>
        <w:tc>
          <w:tcPr>
            <w:tcW w:w="0" w:type="auto"/>
            <w:shd w:val="clear" w:color="auto" w:fill="auto"/>
            <w:noWrap/>
            <w:vAlign w:val="center"/>
          </w:tcPr>
          <w:p w14:paraId="21C82489" w14:textId="77777777" w:rsidR="001F6076" w:rsidRPr="00E37040" w:rsidRDefault="001F6076" w:rsidP="003A27E2">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0BCDBC9A" w14:textId="77777777" w:rsidR="001F6076" w:rsidRPr="00E37040" w:rsidRDefault="001F6076" w:rsidP="003A27E2">
            <w:pPr>
              <w:spacing w:after="0"/>
              <w:jc w:val="right"/>
              <w:rPr>
                <w:i/>
                <w:color w:val="000000"/>
                <w:szCs w:val="22"/>
              </w:rPr>
            </w:pPr>
            <w:r w:rsidRPr="00E37FCB">
              <w:rPr>
                <w:szCs w:val="22"/>
              </w:rPr>
              <w:t>168,583</w:t>
            </w:r>
          </w:p>
        </w:tc>
        <w:tc>
          <w:tcPr>
            <w:tcW w:w="0" w:type="auto"/>
            <w:shd w:val="clear" w:color="auto" w:fill="auto"/>
            <w:noWrap/>
          </w:tcPr>
          <w:p w14:paraId="6EC91D3C" w14:textId="77777777" w:rsidR="001F6076" w:rsidRPr="00E37040" w:rsidRDefault="001F6076" w:rsidP="003A27E2">
            <w:pPr>
              <w:spacing w:after="0"/>
              <w:jc w:val="right"/>
              <w:rPr>
                <w:i/>
                <w:color w:val="000000"/>
                <w:szCs w:val="22"/>
              </w:rPr>
            </w:pPr>
            <w:r w:rsidRPr="00E37FCB">
              <w:rPr>
                <w:szCs w:val="22"/>
              </w:rPr>
              <w:t>67,433</w:t>
            </w:r>
          </w:p>
        </w:tc>
        <w:tc>
          <w:tcPr>
            <w:tcW w:w="0" w:type="auto"/>
            <w:shd w:val="clear" w:color="auto" w:fill="auto"/>
            <w:noWrap/>
          </w:tcPr>
          <w:p w14:paraId="347376F7" w14:textId="77777777" w:rsidR="001F6076" w:rsidRPr="00E37040" w:rsidRDefault="001F6076" w:rsidP="003A27E2">
            <w:pPr>
              <w:spacing w:after="0"/>
              <w:jc w:val="right"/>
              <w:rPr>
                <w:i/>
                <w:color w:val="000000"/>
                <w:szCs w:val="22"/>
              </w:rPr>
            </w:pPr>
            <w:r w:rsidRPr="00E37FCB">
              <w:rPr>
                <w:szCs w:val="22"/>
              </w:rPr>
              <w:t>0.80</w:t>
            </w:r>
          </w:p>
        </w:tc>
        <w:tc>
          <w:tcPr>
            <w:tcW w:w="0" w:type="auto"/>
            <w:shd w:val="clear" w:color="auto" w:fill="auto"/>
            <w:noWrap/>
          </w:tcPr>
          <w:p w14:paraId="4CA7B86C" w14:textId="77777777" w:rsidR="001F6076" w:rsidRPr="00E37040" w:rsidRDefault="001F6076" w:rsidP="003A27E2">
            <w:pPr>
              <w:spacing w:after="0"/>
              <w:jc w:val="right"/>
              <w:rPr>
                <w:i/>
                <w:color w:val="000000"/>
                <w:szCs w:val="22"/>
              </w:rPr>
            </w:pPr>
            <w:r w:rsidRPr="00E37FCB">
              <w:rPr>
                <w:szCs w:val="22"/>
              </w:rPr>
              <w:t>35,973</w:t>
            </w:r>
          </w:p>
        </w:tc>
        <w:tc>
          <w:tcPr>
            <w:tcW w:w="0" w:type="auto"/>
            <w:shd w:val="clear" w:color="auto" w:fill="auto"/>
            <w:noWrap/>
          </w:tcPr>
          <w:p w14:paraId="595AE724" w14:textId="77777777" w:rsidR="001F6076" w:rsidRPr="00E37040" w:rsidRDefault="001F6076" w:rsidP="003A27E2">
            <w:pPr>
              <w:spacing w:after="0"/>
              <w:jc w:val="right"/>
              <w:rPr>
                <w:i/>
                <w:color w:val="000000"/>
                <w:szCs w:val="22"/>
              </w:rPr>
            </w:pPr>
            <w:r w:rsidRPr="00E37FCB">
              <w:rPr>
                <w:szCs w:val="22"/>
              </w:rPr>
              <w:t>18,972</w:t>
            </w:r>
          </w:p>
        </w:tc>
      </w:tr>
      <w:tr w:rsidR="001F6076" w:rsidRPr="00506E54" w14:paraId="52BE3576" w14:textId="77777777" w:rsidTr="003A27E2">
        <w:trPr>
          <w:jc w:val="center"/>
        </w:trPr>
        <w:tc>
          <w:tcPr>
            <w:tcW w:w="0" w:type="auto"/>
            <w:shd w:val="clear" w:color="auto" w:fill="auto"/>
            <w:noWrap/>
            <w:vAlign w:val="center"/>
          </w:tcPr>
          <w:p w14:paraId="46CECCEF" w14:textId="77777777" w:rsidR="001F6076" w:rsidRPr="00E37040" w:rsidRDefault="001F6076" w:rsidP="003A27E2">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30D8D919" w14:textId="77777777" w:rsidR="001F6076" w:rsidRPr="00E37FCB" w:rsidRDefault="001F6076" w:rsidP="003A27E2">
            <w:pPr>
              <w:spacing w:after="0"/>
              <w:jc w:val="right"/>
              <w:rPr>
                <w:szCs w:val="22"/>
              </w:rPr>
            </w:pPr>
            <w:r w:rsidRPr="00E37FCB">
              <w:rPr>
                <w:szCs w:val="22"/>
              </w:rPr>
              <w:t>172,240</w:t>
            </w:r>
          </w:p>
        </w:tc>
        <w:tc>
          <w:tcPr>
            <w:tcW w:w="0" w:type="auto"/>
            <w:shd w:val="clear" w:color="auto" w:fill="auto"/>
            <w:noWrap/>
          </w:tcPr>
          <w:p w14:paraId="0A0D7305" w14:textId="77777777" w:rsidR="001F6076" w:rsidRPr="00E37FCB" w:rsidRDefault="001F6076" w:rsidP="003A27E2">
            <w:pPr>
              <w:spacing w:after="0"/>
              <w:jc w:val="right"/>
              <w:rPr>
                <w:szCs w:val="22"/>
              </w:rPr>
            </w:pPr>
            <w:r w:rsidRPr="00E37FCB">
              <w:rPr>
                <w:szCs w:val="22"/>
              </w:rPr>
              <w:t>68,896</w:t>
            </w:r>
          </w:p>
        </w:tc>
        <w:tc>
          <w:tcPr>
            <w:tcW w:w="0" w:type="auto"/>
            <w:shd w:val="clear" w:color="auto" w:fill="auto"/>
            <w:noWrap/>
          </w:tcPr>
          <w:p w14:paraId="41023F9D" w14:textId="77777777" w:rsidR="001F6076" w:rsidRPr="00E37FCB" w:rsidRDefault="001F6076" w:rsidP="003A27E2">
            <w:pPr>
              <w:spacing w:after="0"/>
              <w:jc w:val="right"/>
              <w:rPr>
                <w:szCs w:val="22"/>
              </w:rPr>
            </w:pPr>
            <w:r w:rsidRPr="00E37FCB">
              <w:rPr>
                <w:szCs w:val="22"/>
              </w:rPr>
              <w:t>0.76</w:t>
            </w:r>
          </w:p>
        </w:tc>
        <w:tc>
          <w:tcPr>
            <w:tcW w:w="0" w:type="auto"/>
            <w:shd w:val="clear" w:color="auto" w:fill="auto"/>
            <w:noWrap/>
          </w:tcPr>
          <w:p w14:paraId="0E4F37BD" w14:textId="77777777" w:rsidR="001F6076" w:rsidRPr="00E37FCB" w:rsidRDefault="001F6076" w:rsidP="003A27E2">
            <w:pPr>
              <w:spacing w:after="0"/>
              <w:jc w:val="right"/>
              <w:rPr>
                <w:szCs w:val="22"/>
              </w:rPr>
            </w:pPr>
            <w:r w:rsidRPr="00E37FCB">
              <w:rPr>
                <w:szCs w:val="22"/>
              </w:rPr>
              <w:t>34,515</w:t>
            </w:r>
          </w:p>
        </w:tc>
        <w:tc>
          <w:tcPr>
            <w:tcW w:w="0" w:type="auto"/>
            <w:shd w:val="clear" w:color="auto" w:fill="auto"/>
            <w:noWrap/>
          </w:tcPr>
          <w:p w14:paraId="101A0F00" w14:textId="77777777" w:rsidR="001F6076" w:rsidRPr="00E37FCB" w:rsidRDefault="001F6076" w:rsidP="003A27E2">
            <w:pPr>
              <w:spacing w:after="0"/>
              <w:jc w:val="right"/>
              <w:rPr>
                <w:szCs w:val="22"/>
              </w:rPr>
            </w:pPr>
            <w:r w:rsidRPr="00E37FCB">
              <w:rPr>
                <w:szCs w:val="22"/>
              </w:rPr>
              <w:t>19,665</w:t>
            </w:r>
          </w:p>
        </w:tc>
      </w:tr>
      <w:tr w:rsidR="001F6076" w:rsidRPr="00506E54" w14:paraId="17156EB8" w14:textId="77777777" w:rsidTr="00CB5F6F">
        <w:trPr>
          <w:jc w:val="center"/>
        </w:trPr>
        <w:tc>
          <w:tcPr>
            <w:tcW w:w="0" w:type="auto"/>
            <w:shd w:val="clear" w:color="auto" w:fill="auto"/>
            <w:noWrap/>
            <w:vAlign w:val="center"/>
          </w:tcPr>
          <w:p w14:paraId="6615CE20" w14:textId="77777777" w:rsidR="001F6076" w:rsidRPr="00E37040" w:rsidRDefault="001F6076" w:rsidP="003A27E2">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041FF48A" w14:textId="77777777" w:rsidR="001F6076" w:rsidRPr="00E37FCB" w:rsidRDefault="001F6076" w:rsidP="003A27E2">
            <w:pPr>
              <w:spacing w:after="0"/>
              <w:jc w:val="right"/>
              <w:rPr>
                <w:szCs w:val="22"/>
              </w:rPr>
            </w:pPr>
            <w:r>
              <w:rPr>
                <w:szCs w:val="22"/>
              </w:rPr>
              <w:t>187,780</w:t>
            </w:r>
          </w:p>
        </w:tc>
        <w:tc>
          <w:tcPr>
            <w:tcW w:w="0" w:type="auto"/>
            <w:shd w:val="clear" w:color="auto" w:fill="auto"/>
            <w:noWrap/>
          </w:tcPr>
          <w:p w14:paraId="58F51019" w14:textId="77777777" w:rsidR="001F6076" w:rsidRPr="00E37FCB" w:rsidRDefault="001F6076" w:rsidP="003A27E2">
            <w:pPr>
              <w:spacing w:after="0"/>
              <w:jc w:val="right"/>
              <w:rPr>
                <w:szCs w:val="22"/>
              </w:rPr>
            </w:pPr>
            <w:r>
              <w:rPr>
                <w:szCs w:val="22"/>
              </w:rPr>
              <w:t>75,112</w:t>
            </w:r>
          </w:p>
        </w:tc>
        <w:tc>
          <w:tcPr>
            <w:tcW w:w="0" w:type="auto"/>
            <w:shd w:val="clear" w:color="auto" w:fill="auto"/>
            <w:noWrap/>
          </w:tcPr>
          <w:p w14:paraId="4C77713D" w14:textId="77777777" w:rsidR="001F6076" w:rsidRPr="00E37FCB" w:rsidRDefault="001F6076" w:rsidP="003A27E2">
            <w:pPr>
              <w:spacing w:after="0"/>
              <w:jc w:val="right"/>
              <w:rPr>
                <w:szCs w:val="22"/>
              </w:rPr>
            </w:pPr>
            <w:r>
              <w:rPr>
                <w:szCs w:val="22"/>
              </w:rPr>
              <w:t>0.67</w:t>
            </w:r>
          </w:p>
        </w:tc>
        <w:tc>
          <w:tcPr>
            <w:tcW w:w="0" w:type="auto"/>
            <w:shd w:val="clear" w:color="auto" w:fill="auto"/>
            <w:noWrap/>
          </w:tcPr>
          <w:p w14:paraId="1D40090E" w14:textId="77777777" w:rsidR="001F6076" w:rsidRPr="00E37FCB" w:rsidRDefault="001F6076" w:rsidP="003A27E2">
            <w:pPr>
              <w:spacing w:after="0"/>
              <w:jc w:val="right"/>
              <w:rPr>
                <w:szCs w:val="22"/>
              </w:rPr>
            </w:pPr>
            <w:r>
              <w:rPr>
                <w:szCs w:val="22"/>
              </w:rPr>
              <w:t>32,957</w:t>
            </w:r>
          </w:p>
        </w:tc>
        <w:tc>
          <w:tcPr>
            <w:tcW w:w="0" w:type="auto"/>
            <w:shd w:val="clear" w:color="auto" w:fill="auto"/>
            <w:noWrap/>
          </w:tcPr>
          <w:p w14:paraId="3CA81409" w14:textId="77777777" w:rsidR="001F6076" w:rsidRPr="00E37FCB" w:rsidRDefault="001F6076" w:rsidP="003A27E2">
            <w:pPr>
              <w:spacing w:after="0"/>
              <w:jc w:val="right"/>
              <w:rPr>
                <w:szCs w:val="22"/>
              </w:rPr>
            </w:pPr>
            <w:r>
              <w:rPr>
                <w:szCs w:val="22"/>
              </w:rPr>
              <w:t>14,621</w:t>
            </w:r>
          </w:p>
        </w:tc>
      </w:tr>
      <w:tr w:rsidR="007923B9" w:rsidRPr="00506E54" w14:paraId="027E87D4" w14:textId="77777777" w:rsidTr="00B66F14">
        <w:trPr>
          <w:jc w:val="center"/>
        </w:trPr>
        <w:tc>
          <w:tcPr>
            <w:tcW w:w="0" w:type="auto"/>
            <w:shd w:val="clear" w:color="auto" w:fill="auto"/>
            <w:noWrap/>
            <w:vAlign w:val="center"/>
          </w:tcPr>
          <w:p w14:paraId="1EE24189" w14:textId="120183F1" w:rsidR="007923B9" w:rsidRDefault="007923B9" w:rsidP="003A27E2">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7923B9" w:rsidRPr="00E37040" w:rsidRDefault="007923B9" w:rsidP="003A27E2">
            <w:pPr>
              <w:spacing w:after="0"/>
              <w:jc w:val="right"/>
              <w:rPr>
                <w:i/>
                <w:color w:val="000000"/>
                <w:szCs w:val="22"/>
              </w:rPr>
            </w:pPr>
          </w:p>
        </w:tc>
        <w:tc>
          <w:tcPr>
            <w:tcW w:w="0" w:type="auto"/>
            <w:tcBorders>
              <w:left w:val="single" w:sz="4" w:space="0" w:color="auto"/>
            </w:tcBorders>
            <w:shd w:val="clear" w:color="auto" w:fill="auto"/>
          </w:tcPr>
          <w:p w14:paraId="3124912D" w14:textId="2FEEF868" w:rsidR="007923B9" w:rsidRDefault="007923B9" w:rsidP="003A27E2">
            <w:pPr>
              <w:spacing w:after="0"/>
              <w:jc w:val="right"/>
              <w:rPr>
                <w:szCs w:val="22"/>
              </w:rPr>
            </w:pPr>
            <w:r>
              <w:rPr>
                <w:szCs w:val="22"/>
              </w:rPr>
              <w:t>180,111</w:t>
            </w:r>
          </w:p>
        </w:tc>
        <w:tc>
          <w:tcPr>
            <w:tcW w:w="0" w:type="auto"/>
            <w:shd w:val="clear" w:color="auto" w:fill="auto"/>
            <w:noWrap/>
          </w:tcPr>
          <w:p w14:paraId="62E23659" w14:textId="336E32DE" w:rsidR="007923B9" w:rsidRDefault="00BB4537" w:rsidP="003A27E2">
            <w:pPr>
              <w:spacing w:after="0"/>
              <w:jc w:val="right"/>
              <w:rPr>
                <w:szCs w:val="22"/>
              </w:rPr>
            </w:pPr>
            <w:r>
              <w:rPr>
                <w:szCs w:val="22"/>
              </w:rPr>
              <w:t>72,045</w:t>
            </w:r>
          </w:p>
        </w:tc>
        <w:tc>
          <w:tcPr>
            <w:tcW w:w="0" w:type="auto"/>
            <w:shd w:val="clear" w:color="auto" w:fill="auto"/>
            <w:noWrap/>
          </w:tcPr>
          <w:p w14:paraId="1B4BEDB8" w14:textId="65DA2E5A" w:rsidR="007923B9" w:rsidRDefault="00BB4537" w:rsidP="003A27E2">
            <w:pPr>
              <w:spacing w:after="0"/>
              <w:jc w:val="right"/>
              <w:rPr>
                <w:szCs w:val="22"/>
              </w:rPr>
            </w:pPr>
            <w:r>
              <w:rPr>
                <w:szCs w:val="22"/>
              </w:rPr>
              <w:t>0.62</w:t>
            </w:r>
          </w:p>
        </w:tc>
        <w:tc>
          <w:tcPr>
            <w:tcW w:w="0" w:type="auto"/>
            <w:shd w:val="clear" w:color="auto" w:fill="auto"/>
            <w:noWrap/>
          </w:tcPr>
          <w:p w14:paraId="4AEB6936" w14:textId="5BE45FE7" w:rsidR="007923B9" w:rsidRDefault="00A563F6" w:rsidP="003A27E2">
            <w:pPr>
              <w:spacing w:after="0"/>
              <w:jc w:val="right"/>
              <w:rPr>
                <w:szCs w:val="22"/>
              </w:rPr>
            </w:pPr>
            <w:r>
              <w:rPr>
                <w:szCs w:val="22"/>
              </w:rPr>
              <w:t>39,977</w:t>
            </w:r>
          </w:p>
        </w:tc>
        <w:tc>
          <w:tcPr>
            <w:tcW w:w="0" w:type="auto"/>
            <w:shd w:val="clear" w:color="auto" w:fill="auto"/>
            <w:noWrap/>
          </w:tcPr>
          <w:p w14:paraId="44300D64" w14:textId="63401AC0" w:rsidR="007923B9" w:rsidRDefault="00BB4537" w:rsidP="00A563F6">
            <w:pPr>
              <w:spacing w:after="0"/>
              <w:jc w:val="right"/>
              <w:rPr>
                <w:szCs w:val="22"/>
              </w:rPr>
            </w:pPr>
            <w:r>
              <w:rPr>
                <w:szCs w:val="22"/>
              </w:rPr>
              <w:t>2</w:t>
            </w:r>
            <w:r w:rsidR="00A563F6">
              <w:rPr>
                <w:szCs w:val="22"/>
              </w:rPr>
              <w:t>3,627</w:t>
            </w:r>
          </w:p>
        </w:tc>
      </w:tr>
      <w:tr w:rsidR="00B66F14" w:rsidRPr="00506E54" w14:paraId="30EF0390" w14:textId="77777777" w:rsidTr="003A27E2">
        <w:trPr>
          <w:jc w:val="center"/>
        </w:trPr>
        <w:tc>
          <w:tcPr>
            <w:tcW w:w="0" w:type="auto"/>
            <w:tcBorders>
              <w:bottom w:val="single" w:sz="4" w:space="0" w:color="auto"/>
            </w:tcBorders>
            <w:shd w:val="clear" w:color="auto" w:fill="auto"/>
            <w:noWrap/>
            <w:vAlign w:val="center"/>
          </w:tcPr>
          <w:p w14:paraId="7DAA01C3" w14:textId="354EAB4C" w:rsidR="00B66F14" w:rsidRDefault="00B66F14" w:rsidP="003A27E2">
            <w:pPr>
              <w:spacing w:after="0"/>
              <w:jc w:val="center"/>
              <w:rPr>
                <w:color w:val="000000"/>
                <w:szCs w:val="22"/>
              </w:rPr>
            </w:pPr>
            <w:r>
              <w:rPr>
                <w:color w:val="000000"/>
                <w:szCs w:val="22"/>
              </w:rPr>
              <w:t>2021</w:t>
            </w:r>
          </w:p>
        </w:tc>
        <w:tc>
          <w:tcPr>
            <w:tcW w:w="0" w:type="auto"/>
            <w:tcBorders>
              <w:bottom w:val="single" w:sz="4" w:space="0" w:color="auto"/>
              <w:right w:val="single" w:sz="4" w:space="0" w:color="auto"/>
            </w:tcBorders>
            <w:shd w:val="clear" w:color="auto" w:fill="auto"/>
            <w:noWrap/>
            <w:vAlign w:val="center"/>
          </w:tcPr>
          <w:p w14:paraId="7E128CD3" w14:textId="77777777" w:rsidR="00B66F14" w:rsidRPr="00E37040" w:rsidRDefault="00B66F14" w:rsidP="003A27E2">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28B16594"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38929A09"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6B2C18BE"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15BE2A2F"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3B651BF9" w14:textId="77777777" w:rsidR="00B66F14" w:rsidRDefault="00B66F14" w:rsidP="00A563F6">
            <w:pPr>
              <w:spacing w:after="0"/>
              <w:jc w:val="right"/>
              <w:rPr>
                <w:szCs w:val="22"/>
              </w:rPr>
            </w:pPr>
          </w:p>
        </w:tc>
      </w:tr>
    </w:tbl>
    <w:p w14:paraId="2C454D54" w14:textId="77777777" w:rsidR="001F6076" w:rsidRDefault="001F6076" w:rsidP="001F6076">
      <w:pPr>
        <w:spacing w:after="200" w:line="276" w:lineRule="auto"/>
      </w:pPr>
    </w:p>
    <w:p w14:paraId="79B46A1A" w14:textId="7EB1F8EC" w:rsidR="001F6076" w:rsidRDefault="001F6076" w:rsidP="001F6076">
      <w:pPr>
        <w:pStyle w:val="Caption"/>
        <w:keepNext/>
        <w:ind w:left="990" w:hanging="990"/>
        <w:rPr>
          <w:szCs w:val="22"/>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Pr>
          <w:noProof/>
          <w:szCs w:val="22"/>
        </w:rPr>
        <w:t>25</w:t>
      </w:r>
      <w:r w:rsidRPr="00B015AD">
        <w:rPr>
          <w:b/>
        </w:rPr>
        <w:fldChar w:fldCharType="end"/>
      </w:r>
      <w:r w:rsidRPr="00506E54">
        <w:rPr>
          <w:szCs w:val="22"/>
        </w:rPr>
        <w:t xml:space="preserve"> –</w:t>
      </w:r>
      <w:r>
        <w:rPr>
          <w:szCs w:val="22"/>
        </w:rPr>
        <w:t xml:space="preserve"> Number of fish at age-1 from Model 19.1 with the M 2014-2016 block fixed at the standard M value used in projection model.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
        <w:gridCol w:w="1184"/>
        <w:gridCol w:w="270"/>
        <w:gridCol w:w="810"/>
        <w:gridCol w:w="1080"/>
      </w:tblGrid>
      <w:tr w:rsidR="001E2547" w14:paraId="3321C3AE" w14:textId="77777777" w:rsidTr="001E2547">
        <w:trPr>
          <w:trHeight w:hRule="exact" w:val="360"/>
          <w:jc w:val="center"/>
        </w:trPr>
        <w:tc>
          <w:tcPr>
            <w:tcW w:w="0" w:type="auto"/>
            <w:tcBorders>
              <w:top w:val="single" w:sz="4" w:space="0" w:color="auto"/>
              <w:bottom w:val="single" w:sz="4" w:space="0" w:color="auto"/>
            </w:tcBorders>
            <w:shd w:val="clear" w:color="auto" w:fill="DEEAF6" w:themeFill="accent1" w:themeFillTint="33"/>
            <w:vAlign w:val="bottom"/>
          </w:tcPr>
          <w:p w14:paraId="19575871" w14:textId="77777777" w:rsidR="001F6076" w:rsidRPr="000665D6" w:rsidRDefault="001F6076" w:rsidP="003A27E2">
            <w:pPr>
              <w:jc w:val="right"/>
              <w:rPr>
                <w:b/>
              </w:rPr>
            </w:pPr>
            <w:r w:rsidRPr="000665D6">
              <w:rPr>
                <w:b/>
                <w:color w:val="000000"/>
              </w:rPr>
              <w:t>Year</w:t>
            </w:r>
          </w:p>
        </w:tc>
        <w:tc>
          <w:tcPr>
            <w:tcW w:w="1184" w:type="dxa"/>
            <w:tcBorders>
              <w:top w:val="single" w:sz="4" w:space="0" w:color="auto"/>
              <w:bottom w:val="single" w:sz="4" w:space="0" w:color="auto"/>
            </w:tcBorders>
            <w:shd w:val="clear" w:color="auto" w:fill="DEEAF6" w:themeFill="accent1" w:themeFillTint="33"/>
            <w:vAlign w:val="bottom"/>
          </w:tcPr>
          <w:p w14:paraId="46E8973B" w14:textId="77777777" w:rsidR="001F6076" w:rsidRPr="000665D6" w:rsidRDefault="001F6076" w:rsidP="003A27E2">
            <w:pPr>
              <w:jc w:val="right"/>
              <w:rPr>
                <w:b/>
              </w:rPr>
            </w:pPr>
            <w:r w:rsidRPr="000665D6">
              <w:rPr>
                <w:b/>
                <w:color w:val="000000"/>
              </w:rPr>
              <w:t xml:space="preserve"> Age-1 </w:t>
            </w:r>
          </w:p>
        </w:tc>
        <w:tc>
          <w:tcPr>
            <w:tcW w:w="270" w:type="dxa"/>
            <w:tcBorders>
              <w:top w:val="single" w:sz="4" w:space="0" w:color="auto"/>
              <w:bottom w:val="single" w:sz="4" w:space="0" w:color="auto"/>
            </w:tcBorders>
            <w:shd w:val="clear" w:color="auto" w:fill="DEEAF6" w:themeFill="accent1" w:themeFillTint="33"/>
            <w:vAlign w:val="bottom"/>
          </w:tcPr>
          <w:p w14:paraId="63FE8467" w14:textId="77777777" w:rsidR="001F6076" w:rsidRPr="000665D6" w:rsidRDefault="001F6076" w:rsidP="003A27E2">
            <w:pPr>
              <w:jc w:val="right"/>
              <w:rPr>
                <w:b/>
              </w:rPr>
            </w:pPr>
          </w:p>
        </w:tc>
        <w:tc>
          <w:tcPr>
            <w:tcW w:w="810" w:type="dxa"/>
            <w:tcBorders>
              <w:top w:val="single" w:sz="4" w:space="0" w:color="auto"/>
              <w:bottom w:val="single" w:sz="4" w:space="0" w:color="auto"/>
            </w:tcBorders>
            <w:shd w:val="clear" w:color="auto" w:fill="DEEAF6" w:themeFill="accent1" w:themeFillTint="33"/>
            <w:vAlign w:val="bottom"/>
          </w:tcPr>
          <w:p w14:paraId="362A58AF" w14:textId="77777777" w:rsidR="001F6076" w:rsidRPr="000665D6" w:rsidRDefault="001F6076" w:rsidP="003A27E2">
            <w:pPr>
              <w:jc w:val="right"/>
              <w:rPr>
                <w:b/>
              </w:rPr>
            </w:pPr>
            <w:r w:rsidRPr="000665D6">
              <w:rPr>
                <w:b/>
                <w:color w:val="000000"/>
              </w:rPr>
              <w:t>Year</w:t>
            </w:r>
          </w:p>
        </w:tc>
        <w:tc>
          <w:tcPr>
            <w:tcW w:w="1080" w:type="dxa"/>
            <w:tcBorders>
              <w:top w:val="single" w:sz="4" w:space="0" w:color="auto"/>
              <w:bottom w:val="single" w:sz="4" w:space="0" w:color="auto"/>
            </w:tcBorders>
            <w:shd w:val="clear" w:color="auto" w:fill="DEEAF6" w:themeFill="accent1" w:themeFillTint="33"/>
            <w:vAlign w:val="bottom"/>
          </w:tcPr>
          <w:p w14:paraId="1198EF51" w14:textId="77777777" w:rsidR="001F6076" w:rsidRPr="000665D6" w:rsidRDefault="001F6076" w:rsidP="003A27E2">
            <w:pPr>
              <w:jc w:val="right"/>
              <w:rPr>
                <w:b/>
              </w:rPr>
            </w:pPr>
            <w:r w:rsidRPr="000665D6">
              <w:rPr>
                <w:b/>
                <w:color w:val="000000"/>
              </w:rPr>
              <w:t>Age-1</w:t>
            </w:r>
          </w:p>
        </w:tc>
      </w:tr>
      <w:tr w:rsidR="007923B9" w14:paraId="411064CF" w14:textId="77777777" w:rsidTr="003A27E2">
        <w:trPr>
          <w:trHeight w:hRule="exact" w:val="360"/>
          <w:jc w:val="center"/>
        </w:trPr>
        <w:tc>
          <w:tcPr>
            <w:tcW w:w="0" w:type="auto"/>
            <w:tcBorders>
              <w:top w:val="single" w:sz="4" w:space="0" w:color="auto"/>
            </w:tcBorders>
          </w:tcPr>
          <w:p w14:paraId="315CA81A" w14:textId="77777777" w:rsidR="007923B9" w:rsidRPr="00904838" w:rsidRDefault="007923B9" w:rsidP="007923B9">
            <w:pPr>
              <w:jc w:val="right"/>
              <w:rPr>
                <w:szCs w:val="22"/>
              </w:rPr>
            </w:pPr>
            <w:r w:rsidRPr="00904838">
              <w:rPr>
                <w:szCs w:val="22"/>
              </w:rPr>
              <w:t>1977</w:t>
            </w:r>
          </w:p>
        </w:tc>
        <w:tc>
          <w:tcPr>
            <w:tcW w:w="1184" w:type="dxa"/>
            <w:tcBorders>
              <w:top w:val="single" w:sz="4" w:space="0" w:color="auto"/>
            </w:tcBorders>
          </w:tcPr>
          <w:p w14:paraId="4AA9C8A2" w14:textId="4158487B" w:rsidR="007923B9" w:rsidRPr="00904838" w:rsidRDefault="007923B9" w:rsidP="007923B9">
            <w:pPr>
              <w:jc w:val="right"/>
              <w:rPr>
                <w:szCs w:val="22"/>
              </w:rPr>
            </w:pPr>
            <w:r w:rsidRPr="00706A5B">
              <w:t xml:space="preserve"> 157,493 </w:t>
            </w:r>
          </w:p>
        </w:tc>
        <w:tc>
          <w:tcPr>
            <w:tcW w:w="270" w:type="dxa"/>
            <w:tcBorders>
              <w:top w:val="single" w:sz="4" w:space="0" w:color="auto"/>
            </w:tcBorders>
            <w:shd w:val="clear" w:color="auto" w:fill="D9D9D9" w:themeFill="background1" w:themeFillShade="D9"/>
          </w:tcPr>
          <w:p w14:paraId="6E82CADC" w14:textId="77777777" w:rsidR="007923B9" w:rsidRPr="00904838" w:rsidRDefault="007923B9" w:rsidP="007923B9">
            <w:pPr>
              <w:jc w:val="right"/>
              <w:rPr>
                <w:szCs w:val="22"/>
              </w:rPr>
            </w:pPr>
          </w:p>
        </w:tc>
        <w:tc>
          <w:tcPr>
            <w:tcW w:w="810" w:type="dxa"/>
            <w:tcBorders>
              <w:top w:val="single" w:sz="4" w:space="0" w:color="auto"/>
            </w:tcBorders>
          </w:tcPr>
          <w:p w14:paraId="2AAD5C39" w14:textId="77777777" w:rsidR="007923B9" w:rsidRPr="00904838" w:rsidRDefault="007923B9" w:rsidP="007923B9">
            <w:pPr>
              <w:jc w:val="right"/>
              <w:rPr>
                <w:szCs w:val="22"/>
              </w:rPr>
            </w:pPr>
            <w:r w:rsidRPr="00904838">
              <w:rPr>
                <w:szCs w:val="22"/>
              </w:rPr>
              <w:t>2000</w:t>
            </w:r>
          </w:p>
        </w:tc>
        <w:tc>
          <w:tcPr>
            <w:tcW w:w="1080" w:type="dxa"/>
            <w:tcBorders>
              <w:top w:val="single" w:sz="4" w:space="0" w:color="auto"/>
            </w:tcBorders>
          </w:tcPr>
          <w:p w14:paraId="57B7CBC0" w14:textId="72E15B8A" w:rsidR="007923B9" w:rsidRPr="00904838" w:rsidRDefault="007923B9" w:rsidP="007923B9">
            <w:pPr>
              <w:jc w:val="right"/>
              <w:rPr>
                <w:szCs w:val="22"/>
              </w:rPr>
            </w:pPr>
            <w:r w:rsidRPr="0002576A">
              <w:t xml:space="preserve"> 237,532 </w:t>
            </w:r>
          </w:p>
        </w:tc>
      </w:tr>
      <w:tr w:rsidR="007923B9" w14:paraId="33744D47" w14:textId="77777777" w:rsidTr="003A27E2">
        <w:trPr>
          <w:trHeight w:hRule="exact" w:val="360"/>
          <w:jc w:val="center"/>
        </w:trPr>
        <w:tc>
          <w:tcPr>
            <w:tcW w:w="0" w:type="auto"/>
          </w:tcPr>
          <w:p w14:paraId="2CF82DCB" w14:textId="77777777" w:rsidR="007923B9" w:rsidRPr="00904838" w:rsidRDefault="007923B9" w:rsidP="007923B9">
            <w:pPr>
              <w:jc w:val="right"/>
              <w:rPr>
                <w:szCs w:val="22"/>
              </w:rPr>
            </w:pPr>
            <w:r w:rsidRPr="00904838">
              <w:rPr>
                <w:szCs w:val="22"/>
              </w:rPr>
              <w:t>1978</w:t>
            </w:r>
          </w:p>
        </w:tc>
        <w:tc>
          <w:tcPr>
            <w:tcW w:w="1184" w:type="dxa"/>
          </w:tcPr>
          <w:p w14:paraId="4801A15B" w14:textId="4A81BA90" w:rsidR="007923B9" w:rsidRPr="00904838" w:rsidRDefault="007923B9" w:rsidP="007923B9">
            <w:pPr>
              <w:jc w:val="right"/>
              <w:rPr>
                <w:szCs w:val="22"/>
              </w:rPr>
            </w:pPr>
            <w:r w:rsidRPr="00706A5B">
              <w:t xml:space="preserve"> 805,621 </w:t>
            </w:r>
          </w:p>
        </w:tc>
        <w:tc>
          <w:tcPr>
            <w:tcW w:w="270" w:type="dxa"/>
            <w:shd w:val="clear" w:color="auto" w:fill="D9D9D9" w:themeFill="background1" w:themeFillShade="D9"/>
          </w:tcPr>
          <w:p w14:paraId="01980D62" w14:textId="77777777" w:rsidR="007923B9" w:rsidRPr="00904838" w:rsidRDefault="007923B9" w:rsidP="007923B9">
            <w:pPr>
              <w:jc w:val="right"/>
              <w:rPr>
                <w:szCs w:val="22"/>
              </w:rPr>
            </w:pPr>
          </w:p>
        </w:tc>
        <w:tc>
          <w:tcPr>
            <w:tcW w:w="810" w:type="dxa"/>
          </w:tcPr>
          <w:p w14:paraId="41461C9A" w14:textId="77777777" w:rsidR="007923B9" w:rsidRPr="00904838" w:rsidRDefault="007923B9" w:rsidP="007923B9">
            <w:pPr>
              <w:jc w:val="right"/>
              <w:rPr>
                <w:szCs w:val="22"/>
              </w:rPr>
            </w:pPr>
            <w:r w:rsidRPr="00904838">
              <w:rPr>
                <w:szCs w:val="22"/>
              </w:rPr>
              <w:t>2001</w:t>
            </w:r>
          </w:p>
        </w:tc>
        <w:tc>
          <w:tcPr>
            <w:tcW w:w="1080" w:type="dxa"/>
          </w:tcPr>
          <w:p w14:paraId="39C41C09" w14:textId="6DDF02D9" w:rsidR="007923B9" w:rsidRPr="00904838" w:rsidRDefault="007923B9" w:rsidP="007923B9">
            <w:pPr>
              <w:jc w:val="right"/>
              <w:rPr>
                <w:szCs w:val="22"/>
              </w:rPr>
            </w:pPr>
            <w:r w:rsidRPr="0002576A">
              <w:t xml:space="preserve"> 244,546 </w:t>
            </w:r>
          </w:p>
        </w:tc>
      </w:tr>
      <w:tr w:rsidR="007923B9" w14:paraId="0BB86D39" w14:textId="77777777" w:rsidTr="003A27E2">
        <w:trPr>
          <w:trHeight w:hRule="exact" w:val="360"/>
          <w:jc w:val="center"/>
        </w:trPr>
        <w:tc>
          <w:tcPr>
            <w:tcW w:w="0" w:type="auto"/>
          </w:tcPr>
          <w:p w14:paraId="0FC565A0" w14:textId="77777777" w:rsidR="007923B9" w:rsidRPr="00904838" w:rsidRDefault="007923B9" w:rsidP="007923B9">
            <w:pPr>
              <w:jc w:val="right"/>
              <w:rPr>
                <w:szCs w:val="22"/>
              </w:rPr>
            </w:pPr>
            <w:r w:rsidRPr="00904838">
              <w:rPr>
                <w:szCs w:val="22"/>
              </w:rPr>
              <w:t>1979</w:t>
            </w:r>
          </w:p>
        </w:tc>
        <w:tc>
          <w:tcPr>
            <w:tcW w:w="1184" w:type="dxa"/>
          </w:tcPr>
          <w:p w14:paraId="22D873E2" w14:textId="1F7D2530" w:rsidR="007923B9" w:rsidRPr="00904838" w:rsidRDefault="007923B9" w:rsidP="007923B9">
            <w:pPr>
              <w:jc w:val="right"/>
              <w:rPr>
                <w:szCs w:val="22"/>
              </w:rPr>
            </w:pPr>
            <w:r w:rsidRPr="00706A5B">
              <w:t xml:space="preserve"> 297,345 </w:t>
            </w:r>
          </w:p>
        </w:tc>
        <w:tc>
          <w:tcPr>
            <w:tcW w:w="270" w:type="dxa"/>
            <w:shd w:val="clear" w:color="auto" w:fill="D9D9D9" w:themeFill="background1" w:themeFillShade="D9"/>
          </w:tcPr>
          <w:p w14:paraId="64E266E3" w14:textId="77777777" w:rsidR="007923B9" w:rsidRPr="00904838" w:rsidRDefault="007923B9" w:rsidP="007923B9">
            <w:pPr>
              <w:jc w:val="right"/>
              <w:rPr>
                <w:szCs w:val="22"/>
              </w:rPr>
            </w:pPr>
          </w:p>
        </w:tc>
        <w:tc>
          <w:tcPr>
            <w:tcW w:w="810" w:type="dxa"/>
          </w:tcPr>
          <w:p w14:paraId="5C91FEBC" w14:textId="77777777" w:rsidR="007923B9" w:rsidRPr="00904838" w:rsidRDefault="007923B9" w:rsidP="007923B9">
            <w:pPr>
              <w:jc w:val="right"/>
              <w:rPr>
                <w:szCs w:val="22"/>
              </w:rPr>
            </w:pPr>
            <w:r w:rsidRPr="00904838">
              <w:rPr>
                <w:szCs w:val="22"/>
              </w:rPr>
              <w:t>2002</w:t>
            </w:r>
          </w:p>
        </w:tc>
        <w:tc>
          <w:tcPr>
            <w:tcW w:w="1080" w:type="dxa"/>
          </w:tcPr>
          <w:p w14:paraId="67E65E31" w14:textId="1F085AB6" w:rsidR="007923B9" w:rsidRPr="00904838" w:rsidRDefault="007923B9" w:rsidP="007923B9">
            <w:pPr>
              <w:jc w:val="right"/>
              <w:rPr>
                <w:szCs w:val="22"/>
              </w:rPr>
            </w:pPr>
            <w:r w:rsidRPr="0002576A">
              <w:t xml:space="preserve"> 159,225 </w:t>
            </w:r>
          </w:p>
        </w:tc>
      </w:tr>
      <w:tr w:rsidR="007923B9" w14:paraId="479503E5" w14:textId="77777777" w:rsidTr="003A27E2">
        <w:trPr>
          <w:trHeight w:hRule="exact" w:val="360"/>
          <w:jc w:val="center"/>
        </w:trPr>
        <w:tc>
          <w:tcPr>
            <w:tcW w:w="0" w:type="auto"/>
          </w:tcPr>
          <w:p w14:paraId="3D42DB01" w14:textId="77777777" w:rsidR="007923B9" w:rsidRPr="00904838" w:rsidRDefault="007923B9" w:rsidP="007923B9">
            <w:pPr>
              <w:jc w:val="right"/>
              <w:rPr>
                <w:szCs w:val="22"/>
              </w:rPr>
            </w:pPr>
            <w:r w:rsidRPr="00904838">
              <w:rPr>
                <w:szCs w:val="22"/>
              </w:rPr>
              <w:t>1980</w:t>
            </w:r>
          </w:p>
        </w:tc>
        <w:tc>
          <w:tcPr>
            <w:tcW w:w="1184" w:type="dxa"/>
          </w:tcPr>
          <w:p w14:paraId="48D89126" w14:textId="1E8CBB68" w:rsidR="007923B9" w:rsidRPr="00904838" w:rsidRDefault="007923B9" w:rsidP="007923B9">
            <w:pPr>
              <w:jc w:val="right"/>
              <w:rPr>
                <w:szCs w:val="22"/>
              </w:rPr>
            </w:pPr>
            <w:r w:rsidRPr="00706A5B">
              <w:t xml:space="preserve"> 266,423 </w:t>
            </w:r>
          </w:p>
        </w:tc>
        <w:tc>
          <w:tcPr>
            <w:tcW w:w="270" w:type="dxa"/>
            <w:shd w:val="clear" w:color="auto" w:fill="D9D9D9" w:themeFill="background1" w:themeFillShade="D9"/>
          </w:tcPr>
          <w:p w14:paraId="37454C33" w14:textId="77777777" w:rsidR="007923B9" w:rsidRPr="00904838" w:rsidRDefault="007923B9" w:rsidP="007923B9">
            <w:pPr>
              <w:jc w:val="right"/>
              <w:rPr>
                <w:szCs w:val="22"/>
              </w:rPr>
            </w:pPr>
          </w:p>
        </w:tc>
        <w:tc>
          <w:tcPr>
            <w:tcW w:w="810" w:type="dxa"/>
          </w:tcPr>
          <w:p w14:paraId="788921DB" w14:textId="77777777" w:rsidR="007923B9" w:rsidRPr="00904838" w:rsidRDefault="007923B9" w:rsidP="007923B9">
            <w:pPr>
              <w:jc w:val="right"/>
              <w:rPr>
                <w:szCs w:val="22"/>
              </w:rPr>
            </w:pPr>
            <w:r w:rsidRPr="00904838">
              <w:rPr>
                <w:szCs w:val="22"/>
              </w:rPr>
              <w:t>2003</w:t>
            </w:r>
          </w:p>
        </w:tc>
        <w:tc>
          <w:tcPr>
            <w:tcW w:w="1080" w:type="dxa"/>
          </w:tcPr>
          <w:p w14:paraId="3FE4CCE3" w14:textId="17FE3C9B" w:rsidR="007923B9" w:rsidRPr="00904838" w:rsidRDefault="007923B9" w:rsidP="007923B9">
            <w:pPr>
              <w:jc w:val="right"/>
              <w:rPr>
                <w:szCs w:val="22"/>
              </w:rPr>
            </w:pPr>
            <w:r w:rsidRPr="0002576A">
              <w:t xml:space="preserve"> 116,050 </w:t>
            </w:r>
          </w:p>
        </w:tc>
      </w:tr>
      <w:tr w:rsidR="007923B9" w14:paraId="71A4EDA1" w14:textId="77777777" w:rsidTr="003A27E2">
        <w:trPr>
          <w:trHeight w:hRule="exact" w:val="360"/>
          <w:jc w:val="center"/>
        </w:trPr>
        <w:tc>
          <w:tcPr>
            <w:tcW w:w="0" w:type="auto"/>
          </w:tcPr>
          <w:p w14:paraId="3AC34374" w14:textId="77777777" w:rsidR="007923B9" w:rsidRPr="00904838" w:rsidRDefault="007923B9" w:rsidP="007923B9">
            <w:pPr>
              <w:jc w:val="right"/>
              <w:rPr>
                <w:szCs w:val="22"/>
              </w:rPr>
            </w:pPr>
            <w:r w:rsidRPr="00904838">
              <w:rPr>
                <w:szCs w:val="22"/>
              </w:rPr>
              <w:t>1981</w:t>
            </w:r>
          </w:p>
        </w:tc>
        <w:tc>
          <w:tcPr>
            <w:tcW w:w="1184" w:type="dxa"/>
          </w:tcPr>
          <w:p w14:paraId="6FFF9C1E" w14:textId="0F67C627" w:rsidR="007923B9" w:rsidRPr="00904838" w:rsidRDefault="007923B9" w:rsidP="007923B9">
            <w:pPr>
              <w:jc w:val="right"/>
              <w:rPr>
                <w:szCs w:val="22"/>
              </w:rPr>
            </w:pPr>
            <w:r w:rsidRPr="00706A5B">
              <w:t xml:space="preserve"> 365,814 </w:t>
            </w:r>
          </w:p>
        </w:tc>
        <w:tc>
          <w:tcPr>
            <w:tcW w:w="270" w:type="dxa"/>
            <w:shd w:val="clear" w:color="auto" w:fill="D9D9D9" w:themeFill="background1" w:themeFillShade="D9"/>
          </w:tcPr>
          <w:p w14:paraId="3C152914" w14:textId="77777777" w:rsidR="007923B9" w:rsidRPr="00904838" w:rsidRDefault="007923B9" w:rsidP="007923B9">
            <w:pPr>
              <w:jc w:val="right"/>
              <w:rPr>
                <w:szCs w:val="22"/>
              </w:rPr>
            </w:pPr>
          </w:p>
        </w:tc>
        <w:tc>
          <w:tcPr>
            <w:tcW w:w="810" w:type="dxa"/>
          </w:tcPr>
          <w:p w14:paraId="12D5B99D" w14:textId="77777777" w:rsidR="007923B9" w:rsidRPr="00904838" w:rsidRDefault="007923B9" w:rsidP="007923B9">
            <w:pPr>
              <w:jc w:val="right"/>
              <w:rPr>
                <w:szCs w:val="22"/>
              </w:rPr>
            </w:pPr>
            <w:r w:rsidRPr="00904838">
              <w:rPr>
                <w:szCs w:val="22"/>
              </w:rPr>
              <w:t>2004</w:t>
            </w:r>
          </w:p>
        </w:tc>
        <w:tc>
          <w:tcPr>
            <w:tcW w:w="1080" w:type="dxa"/>
          </w:tcPr>
          <w:p w14:paraId="2C3E6B3E" w14:textId="1B29705B" w:rsidR="007923B9" w:rsidRPr="00904838" w:rsidRDefault="007923B9" w:rsidP="007923B9">
            <w:pPr>
              <w:jc w:val="right"/>
              <w:rPr>
                <w:szCs w:val="22"/>
              </w:rPr>
            </w:pPr>
            <w:r w:rsidRPr="0002576A">
              <w:t xml:space="preserve"> 135,601 </w:t>
            </w:r>
          </w:p>
        </w:tc>
      </w:tr>
      <w:tr w:rsidR="007923B9" w14:paraId="457B3F89" w14:textId="77777777" w:rsidTr="003A27E2">
        <w:trPr>
          <w:trHeight w:hRule="exact" w:val="360"/>
          <w:jc w:val="center"/>
        </w:trPr>
        <w:tc>
          <w:tcPr>
            <w:tcW w:w="0" w:type="auto"/>
          </w:tcPr>
          <w:p w14:paraId="5F3D3DF6" w14:textId="77777777" w:rsidR="007923B9" w:rsidRPr="00904838" w:rsidRDefault="007923B9" w:rsidP="007923B9">
            <w:pPr>
              <w:jc w:val="right"/>
              <w:rPr>
                <w:szCs w:val="22"/>
              </w:rPr>
            </w:pPr>
            <w:r w:rsidRPr="00904838">
              <w:rPr>
                <w:szCs w:val="22"/>
              </w:rPr>
              <w:t>1982</w:t>
            </w:r>
          </w:p>
        </w:tc>
        <w:tc>
          <w:tcPr>
            <w:tcW w:w="1184" w:type="dxa"/>
          </w:tcPr>
          <w:p w14:paraId="4B7EE59A" w14:textId="1FC810A7" w:rsidR="007923B9" w:rsidRPr="00904838" w:rsidRDefault="007923B9" w:rsidP="007923B9">
            <w:pPr>
              <w:jc w:val="right"/>
              <w:rPr>
                <w:szCs w:val="22"/>
              </w:rPr>
            </w:pPr>
            <w:r w:rsidRPr="00706A5B">
              <w:t xml:space="preserve"> 495,194 </w:t>
            </w:r>
          </w:p>
        </w:tc>
        <w:tc>
          <w:tcPr>
            <w:tcW w:w="270" w:type="dxa"/>
            <w:shd w:val="clear" w:color="auto" w:fill="D9D9D9" w:themeFill="background1" w:themeFillShade="D9"/>
          </w:tcPr>
          <w:p w14:paraId="5E3B199D" w14:textId="77777777" w:rsidR="007923B9" w:rsidRPr="00904838" w:rsidRDefault="007923B9" w:rsidP="007923B9">
            <w:pPr>
              <w:jc w:val="right"/>
              <w:rPr>
                <w:szCs w:val="22"/>
              </w:rPr>
            </w:pPr>
          </w:p>
        </w:tc>
        <w:tc>
          <w:tcPr>
            <w:tcW w:w="810" w:type="dxa"/>
          </w:tcPr>
          <w:p w14:paraId="1C527F9E" w14:textId="77777777" w:rsidR="007923B9" w:rsidRPr="00904838" w:rsidRDefault="007923B9" w:rsidP="007923B9">
            <w:pPr>
              <w:jc w:val="right"/>
              <w:rPr>
                <w:szCs w:val="22"/>
              </w:rPr>
            </w:pPr>
            <w:r w:rsidRPr="00904838">
              <w:rPr>
                <w:szCs w:val="22"/>
              </w:rPr>
              <w:t>2005</w:t>
            </w:r>
          </w:p>
        </w:tc>
        <w:tc>
          <w:tcPr>
            <w:tcW w:w="1080" w:type="dxa"/>
          </w:tcPr>
          <w:p w14:paraId="23F6933D" w14:textId="593395FB" w:rsidR="007923B9" w:rsidRPr="00904838" w:rsidRDefault="007923B9" w:rsidP="007923B9">
            <w:pPr>
              <w:jc w:val="right"/>
              <w:rPr>
                <w:szCs w:val="22"/>
              </w:rPr>
            </w:pPr>
            <w:r w:rsidRPr="0002576A">
              <w:t xml:space="preserve"> 191,349 </w:t>
            </w:r>
          </w:p>
        </w:tc>
      </w:tr>
      <w:tr w:rsidR="007923B9" w14:paraId="4B689804" w14:textId="77777777" w:rsidTr="003A27E2">
        <w:trPr>
          <w:trHeight w:hRule="exact" w:val="360"/>
          <w:jc w:val="center"/>
        </w:trPr>
        <w:tc>
          <w:tcPr>
            <w:tcW w:w="0" w:type="auto"/>
          </w:tcPr>
          <w:p w14:paraId="24414356" w14:textId="77777777" w:rsidR="007923B9" w:rsidRPr="00904838" w:rsidRDefault="007923B9" w:rsidP="007923B9">
            <w:pPr>
              <w:jc w:val="right"/>
              <w:rPr>
                <w:szCs w:val="22"/>
              </w:rPr>
            </w:pPr>
            <w:r w:rsidRPr="00904838">
              <w:rPr>
                <w:szCs w:val="22"/>
              </w:rPr>
              <w:t>1983</w:t>
            </w:r>
          </w:p>
        </w:tc>
        <w:tc>
          <w:tcPr>
            <w:tcW w:w="1184" w:type="dxa"/>
          </w:tcPr>
          <w:p w14:paraId="76C1088A" w14:textId="2B0DAAAE" w:rsidR="007923B9" w:rsidRPr="00904838" w:rsidRDefault="007923B9" w:rsidP="007923B9">
            <w:pPr>
              <w:jc w:val="right"/>
              <w:rPr>
                <w:szCs w:val="22"/>
              </w:rPr>
            </w:pPr>
            <w:r w:rsidRPr="00706A5B">
              <w:t xml:space="preserve"> 520,273 </w:t>
            </w:r>
          </w:p>
        </w:tc>
        <w:tc>
          <w:tcPr>
            <w:tcW w:w="270" w:type="dxa"/>
            <w:shd w:val="clear" w:color="auto" w:fill="D9D9D9" w:themeFill="background1" w:themeFillShade="D9"/>
          </w:tcPr>
          <w:p w14:paraId="66718F37" w14:textId="77777777" w:rsidR="007923B9" w:rsidRPr="00904838" w:rsidRDefault="007923B9" w:rsidP="007923B9">
            <w:pPr>
              <w:jc w:val="right"/>
              <w:rPr>
                <w:szCs w:val="22"/>
              </w:rPr>
            </w:pPr>
          </w:p>
        </w:tc>
        <w:tc>
          <w:tcPr>
            <w:tcW w:w="810" w:type="dxa"/>
          </w:tcPr>
          <w:p w14:paraId="2D901F34" w14:textId="77777777" w:rsidR="007923B9" w:rsidRPr="00904838" w:rsidRDefault="007923B9" w:rsidP="007923B9">
            <w:pPr>
              <w:jc w:val="right"/>
              <w:rPr>
                <w:szCs w:val="22"/>
              </w:rPr>
            </w:pPr>
            <w:r w:rsidRPr="00904838">
              <w:rPr>
                <w:szCs w:val="22"/>
              </w:rPr>
              <w:t>2006</w:t>
            </w:r>
          </w:p>
        </w:tc>
        <w:tc>
          <w:tcPr>
            <w:tcW w:w="1080" w:type="dxa"/>
          </w:tcPr>
          <w:p w14:paraId="0D09C8CA" w14:textId="4659AFA6" w:rsidR="007923B9" w:rsidRPr="00904838" w:rsidRDefault="007923B9" w:rsidP="007923B9">
            <w:pPr>
              <w:jc w:val="right"/>
              <w:rPr>
                <w:szCs w:val="22"/>
              </w:rPr>
            </w:pPr>
            <w:r w:rsidRPr="0002576A">
              <w:t xml:space="preserve"> 232,722 </w:t>
            </w:r>
          </w:p>
        </w:tc>
      </w:tr>
      <w:tr w:rsidR="007923B9" w14:paraId="327BCB60" w14:textId="77777777" w:rsidTr="003A27E2">
        <w:trPr>
          <w:trHeight w:hRule="exact" w:val="360"/>
          <w:jc w:val="center"/>
        </w:trPr>
        <w:tc>
          <w:tcPr>
            <w:tcW w:w="0" w:type="auto"/>
          </w:tcPr>
          <w:p w14:paraId="069CB8DC" w14:textId="77777777" w:rsidR="007923B9" w:rsidRPr="00904838" w:rsidRDefault="007923B9" w:rsidP="007923B9">
            <w:pPr>
              <w:jc w:val="right"/>
              <w:rPr>
                <w:szCs w:val="22"/>
              </w:rPr>
            </w:pPr>
            <w:r w:rsidRPr="00904838">
              <w:rPr>
                <w:szCs w:val="22"/>
              </w:rPr>
              <w:t>1984</w:t>
            </w:r>
          </w:p>
        </w:tc>
        <w:tc>
          <w:tcPr>
            <w:tcW w:w="1184" w:type="dxa"/>
          </w:tcPr>
          <w:p w14:paraId="456C7683" w14:textId="79B4565B" w:rsidR="007923B9" w:rsidRPr="00904838" w:rsidRDefault="007923B9" w:rsidP="007923B9">
            <w:pPr>
              <w:jc w:val="right"/>
              <w:rPr>
                <w:szCs w:val="22"/>
              </w:rPr>
            </w:pPr>
            <w:r w:rsidRPr="00706A5B">
              <w:t xml:space="preserve"> 276,676 </w:t>
            </w:r>
          </w:p>
        </w:tc>
        <w:tc>
          <w:tcPr>
            <w:tcW w:w="270" w:type="dxa"/>
            <w:shd w:val="clear" w:color="auto" w:fill="D9D9D9" w:themeFill="background1" w:themeFillShade="D9"/>
          </w:tcPr>
          <w:p w14:paraId="6D0B47F8" w14:textId="77777777" w:rsidR="007923B9" w:rsidRPr="00904838" w:rsidRDefault="007923B9" w:rsidP="007923B9">
            <w:pPr>
              <w:jc w:val="right"/>
              <w:rPr>
                <w:szCs w:val="22"/>
              </w:rPr>
            </w:pPr>
          </w:p>
        </w:tc>
        <w:tc>
          <w:tcPr>
            <w:tcW w:w="810" w:type="dxa"/>
          </w:tcPr>
          <w:p w14:paraId="64D4E0C4" w14:textId="77777777" w:rsidR="007923B9" w:rsidRPr="00904838" w:rsidRDefault="007923B9" w:rsidP="007923B9">
            <w:pPr>
              <w:jc w:val="right"/>
              <w:rPr>
                <w:szCs w:val="22"/>
              </w:rPr>
            </w:pPr>
            <w:r w:rsidRPr="00904838">
              <w:rPr>
                <w:szCs w:val="22"/>
              </w:rPr>
              <w:t>2007</w:t>
            </w:r>
          </w:p>
        </w:tc>
        <w:tc>
          <w:tcPr>
            <w:tcW w:w="1080" w:type="dxa"/>
          </w:tcPr>
          <w:p w14:paraId="55BF99CA" w14:textId="1661E636" w:rsidR="007923B9" w:rsidRPr="00904838" w:rsidRDefault="007923B9" w:rsidP="007923B9">
            <w:pPr>
              <w:jc w:val="right"/>
              <w:rPr>
                <w:szCs w:val="22"/>
              </w:rPr>
            </w:pPr>
            <w:r w:rsidRPr="0002576A">
              <w:t xml:space="preserve"> 385,937 </w:t>
            </w:r>
          </w:p>
        </w:tc>
      </w:tr>
      <w:tr w:rsidR="007923B9" w14:paraId="28454B6F" w14:textId="77777777" w:rsidTr="003A27E2">
        <w:trPr>
          <w:trHeight w:hRule="exact" w:val="360"/>
          <w:jc w:val="center"/>
        </w:trPr>
        <w:tc>
          <w:tcPr>
            <w:tcW w:w="0" w:type="auto"/>
          </w:tcPr>
          <w:p w14:paraId="5235F86B" w14:textId="77777777" w:rsidR="007923B9" w:rsidRPr="00904838" w:rsidRDefault="007923B9" w:rsidP="007923B9">
            <w:pPr>
              <w:jc w:val="right"/>
              <w:rPr>
                <w:szCs w:val="22"/>
              </w:rPr>
            </w:pPr>
            <w:r w:rsidRPr="00904838">
              <w:rPr>
                <w:szCs w:val="22"/>
              </w:rPr>
              <w:t>1985</w:t>
            </w:r>
          </w:p>
        </w:tc>
        <w:tc>
          <w:tcPr>
            <w:tcW w:w="1184" w:type="dxa"/>
          </w:tcPr>
          <w:p w14:paraId="7B87F2D7" w14:textId="44C9508D" w:rsidR="007923B9" w:rsidRPr="00904838" w:rsidRDefault="007923B9" w:rsidP="007923B9">
            <w:pPr>
              <w:jc w:val="right"/>
              <w:rPr>
                <w:szCs w:val="22"/>
              </w:rPr>
            </w:pPr>
            <w:r w:rsidRPr="00706A5B">
              <w:t xml:space="preserve"> 479,970 </w:t>
            </w:r>
          </w:p>
        </w:tc>
        <w:tc>
          <w:tcPr>
            <w:tcW w:w="270" w:type="dxa"/>
            <w:shd w:val="clear" w:color="auto" w:fill="D9D9D9" w:themeFill="background1" w:themeFillShade="D9"/>
          </w:tcPr>
          <w:p w14:paraId="297C175F" w14:textId="77777777" w:rsidR="007923B9" w:rsidRPr="00904838" w:rsidRDefault="007923B9" w:rsidP="007923B9">
            <w:pPr>
              <w:jc w:val="right"/>
              <w:rPr>
                <w:szCs w:val="22"/>
              </w:rPr>
            </w:pPr>
          </w:p>
        </w:tc>
        <w:tc>
          <w:tcPr>
            <w:tcW w:w="810" w:type="dxa"/>
          </w:tcPr>
          <w:p w14:paraId="18995555" w14:textId="77777777" w:rsidR="007923B9" w:rsidRPr="00904838" w:rsidRDefault="007923B9" w:rsidP="007923B9">
            <w:pPr>
              <w:jc w:val="right"/>
              <w:rPr>
                <w:szCs w:val="22"/>
              </w:rPr>
            </w:pPr>
            <w:r w:rsidRPr="00904838">
              <w:rPr>
                <w:szCs w:val="22"/>
              </w:rPr>
              <w:t>2008</w:t>
            </w:r>
          </w:p>
        </w:tc>
        <w:tc>
          <w:tcPr>
            <w:tcW w:w="1080" w:type="dxa"/>
          </w:tcPr>
          <w:p w14:paraId="4D6B4BBC" w14:textId="7A240E21" w:rsidR="007923B9" w:rsidRPr="00904838" w:rsidRDefault="007923B9" w:rsidP="007923B9">
            <w:pPr>
              <w:jc w:val="right"/>
              <w:rPr>
                <w:szCs w:val="22"/>
              </w:rPr>
            </w:pPr>
            <w:r w:rsidRPr="0002576A">
              <w:t xml:space="preserve"> 230,020 </w:t>
            </w:r>
          </w:p>
        </w:tc>
      </w:tr>
      <w:tr w:rsidR="007923B9" w14:paraId="14C42583" w14:textId="77777777" w:rsidTr="003A27E2">
        <w:trPr>
          <w:trHeight w:hRule="exact" w:val="360"/>
          <w:jc w:val="center"/>
        </w:trPr>
        <w:tc>
          <w:tcPr>
            <w:tcW w:w="0" w:type="auto"/>
          </w:tcPr>
          <w:p w14:paraId="056B9687" w14:textId="77777777" w:rsidR="007923B9" w:rsidRPr="00904838" w:rsidRDefault="007923B9" w:rsidP="007923B9">
            <w:pPr>
              <w:jc w:val="right"/>
              <w:rPr>
                <w:szCs w:val="22"/>
              </w:rPr>
            </w:pPr>
            <w:r w:rsidRPr="00904838">
              <w:rPr>
                <w:szCs w:val="22"/>
              </w:rPr>
              <w:t>1986</w:t>
            </w:r>
          </w:p>
        </w:tc>
        <w:tc>
          <w:tcPr>
            <w:tcW w:w="1184" w:type="dxa"/>
          </w:tcPr>
          <w:p w14:paraId="0B7A6B2C" w14:textId="543F112E" w:rsidR="007923B9" w:rsidRPr="00904838" w:rsidRDefault="007923B9" w:rsidP="007923B9">
            <w:pPr>
              <w:jc w:val="right"/>
              <w:rPr>
                <w:szCs w:val="22"/>
              </w:rPr>
            </w:pPr>
            <w:r w:rsidRPr="00706A5B">
              <w:t xml:space="preserve"> 536,082 </w:t>
            </w:r>
          </w:p>
        </w:tc>
        <w:tc>
          <w:tcPr>
            <w:tcW w:w="270" w:type="dxa"/>
            <w:shd w:val="clear" w:color="auto" w:fill="D9D9D9" w:themeFill="background1" w:themeFillShade="D9"/>
          </w:tcPr>
          <w:p w14:paraId="726E3E50" w14:textId="77777777" w:rsidR="007923B9" w:rsidRPr="00904838" w:rsidRDefault="007923B9" w:rsidP="007923B9">
            <w:pPr>
              <w:jc w:val="right"/>
              <w:rPr>
                <w:szCs w:val="22"/>
              </w:rPr>
            </w:pPr>
          </w:p>
        </w:tc>
        <w:tc>
          <w:tcPr>
            <w:tcW w:w="810" w:type="dxa"/>
          </w:tcPr>
          <w:p w14:paraId="0A598045" w14:textId="77777777" w:rsidR="007923B9" w:rsidRPr="00904838" w:rsidRDefault="007923B9" w:rsidP="007923B9">
            <w:pPr>
              <w:jc w:val="right"/>
              <w:rPr>
                <w:szCs w:val="22"/>
              </w:rPr>
            </w:pPr>
            <w:r w:rsidRPr="00904838">
              <w:rPr>
                <w:szCs w:val="22"/>
              </w:rPr>
              <w:t>2009</w:t>
            </w:r>
          </w:p>
        </w:tc>
        <w:tc>
          <w:tcPr>
            <w:tcW w:w="1080" w:type="dxa"/>
          </w:tcPr>
          <w:p w14:paraId="269A9EA0" w14:textId="12830208" w:rsidR="007923B9" w:rsidRPr="00904838" w:rsidRDefault="007923B9" w:rsidP="007923B9">
            <w:pPr>
              <w:jc w:val="right"/>
              <w:rPr>
                <w:szCs w:val="22"/>
              </w:rPr>
            </w:pPr>
            <w:r w:rsidRPr="0002576A">
              <w:t xml:space="preserve"> 315,332 </w:t>
            </w:r>
          </w:p>
        </w:tc>
      </w:tr>
      <w:tr w:rsidR="007923B9" w14:paraId="408DE117" w14:textId="77777777" w:rsidTr="003A27E2">
        <w:trPr>
          <w:trHeight w:hRule="exact" w:val="360"/>
          <w:jc w:val="center"/>
        </w:trPr>
        <w:tc>
          <w:tcPr>
            <w:tcW w:w="0" w:type="auto"/>
          </w:tcPr>
          <w:p w14:paraId="43DFCDB5" w14:textId="77777777" w:rsidR="007923B9" w:rsidRPr="00904838" w:rsidRDefault="007923B9" w:rsidP="007923B9">
            <w:pPr>
              <w:jc w:val="right"/>
              <w:rPr>
                <w:szCs w:val="22"/>
              </w:rPr>
            </w:pPr>
            <w:r w:rsidRPr="00904838">
              <w:rPr>
                <w:szCs w:val="22"/>
              </w:rPr>
              <w:t>1987</w:t>
            </w:r>
          </w:p>
        </w:tc>
        <w:tc>
          <w:tcPr>
            <w:tcW w:w="1184" w:type="dxa"/>
          </w:tcPr>
          <w:p w14:paraId="7BE37EA7" w14:textId="46F1AB19" w:rsidR="007923B9" w:rsidRPr="00904838" w:rsidRDefault="007923B9" w:rsidP="007923B9">
            <w:pPr>
              <w:jc w:val="right"/>
              <w:rPr>
                <w:szCs w:val="22"/>
              </w:rPr>
            </w:pPr>
            <w:r w:rsidRPr="00706A5B">
              <w:t xml:space="preserve"> 280,501 </w:t>
            </w:r>
          </w:p>
        </w:tc>
        <w:tc>
          <w:tcPr>
            <w:tcW w:w="270" w:type="dxa"/>
            <w:shd w:val="clear" w:color="auto" w:fill="D9D9D9" w:themeFill="background1" w:themeFillShade="D9"/>
          </w:tcPr>
          <w:p w14:paraId="617ECE11" w14:textId="77777777" w:rsidR="007923B9" w:rsidRPr="00904838" w:rsidRDefault="007923B9" w:rsidP="007923B9">
            <w:pPr>
              <w:jc w:val="right"/>
              <w:rPr>
                <w:szCs w:val="22"/>
              </w:rPr>
            </w:pPr>
          </w:p>
        </w:tc>
        <w:tc>
          <w:tcPr>
            <w:tcW w:w="810" w:type="dxa"/>
          </w:tcPr>
          <w:p w14:paraId="58B456B0" w14:textId="77777777" w:rsidR="007923B9" w:rsidRPr="00904838" w:rsidRDefault="007923B9" w:rsidP="007923B9">
            <w:pPr>
              <w:jc w:val="right"/>
              <w:rPr>
                <w:szCs w:val="22"/>
              </w:rPr>
            </w:pPr>
            <w:r w:rsidRPr="00904838">
              <w:rPr>
                <w:szCs w:val="22"/>
              </w:rPr>
              <w:t>2010</w:t>
            </w:r>
          </w:p>
        </w:tc>
        <w:tc>
          <w:tcPr>
            <w:tcW w:w="1080" w:type="dxa"/>
          </w:tcPr>
          <w:p w14:paraId="196E8916" w14:textId="403DAEC8" w:rsidR="007923B9" w:rsidRPr="00904838" w:rsidRDefault="007923B9" w:rsidP="007923B9">
            <w:pPr>
              <w:jc w:val="right"/>
              <w:rPr>
                <w:szCs w:val="22"/>
              </w:rPr>
            </w:pPr>
            <w:r w:rsidRPr="0002576A">
              <w:t xml:space="preserve"> 143,940 </w:t>
            </w:r>
          </w:p>
        </w:tc>
      </w:tr>
      <w:tr w:rsidR="007923B9" w14:paraId="049B72F9" w14:textId="77777777" w:rsidTr="003A27E2">
        <w:trPr>
          <w:trHeight w:hRule="exact" w:val="360"/>
          <w:jc w:val="center"/>
        </w:trPr>
        <w:tc>
          <w:tcPr>
            <w:tcW w:w="0" w:type="auto"/>
          </w:tcPr>
          <w:p w14:paraId="1E010FDE" w14:textId="77777777" w:rsidR="007923B9" w:rsidRPr="00904838" w:rsidRDefault="007923B9" w:rsidP="007923B9">
            <w:pPr>
              <w:jc w:val="right"/>
              <w:rPr>
                <w:szCs w:val="22"/>
              </w:rPr>
            </w:pPr>
            <w:r w:rsidRPr="00904838">
              <w:rPr>
                <w:szCs w:val="22"/>
              </w:rPr>
              <w:t>1988</w:t>
            </w:r>
          </w:p>
        </w:tc>
        <w:tc>
          <w:tcPr>
            <w:tcW w:w="1184" w:type="dxa"/>
          </w:tcPr>
          <w:p w14:paraId="29CA6954" w14:textId="1966FA30" w:rsidR="007923B9" w:rsidRPr="00904838" w:rsidRDefault="007923B9" w:rsidP="007923B9">
            <w:pPr>
              <w:jc w:val="right"/>
              <w:rPr>
                <w:szCs w:val="22"/>
              </w:rPr>
            </w:pPr>
            <w:r w:rsidRPr="00706A5B">
              <w:t xml:space="preserve"> 348,285 </w:t>
            </w:r>
          </w:p>
        </w:tc>
        <w:tc>
          <w:tcPr>
            <w:tcW w:w="270" w:type="dxa"/>
            <w:shd w:val="clear" w:color="auto" w:fill="D9D9D9" w:themeFill="background1" w:themeFillShade="D9"/>
          </w:tcPr>
          <w:p w14:paraId="55377F66" w14:textId="77777777" w:rsidR="007923B9" w:rsidRPr="00904838" w:rsidRDefault="007923B9" w:rsidP="007923B9">
            <w:pPr>
              <w:jc w:val="right"/>
              <w:rPr>
                <w:szCs w:val="22"/>
              </w:rPr>
            </w:pPr>
          </w:p>
        </w:tc>
        <w:tc>
          <w:tcPr>
            <w:tcW w:w="810" w:type="dxa"/>
          </w:tcPr>
          <w:p w14:paraId="4D1F5B9F" w14:textId="77777777" w:rsidR="007923B9" w:rsidRPr="00904838" w:rsidRDefault="007923B9" w:rsidP="007923B9">
            <w:pPr>
              <w:jc w:val="right"/>
              <w:rPr>
                <w:szCs w:val="22"/>
              </w:rPr>
            </w:pPr>
            <w:r w:rsidRPr="00904838">
              <w:rPr>
                <w:szCs w:val="22"/>
              </w:rPr>
              <w:t>2011</w:t>
            </w:r>
          </w:p>
        </w:tc>
        <w:tc>
          <w:tcPr>
            <w:tcW w:w="1080" w:type="dxa"/>
          </w:tcPr>
          <w:p w14:paraId="470ACE5C" w14:textId="1E98BA83" w:rsidR="007923B9" w:rsidRPr="00904838" w:rsidRDefault="007923B9" w:rsidP="007923B9">
            <w:pPr>
              <w:jc w:val="right"/>
              <w:rPr>
                <w:szCs w:val="22"/>
              </w:rPr>
            </w:pPr>
            <w:r w:rsidRPr="0002576A">
              <w:t xml:space="preserve"> 165,940 </w:t>
            </w:r>
          </w:p>
        </w:tc>
      </w:tr>
      <w:tr w:rsidR="007923B9" w14:paraId="728842D0" w14:textId="77777777" w:rsidTr="003A27E2">
        <w:trPr>
          <w:trHeight w:hRule="exact" w:val="360"/>
          <w:jc w:val="center"/>
        </w:trPr>
        <w:tc>
          <w:tcPr>
            <w:tcW w:w="0" w:type="auto"/>
          </w:tcPr>
          <w:p w14:paraId="5A965BE0" w14:textId="77777777" w:rsidR="007923B9" w:rsidRPr="00904838" w:rsidRDefault="007923B9" w:rsidP="007923B9">
            <w:pPr>
              <w:jc w:val="right"/>
              <w:rPr>
                <w:szCs w:val="22"/>
              </w:rPr>
            </w:pPr>
            <w:r w:rsidRPr="00904838">
              <w:rPr>
                <w:szCs w:val="22"/>
              </w:rPr>
              <w:t>1989</w:t>
            </w:r>
          </w:p>
        </w:tc>
        <w:tc>
          <w:tcPr>
            <w:tcW w:w="1184" w:type="dxa"/>
          </w:tcPr>
          <w:p w14:paraId="554F7AAA" w14:textId="6437FA78" w:rsidR="007923B9" w:rsidRPr="00904838" w:rsidRDefault="007923B9" w:rsidP="007923B9">
            <w:pPr>
              <w:jc w:val="right"/>
              <w:rPr>
                <w:szCs w:val="22"/>
              </w:rPr>
            </w:pPr>
            <w:r w:rsidRPr="00706A5B">
              <w:t xml:space="preserve"> 385,913 </w:t>
            </w:r>
          </w:p>
        </w:tc>
        <w:tc>
          <w:tcPr>
            <w:tcW w:w="270" w:type="dxa"/>
            <w:shd w:val="clear" w:color="auto" w:fill="D9D9D9" w:themeFill="background1" w:themeFillShade="D9"/>
          </w:tcPr>
          <w:p w14:paraId="6521A0E0" w14:textId="77777777" w:rsidR="007923B9" w:rsidRPr="00904838" w:rsidRDefault="007923B9" w:rsidP="007923B9">
            <w:pPr>
              <w:jc w:val="right"/>
              <w:rPr>
                <w:szCs w:val="22"/>
              </w:rPr>
            </w:pPr>
          </w:p>
        </w:tc>
        <w:tc>
          <w:tcPr>
            <w:tcW w:w="810" w:type="dxa"/>
          </w:tcPr>
          <w:p w14:paraId="56259866" w14:textId="77777777" w:rsidR="007923B9" w:rsidRPr="00904838" w:rsidRDefault="007923B9" w:rsidP="007923B9">
            <w:pPr>
              <w:jc w:val="right"/>
              <w:rPr>
                <w:szCs w:val="22"/>
              </w:rPr>
            </w:pPr>
            <w:r w:rsidRPr="00904838">
              <w:rPr>
                <w:szCs w:val="22"/>
              </w:rPr>
              <w:t>2012</w:t>
            </w:r>
          </w:p>
        </w:tc>
        <w:tc>
          <w:tcPr>
            <w:tcW w:w="1080" w:type="dxa"/>
          </w:tcPr>
          <w:p w14:paraId="7B5477E3" w14:textId="5290C75A" w:rsidR="007923B9" w:rsidRPr="00904838" w:rsidRDefault="007923B9" w:rsidP="007923B9">
            <w:pPr>
              <w:jc w:val="right"/>
              <w:rPr>
                <w:szCs w:val="22"/>
              </w:rPr>
            </w:pPr>
            <w:r w:rsidRPr="0002576A">
              <w:t xml:space="preserve"> 192,089 </w:t>
            </w:r>
          </w:p>
        </w:tc>
      </w:tr>
      <w:tr w:rsidR="007923B9" w14:paraId="6A6E20E8" w14:textId="77777777" w:rsidTr="003A27E2">
        <w:trPr>
          <w:trHeight w:hRule="exact" w:val="360"/>
          <w:jc w:val="center"/>
        </w:trPr>
        <w:tc>
          <w:tcPr>
            <w:tcW w:w="0" w:type="auto"/>
          </w:tcPr>
          <w:p w14:paraId="70780F6F" w14:textId="77777777" w:rsidR="007923B9" w:rsidRPr="00904838" w:rsidRDefault="007923B9" w:rsidP="007923B9">
            <w:pPr>
              <w:jc w:val="right"/>
              <w:rPr>
                <w:szCs w:val="22"/>
              </w:rPr>
            </w:pPr>
            <w:r w:rsidRPr="00904838">
              <w:rPr>
                <w:szCs w:val="22"/>
              </w:rPr>
              <w:t>1990</w:t>
            </w:r>
          </w:p>
        </w:tc>
        <w:tc>
          <w:tcPr>
            <w:tcW w:w="1184" w:type="dxa"/>
          </w:tcPr>
          <w:p w14:paraId="48F5087D" w14:textId="173CA7E8" w:rsidR="007923B9" w:rsidRPr="00904838" w:rsidRDefault="007923B9" w:rsidP="007923B9">
            <w:pPr>
              <w:jc w:val="right"/>
              <w:rPr>
                <w:szCs w:val="22"/>
              </w:rPr>
            </w:pPr>
            <w:r w:rsidRPr="00706A5B">
              <w:t xml:space="preserve"> 419,836 </w:t>
            </w:r>
          </w:p>
        </w:tc>
        <w:tc>
          <w:tcPr>
            <w:tcW w:w="270" w:type="dxa"/>
            <w:shd w:val="clear" w:color="auto" w:fill="D9D9D9" w:themeFill="background1" w:themeFillShade="D9"/>
          </w:tcPr>
          <w:p w14:paraId="7B53844A" w14:textId="77777777" w:rsidR="007923B9" w:rsidRPr="00904838" w:rsidRDefault="007923B9" w:rsidP="007923B9">
            <w:pPr>
              <w:jc w:val="right"/>
              <w:rPr>
                <w:szCs w:val="22"/>
              </w:rPr>
            </w:pPr>
          </w:p>
        </w:tc>
        <w:tc>
          <w:tcPr>
            <w:tcW w:w="810" w:type="dxa"/>
          </w:tcPr>
          <w:p w14:paraId="4E0705C4" w14:textId="77777777" w:rsidR="007923B9" w:rsidRPr="00904838" w:rsidRDefault="007923B9" w:rsidP="007923B9">
            <w:pPr>
              <w:jc w:val="right"/>
              <w:rPr>
                <w:szCs w:val="22"/>
              </w:rPr>
            </w:pPr>
            <w:r w:rsidRPr="00904838">
              <w:rPr>
                <w:szCs w:val="22"/>
              </w:rPr>
              <w:t>2013</w:t>
            </w:r>
          </w:p>
        </w:tc>
        <w:tc>
          <w:tcPr>
            <w:tcW w:w="1080" w:type="dxa"/>
          </w:tcPr>
          <w:p w14:paraId="7E7505D8" w14:textId="0D022B74" w:rsidR="007923B9" w:rsidRPr="00904838" w:rsidRDefault="007923B9" w:rsidP="007923B9">
            <w:pPr>
              <w:jc w:val="right"/>
              <w:rPr>
                <w:szCs w:val="22"/>
              </w:rPr>
            </w:pPr>
            <w:r w:rsidRPr="0002576A">
              <w:t xml:space="preserve"> 287,778 </w:t>
            </w:r>
          </w:p>
        </w:tc>
      </w:tr>
      <w:tr w:rsidR="007923B9" w14:paraId="4582176D" w14:textId="77777777" w:rsidTr="003A27E2">
        <w:trPr>
          <w:trHeight w:hRule="exact" w:val="360"/>
          <w:jc w:val="center"/>
        </w:trPr>
        <w:tc>
          <w:tcPr>
            <w:tcW w:w="0" w:type="auto"/>
          </w:tcPr>
          <w:p w14:paraId="1DF164C9" w14:textId="77777777" w:rsidR="007923B9" w:rsidRPr="00904838" w:rsidRDefault="007923B9" w:rsidP="007923B9">
            <w:pPr>
              <w:jc w:val="right"/>
              <w:rPr>
                <w:szCs w:val="22"/>
              </w:rPr>
            </w:pPr>
            <w:r w:rsidRPr="00904838">
              <w:rPr>
                <w:szCs w:val="22"/>
              </w:rPr>
              <w:t>1991</w:t>
            </w:r>
          </w:p>
        </w:tc>
        <w:tc>
          <w:tcPr>
            <w:tcW w:w="1184" w:type="dxa"/>
          </w:tcPr>
          <w:p w14:paraId="50B43A33" w14:textId="2749AF26" w:rsidR="007923B9" w:rsidRPr="00904838" w:rsidRDefault="007923B9" w:rsidP="007923B9">
            <w:pPr>
              <w:jc w:val="right"/>
              <w:rPr>
                <w:szCs w:val="22"/>
              </w:rPr>
            </w:pPr>
            <w:r w:rsidRPr="00706A5B">
              <w:t xml:space="preserve"> 443,279 </w:t>
            </w:r>
          </w:p>
        </w:tc>
        <w:tc>
          <w:tcPr>
            <w:tcW w:w="270" w:type="dxa"/>
            <w:shd w:val="clear" w:color="auto" w:fill="D9D9D9" w:themeFill="background1" w:themeFillShade="D9"/>
          </w:tcPr>
          <w:p w14:paraId="2D29A5CC" w14:textId="77777777" w:rsidR="007923B9" w:rsidRPr="00904838" w:rsidRDefault="007923B9" w:rsidP="007923B9">
            <w:pPr>
              <w:jc w:val="right"/>
              <w:rPr>
                <w:szCs w:val="22"/>
              </w:rPr>
            </w:pPr>
          </w:p>
        </w:tc>
        <w:tc>
          <w:tcPr>
            <w:tcW w:w="810" w:type="dxa"/>
          </w:tcPr>
          <w:p w14:paraId="31CA52D6" w14:textId="77777777" w:rsidR="007923B9" w:rsidRPr="00904838" w:rsidRDefault="007923B9" w:rsidP="007923B9">
            <w:pPr>
              <w:jc w:val="right"/>
              <w:rPr>
                <w:szCs w:val="22"/>
              </w:rPr>
            </w:pPr>
            <w:r w:rsidRPr="00904838">
              <w:rPr>
                <w:szCs w:val="22"/>
              </w:rPr>
              <w:t>2014</w:t>
            </w:r>
          </w:p>
        </w:tc>
        <w:tc>
          <w:tcPr>
            <w:tcW w:w="1080" w:type="dxa"/>
          </w:tcPr>
          <w:p w14:paraId="39D89969" w14:textId="50D10C83" w:rsidR="007923B9" w:rsidRPr="00904838" w:rsidRDefault="007923B9" w:rsidP="007923B9">
            <w:pPr>
              <w:jc w:val="right"/>
              <w:rPr>
                <w:szCs w:val="22"/>
              </w:rPr>
            </w:pPr>
            <w:r w:rsidRPr="0002576A">
              <w:t xml:space="preserve"> 136,398 </w:t>
            </w:r>
          </w:p>
        </w:tc>
      </w:tr>
      <w:tr w:rsidR="007923B9" w14:paraId="613A129D" w14:textId="77777777" w:rsidTr="003A27E2">
        <w:trPr>
          <w:trHeight w:hRule="exact" w:val="360"/>
          <w:jc w:val="center"/>
        </w:trPr>
        <w:tc>
          <w:tcPr>
            <w:tcW w:w="0" w:type="auto"/>
          </w:tcPr>
          <w:p w14:paraId="2AC998F9" w14:textId="77777777" w:rsidR="007923B9" w:rsidRPr="00904838" w:rsidRDefault="007923B9" w:rsidP="007923B9">
            <w:pPr>
              <w:jc w:val="right"/>
              <w:rPr>
                <w:szCs w:val="22"/>
              </w:rPr>
            </w:pPr>
            <w:r w:rsidRPr="00904838">
              <w:rPr>
                <w:szCs w:val="22"/>
              </w:rPr>
              <w:t>1992</w:t>
            </w:r>
          </w:p>
        </w:tc>
        <w:tc>
          <w:tcPr>
            <w:tcW w:w="1184" w:type="dxa"/>
          </w:tcPr>
          <w:p w14:paraId="12FE6346" w14:textId="7ED9D0E8" w:rsidR="007923B9" w:rsidRPr="00904838" w:rsidRDefault="007923B9" w:rsidP="007923B9">
            <w:pPr>
              <w:jc w:val="right"/>
              <w:rPr>
                <w:szCs w:val="22"/>
              </w:rPr>
            </w:pPr>
            <w:r w:rsidRPr="00706A5B">
              <w:t xml:space="preserve"> 242,064 </w:t>
            </w:r>
          </w:p>
        </w:tc>
        <w:tc>
          <w:tcPr>
            <w:tcW w:w="270" w:type="dxa"/>
            <w:shd w:val="clear" w:color="auto" w:fill="D9D9D9" w:themeFill="background1" w:themeFillShade="D9"/>
          </w:tcPr>
          <w:p w14:paraId="44332D9A" w14:textId="77777777" w:rsidR="007923B9" w:rsidRPr="00904838" w:rsidRDefault="007923B9" w:rsidP="007923B9">
            <w:pPr>
              <w:jc w:val="right"/>
              <w:rPr>
                <w:szCs w:val="22"/>
              </w:rPr>
            </w:pPr>
          </w:p>
        </w:tc>
        <w:tc>
          <w:tcPr>
            <w:tcW w:w="810" w:type="dxa"/>
          </w:tcPr>
          <w:p w14:paraId="7A69371F" w14:textId="77777777" w:rsidR="007923B9" w:rsidRPr="00904838" w:rsidRDefault="007923B9" w:rsidP="007923B9">
            <w:pPr>
              <w:jc w:val="right"/>
              <w:rPr>
                <w:szCs w:val="22"/>
              </w:rPr>
            </w:pPr>
            <w:r w:rsidRPr="00904838">
              <w:rPr>
                <w:szCs w:val="22"/>
              </w:rPr>
              <w:t>2015</w:t>
            </w:r>
          </w:p>
        </w:tc>
        <w:tc>
          <w:tcPr>
            <w:tcW w:w="1080" w:type="dxa"/>
          </w:tcPr>
          <w:p w14:paraId="317499B9" w14:textId="053053E3" w:rsidR="007923B9" w:rsidRPr="00904838" w:rsidRDefault="007923B9" w:rsidP="007923B9">
            <w:pPr>
              <w:jc w:val="right"/>
              <w:rPr>
                <w:szCs w:val="22"/>
              </w:rPr>
            </w:pPr>
            <w:r w:rsidRPr="0002576A">
              <w:t xml:space="preserve"> 50,699 </w:t>
            </w:r>
          </w:p>
        </w:tc>
      </w:tr>
      <w:tr w:rsidR="007923B9" w14:paraId="4818053E" w14:textId="77777777" w:rsidTr="003A27E2">
        <w:trPr>
          <w:trHeight w:hRule="exact" w:val="360"/>
          <w:jc w:val="center"/>
        </w:trPr>
        <w:tc>
          <w:tcPr>
            <w:tcW w:w="0" w:type="auto"/>
          </w:tcPr>
          <w:p w14:paraId="0BE90B06" w14:textId="77777777" w:rsidR="007923B9" w:rsidRPr="00904838" w:rsidRDefault="007923B9" w:rsidP="007923B9">
            <w:pPr>
              <w:jc w:val="right"/>
              <w:rPr>
                <w:szCs w:val="22"/>
              </w:rPr>
            </w:pPr>
            <w:r w:rsidRPr="00904838">
              <w:rPr>
                <w:szCs w:val="22"/>
              </w:rPr>
              <w:t>1993</w:t>
            </w:r>
          </w:p>
        </w:tc>
        <w:tc>
          <w:tcPr>
            <w:tcW w:w="1184" w:type="dxa"/>
          </w:tcPr>
          <w:p w14:paraId="06588D92" w14:textId="2A0EEBD4" w:rsidR="007923B9" w:rsidRPr="00904838" w:rsidRDefault="007923B9" w:rsidP="007923B9">
            <w:pPr>
              <w:jc w:val="right"/>
              <w:rPr>
                <w:szCs w:val="22"/>
              </w:rPr>
            </w:pPr>
            <w:r w:rsidRPr="00706A5B">
              <w:t xml:space="preserve"> 217,034 </w:t>
            </w:r>
          </w:p>
        </w:tc>
        <w:tc>
          <w:tcPr>
            <w:tcW w:w="270" w:type="dxa"/>
            <w:shd w:val="clear" w:color="auto" w:fill="D9D9D9" w:themeFill="background1" w:themeFillShade="D9"/>
          </w:tcPr>
          <w:p w14:paraId="0E3BC9D9" w14:textId="77777777" w:rsidR="007923B9" w:rsidRPr="00904838" w:rsidRDefault="007923B9" w:rsidP="007923B9">
            <w:pPr>
              <w:jc w:val="right"/>
              <w:rPr>
                <w:szCs w:val="22"/>
              </w:rPr>
            </w:pPr>
          </w:p>
        </w:tc>
        <w:tc>
          <w:tcPr>
            <w:tcW w:w="810" w:type="dxa"/>
          </w:tcPr>
          <w:p w14:paraId="26BB38F7" w14:textId="77777777" w:rsidR="007923B9" w:rsidRPr="00904838" w:rsidRDefault="007923B9" w:rsidP="007923B9">
            <w:pPr>
              <w:jc w:val="right"/>
              <w:rPr>
                <w:szCs w:val="22"/>
              </w:rPr>
            </w:pPr>
            <w:r w:rsidRPr="00904838">
              <w:rPr>
                <w:szCs w:val="22"/>
              </w:rPr>
              <w:t>2016</w:t>
            </w:r>
          </w:p>
        </w:tc>
        <w:tc>
          <w:tcPr>
            <w:tcW w:w="1080" w:type="dxa"/>
          </w:tcPr>
          <w:p w14:paraId="778518DE" w14:textId="1979FEFB" w:rsidR="007923B9" w:rsidRPr="00904838" w:rsidRDefault="007923B9" w:rsidP="007923B9">
            <w:pPr>
              <w:jc w:val="right"/>
              <w:rPr>
                <w:szCs w:val="22"/>
              </w:rPr>
            </w:pPr>
            <w:r w:rsidRPr="0002576A">
              <w:t xml:space="preserve"> 58,033 </w:t>
            </w:r>
          </w:p>
        </w:tc>
      </w:tr>
      <w:tr w:rsidR="007923B9" w14:paraId="6A582DBD" w14:textId="77777777" w:rsidTr="003A27E2">
        <w:trPr>
          <w:trHeight w:hRule="exact" w:val="360"/>
          <w:jc w:val="center"/>
        </w:trPr>
        <w:tc>
          <w:tcPr>
            <w:tcW w:w="0" w:type="auto"/>
          </w:tcPr>
          <w:p w14:paraId="5C8DFA75" w14:textId="77777777" w:rsidR="007923B9" w:rsidRPr="00904838" w:rsidRDefault="007923B9" w:rsidP="007923B9">
            <w:pPr>
              <w:jc w:val="right"/>
              <w:rPr>
                <w:szCs w:val="22"/>
              </w:rPr>
            </w:pPr>
            <w:r w:rsidRPr="00904838">
              <w:rPr>
                <w:szCs w:val="22"/>
              </w:rPr>
              <w:t>1994</w:t>
            </w:r>
          </w:p>
        </w:tc>
        <w:tc>
          <w:tcPr>
            <w:tcW w:w="1184" w:type="dxa"/>
          </w:tcPr>
          <w:p w14:paraId="4DCE39AA" w14:textId="7837AA4A" w:rsidR="007923B9" w:rsidRPr="00904838" w:rsidRDefault="007923B9" w:rsidP="007923B9">
            <w:pPr>
              <w:jc w:val="right"/>
              <w:rPr>
                <w:szCs w:val="22"/>
              </w:rPr>
            </w:pPr>
            <w:r w:rsidRPr="00706A5B">
              <w:t xml:space="preserve"> 178,720 </w:t>
            </w:r>
          </w:p>
        </w:tc>
        <w:tc>
          <w:tcPr>
            <w:tcW w:w="270" w:type="dxa"/>
            <w:shd w:val="clear" w:color="auto" w:fill="D9D9D9" w:themeFill="background1" w:themeFillShade="D9"/>
          </w:tcPr>
          <w:p w14:paraId="7B86FC75" w14:textId="77777777" w:rsidR="007923B9" w:rsidRPr="00904838" w:rsidRDefault="007923B9" w:rsidP="007923B9">
            <w:pPr>
              <w:jc w:val="right"/>
              <w:rPr>
                <w:szCs w:val="22"/>
              </w:rPr>
            </w:pPr>
          </w:p>
        </w:tc>
        <w:tc>
          <w:tcPr>
            <w:tcW w:w="810" w:type="dxa"/>
          </w:tcPr>
          <w:p w14:paraId="048FFC35" w14:textId="77777777" w:rsidR="007923B9" w:rsidRPr="00904838" w:rsidRDefault="007923B9" w:rsidP="007923B9">
            <w:pPr>
              <w:jc w:val="right"/>
              <w:rPr>
                <w:szCs w:val="22"/>
              </w:rPr>
            </w:pPr>
            <w:r>
              <w:rPr>
                <w:szCs w:val="22"/>
              </w:rPr>
              <w:t>2017</w:t>
            </w:r>
          </w:p>
        </w:tc>
        <w:tc>
          <w:tcPr>
            <w:tcW w:w="1080" w:type="dxa"/>
          </w:tcPr>
          <w:p w14:paraId="22CB3FB8" w14:textId="0A8CC130" w:rsidR="007923B9" w:rsidRPr="00904838" w:rsidRDefault="007923B9" w:rsidP="007923B9">
            <w:pPr>
              <w:jc w:val="right"/>
              <w:rPr>
                <w:szCs w:val="22"/>
              </w:rPr>
            </w:pPr>
            <w:r w:rsidRPr="0002576A">
              <w:t xml:space="preserve"> 88,964 </w:t>
            </w:r>
          </w:p>
        </w:tc>
      </w:tr>
      <w:tr w:rsidR="007923B9" w14:paraId="5D69BA2E" w14:textId="77777777" w:rsidTr="003A27E2">
        <w:trPr>
          <w:trHeight w:hRule="exact" w:val="360"/>
          <w:jc w:val="center"/>
        </w:trPr>
        <w:tc>
          <w:tcPr>
            <w:tcW w:w="0" w:type="auto"/>
          </w:tcPr>
          <w:p w14:paraId="53DF98D4" w14:textId="77777777" w:rsidR="007923B9" w:rsidRPr="00904838" w:rsidRDefault="007923B9" w:rsidP="007923B9">
            <w:pPr>
              <w:jc w:val="right"/>
              <w:rPr>
                <w:szCs w:val="22"/>
              </w:rPr>
            </w:pPr>
            <w:r w:rsidRPr="00904838">
              <w:rPr>
                <w:szCs w:val="22"/>
              </w:rPr>
              <w:t>1995</w:t>
            </w:r>
          </w:p>
        </w:tc>
        <w:tc>
          <w:tcPr>
            <w:tcW w:w="1184" w:type="dxa"/>
          </w:tcPr>
          <w:p w14:paraId="43F6EFCE" w14:textId="54DBFBEB" w:rsidR="007923B9" w:rsidRPr="00904838" w:rsidRDefault="007923B9" w:rsidP="007923B9">
            <w:pPr>
              <w:jc w:val="right"/>
              <w:rPr>
                <w:szCs w:val="22"/>
              </w:rPr>
            </w:pPr>
            <w:r w:rsidRPr="00706A5B">
              <w:t xml:space="preserve"> 213,928 </w:t>
            </w:r>
          </w:p>
        </w:tc>
        <w:tc>
          <w:tcPr>
            <w:tcW w:w="270" w:type="dxa"/>
            <w:shd w:val="clear" w:color="auto" w:fill="D9D9D9" w:themeFill="background1" w:themeFillShade="D9"/>
          </w:tcPr>
          <w:p w14:paraId="735A962A" w14:textId="77777777" w:rsidR="007923B9" w:rsidRPr="00904838" w:rsidRDefault="007923B9" w:rsidP="007923B9">
            <w:pPr>
              <w:jc w:val="right"/>
              <w:rPr>
                <w:szCs w:val="22"/>
              </w:rPr>
            </w:pPr>
          </w:p>
        </w:tc>
        <w:tc>
          <w:tcPr>
            <w:tcW w:w="810" w:type="dxa"/>
          </w:tcPr>
          <w:p w14:paraId="753FAB69" w14:textId="5C1FB9E5" w:rsidR="007923B9" w:rsidRPr="00904838" w:rsidRDefault="007923B9" w:rsidP="007923B9">
            <w:pPr>
              <w:jc w:val="right"/>
              <w:rPr>
                <w:szCs w:val="22"/>
              </w:rPr>
            </w:pPr>
            <w:r>
              <w:rPr>
                <w:szCs w:val="22"/>
              </w:rPr>
              <w:t>2018</w:t>
            </w:r>
          </w:p>
        </w:tc>
        <w:tc>
          <w:tcPr>
            <w:tcW w:w="1080" w:type="dxa"/>
          </w:tcPr>
          <w:p w14:paraId="269FD98D" w14:textId="4EAA3744" w:rsidR="007923B9" w:rsidRPr="00904838" w:rsidRDefault="007923B9" w:rsidP="007923B9">
            <w:pPr>
              <w:jc w:val="right"/>
              <w:rPr>
                <w:szCs w:val="22"/>
              </w:rPr>
            </w:pPr>
            <w:r w:rsidRPr="0002576A">
              <w:t xml:space="preserve"> 145,547 </w:t>
            </w:r>
          </w:p>
        </w:tc>
      </w:tr>
      <w:tr w:rsidR="007923B9" w14:paraId="38DA2CDB" w14:textId="77777777" w:rsidTr="003A27E2">
        <w:trPr>
          <w:trHeight w:hRule="exact" w:val="360"/>
          <w:jc w:val="center"/>
        </w:trPr>
        <w:tc>
          <w:tcPr>
            <w:tcW w:w="0" w:type="auto"/>
          </w:tcPr>
          <w:p w14:paraId="3C186D40" w14:textId="77777777" w:rsidR="007923B9" w:rsidRPr="00904838" w:rsidRDefault="007923B9" w:rsidP="007923B9">
            <w:pPr>
              <w:jc w:val="right"/>
              <w:rPr>
                <w:szCs w:val="22"/>
              </w:rPr>
            </w:pPr>
            <w:r w:rsidRPr="00904838">
              <w:rPr>
                <w:szCs w:val="22"/>
              </w:rPr>
              <w:t>1996</w:t>
            </w:r>
          </w:p>
        </w:tc>
        <w:tc>
          <w:tcPr>
            <w:tcW w:w="1184" w:type="dxa"/>
          </w:tcPr>
          <w:p w14:paraId="1023F15E" w14:textId="165C4A07" w:rsidR="007923B9" w:rsidRPr="00904838" w:rsidRDefault="007923B9" w:rsidP="007923B9">
            <w:pPr>
              <w:jc w:val="right"/>
              <w:rPr>
                <w:szCs w:val="22"/>
              </w:rPr>
            </w:pPr>
            <w:r w:rsidRPr="00706A5B">
              <w:t xml:space="preserve"> 261,174 </w:t>
            </w:r>
          </w:p>
        </w:tc>
        <w:tc>
          <w:tcPr>
            <w:tcW w:w="270" w:type="dxa"/>
            <w:shd w:val="clear" w:color="auto" w:fill="D9D9D9" w:themeFill="background1" w:themeFillShade="D9"/>
          </w:tcPr>
          <w:p w14:paraId="4DEF50B4" w14:textId="77777777" w:rsidR="007923B9" w:rsidRPr="00904838" w:rsidRDefault="007923B9" w:rsidP="007923B9">
            <w:pPr>
              <w:jc w:val="right"/>
              <w:rPr>
                <w:szCs w:val="22"/>
              </w:rPr>
            </w:pPr>
          </w:p>
        </w:tc>
        <w:tc>
          <w:tcPr>
            <w:tcW w:w="810" w:type="dxa"/>
          </w:tcPr>
          <w:p w14:paraId="70F7F403" w14:textId="3FD0A786" w:rsidR="007923B9" w:rsidRPr="00904838" w:rsidRDefault="00B66F14" w:rsidP="007923B9">
            <w:pPr>
              <w:jc w:val="right"/>
              <w:rPr>
                <w:szCs w:val="22"/>
              </w:rPr>
            </w:pPr>
            <w:r>
              <w:rPr>
                <w:szCs w:val="22"/>
              </w:rPr>
              <w:t>2019</w:t>
            </w:r>
          </w:p>
        </w:tc>
        <w:tc>
          <w:tcPr>
            <w:tcW w:w="1080" w:type="dxa"/>
          </w:tcPr>
          <w:p w14:paraId="73590322" w14:textId="77777777" w:rsidR="007923B9" w:rsidRPr="00904838" w:rsidRDefault="007923B9" w:rsidP="007923B9">
            <w:pPr>
              <w:jc w:val="right"/>
              <w:rPr>
                <w:szCs w:val="22"/>
              </w:rPr>
            </w:pPr>
          </w:p>
        </w:tc>
      </w:tr>
      <w:tr w:rsidR="007923B9" w14:paraId="56064A88" w14:textId="77777777" w:rsidTr="003A27E2">
        <w:trPr>
          <w:trHeight w:hRule="exact" w:val="360"/>
          <w:jc w:val="center"/>
        </w:trPr>
        <w:tc>
          <w:tcPr>
            <w:tcW w:w="0" w:type="auto"/>
          </w:tcPr>
          <w:p w14:paraId="24F7B0FE" w14:textId="77777777" w:rsidR="007923B9" w:rsidRPr="00904838" w:rsidRDefault="007923B9" w:rsidP="007923B9">
            <w:pPr>
              <w:jc w:val="right"/>
              <w:rPr>
                <w:szCs w:val="22"/>
              </w:rPr>
            </w:pPr>
            <w:r w:rsidRPr="00904838">
              <w:rPr>
                <w:szCs w:val="22"/>
              </w:rPr>
              <w:t>1997</w:t>
            </w:r>
          </w:p>
        </w:tc>
        <w:tc>
          <w:tcPr>
            <w:tcW w:w="1184" w:type="dxa"/>
          </w:tcPr>
          <w:p w14:paraId="4D4DB52C" w14:textId="6D90B858" w:rsidR="007923B9" w:rsidRPr="00904838" w:rsidRDefault="007923B9" w:rsidP="007923B9">
            <w:pPr>
              <w:jc w:val="right"/>
              <w:rPr>
                <w:szCs w:val="22"/>
              </w:rPr>
            </w:pPr>
            <w:r w:rsidRPr="00706A5B">
              <w:t xml:space="preserve"> 175,191 </w:t>
            </w:r>
          </w:p>
        </w:tc>
        <w:tc>
          <w:tcPr>
            <w:tcW w:w="270" w:type="dxa"/>
            <w:shd w:val="clear" w:color="auto" w:fill="D9D9D9" w:themeFill="background1" w:themeFillShade="D9"/>
          </w:tcPr>
          <w:p w14:paraId="392C3BF7" w14:textId="77777777" w:rsidR="007923B9" w:rsidRPr="00904838" w:rsidRDefault="007923B9" w:rsidP="007923B9">
            <w:pPr>
              <w:jc w:val="right"/>
              <w:rPr>
                <w:szCs w:val="22"/>
              </w:rPr>
            </w:pPr>
          </w:p>
        </w:tc>
        <w:tc>
          <w:tcPr>
            <w:tcW w:w="810" w:type="dxa"/>
          </w:tcPr>
          <w:p w14:paraId="71054A8B" w14:textId="77777777" w:rsidR="007923B9" w:rsidRPr="00904838" w:rsidRDefault="007923B9" w:rsidP="007923B9">
            <w:pPr>
              <w:jc w:val="right"/>
              <w:rPr>
                <w:szCs w:val="22"/>
              </w:rPr>
            </w:pPr>
          </w:p>
        </w:tc>
        <w:tc>
          <w:tcPr>
            <w:tcW w:w="1080" w:type="dxa"/>
          </w:tcPr>
          <w:p w14:paraId="7309B233" w14:textId="77777777" w:rsidR="007923B9" w:rsidRPr="00904838" w:rsidRDefault="007923B9" w:rsidP="007923B9">
            <w:pPr>
              <w:jc w:val="right"/>
              <w:rPr>
                <w:szCs w:val="22"/>
              </w:rPr>
            </w:pPr>
          </w:p>
        </w:tc>
      </w:tr>
      <w:tr w:rsidR="007923B9" w14:paraId="796BE2C3" w14:textId="77777777" w:rsidTr="003A27E2">
        <w:trPr>
          <w:trHeight w:hRule="exact" w:val="360"/>
          <w:jc w:val="center"/>
        </w:trPr>
        <w:tc>
          <w:tcPr>
            <w:tcW w:w="0" w:type="auto"/>
          </w:tcPr>
          <w:p w14:paraId="4A6634EC" w14:textId="77777777" w:rsidR="007923B9" w:rsidRPr="00904838" w:rsidRDefault="007923B9" w:rsidP="007923B9">
            <w:pPr>
              <w:jc w:val="right"/>
              <w:rPr>
                <w:szCs w:val="22"/>
              </w:rPr>
            </w:pPr>
            <w:r w:rsidRPr="00904838">
              <w:rPr>
                <w:szCs w:val="22"/>
              </w:rPr>
              <w:t>1998</w:t>
            </w:r>
          </w:p>
        </w:tc>
        <w:tc>
          <w:tcPr>
            <w:tcW w:w="1184" w:type="dxa"/>
          </w:tcPr>
          <w:p w14:paraId="4E0922B1" w14:textId="63FD04F3" w:rsidR="007923B9" w:rsidRPr="00904838" w:rsidRDefault="007923B9" w:rsidP="007923B9">
            <w:pPr>
              <w:jc w:val="right"/>
              <w:rPr>
                <w:szCs w:val="22"/>
              </w:rPr>
            </w:pPr>
            <w:r w:rsidRPr="00706A5B">
              <w:t xml:space="preserve"> 165,797 </w:t>
            </w:r>
          </w:p>
        </w:tc>
        <w:tc>
          <w:tcPr>
            <w:tcW w:w="270" w:type="dxa"/>
            <w:shd w:val="clear" w:color="auto" w:fill="D9D9D9" w:themeFill="background1" w:themeFillShade="D9"/>
          </w:tcPr>
          <w:p w14:paraId="4F84BBCA" w14:textId="77777777" w:rsidR="007923B9" w:rsidRPr="00904838" w:rsidRDefault="007923B9" w:rsidP="007923B9">
            <w:pPr>
              <w:jc w:val="right"/>
              <w:rPr>
                <w:szCs w:val="22"/>
              </w:rPr>
            </w:pPr>
          </w:p>
        </w:tc>
        <w:tc>
          <w:tcPr>
            <w:tcW w:w="810" w:type="dxa"/>
          </w:tcPr>
          <w:p w14:paraId="322505E8" w14:textId="77777777" w:rsidR="007923B9" w:rsidRPr="00904838" w:rsidRDefault="007923B9" w:rsidP="007923B9">
            <w:pPr>
              <w:jc w:val="right"/>
              <w:rPr>
                <w:szCs w:val="22"/>
              </w:rPr>
            </w:pPr>
          </w:p>
        </w:tc>
        <w:tc>
          <w:tcPr>
            <w:tcW w:w="1080" w:type="dxa"/>
          </w:tcPr>
          <w:p w14:paraId="516060BC" w14:textId="77777777" w:rsidR="007923B9" w:rsidRPr="00904838" w:rsidRDefault="007923B9" w:rsidP="007923B9">
            <w:pPr>
              <w:jc w:val="right"/>
              <w:rPr>
                <w:szCs w:val="22"/>
              </w:rPr>
            </w:pPr>
          </w:p>
        </w:tc>
      </w:tr>
      <w:tr w:rsidR="007923B9" w14:paraId="0A830216" w14:textId="77777777" w:rsidTr="003A27E2">
        <w:trPr>
          <w:trHeight w:hRule="exact" w:val="360"/>
          <w:jc w:val="center"/>
        </w:trPr>
        <w:tc>
          <w:tcPr>
            <w:tcW w:w="0" w:type="auto"/>
            <w:tcBorders>
              <w:bottom w:val="single" w:sz="4" w:space="0" w:color="auto"/>
            </w:tcBorders>
          </w:tcPr>
          <w:p w14:paraId="3AE74435" w14:textId="77777777" w:rsidR="007923B9" w:rsidRPr="00904838" w:rsidRDefault="007923B9" w:rsidP="007923B9">
            <w:pPr>
              <w:jc w:val="right"/>
              <w:rPr>
                <w:szCs w:val="22"/>
              </w:rPr>
            </w:pPr>
            <w:r w:rsidRPr="00904838">
              <w:rPr>
                <w:szCs w:val="22"/>
              </w:rPr>
              <w:t>1999</w:t>
            </w:r>
          </w:p>
        </w:tc>
        <w:tc>
          <w:tcPr>
            <w:tcW w:w="1184" w:type="dxa"/>
            <w:tcBorders>
              <w:bottom w:val="single" w:sz="4" w:space="0" w:color="auto"/>
            </w:tcBorders>
          </w:tcPr>
          <w:p w14:paraId="55307859" w14:textId="7CB3B737" w:rsidR="007923B9" w:rsidRPr="00904838" w:rsidRDefault="007923B9" w:rsidP="007923B9">
            <w:pPr>
              <w:jc w:val="right"/>
              <w:rPr>
                <w:szCs w:val="22"/>
              </w:rPr>
            </w:pPr>
            <w:r w:rsidRPr="00706A5B">
              <w:t xml:space="preserve"> 142,272 </w:t>
            </w:r>
          </w:p>
        </w:tc>
        <w:tc>
          <w:tcPr>
            <w:tcW w:w="270" w:type="dxa"/>
            <w:tcBorders>
              <w:bottom w:val="single" w:sz="4" w:space="0" w:color="auto"/>
            </w:tcBorders>
            <w:shd w:val="clear" w:color="auto" w:fill="D9D9D9" w:themeFill="background1" w:themeFillShade="D9"/>
          </w:tcPr>
          <w:p w14:paraId="3F85D908" w14:textId="77777777" w:rsidR="007923B9" w:rsidRPr="00904838" w:rsidRDefault="007923B9" w:rsidP="007923B9">
            <w:pPr>
              <w:jc w:val="right"/>
              <w:rPr>
                <w:szCs w:val="22"/>
              </w:rPr>
            </w:pPr>
          </w:p>
        </w:tc>
        <w:tc>
          <w:tcPr>
            <w:tcW w:w="810" w:type="dxa"/>
            <w:tcBorders>
              <w:bottom w:val="single" w:sz="4" w:space="0" w:color="auto"/>
            </w:tcBorders>
          </w:tcPr>
          <w:p w14:paraId="0CE3D490" w14:textId="77777777" w:rsidR="007923B9" w:rsidRPr="00904838" w:rsidRDefault="007923B9" w:rsidP="007923B9">
            <w:pPr>
              <w:jc w:val="right"/>
              <w:rPr>
                <w:szCs w:val="22"/>
              </w:rPr>
            </w:pPr>
          </w:p>
        </w:tc>
        <w:tc>
          <w:tcPr>
            <w:tcW w:w="1080" w:type="dxa"/>
            <w:tcBorders>
              <w:bottom w:val="single" w:sz="4" w:space="0" w:color="auto"/>
            </w:tcBorders>
          </w:tcPr>
          <w:p w14:paraId="1B5E44D3" w14:textId="77777777" w:rsidR="007923B9" w:rsidRPr="00904838" w:rsidRDefault="007923B9" w:rsidP="007923B9">
            <w:pPr>
              <w:jc w:val="right"/>
              <w:rPr>
                <w:szCs w:val="22"/>
              </w:rPr>
            </w:pPr>
          </w:p>
        </w:tc>
      </w:tr>
    </w:tbl>
    <w:p w14:paraId="5EF3B8A4" w14:textId="77777777" w:rsidR="001F6076" w:rsidRPr="00904838" w:rsidRDefault="001F6076" w:rsidP="001F6076"/>
    <w:p w14:paraId="46FF63B0" w14:textId="77777777" w:rsidR="001F6076" w:rsidRDefault="001F6076" w:rsidP="00F15428">
      <w:pPr>
        <w:pStyle w:val="Heading1"/>
      </w:pPr>
      <w:r>
        <w:br w:type="page"/>
      </w:r>
    </w:p>
    <w:p w14:paraId="4EA0374B" w14:textId="4E79D4D5"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rsidRPr="00F83FC5">
        <w:t xml:space="preserve"> – Results for the projection scenarios from Model </w:t>
      </w:r>
      <w:r>
        <w:t>19.</w:t>
      </w:r>
      <w:r w:rsidR="007923B9">
        <w:t>1</w:t>
      </w:r>
      <w:r w:rsidRPr="00F83FC5">
        <w:t xml:space="preserve">. Female spawning stock biomass (SSB) SSB, fishing mortality (F), and catch 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737628B6" w14:textId="77777777" w:rsidR="001F6076" w:rsidRPr="00904838" w:rsidRDefault="001F6076" w:rsidP="003A27E2">
            <w:pPr>
              <w:spacing w:after="0"/>
              <w:jc w:val="right"/>
              <w:rPr>
                <w:sz w:val="20"/>
              </w:rPr>
            </w:pPr>
            <w:r w:rsidRPr="00904838">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1704C09C" w14:textId="77777777" w:rsidR="001F6076" w:rsidRPr="00904838" w:rsidRDefault="001F6076" w:rsidP="003A27E2">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C5DE921" w14:textId="77777777" w:rsidR="001F6076" w:rsidRPr="00904838" w:rsidRDefault="001F6076" w:rsidP="003A27E2">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9C56344" w14:textId="77777777" w:rsidR="001F6076" w:rsidRPr="00904838" w:rsidRDefault="001F6076" w:rsidP="003A27E2">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47DFE19" w14:textId="77777777" w:rsidR="001F6076" w:rsidRPr="00904838" w:rsidRDefault="001F6076" w:rsidP="003A27E2">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4089C91E" w14:textId="77777777" w:rsidR="001F6076" w:rsidRPr="00904838" w:rsidRDefault="001F6076" w:rsidP="003A27E2">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0F55B0B" w14:textId="77777777" w:rsidR="001F6076" w:rsidRPr="00904838" w:rsidRDefault="001F6076" w:rsidP="003A27E2">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FB271FC" w14:textId="77777777" w:rsidR="001F6076" w:rsidRPr="00904838" w:rsidRDefault="001F6076" w:rsidP="003A27E2">
            <w:pPr>
              <w:spacing w:after="0"/>
              <w:jc w:val="right"/>
              <w:rPr>
                <w:sz w:val="20"/>
              </w:rPr>
            </w:pPr>
            <w:r w:rsidRPr="00904838">
              <w:rPr>
                <w:sz w:val="20"/>
              </w:rPr>
              <w:t>Scenario 7</w:t>
            </w:r>
          </w:p>
        </w:tc>
      </w:tr>
      <w:tr w:rsidR="00A563F6" w:rsidRPr="00FC7BD2" w14:paraId="71B3C498" w14:textId="77777777" w:rsidTr="003A27E2">
        <w:tc>
          <w:tcPr>
            <w:tcW w:w="479" w:type="pct"/>
            <w:tcBorders>
              <w:top w:val="single" w:sz="4" w:space="0" w:color="auto"/>
              <w:left w:val="nil"/>
              <w:bottom w:val="nil"/>
              <w:right w:val="nil"/>
            </w:tcBorders>
            <w:shd w:val="clear" w:color="auto" w:fill="auto"/>
            <w:noWrap/>
            <w:hideMark/>
          </w:tcPr>
          <w:p w14:paraId="343F7C75" w14:textId="2D4F1EED" w:rsidR="00A563F6" w:rsidRPr="00904838" w:rsidRDefault="00A563F6" w:rsidP="00A563F6">
            <w:pPr>
              <w:spacing w:after="0"/>
              <w:jc w:val="right"/>
              <w:rPr>
                <w:sz w:val="20"/>
              </w:rPr>
            </w:pPr>
            <w:r w:rsidRPr="004F4191">
              <w:t>2020</w:t>
            </w:r>
          </w:p>
        </w:tc>
        <w:tc>
          <w:tcPr>
            <w:tcW w:w="645" w:type="pct"/>
            <w:tcBorders>
              <w:top w:val="single" w:sz="4" w:space="0" w:color="auto"/>
              <w:left w:val="nil"/>
              <w:bottom w:val="nil"/>
              <w:right w:val="nil"/>
            </w:tcBorders>
            <w:shd w:val="clear" w:color="auto" w:fill="auto"/>
            <w:noWrap/>
            <w:hideMark/>
          </w:tcPr>
          <w:p w14:paraId="029663EF" w14:textId="4F624882"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5E84699E" w14:textId="088477F9"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18D4A92C" w14:textId="5CFB4FA4"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316AAE23" w14:textId="302B2BA8"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64A7548C" w14:textId="0336A726"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026364EA" w14:textId="62B70B7C"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3A23279F" w14:textId="2340741C" w:rsidR="00A563F6" w:rsidRPr="00904838" w:rsidRDefault="00A563F6" w:rsidP="00A563F6">
            <w:pPr>
              <w:spacing w:after="0"/>
              <w:jc w:val="right"/>
              <w:rPr>
                <w:sz w:val="20"/>
              </w:rPr>
            </w:pPr>
            <w:r w:rsidRPr="004F4191">
              <w:t xml:space="preserve"> 31,974 </w:t>
            </w:r>
          </w:p>
        </w:tc>
      </w:tr>
      <w:tr w:rsidR="00A563F6" w:rsidRPr="00FC7BD2" w14:paraId="6E04226B" w14:textId="77777777" w:rsidTr="003A27E2">
        <w:tc>
          <w:tcPr>
            <w:tcW w:w="479" w:type="pct"/>
            <w:tcBorders>
              <w:top w:val="nil"/>
              <w:left w:val="nil"/>
              <w:bottom w:val="nil"/>
              <w:right w:val="nil"/>
            </w:tcBorders>
            <w:shd w:val="clear" w:color="auto" w:fill="auto"/>
            <w:noWrap/>
          </w:tcPr>
          <w:p w14:paraId="1889F727" w14:textId="7AB31B67" w:rsidR="00A563F6" w:rsidRPr="00904838" w:rsidRDefault="00A563F6" w:rsidP="00A563F6">
            <w:pPr>
              <w:spacing w:after="0"/>
              <w:jc w:val="right"/>
              <w:rPr>
                <w:sz w:val="20"/>
              </w:rPr>
            </w:pPr>
            <w:r w:rsidRPr="004F4191">
              <w:t>2021</w:t>
            </w:r>
          </w:p>
        </w:tc>
        <w:tc>
          <w:tcPr>
            <w:tcW w:w="645" w:type="pct"/>
            <w:tcBorders>
              <w:top w:val="nil"/>
              <w:left w:val="nil"/>
              <w:bottom w:val="nil"/>
              <w:right w:val="nil"/>
            </w:tcBorders>
            <w:shd w:val="clear" w:color="auto" w:fill="auto"/>
            <w:noWrap/>
            <w:hideMark/>
          </w:tcPr>
          <w:p w14:paraId="7FDB576D" w14:textId="442F3854"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1CB5DCA6" w14:textId="6290B65F"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07DE7D16" w14:textId="64B13BC4"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7D7171FB" w14:textId="7E4EC58F"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042EA4D8" w14:textId="2EFE0CB7"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0C76B349" w14:textId="633A956E"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40C8AF91" w14:textId="59838BB4" w:rsidR="00A563F6" w:rsidRPr="00904838" w:rsidRDefault="00A563F6" w:rsidP="00A563F6">
            <w:pPr>
              <w:spacing w:after="0"/>
              <w:jc w:val="right"/>
              <w:rPr>
                <w:sz w:val="20"/>
              </w:rPr>
            </w:pPr>
            <w:r w:rsidRPr="004F4191">
              <w:t xml:space="preserve"> 39,977 </w:t>
            </w:r>
          </w:p>
        </w:tc>
      </w:tr>
      <w:tr w:rsidR="00A563F6" w:rsidRPr="00FC7BD2" w14:paraId="154B738A" w14:textId="77777777" w:rsidTr="003A27E2">
        <w:tc>
          <w:tcPr>
            <w:tcW w:w="479" w:type="pct"/>
            <w:tcBorders>
              <w:top w:val="nil"/>
              <w:left w:val="nil"/>
              <w:bottom w:val="nil"/>
              <w:right w:val="nil"/>
            </w:tcBorders>
            <w:shd w:val="clear" w:color="auto" w:fill="auto"/>
            <w:noWrap/>
          </w:tcPr>
          <w:p w14:paraId="2FA94D6C" w14:textId="26936411" w:rsidR="00A563F6" w:rsidRPr="00904838" w:rsidRDefault="00A563F6" w:rsidP="00A563F6">
            <w:pPr>
              <w:spacing w:after="0"/>
              <w:jc w:val="right"/>
              <w:rPr>
                <w:sz w:val="20"/>
              </w:rPr>
            </w:pPr>
            <w:r w:rsidRPr="004F4191">
              <w:t>2022</w:t>
            </w:r>
          </w:p>
        </w:tc>
        <w:tc>
          <w:tcPr>
            <w:tcW w:w="645" w:type="pct"/>
            <w:tcBorders>
              <w:top w:val="nil"/>
              <w:left w:val="nil"/>
              <w:bottom w:val="nil"/>
              <w:right w:val="nil"/>
            </w:tcBorders>
            <w:shd w:val="clear" w:color="auto" w:fill="auto"/>
            <w:noWrap/>
            <w:hideMark/>
          </w:tcPr>
          <w:p w14:paraId="0D0BE71A" w14:textId="7F729453" w:rsidR="00A563F6" w:rsidRPr="00904838" w:rsidRDefault="00A563F6" w:rsidP="00A563F6">
            <w:pPr>
              <w:spacing w:after="0"/>
              <w:jc w:val="right"/>
              <w:rPr>
                <w:sz w:val="20"/>
              </w:rPr>
            </w:pPr>
            <w:r w:rsidRPr="004F4191">
              <w:t xml:space="preserve"> 50,813 </w:t>
            </w:r>
          </w:p>
        </w:tc>
        <w:tc>
          <w:tcPr>
            <w:tcW w:w="646" w:type="pct"/>
            <w:tcBorders>
              <w:top w:val="nil"/>
              <w:left w:val="nil"/>
              <w:bottom w:val="nil"/>
              <w:right w:val="nil"/>
            </w:tcBorders>
            <w:shd w:val="clear" w:color="auto" w:fill="auto"/>
            <w:noWrap/>
            <w:hideMark/>
          </w:tcPr>
          <w:p w14:paraId="1CAD9322" w14:textId="69B11E2C" w:rsidR="00A563F6" w:rsidRPr="00904838" w:rsidRDefault="00A563F6" w:rsidP="00A563F6">
            <w:pPr>
              <w:spacing w:after="0"/>
              <w:jc w:val="right"/>
              <w:rPr>
                <w:sz w:val="20"/>
              </w:rPr>
            </w:pPr>
            <w:r w:rsidRPr="004F4191">
              <w:t xml:space="preserve"> 50,813 </w:t>
            </w:r>
          </w:p>
        </w:tc>
        <w:tc>
          <w:tcPr>
            <w:tcW w:w="646" w:type="pct"/>
            <w:tcBorders>
              <w:top w:val="nil"/>
              <w:left w:val="nil"/>
              <w:bottom w:val="nil"/>
              <w:right w:val="nil"/>
            </w:tcBorders>
            <w:shd w:val="clear" w:color="auto" w:fill="auto"/>
            <w:noWrap/>
            <w:hideMark/>
          </w:tcPr>
          <w:p w14:paraId="49F24C27" w14:textId="4ADF7F16" w:rsidR="00A563F6" w:rsidRPr="00904838" w:rsidRDefault="00A563F6" w:rsidP="00A563F6">
            <w:pPr>
              <w:spacing w:after="0"/>
              <w:jc w:val="right"/>
              <w:rPr>
                <w:sz w:val="20"/>
              </w:rPr>
            </w:pPr>
            <w:r w:rsidRPr="004F4191">
              <w:t xml:space="preserve"> 53,969 </w:t>
            </w:r>
          </w:p>
        </w:tc>
        <w:tc>
          <w:tcPr>
            <w:tcW w:w="646" w:type="pct"/>
            <w:tcBorders>
              <w:top w:val="nil"/>
              <w:left w:val="nil"/>
              <w:bottom w:val="nil"/>
              <w:right w:val="nil"/>
            </w:tcBorders>
            <w:shd w:val="clear" w:color="auto" w:fill="auto"/>
            <w:noWrap/>
            <w:hideMark/>
          </w:tcPr>
          <w:p w14:paraId="6F6054F9" w14:textId="7B1B478E" w:rsidR="00A563F6" w:rsidRPr="00904838" w:rsidRDefault="00A563F6" w:rsidP="00A563F6">
            <w:pPr>
              <w:spacing w:after="0"/>
              <w:jc w:val="right"/>
              <w:rPr>
                <w:sz w:val="20"/>
              </w:rPr>
            </w:pPr>
            <w:r w:rsidRPr="004F4191">
              <w:t xml:space="preserve"> 52,127 </w:t>
            </w:r>
          </w:p>
        </w:tc>
        <w:tc>
          <w:tcPr>
            <w:tcW w:w="646" w:type="pct"/>
            <w:tcBorders>
              <w:top w:val="nil"/>
              <w:left w:val="nil"/>
              <w:bottom w:val="nil"/>
              <w:right w:val="nil"/>
            </w:tcBorders>
            <w:shd w:val="clear" w:color="auto" w:fill="auto"/>
            <w:noWrap/>
            <w:hideMark/>
          </w:tcPr>
          <w:p w14:paraId="5DA8C85F" w14:textId="6095073F" w:rsidR="00A563F6" w:rsidRPr="00904838" w:rsidRDefault="00A563F6" w:rsidP="00A563F6">
            <w:pPr>
              <w:spacing w:after="0"/>
              <w:jc w:val="right"/>
              <w:rPr>
                <w:sz w:val="20"/>
              </w:rPr>
            </w:pPr>
            <w:r w:rsidRPr="004F4191">
              <w:t xml:space="preserve"> 58,663 </w:t>
            </w:r>
          </w:p>
        </w:tc>
        <w:tc>
          <w:tcPr>
            <w:tcW w:w="646" w:type="pct"/>
            <w:tcBorders>
              <w:top w:val="nil"/>
              <w:left w:val="nil"/>
              <w:bottom w:val="nil"/>
              <w:right w:val="nil"/>
            </w:tcBorders>
            <w:shd w:val="clear" w:color="auto" w:fill="auto"/>
            <w:noWrap/>
            <w:hideMark/>
          </w:tcPr>
          <w:p w14:paraId="2F1BBE5A" w14:textId="5043F50C" w:rsidR="00A563F6" w:rsidRPr="00904838" w:rsidRDefault="00A563F6" w:rsidP="00A563F6">
            <w:pPr>
              <w:spacing w:after="0"/>
              <w:jc w:val="right"/>
              <w:rPr>
                <w:sz w:val="20"/>
              </w:rPr>
            </w:pPr>
            <w:r w:rsidRPr="004F4191">
              <w:t xml:space="preserve"> 49,088 </w:t>
            </w:r>
          </w:p>
        </w:tc>
        <w:tc>
          <w:tcPr>
            <w:tcW w:w="646" w:type="pct"/>
            <w:tcBorders>
              <w:top w:val="nil"/>
              <w:left w:val="nil"/>
              <w:bottom w:val="nil"/>
              <w:right w:val="nil"/>
            </w:tcBorders>
            <w:shd w:val="clear" w:color="auto" w:fill="auto"/>
            <w:noWrap/>
            <w:hideMark/>
          </w:tcPr>
          <w:p w14:paraId="5662545E" w14:textId="5A1C9C2F" w:rsidR="00A563F6" w:rsidRPr="00904838" w:rsidRDefault="00A563F6" w:rsidP="00A563F6">
            <w:pPr>
              <w:spacing w:after="0"/>
              <w:jc w:val="right"/>
              <w:rPr>
                <w:sz w:val="20"/>
              </w:rPr>
            </w:pPr>
            <w:r w:rsidRPr="004F4191">
              <w:t xml:space="preserve"> 50,813 </w:t>
            </w:r>
          </w:p>
        </w:tc>
      </w:tr>
      <w:tr w:rsidR="00A563F6" w:rsidRPr="00FC7BD2" w14:paraId="584C645B" w14:textId="77777777" w:rsidTr="003A27E2">
        <w:tc>
          <w:tcPr>
            <w:tcW w:w="479" w:type="pct"/>
            <w:tcBorders>
              <w:top w:val="nil"/>
              <w:left w:val="nil"/>
              <w:bottom w:val="nil"/>
              <w:right w:val="nil"/>
            </w:tcBorders>
            <w:shd w:val="clear" w:color="auto" w:fill="auto"/>
            <w:noWrap/>
          </w:tcPr>
          <w:p w14:paraId="0A9C435D" w14:textId="16A09437" w:rsidR="00A563F6" w:rsidRPr="00904838" w:rsidRDefault="00A563F6" w:rsidP="00A563F6">
            <w:pPr>
              <w:spacing w:after="0"/>
              <w:jc w:val="right"/>
              <w:rPr>
                <w:sz w:val="20"/>
              </w:rPr>
            </w:pPr>
            <w:r w:rsidRPr="004F4191">
              <w:t>2023</w:t>
            </w:r>
          </w:p>
        </w:tc>
        <w:tc>
          <w:tcPr>
            <w:tcW w:w="645" w:type="pct"/>
            <w:tcBorders>
              <w:top w:val="nil"/>
              <w:left w:val="nil"/>
              <w:bottom w:val="nil"/>
              <w:right w:val="nil"/>
            </w:tcBorders>
            <w:shd w:val="clear" w:color="auto" w:fill="auto"/>
            <w:noWrap/>
            <w:hideMark/>
          </w:tcPr>
          <w:p w14:paraId="27D0EC2D" w14:textId="2962ACFE" w:rsidR="00A563F6" w:rsidRPr="00904838" w:rsidRDefault="00A563F6" w:rsidP="00A563F6">
            <w:pPr>
              <w:spacing w:after="0"/>
              <w:jc w:val="right"/>
              <w:rPr>
                <w:sz w:val="20"/>
              </w:rPr>
            </w:pPr>
            <w:r w:rsidRPr="004F4191">
              <w:t xml:space="preserve"> 62,363 </w:t>
            </w:r>
          </w:p>
        </w:tc>
        <w:tc>
          <w:tcPr>
            <w:tcW w:w="646" w:type="pct"/>
            <w:tcBorders>
              <w:top w:val="nil"/>
              <w:left w:val="nil"/>
              <w:bottom w:val="nil"/>
              <w:right w:val="nil"/>
            </w:tcBorders>
            <w:shd w:val="clear" w:color="auto" w:fill="auto"/>
            <w:noWrap/>
            <w:hideMark/>
          </w:tcPr>
          <w:p w14:paraId="15014654" w14:textId="499349CA" w:rsidR="00A563F6" w:rsidRPr="00904838" w:rsidRDefault="00A563F6" w:rsidP="00A563F6">
            <w:pPr>
              <w:spacing w:after="0"/>
              <w:jc w:val="right"/>
              <w:rPr>
                <w:sz w:val="20"/>
              </w:rPr>
            </w:pPr>
            <w:r w:rsidRPr="004F4191">
              <w:t xml:space="preserve"> 62,363 </w:t>
            </w:r>
          </w:p>
        </w:tc>
        <w:tc>
          <w:tcPr>
            <w:tcW w:w="646" w:type="pct"/>
            <w:tcBorders>
              <w:top w:val="nil"/>
              <w:left w:val="nil"/>
              <w:bottom w:val="nil"/>
              <w:right w:val="nil"/>
            </w:tcBorders>
            <w:shd w:val="clear" w:color="auto" w:fill="auto"/>
            <w:noWrap/>
            <w:hideMark/>
          </w:tcPr>
          <w:p w14:paraId="6CF3BF08" w14:textId="3282A918" w:rsidR="00A563F6" w:rsidRPr="00904838" w:rsidRDefault="00A563F6" w:rsidP="00A563F6">
            <w:pPr>
              <w:spacing w:after="0"/>
              <w:jc w:val="right"/>
              <w:rPr>
                <w:sz w:val="20"/>
              </w:rPr>
            </w:pPr>
            <w:r w:rsidRPr="004F4191">
              <w:t xml:space="preserve"> 71,363 </w:t>
            </w:r>
          </w:p>
        </w:tc>
        <w:tc>
          <w:tcPr>
            <w:tcW w:w="646" w:type="pct"/>
            <w:tcBorders>
              <w:top w:val="nil"/>
              <w:left w:val="nil"/>
              <w:bottom w:val="nil"/>
              <w:right w:val="nil"/>
            </w:tcBorders>
            <w:shd w:val="clear" w:color="auto" w:fill="auto"/>
            <w:noWrap/>
            <w:hideMark/>
          </w:tcPr>
          <w:p w14:paraId="5DF490CA" w14:textId="599DC7F9" w:rsidR="00A563F6" w:rsidRPr="00904838" w:rsidRDefault="00A563F6" w:rsidP="00A563F6">
            <w:pPr>
              <w:spacing w:after="0"/>
              <w:jc w:val="right"/>
              <w:rPr>
                <w:sz w:val="20"/>
              </w:rPr>
            </w:pPr>
            <w:r w:rsidRPr="004F4191">
              <w:t xml:space="preserve"> 67,542 </w:t>
            </w:r>
          </w:p>
        </w:tc>
        <w:tc>
          <w:tcPr>
            <w:tcW w:w="646" w:type="pct"/>
            <w:tcBorders>
              <w:top w:val="nil"/>
              <w:left w:val="nil"/>
              <w:bottom w:val="nil"/>
              <w:right w:val="nil"/>
            </w:tcBorders>
            <w:shd w:val="clear" w:color="auto" w:fill="auto"/>
            <w:noWrap/>
            <w:hideMark/>
          </w:tcPr>
          <w:p w14:paraId="0A636B08" w14:textId="150D7586" w:rsidR="00A563F6" w:rsidRPr="00904838" w:rsidRDefault="00A563F6" w:rsidP="00A563F6">
            <w:pPr>
              <w:spacing w:after="0"/>
              <w:jc w:val="right"/>
              <w:rPr>
                <w:sz w:val="20"/>
              </w:rPr>
            </w:pPr>
            <w:r w:rsidRPr="004F4191">
              <w:t xml:space="preserve"> 81,808 </w:t>
            </w:r>
          </w:p>
        </w:tc>
        <w:tc>
          <w:tcPr>
            <w:tcW w:w="646" w:type="pct"/>
            <w:tcBorders>
              <w:top w:val="nil"/>
              <w:left w:val="nil"/>
              <w:bottom w:val="nil"/>
              <w:right w:val="nil"/>
            </w:tcBorders>
            <w:shd w:val="clear" w:color="auto" w:fill="auto"/>
            <w:noWrap/>
            <w:hideMark/>
          </w:tcPr>
          <w:p w14:paraId="230DB6A0" w14:textId="406255E5" w:rsidR="00A563F6" w:rsidRPr="00904838" w:rsidRDefault="00A563F6" w:rsidP="00A563F6">
            <w:pPr>
              <w:spacing w:after="0"/>
              <w:jc w:val="right"/>
              <w:rPr>
                <w:sz w:val="20"/>
              </w:rPr>
            </w:pPr>
            <w:r w:rsidRPr="004F4191">
              <w:t xml:space="preserve"> 59,100 </w:t>
            </w:r>
          </w:p>
        </w:tc>
        <w:tc>
          <w:tcPr>
            <w:tcW w:w="646" w:type="pct"/>
            <w:tcBorders>
              <w:top w:val="nil"/>
              <w:left w:val="nil"/>
              <w:bottom w:val="nil"/>
              <w:right w:val="nil"/>
            </w:tcBorders>
            <w:shd w:val="clear" w:color="auto" w:fill="auto"/>
            <w:noWrap/>
            <w:hideMark/>
          </w:tcPr>
          <w:p w14:paraId="6023CBC0" w14:textId="1785FF38" w:rsidR="00A563F6" w:rsidRPr="00904838" w:rsidRDefault="00A563F6" w:rsidP="00A563F6">
            <w:pPr>
              <w:spacing w:after="0"/>
              <w:jc w:val="right"/>
              <w:rPr>
                <w:sz w:val="20"/>
              </w:rPr>
            </w:pPr>
            <w:r w:rsidRPr="004F4191">
              <w:t xml:space="preserve"> 62,363 </w:t>
            </w:r>
          </w:p>
        </w:tc>
      </w:tr>
      <w:tr w:rsidR="00A563F6" w:rsidRPr="00FC7BD2" w14:paraId="0D6BAD04" w14:textId="77777777" w:rsidTr="003A27E2">
        <w:tc>
          <w:tcPr>
            <w:tcW w:w="479" w:type="pct"/>
            <w:tcBorders>
              <w:top w:val="nil"/>
              <w:left w:val="nil"/>
              <w:bottom w:val="nil"/>
              <w:right w:val="nil"/>
            </w:tcBorders>
            <w:shd w:val="clear" w:color="auto" w:fill="auto"/>
            <w:noWrap/>
          </w:tcPr>
          <w:p w14:paraId="05B2EE93" w14:textId="0A9CD6B2" w:rsidR="00A563F6" w:rsidRPr="00904838" w:rsidRDefault="00A563F6" w:rsidP="00A563F6">
            <w:pPr>
              <w:spacing w:after="0"/>
              <w:jc w:val="right"/>
              <w:rPr>
                <w:sz w:val="20"/>
              </w:rPr>
            </w:pPr>
            <w:r w:rsidRPr="004F4191">
              <w:t>2024</w:t>
            </w:r>
          </w:p>
        </w:tc>
        <w:tc>
          <w:tcPr>
            <w:tcW w:w="645" w:type="pct"/>
            <w:tcBorders>
              <w:top w:val="nil"/>
              <w:left w:val="nil"/>
              <w:bottom w:val="nil"/>
              <w:right w:val="nil"/>
            </w:tcBorders>
            <w:shd w:val="clear" w:color="auto" w:fill="auto"/>
            <w:noWrap/>
            <w:hideMark/>
          </w:tcPr>
          <w:p w14:paraId="3C772604" w14:textId="3DE52BDA" w:rsidR="00A563F6" w:rsidRPr="00904838" w:rsidRDefault="00A563F6" w:rsidP="00A563F6">
            <w:pPr>
              <w:spacing w:after="0"/>
              <w:jc w:val="right"/>
              <w:rPr>
                <w:sz w:val="20"/>
              </w:rPr>
            </w:pPr>
            <w:r w:rsidRPr="004F4191">
              <w:t xml:space="preserve"> 68,786 </w:t>
            </w:r>
          </w:p>
        </w:tc>
        <w:tc>
          <w:tcPr>
            <w:tcW w:w="646" w:type="pct"/>
            <w:tcBorders>
              <w:top w:val="nil"/>
              <w:left w:val="nil"/>
              <w:bottom w:val="nil"/>
              <w:right w:val="nil"/>
            </w:tcBorders>
            <w:shd w:val="clear" w:color="auto" w:fill="auto"/>
            <w:noWrap/>
            <w:hideMark/>
          </w:tcPr>
          <w:p w14:paraId="41FA2C2A" w14:textId="1BD02516" w:rsidR="00A563F6" w:rsidRPr="00904838" w:rsidRDefault="00A563F6" w:rsidP="00A563F6">
            <w:pPr>
              <w:spacing w:after="0"/>
              <w:jc w:val="right"/>
              <w:rPr>
                <w:sz w:val="20"/>
              </w:rPr>
            </w:pPr>
            <w:r w:rsidRPr="004F4191">
              <w:t xml:space="preserve"> 68,786 </w:t>
            </w:r>
          </w:p>
        </w:tc>
        <w:tc>
          <w:tcPr>
            <w:tcW w:w="646" w:type="pct"/>
            <w:tcBorders>
              <w:top w:val="nil"/>
              <w:left w:val="nil"/>
              <w:bottom w:val="nil"/>
              <w:right w:val="nil"/>
            </w:tcBorders>
            <w:shd w:val="clear" w:color="auto" w:fill="auto"/>
            <w:noWrap/>
            <w:hideMark/>
          </w:tcPr>
          <w:p w14:paraId="357D1064" w14:textId="1B2B7D22" w:rsidR="00A563F6" w:rsidRPr="00904838" w:rsidRDefault="00A563F6" w:rsidP="00A563F6">
            <w:pPr>
              <w:spacing w:after="0"/>
              <w:jc w:val="right"/>
              <w:rPr>
                <w:sz w:val="20"/>
              </w:rPr>
            </w:pPr>
            <w:r w:rsidRPr="004F4191">
              <w:t xml:space="preserve"> 86,858 </w:t>
            </w:r>
          </w:p>
        </w:tc>
        <w:tc>
          <w:tcPr>
            <w:tcW w:w="646" w:type="pct"/>
            <w:tcBorders>
              <w:top w:val="nil"/>
              <w:left w:val="nil"/>
              <w:bottom w:val="nil"/>
              <w:right w:val="nil"/>
            </w:tcBorders>
            <w:shd w:val="clear" w:color="auto" w:fill="auto"/>
            <w:noWrap/>
            <w:hideMark/>
          </w:tcPr>
          <w:p w14:paraId="19EA8A99" w14:textId="6E6C4768" w:rsidR="00A563F6" w:rsidRPr="00904838" w:rsidRDefault="00A563F6" w:rsidP="00A563F6">
            <w:pPr>
              <w:spacing w:after="0"/>
              <w:jc w:val="right"/>
              <w:rPr>
                <w:sz w:val="20"/>
              </w:rPr>
            </w:pPr>
            <w:r w:rsidRPr="004F4191">
              <w:t xml:space="preserve"> 80,900 </w:t>
            </w:r>
          </w:p>
        </w:tc>
        <w:tc>
          <w:tcPr>
            <w:tcW w:w="646" w:type="pct"/>
            <w:tcBorders>
              <w:top w:val="nil"/>
              <w:left w:val="nil"/>
              <w:bottom w:val="nil"/>
              <w:right w:val="nil"/>
            </w:tcBorders>
            <w:shd w:val="clear" w:color="auto" w:fill="auto"/>
            <w:noWrap/>
            <w:hideMark/>
          </w:tcPr>
          <w:p w14:paraId="55D3C0E2" w14:textId="4AFC5A9D" w:rsidR="00A563F6" w:rsidRPr="00904838" w:rsidRDefault="00A563F6" w:rsidP="00A563F6">
            <w:pPr>
              <w:spacing w:after="0"/>
              <w:jc w:val="right"/>
              <w:rPr>
                <w:sz w:val="20"/>
              </w:rPr>
            </w:pPr>
            <w:r w:rsidRPr="004F4191">
              <w:t xml:space="preserve"> 104,075 </w:t>
            </w:r>
          </w:p>
        </w:tc>
        <w:tc>
          <w:tcPr>
            <w:tcW w:w="646" w:type="pct"/>
            <w:tcBorders>
              <w:top w:val="nil"/>
              <w:left w:val="nil"/>
              <w:bottom w:val="nil"/>
              <w:right w:val="nil"/>
            </w:tcBorders>
            <w:shd w:val="clear" w:color="auto" w:fill="auto"/>
            <w:noWrap/>
            <w:hideMark/>
          </w:tcPr>
          <w:p w14:paraId="379B8BDF" w14:textId="4E2D205C" w:rsidR="00A563F6" w:rsidRPr="00904838" w:rsidRDefault="00A563F6" w:rsidP="00A563F6">
            <w:pPr>
              <w:spacing w:after="0"/>
              <w:jc w:val="right"/>
              <w:rPr>
                <w:sz w:val="20"/>
              </w:rPr>
            </w:pPr>
            <w:r w:rsidRPr="004F4191">
              <w:t xml:space="preserve"> 64,189 </w:t>
            </w:r>
          </w:p>
        </w:tc>
        <w:tc>
          <w:tcPr>
            <w:tcW w:w="646" w:type="pct"/>
            <w:tcBorders>
              <w:top w:val="nil"/>
              <w:left w:val="nil"/>
              <w:bottom w:val="nil"/>
              <w:right w:val="nil"/>
            </w:tcBorders>
            <w:shd w:val="clear" w:color="auto" w:fill="auto"/>
            <w:noWrap/>
            <w:hideMark/>
          </w:tcPr>
          <w:p w14:paraId="6551C7D2" w14:textId="343F55C5" w:rsidR="00A563F6" w:rsidRPr="00904838" w:rsidRDefault="00A563F6" w:rsidP="00A563F6">
            <w:pPr>
              <w:spacing w:after="0"/>
              <w:jc w:val="right"/>
              <w:rPr>
                <w:sz w:val="20"/>
              </w:rPr>
            </w:pPr>
            <w:r w:rsidRPr="004F4191">
              <w:t xml:space="preserve"> 65,046 </w:t>
            </w:r>
          </w:p>
        </w:tc>
      </w:tr>
      <w:tr w:rsidR="00A563F6" w:rsidRPr="00FC7BD2" w14:paraId="403ABABB" w14:textId="77777777" w:rsidTr="003A27E2">
        <w:tc>
          <w:tcPr>
            <w:tcW w:w="479" w:type="pct"/>
            <w:tcBorders>
              <w:top w:val="nil"/>
              <w:left w:val="nil"/>
              <w:bottom w:val="nil"/>
              <w:right w:val="nil"/>
            </w:tcBorders>
            <w:shd w:val="clear" w:color="auto" w:fill="auto"/>
            <w:noWrap/>
          </w:tcPr>
          <w:p w14:paraId="76D9313D" w14:textId="7CCA3311" w:rsidR="00A563F6" w:rsidRPr="00904838" w:rsidRDefault="00A563F6" w:rsidP="00A563F6">
            <w:pPr>
              <w:spacing w:after="0"/>
              <w:jc w:val="right"/>
              <w:rPr>
                <w:sz w:val="20"/>
              </w:rPr>
            </w:pPr>
            <w:r w:rsidRPr="004F4191">
              <w:t>2025</w:t>
            </w:r>
          </w:p>
        </w:tc>
        <w:tc>
          <w:tcPr>
            <w:tcW w:w="645" w:type="pct"/>
            <w:tcBorders>
              <w:top w:val="nil"/>
              <w:left w:val="nil"/>
              <w:bottom w:val="nil"/>
              <w:right w:val="nil"/>
            </w:tcBorders>
            <w:shd w:val="clear" w:color="auto" w:fill="auto"/>
            <w:noWrap/>
            <w:hideMark/>
          </w:tcPr>
          <w:p w14:paraId="0542F99C" w14:textId="7415FE78" w:rsidR="00A563F6" w:rsidRPr="00904838" w:rsidRDefault="00A563F6" w:rsidP="00A563F6">
            <w:pPr>
              <w:spacing w:after="0"/>
              <w:jc w:val="right"/>
              <w:rPr>
                <w:sz w:val="20"/>
              </w:rPr>
            </w:pPr>
            <w:r w:rsidRPr="004F4191">
              <w:t xml:space="preserve"> 71,569 </w:t>
            </w:r>
          </w:p>
        </w:tc>
        <w:tc>
          <w:tcPr>
            <w:tcW w:w="646" w:type="pct"/>
            <w:tcBorders>
              <w:top w:val="nil"/>
              <w:left w:val="nil"/>
              <w:bottom w:val="nil"/>
              <w:right w:val="nil"/>
            </w:tcBorders>
            <w:shd w:val="clear" w:color="auto" w:fill="auto"/>
            <w:noWrap/>
            <w:hideMark/>
          </w:tcPr>
          <w:p w14:paraId="756E804E" w14:textId="0AD045FF" w:rsidR="00A563F6" w:rsidRPr="00904838" w:rsidRDefault="00A563F6" w:rsidP="00A563F6">
            <w:pPr>
              <w:spacing w:after="0"/>
              <w:jc w:val="right"/>
              <w:rPr>
                <w:sz w:val="20"/>
              </w:rPr>
            </w:pPr>
            <w:r w:rsidRPr="004F4191">
              <w:t xml:space="preserve"> 71,569 </w:t>
            </w:r>
          </w:p>
        </w:tc>
        <w:tc>
          <w:tcPr>
            <w:tcW w:w="646" w:type="pct"/>
            <w:tcBorders>
              <w:top w:val="nil"/>
              <w:left w:val="nil"/>
              <w:bottom w:val="nil"/>
              <w:right w:val="nil"/>
            </w:tcBorders>
            <w:shd w:val="clear" w:color="auto" w:fill="auto"/>
            <w:noWrap/>
            <w:hideMark/>
          </w:tcPr>
          <w:p w14:paraId="2B3D17BD" w14:textId="7319F99C" w:rsidR="00A563F6" w:rsidRPr="00904838" w:rsidRDefault="00A563F6" w:rsidP="00A563F6">
            <w:pPr>
              <w:spacing w:after="0"/>
              <w:jc w:val="right"/>
              <w:rPr>
                <w:sz w:val="20"/>
              </w:rPr>
            </w:pPr>
            <w:r w:rsidRPr="004F4191">
              <w:t xml:space="preserve"> 99,000 </w:t>
            </w:r>
          </w:p>
        </w:tc>
        <w:tc>
          <w:tcPr>
            <w:tcW w:w="646" w:type="pct"/>
            <w:tcBorders>
              <w:top w:val="nil"/>
              <w:left w:val="nil"/>
              <w:bottom w:val="nil"/>
              <w:right w:val="nil"/>
            </w:tcBorders>
            <w:shd w:val="clear" w:color="auto" w:fill="auto"/>
            <w:noWrap/>
            <w:hideMark/>
          </w:tcPr>
          <w:p w14:paraId="61C47A9C" w14:textId="4689DBCB" w:rsidR="00A563F6" w:rsidRPr="00904838" w:rsidRDefault="00A563F6" w:rsidP="00A563F6">
            <w:pPr>
              <w:spacing w:after="0"/>
              <w:jc w:val="right"/>
              <w:rPr>
                <w:sz w:val="20"/>
              </w:rPr>
            </w:pPr>
            <w:r w:rsidRPr="004F4191">
              <w:t xml:space="preserve"> 90,896 </w:t>
            </w:r>
          </w:p>
        </w:tc>
        <w:tc>
          <w:tcPr>
            <w:tcW w:w="646" w:type="pct"/>
            <w:tcBorders>
              <w:top w:val="nil"/>
              <w:left w:val="nil"/>
              <w:bottom w:val="nil"/>
              <w:right w:val="nil"/>
            </w:tcBorders>
            <w:shd w:val="clear" w:color="auto" w:fill="auto"/>
            <w:noWrap/>
            <w:hideMark/>
          </w:tcPr>
          <w:p w14:paraId="49A0A16A" w14:textId="31C1D9FB" w:rsidR="00A563F6" w:rsidRPr="00904838" w:rsidRDefault="00A563F6" w:rsidP="00A563F6">
            <w:pPr>
              <w:spacing w:after="0"/>
              <w:jc w:val="right"/>
              <w:rPr>
                <w:sz w:val="20"/>
              </w:rPr>
            </w:pPr>
            <w:r w:rsidRPr="004F4191">
              <w:t xml:space="preserve"> 123,688 </w:t>
            </w:r>
          </w:p>
        </w:tc>
        <w:tc>
          <w:tcPr>
            <w:tcW w:w="646" w:type="pct"/>
            <w:tcBorders>
              <w:top w:val="nil"/>
              <w:left w:val="nil"/>
              <w:bottom w:val="nil"/>
              <w:right w:val="nil"/>
            </w:tcBorders>
            <w:shd w:val="clear" w:color="auto" w:fill="auto"/>
            <w:noWrap/>
            <w:hideMark/>
          </w:tcPr>
          <w:p w14:paraId="325D4B2E" w14:textId="74D446DA" w:rsidR="00A563F6" w:rsidRPr="00904838" w:rsidRDefault="00A563F6" w:rsidP="00A563F6">
            <w:pPr>
              <w:spacing w:after="0"/>
              <w:jc w:val="right"/>
              <w:rPr>
                <w:sz w:val="20"/>
              </w:rPr>
            </w:pPr>
            <w:r w:rsidRPr="004F4191">
              <w:t xml:space="preserve"> 65,908 </w:t>
            </w:r>
          </w:p>
        </w:tc>
        <w:tc>
          <w:tcPr>
            <w:tcW w:w="646" w:type="pct"/>
            <w:tcBorders>
              <w:top w:val="nil"/>
              <w:left w:val="nil"/>
              <w:bottom w:val="nil"/>
              <w:right w:val="nil"/>
            </w:tcBorders>
            <w:shd w:val="clear" w:color="auto" w:fill="auto"/>
            <w:noWrap/>
            <w:hideMark/>
          </w:tcPr>
          <w:p w14:paraId="4019FE3A" w14:textId="0EAEFCC7" w:rsidR="00A563F6" w:rsidRPr="00904838" w:rsidRDefault="00A563F6" w:rsidP="00A563F6">
            <w:pPr>
              <w:spacing w:after="0"/>
              <w:jc w:val="right"/>
              <w:rPr>
                <w:sz w:val="20"/>
              </w:rPr>
            </w:pPr>
            <w:r w:rsidRPr="004F4191">
              <w:t xml:space="preserve"> 65,999 </w:t>
            </w:r>
          </w:p>
        </w:tc>
      </w:tr>
      <w:tr w:rsidR="00A563F6" w:rsidRPr="00FC7BD2" w14:paraId="7F5E4C04" w14:textId="77777777" w:rsidTr="003A27E2">
        <w:tc>
          <w:tcPr>
            <w:tcW w:w="479" w:type="pct"/>
            <w:tcBorders>
              <w:top w:val="nil"/>
              <w:left w:val="nil"/>
              <w:bottom w:val="nil"/>
              <w:right w:val="nil"/>
            </w:tcBorders>
            <w:shd w:val="clear" w:color="auto" w:fill="auto"/>
            <w:noWrap/>
          </w:tcPr>
          <w:p w14:paraId="281A7299" w14:textId="6A242134" w:rsidR="00A563F6" w:rsidRPr="00904838" w:rsidRDefault="00A563F6" w:rsidP="00A563F6">
            <w:pPr>
              <w:spacing w:after="0"/>
              <w:jc w:val="right"/>
              <w:rPr>
                <w:sz w:val="20"/>
              </w:rPr>
            </w:pPr>
            <w:r w:rsidRPr="004F4191">
              <w:t>2026</w:t>
            </w:r>
          </w:p>
        </w:tc>
        <w:tc>
          <w:tcPr>
            <w:tcW w:w="645" w:type="pct"/>
            <w:tcBorders>
              <w:top w:val="nil"/>
              <w:left w:val="nil"/>
              <w:bottom w:val="nil"/>
              <w:right w:val="nil"/>
            </w:tcBorders>
            <w:shd w:val="clear" w:color="auto" w:fill="auto"/>
            <w:noWrap/>
            <w:hideMark/>
          </w:tcPr>
          <w:p w14:paraId="19AB292E" w14:textId="071AA99A" w:rsidR="00A563F6" w:rsidRPr="00904838" w:rsidRDefault="00A563F6" w:rsidP="00A563F6">
            <w:pPr>
              <w:spacing w:after="0"/>
              <w:jc w:val="right"/>
              <w:rPr>
                <w:sz w:val="20"/>
              </w:rPr>
            </w:pPr>
            <w:r w:rsidRPr="004F4191">
              <w:t xml:space="preserve"> 73,252 </w:t>
            </w:r>
          </w:p>
        </w:tc>
        <w:tc>
          <w:tcPr>
            <w:tcW w:w="646" w:type="pct"/>
            <w:tcBorders>
              <w:top w:val="nil"/>
              <w:left w:val="nil"/>
              <w:bottom w:val="nil"/>
              <w:right w:val="nil"/>
            </w:tcBorders>
            <w:shd w:val="clear" w:color="auto" w:fill="auto"/>
            <w:noWrap/>
            <w:hideMark/>
          </w:tcPr>
          <w:p w14:paraId="56579C22" w14:textId="24E92707" w:rsidR="00A563F6" w:rsidRPr="00904838" w:rsidRDefault="00A563F6" w:rsidP="00A563F6">
            <w:pPr>
              <w:spacing w:after="0"/>
              <w:jc w:val="right"/>
              <w:rPr>
                <w:sz w:val="20"/>
              </w:rPr>
            </w:pPr>
            <w:r w:rsidRPr="004F4191">
              <w:t xml:space="preserve"> 73,252 </w:t>
            </w:r>
          </w:p>
        </w:tc>
        <w:tc>
          <w:tcPr>
            <w:tcW w:w="646" w:type="pct"/>
            <w:tcBorders>
              <w:top w:val="nil"/>
              <w:left w:val="nil"/>
              <w:bottom w:val="nil"/>
              <w:right w:val="nil"/>
            </w:tcBorders>
            <w:shd w:val="clear" w:color="auto" w:fill="auto"/>
            <w:noWrap/>
            <w:hideMark/>
          </w:tcPr>
          <w:p w14:paraId="7A0D96B2" w14:textId="1F8B0638" w:rsidR="00A563F6" w:rsidRPr="00904838" w:rsidRDefault="00A563F6" w:rsidP="00A563F6">
            <w:pPr>
              <w:spacing w:after="0"/>
              <w:jc w:val="right"/>
              <w:rPr>
                <w:sz w:val="20"/>
              </w:rPr>
            </w:pPr>
            <w:r w:rsidRPr="004F4191">
              <w:t xml:space="preserve"> 107,653 </w:t>
            </w:r>
          </w:p>
        </w:tc>
        <w:tc>
          <w:tcPr>
            <w:tcW w:w="646" w:type="pct"/>
            <w:tcBorders>
              <w:top w:val="nil"/>
              <w:left w:val="nil"/>
              <w:bottom w:val="nil"/>
              <w:right w:val="nil"/>
            </w:tcBorders>
            <w:shd w:val="clear" w:color="auto" w:fill="auto"/>
            <w:noWrap/>
            <w:hideMark/>
          </w:tcPr>
          <w:p w14:paraId="765B1C67" w14:textId="337A618B" w:rsidR="00A563F6" w:rsidRPr="00904838" w:rsidRDefault="00A563F6" w:rsidP="00A563F6">
            <w:pPr>
              <w:spacing w:after="0"/>
              <w:jc w:val="right"/>
              <w:rPr>
                <w:sz w:val="20"/>
              </w:rPr>
            </w:pPr>
            <w:r w:rsidRPr="004F4191">
              <w:t xml:space="preserve"> 97,718 </w:t>
            </w:r>
          </w:p>
        </w:tc>
        <w:tc>
          <w:tcPr>
            <w:tcW w:w="646" w:type="pct"/>
            <w:tcBorders>
              <w:top w:val="nil"/>
              <w:left w:val="nil"/>
              <w:bottom w:val="nil"/>
              <w:right w:val="nil"/>
            </w:tcBorders>
            <w:shd w:val="clear" w:color="auto" w:fill="auto"/>
            <w:noWrap/>
            <w:hideMark/>
          </w:tcPr>
          <w:p w14:paraId="205D916F" w14:textId="78FCEB1B" w:rsidR="00A563F6" w:rsidRPr="00904838" w:rsidRDefault="00A563F6" w:rsidP="00A563F6">
            <w:pPr>
              <w:spacing w:after="0"/>
              <w:jc w:val="right"/>
              <w:rPr>
                <w:sz w:val="20"/>
              </w:rPr>
            </w:pPr>
            <w:r w:rsidRPr="004F4191">
              <w:t xml:space="preserve"> 139,430 </w:t>
            </w:r>
          </w:p>
        </w:tc>
        <w:tc>
          <w:tcPr>
            <w:tcW w:w="646" w:type="pct"/>
            <w:tcBorders>
              <w:top w:val="nil"/>
              <w:left w:val="nil"/>
              <w:bottom w:val="nil"/>
              <w:right w:val="nil"/>
            </w:tcBorders>
            <w:shd w:val="clear" w:color="auto" w:fill="auto"/>
            <w:noWrap/>
            <w:hideMark/>
          </w:tcPr>
          <w:p w14:paraId="40A10619" w14:textId="19D4744E" w:rsidR="00A563F6" w:rsidRPr="00904838" w:rsidRDefault="00A563F6" w:rsidP="00A563F6">
            <w:pPr>
              <w:spacing w:after="0"/>
              <w:jc w:val="right"/>
              <w:rPr>
                <w:sz w:val="20"/>
              </w:rPr>
            </w:pPr>
            <w:r w:rsidRPr="004F4191">
              <w:t xml:space="preserve"> 66,858 </w:t>
            </w:r>
          </w:p>
        </w:tc>
        <w:tc>
          <w:tcPr>
            <w:tcW w:w="646" w:type="pct"/>
            <w:tcBorders>
              <w:top w:val="nil"/>
              <w:left w:val="nil"/>
              <w:bottom w:val="nil"/>
              <w:right w:val="nil"/>
            </w:tcBorders>
            <w:shd w:val="clear" w:color="auto" w:fill="auto"/>
            <w:noWrap/>
            <w:hideMark/>
          </w:tcPr>
          <w:p w14:paraId="7C73BE73" w14:textId="067E93CE" w:rsidR="00A563F6" w:rsidRPr="00904838" w:rsidRDefault="00A563F6" w:rsidP="00A563F6">
            <w:pPr>
              <w:spacing w:after="0"/>
              <w:jc w:val="right"/>
              <w:rPr>
                <w:sz w:val="20"/>
              </w:rPr>
            </w:pPr>
            <w:r w:rsidRPr="004F4191">
              <w:t xml:space="preserve"> 66,813 </w:t>
            </w:r>
          </w:p>
        </w:tc>
      </w:tr>
      <w:tr w:rsidR="00A563F6" w:rsidRPr="00FC7BD2" w14:paraId="3746A6F5" w14:textId="77777777" w:rsidTr="003A27E2">
        <w:tc>
          <w:tcPr>
            <w:tcW w:w="479" w:type="pct"/>
            <w:tcBorders>
              <w:top w:val="nil"/>
              <w:left w:val="nil"/>
              <w:bottom w:val="nil"/>
              <w:right w:val="nil"/>
            </w:tcBorders>
            <w:shd w:val="clear" w:color="auto" w:fill="auto"/>
            <w:noWrap/>
          </w:tcPr>
          <w:p w14:paraId="5F973A99" w14:textId="40F8F38B" w:rsidR="00A563F6" w:rsidRPr="00904838" w:rsidRDefault="00A563F6" w:rsidP="00A563F6">
            <w:pPr>
              <w:spacing w:after="0"/>
              <w:jc w:val="right"/>
              <w:rPr>
                <w:sz w:val="20"/>
              </w:rPr>
            </w:pPr>
            <w:r w:rsidRPr="004F4191">
              <w:t>2027</w:t>
            </w:r>
          </w:p>
        </w:tc>
        <w:tc>
          <w:tcPr>
            <w:tcW w:w="645" w:type="pct"/>
            <w:tcBorders>
              <w:top w:val="nil"/>
              <w:left w:val="nil"/>
              <w:bottom w:val="nil"/>
              <w:right w:val="nil"/>
            </w:tcBorders>
            <w:shd w:val="clear" w:color="auto" w:fill="auto"/>
            <w:noWrap/>
            <w:hideMark/>
          </w:tcPr>
          <w:p w14:paraId="47AFF73E" w14:textId="29A3EDB2" w:rsidR="00A563F6" w:rsidRPr="00904838" w:rsidRDefault="00A563F6" w:rsidP="00A563F6">
            <w:pPr>
              <w:spacing w:after="0"/>
              <w:jc w:val="right"/>
              <w:rPr>
                <w:sz w:val="20"/>
              </w:rPr>
            </w:pPr>
            <w:r w:rsidRPr="004F4191">
              <w:t xml:space="preserve"> 74,667 </w:t>
            </w:r>
          </w:p>
        </w:tc>
        <w:tc>
          <w:tcPr>
            <w:tcW w:w="646" w:type="pct"/>
            <w:tcBorders>
              <w:top w:val="nil"/>
              <w:left w:val="nil"/>
              <w:bottom w:val="nil"/>
              <w:right w:val="nil"/>
            </w:tcBorders>
            <w:shd w:val="clear" w:color="auto" w:fill="auto"/>
            <w:noWrap/>
            <w:hideMark/>
          </w:tcPr>
          <w:p w14:paraId="44ACE26F" w14:textId="5CCC7A8C" w:rsidR="00A563F6" w:rsidRPr="00904838" w:rsidRDefault="00A563F6" w:rsidP="00A563F6">
            <w:pPr>
              <w:spacing w:after="0"/>
              <w:jc w:val="right"/>
              <w:rPr>
                <w:sz w:val="20"/>
              </w:rPr>
            </w:pPr>
            <w:r w:rsidRPr="004F4191">
              <w:t xml:space="preserve"> 74,667 </w:t>
            </w:r>
          </w:p>
        </w:tc>
        <w:tc>
          <w:tcPr>
            <w:tcW w:w="646" w:type="pct"/>
            <w:tcBorders>
              <w:top w:val="nil"/>
              <w:left w:val="nil"/>
              <w:bottom w:val="nil"/>
              <w:right w:val="nil"/>
            </w:tcBorders>
            <w:shd w:val="clear" w:color="auto" w:fill="auto"/>
            <w:noWrap/>
            <w:hideMark/>
          </w:tcPr>
          <w:p w14:paraId="37779F28" w14:textId="2B864199" w:rsidR="00A563F6" w:rsidRPr="00904838" w:rsidRDefault="00A563F6" w:rsidP="00A563F6">
            <w:pPr>
              <w:spacing w:after="0"/>
              <w:jc w:val="right"/>
              <w:rPr>
                <w:sz w:val="20"/>
              </w:rPr>
            </w:pPr>
            <w:r w:rsidRPr="004F4191">
              <w:t xml:space="preserve"> 114,208 </w:t>
            </w:r>
          </w:p>
        </w:tc>
        <w:tc>
          <w:tcPr>
            <w:tcW w:w="646" w:type="pct"/>
            <w:tcBorders>
              <w:top w:val="nil"/>
              <w:left w:val="nil"/>
              <w:bottom w:val="nil"/>
              <w:right w:val="nil"/>
            </w:tcBorders>
            <w:shd w:val="clear" w:color="auto" w:fill="auto"/>
            <w:noWrap/>
            <w:hideMark/>
          </w:tcPr>
          <w:p w14:paraId="03218B6A" w14:textId="588F6445" w:rsidR="00A563F6" w:rsidRPr="00904838" w:rsidRDefault="00A563F6" w:rsidP="00A563F6">
            <w:pPr>
              <w:spacing w:after="0"/>
              <w:jc w:val="right"/>
              <w:rPr>
                <w:sz w:val="20"/>
              </w:rPr>
            </w:pPr>
            <w:r w:rsidRPr="004F4191">
              <w:t xml:space="preserve"> 102,730 </w:t>
            </w:r>
          </w:p>
        </w:tc>
        <w:tc>
          <w:tcPr>
            <w:tcW w:w="646" w:type="pct"/>
            <w:tcBorders>
              <w:top w:val="nil"/>
              <w:left w:val="nil"/>
              <w:bottom w:val="nil"/>
              <w:right w:val="nil"/>
            </w:tcBorders>
            <w:shd w:val="clear" w:color="auto" w:fill="auto"/>
            <w:noWrap/>
            <w:hideMark/>
          </w:tcPr>
          <w:p w14:paraId="38EE18BB" w14:textId="1006952B" w:rsidR="00A563F6" w:rsidRPr="00904838" w:rsidRDefault="00A563F6" w:rsidP="00A563F6">
            <w:pPr>
              <w:spacing w:after="0"/>
              <w:jc w:val="right"/>
              <w:rPr>
                <w:sz w:val="20"/>
              </w:rPr>
            </w:pPr>
            <w:r w:rsidRPr="004F4191">
              <w:t xml:space="preserve"> 152,639 </w:t>
            </w:r>
          </w:p>
        </w:tc>
        <w:tc>
          <w:tcPr>
            <w:tcW w:w="646" w:type="pct"/>
            <w:tcBorders>
              <w:top w:val="nil"/>
              <w:left w:val="nil"/>
              <w:bottom w:val="nil"/>
              <w:right w:val="nil"/>
            </w:tcBorders>
            <w:shd w:val="clear" w:color="auto" w:fill="auto"/>
            <w:noWrap/>
            <w:hideMark/>
          </w:tcPr>
          <w:p w14:paraId="213792C2" w14:textId="67954DE3" w:rsidR="00A563F6" w:rsidRPr="00904838" w:rsidRDefault="00A563F6" w:rsidP="00A563F6">
            <w:pPr>
              <w:spacing w:after="0"/>
              <w:jc w:val="right"/>
              <w:rPr>
                <w:sz w:val="20"/>
              </w:rPr>
            </w:pPr>
            <w:r w:rsidRPr="004F4191">
              <w:t xml:space="preserve"> 67,835 </w:t>
            </w:r>
          </w:p>
        </w:tc>
        <w:tc>
          <w:tcPr>
            <w:tcW w:w="646" w:type="pct"/>
            <w:tcBorders>
              <w:top w:val="nil"/>
              <w:left w:val="nil"/>
              <w:bottom w:val="nil"/>
              <w:right w:val="nil"/>
            </w:tcBorders>
            <w:shd w:val="clear" w:color="auto" w:fill="auto"/>
            <w:noWrap/>
            <w:hideMark/>
          </w:tcPr>
          <w:p w14:paraId="6C05D844" w14:textId="65D9F14D" w:rsidR="00A563F6" w:rsidRPr="00904838" w:rsidRDefault="00A563F6" w:rsidP="00A563F6">
            <w:pPr>
              <w:spacing w:after="0"/>
              <w:jc w:val="right"/>
              <w:rPr>
                <w:sz w:val="20"/>
              </w:rPr>
            </w:pPr>
            <w:r w:rsidRPr="004F4191">
              <w:t xml:space="preserve"> 67,804 </w:t>
            </w:r>
          </w:p>
        </w:tc>
      </w:tr>
      <w:tr w:rsidR="00A563F6" w:rsidRPr="00FC7BD2" w14:paraId="2BEAAF65" w14:textId="77777777" w:rsidTr="003A27E2">
        <w:tc>
          <w:tcPr>
            <w:tcW w:w="479" w:type="pct"/>
            <w:tcBorders>
              <w:top w:val="nil"/>
              <w:left w:val="nil"/>
              <w:bottom w:val="nil"/>
              <w:right w:val="nil"/>
            </w:tcBorders>
            <w:shd w:val="clear" w:color="auto" w:fill="auto"/>
            <w:noWrap/>
          </w:tcPr>
          <w:p w14:paraId="2C7FE164" w14:textId="750B1021" w:rsidR="00A563F6" w:rsidRPr="00904838" w:rsidRDefault="00A563F6" w:rsidP="00A563F6">
            <w:pPr>
              <w:spacing w:after="0"/>
              <w:jc w:val="right"/>
              <w:rPr>
                <w:sz w:val="20"/>
              </w:rPr>
            </w:pPr>
            <w:r w:rsidRPr="004F4191">
              <w:t>2028</w:t>
            </w:r>
          </w:p>
        </w:tc>
        <w:tc>
          <w:tcPr>
            <w:tcW w:w="645" w:type="pct"/>
            <w:tcBorders>
              <w:top w:val="nil"/>
              <w:left w:val="nil"/>
              <w:bottom w:val="nil"/>
              <w:right w:val="nil"/>
            </w:tcBorders>
            <w:shd w:val="clear" w:color="auto" w:fill="auto"/>
            <w:noWrap/>
            <w:hideMark/>
          </w:tcPr>
          <w:p w14:paraId="40F691BE" w14:textId="4476B72D" w:rsidR="00A563F6" w:rsidRPr="00904838" w:rsidRDefault="00A563F6" w:rsidP="00A563F6">
            <w:pPr>
              <w:spacing w:after="0"/>
              <w:jc w:val="right"/>
              <w:rPr>
                <w:sz w:val="20"/>
              </w:rPr>
            </w:pPr>
            <w:r w:rsidRPr="004F4191">
              <w:t xml:space="preserve"> 75,544 </w:t>
            </w:r>
          </w:p>
        </w:tc>
        <w:tc>
          <w:tcPr>
            <w:tcW w:w="646" w:type="pct"/>
            <w:tcBorders>
              <w:top w:val="nil"/>
              <w:left w:val="nil"/>
              <w:bottom w:val="nil"/>
              <w:right w:val="nil"/>
            </w:tcBorders>
            <w:shd w:val="clear" w:color="auto" w:fill="auto"/>
            <w:noWrap/>
            <w:hideMark/>
          </w:tcPr>
          <w:p w14:paraId="4E420CC0" w14:textId="195E167C" w:rsidR="00A563F6" w:rsidRPr="00904838" w:rsidRDefault="00A563F6" w:rsidP="00A563F6">
            <w:pPr>
              <w:spacing w:after="0"/>
              <w:jc w:val="right"/>
              <w:rPr>
                <w:sz w:val="20"/>
              </w:rPr>
            </w:pPr>
            <w:r w:rsidRPr="004F4191">
              <w:t xml:space="preserve"> 75,544 </w:t>
            </w:r>
          </w:p>
        </w:tc>
        <w:tc>
          <w:tcPr>
            <w:tcW w:w="646" w:type="pct"/>
            <w:tcBorders>
              <w:top w:val="nil"/>
              <w:left w:val="nil"/>
              <w:bottom w:val="nil"/>
              <w:right w:val="nil"/>
            </w:tcBorders>
            <w:shd w:val="clear" w:color="auto" w:fill="auto"/>
            <w:noWrap/>
            <w:hideMark/>
          </w:tcPr>
          <w:p w14:paraId="56EFFCB6" w14:textId="4991646B" w:rsidR="00A563F6" w:rsidRPr="00904838" w:rsidRDefault="00A563F6" w:rsidP="00A563F6">
            <w:pPr>
              <w:spacing w:after="0"/>
              <w:jc w:val="right"/>
              <w:rPr>
                <w:sz w:val="20"/>
              </w:rPr>
            </w:pPr>
            <w:r w:rsidRPr="004F4191">
              <w:t xml:space="preserve"> 118,881 </w:t>
            </w:r>
          </w:p>
        </w:tc>
        <w:tc>
          <w:tcPr>
            <w:tcW w:w="646" w:type="pct"/>
            <w:tcBorders>
              <w:top w:val="nil"/>
              <w:left w:val="nil"/>
              <w:bottom w:val="nil"/>
              <w:right w:val="nil"/>
            </w:tcBorders>
            <w:shd w:val="clear" w:color="auto" w:fill="auto"/>
            <w:noWrap/>
            <w:hideMark/>
          </w:tcPr>
          <w:p w14:paraId="4FBEBF96" w14:textId="69C640C0" w:rsidR="00A563F6" w:rsidRPr="00904838" w:rsidRDefault="00A563F6" w:rsidP="00A563F6">
            <w:pPr>
              <w:spacing w:after="0"/>
              <w:jc w:val="right"/>
              <w:rPr>
                <w:sz w:val="20"/>
              </w:rPr>
            </w:pPr>
            <w:r w:rsidRPr="004F4191">
              <w:t xml:space="preserve"> 106,169 </w:t>
            </w:r>
          </w:p>
        </w:tc>
        <w:tc>
          <w:tcPr>
            <w:tcW w:w="646" w:type="pct"/>
            <w:tcBorders>
              <w:top w:val="nil"/>
              <w:left w:val="nil"/>
              <w:bottom w:val="nil"/>
              <w:right w:val="nil"/>
            </w:tcBorders>
            <w:shd w:val="clear" w:color="auto" w:fill="auto"/>
            <w:noWrap/>
            <w:hideMark/>
          </w:tcPr>
          <w:p w14:paraId="63C8C5CA" w14:textId="75AEE475" w:rsidR="00A563F6" w:rsidRPr="00904838" w:rsidRDefault="00A563F6" w:rsidP="00A563F6">
            <w:pPr>
              <w:spacing w:after="0"/>
              <w:jc w:val="right"/>
              <w:rPr>
                <w:sz w:val="20"/>
              </w:rPr>
            </w:pPr>
            <w:r w:rsidRPr="004F4191">
              <w:t xml:space="preserve"> 163,151 </w:t>
            </w:r>
          </w:p>
        </w:tc>
        <w:tc>
          <w:tcPr>
            <w:tcW w:w="646" w:type="pct"/>
            <w:tcBorders>
              <w:top w:val="nil"/>
              <w:left w:val="nil"/>
              <w:bottom w:val="nil"/>
              <w:right w:val="nil"/>
            </w:tcBorders>
            <w:shd w:val="clear" w:color="auto" w:fill="auto"/>
            <w:noWrap/>
            <w:hideMark/>
          </w:tcPr>
          <w:p w14:paraId="2858D098" w14:textId="517F4D1F" w:rsidR="00A563F6" w:rsidRPr="00904838" w:rsidRDefault="00A563F6" w:rsidP="00A563F6">
            <w:pPr>
              <w:spacing w:after="0"/>
              <w:jc w:val="right"/>
              <w:rPr>
                <w:sz w:val="20"/>
              </w:rPr>
            </w:pPr>
            <w:r w:rsidRPr="004F4191">
              <w:t xml:space="preserve"> 68,415 </w:t>
            </w:r>
          </w:p>
        </w:tc>
        <w:tc>
          <w:tcPr>
            <w:tcW w:w="646" w:type="pct"/>
            <w:tcBorders>
              <w:top w:val="nil"/>
              <w:left w:val="nil"/>
              <w:bottom w:val="nil"/>
              <w:right w:val="nil"/>
            </w:tcBorders>
            <w:shd w:val="clear" w:color="auto" w:fill="auto"/>
            <w:noWrap/>
            <w:hideMark/>
          </w:tcPr>
          <w:p w14:paraId="72471482" w14:textId="1BBE7867" w:rsidR="00A563F6" w:rsidRPr="00904838" w:rsidRDefault="00A563F6" w:rsidP="00A563F6">
            <w:pPr>
              <w:spacing w:after="0"/>
              <w:jc w:val="right"/>
              <w:rPr>
                <w:sz w:val="20"/>
              </w:rPr>
            </w:pPr>
            <w:r w:rsidRPr="004F4191">
              <w:t xml:space="preserve"> 68,403 </w:t>
            </w:r>
          </w:p>
        </w:tc>
      </w:tr>
      <w:tr w:rsidR="00A563F6" w:rsidRPr="00FC7BD2" w14:paraId="6A411598" w14:textId="77777777" w:rsidTr="003A27E2">
        <w:tc>
          <w:tcPr>
            <w:tcW w:w="479" w:type="pct"/>
            <w:tcBorders>
              <w:top w:val="nil"/>
              <w:left w:val="nil"/>
              <w:bottom w:val="nil"/>
              <w:right w:val="nil"/>
            </w:tcBorders>
            <w:shd w:val="clear" w:color="auto" w:fill="auto"/>
            <w:noWrap/>
          </w:tcPr>
          <w:p w14:paraId="65578C62" w14:textId="751DCE99" w:rsidR="00A563F6" w:rsidRPr="00904838" w:rsidRDefault="00A563F6" w:rsidP="00A563F6">
            <w:pPr>
              <w:spacing w:after="0"/>
              <w:jc w:val="right"/>
              <w:rPr>
                <w:sz w:val="20"/>
              </w:rPr>
            </w:pPr>
            <w:r w:rsidRPr="004F4191">
              <w:t>2029</w:t>
            </w:r>
          </w:p>
        </w:tc>
        <w:tc>
          <w:tcPr>
            <w:tcW w:w="645" w:type="pct"/>
            <w:tcBorders>
              <w:top w:val="nil"/>
              <w:left w:val="nil"/>
              <w:bottom w:val="nil"/>
              <w:right w:val="nil"/>
            </w:tcBorders>
            <w:shd w:val="clear" w:color="auto" w:fill="auto"/>
            <w:noWrap/>
            <w:hideMark/>
          </w:tcPr>
          <w:p w14:paraId="6AB16B82" w14:textId="715924FE" w:rsidR="00A563F6" w:rsidRPr="00904838" w:rsidRDefault="00A563F6" w:rsidP="00A563F6">
            <w:pPr>
              <w:spacing w:after="0"/>
              <w:jc w:val="right"/>
              <w:rPr>
                <w:sz w:val="20"/>
              </w:rPr>
            </w:pPr>
            <w:r w:rsidRPr="004F4191">
              <w:t xml:space="preserve"> 75,626 </w:t>
            </w:r>
          </w:p>
        </w:tc>
        <w:tc>
          <w:tcPr>
            <w:tcW w:w="646" w:type="pct"/>
            <w:tcBorders>
              <w:top w:val="nil"/>
              <w:left w:val="nil"/>
              <w:bottom w:val="nil"/>
              <w:right w:val="nil"/>
            </w:tcBorders>
            <w:shd w:val="clear" w:color="auto" w:fill="auto"/>
            <w:noWrap/>
            <w:hideMark/>
          </w:tcPr>
          <w:p w14:paraId="33764740" w14:textId="03ED0F46" w:rsidR="00A563F6" w:rsidRPr="00904838" w:rsidRDefault="00A563F6" w:rsidP="00A563F6">
            <w:pPr>
              <w:spacing w:after="0"/>
              <w:jc w:val="right"/>
              <w:rPr>
                <w:sz w:val="20"/>
              </w:rPr>
            </w:pPr>
            <w:r w:rsidRPr="004F4191">
              <w:t xml:space="preserve"> 75,626 </w:t>
            </w:r>
          </w:p>
        </w:tc>
        <w:tc>
          <w:tcPr>
            <w:tcW w:w="646" w:type="pct"/>
            <w:tcBorders>
              <w:top w:val="nil"/>
              <w:left w:val="nil"/>
              <w:bottom w:val="nil"/>
              <w:right w:val="nil"/>
            </w:tcBorders>
            <w:shd w:val="clear" w:color="auto" w:fill="auto"/>
            <w:noWrap/>
            <w:hideMark/>
          </w:tcPr>
          <w:p w14:paraId="5B9820BD" w14:textId="386FB298" w:rsidR="00A563F6" w:rsidRPr="00904838" w:rsidRDefault="00A563F6" w:rsidP="00A563F6">
            <w:pPr>
              <w:spacing w:after="0"/>
              <w:jc w:val="right"/>
              <w:rPr>
                <w:sz w:val="20"/>
              </w:rPr>
            </w:pPr>
            <w:r w:rsidRPr="004F4191">
              <w:t xml:space="preserve"> 121,338 </w:t>
            </w:r>
          </w:p>
        </w:tc>
        <w:tc>
          <w:tcPr>
            <w:tcW w:w="646" w:type="pct"/>
            <w:tcBorders>
              <w:top w:val="nil"/>
              <w:left w:val="nil"/>
              <w:bottom w:val="nil"/>
              <w:right w:val="nil"/>
            </w:tcBorders>
            <w:shd w:val="clear" w:color="auto" w:fill="auto"/>
            <w:noWrap/>
            <w:hideMark/>
          </w:tcPr>
          <w:p w14:paraId="762CDF3A" w14:textId="3023339B" w:rsidR="00A563F6" w:rsidRPr="00904838" w:rsidRDefault="00A563F6" w:rsidP="00A563F6">
            <w:pPr>
              <w:spacing w:after="0"/>
              <w:jc w:val="right"/>
              <w:rPr>
                <w:sz w:val="20"/>
              </w:rPr>
            </w:pPr>
            <w:r w:rsidRPr="004F4191">
              <w:t xml:space="preserve"> 107,795 </w:t>
            </w:r>
          </w:p>
        </w:tc>
        <w:tc>
          <w:tcPr>
            <w:tcW w:w="646" w:type="pct"/>
            <w:tcBorders>
              <w:top w:val="nil"/>
              <w:left w:val="nil"/>
              <w:bottom w:val="nil"/>
              <w:right w:val="nil"/>
            </w:tcBorders>
            <w:shd w:val="clear" w:color="auto" w:fill="auto"/>
            <w:noWrap/>
            <w:hideMark/>
          </w:tcPr>
          <w:p w14:paraId="327CBBD7" w14:textId="517F9899" w:rsidR="00A563F6" w:rsidRPr="00904838" w:rsidRDefault="00A563F6" w:rsidP="00A563F6">
            <w:pPr>
              <w:spacing w:after="0"/>
              <w:jc w:val="right"/>
              <w:rPr>
                <w:sz w:val="20"/>
              </w:rPr>
            </w:pPr>
            <w:r w:rsidRPr="004F4191">
              <w:t xml:space="preserve"> 169,949 </w:t>
            </w:r>
          </w:p>
        </w:tc>
        <w:tc>
          <w:tcPr>
            <w:tcW w:w="646" w:type="pct"/>
            <w:tcBorders>
              <w:top w:val="nil"/>
              <w:left w:val="nil"/>
              <w:bottom w:val="nil"/>
              <w:right w:val="nil"/>
            </w:tcBorders>
            <w:shd w:val="clear" w:color="auto" w:fill="auto"/>
            <w:noWrap/>
            <w:hideMark/>
          </w:tcPr>
          <w:p w14:paraId="763F0609" w14:textId="270E16E0" w:rsidR="00A563F6" w:rsidRPr="00904838" w:rsidRDefault="00A563F6" w:rsidP="00A563F6">
            <w:pPr>
              <w:spacing w:after="0"/>
              <w:jc w:val="right"/>
              <w:rPr>
                <w:sz w:val="20"/>
              </w:rPr>
            </w:pPr>
            <w:r w:rsidRPr="004F4191">
              <w:t xml:space="preserve"> 68,279 </w:t>
            </w:r>
          </w:p>
        </w:tc>
        <w:tc>
          <w:tcPr>
            <w:tcW w:w="646" w:type="pct"/>
            <w:tcBorders>
              <w:top w:val="nil"/>
              <w:left w:val="nil"/>
              <w:bottom w:val="nil"/>
              <w:right w:val="nil"/>
            </w:tcBorders>
            <w:shd w:val="clear" w:color="auto" w:fill="auto"/>
            <w:noWrap/>
            <w:hideMark/>
          </w:tcPr>
          <w:p w14:paraId="6AD78CCA" w14:textId="62905B6D" w:rsidR="00A563F6" w:rsidRPr="00904838" w:rsidRDefault="00A563F6" w:rsidP="00A563F6">
            <w:pPr>
              <w:spacing w:after="0"/>
              <w:jc w:val="right"/>
              <w:rPr>
                <w:sz w:val="20"/>
              </w:rPr>
            </w:pPr>
            <w:r w:rsidRPr="004F4191">
              <w:t xml:space="preserve"> 68,276 </w:t>
            </w:r>
          </w:p>
        </w:tc>
      </w:tr>
      <w:tr w:rsidR="00A563F6" w:rsidRPr="00FC7BD2" w14:paraId="5AE12DEC" w14:textId="77777777" w:rsidTr="003A27E2">
        <w:tc>
          <w:tcPr>
            <w:tcW w:w="479" w:type="pct"/>
            <w:tcBorders>
              <w:top w:val="nil"/>
              <w:left w:val="nil"/>
              <w:bottom w:val="nil"/>
              <w:right w:val="nil"/>
            </w:tcBorders>
            <w:shd w:val="clear" w:color="auto" w:fill="auto"/>
            <w:noWrap/>
          </w:tcPr>
          <w:p w14:paraId="5DE65DEE" w14:textId="57104C72" w:rsidR="00A563F6" w:rsidRPr="00904838" w:rsidRDefault="00A563F6" w:rsidP="00A563F6">
            <w:pPr>
              <w:spacing w:after="0"/>
              <w:jc w:val="right"/>
              <w:rPr>
                <w:sz w:val="20"/>
              </w:rPr>
            </w:pPr>
            <w:r w:rsidRPr="004F4191">
              <w:t>2030</w:t>
            </w:r>
          </w:p>
        </w:tc>
        <w:tc>
          <w:tcPr>
            <w:tcW w:w="645" w:type="pct"/>
            <w:tcBorders>
              <w:top w:val="nil"/>
              <w:left w:val="nil"/>
              <w:bottom w:val="nil"/>
              <w:right w:val="nil"/>
            </w:tcBorders>
            <w:shd w:val="clear" w:color="auto" w:fill="auto"/>
            <w:noWrap/>
            <w:hideMark/>
          </w:tcPr>
          <w:p w14:paraId="69AE5B02" w14:textId="2751A82D" w:rsidR="00A563F6" w:rsidRPr="00904838" w:rsidRDefault="00A563F6" w:rsidP="00A563F6">
            <w:pPr>
              <w:spacing w:after="0"/>
              <w:jc w:val="right"/>
              <w:rPr>
                <w:sz w:val="20"/>
              </w:rPr>
            </w:pPr>
            <w:r w:rsidRPr="004F4191">
              <w:t xml:space="preserve"> 75,517 </w:t>
            </w:r>
          </w:p>
        </w:tc>
        <w:tc>
          <w:tcPr>
            <w:tcW w:w="646" w:type="pct"/>
            <w:tcBorders>
              <w:top w:val="nil"/>
              <w:left w:val="nil"/>
              <w:bottom w:val="nil"/>
              <w:right w:val="nil"/>
            </w:tcBorders>
            <w:shd w:val="clear" w:color="auto" w:fill="auto"/>
            <w:noWrap/>
            <w:hideMark/>
          </w:tcPr>
          <w:p w14:paraId="60E65CFA" w14:textId="02AD9C5F" w:rsidR="00A563F6" w:rsidRPr="00904838" w:rsidRDefault="00A563F6" w:rsidP="00A563F6">
            <w:pPr>
              <w:spacing w:after="0"/>
              <w:jc w:val="right"/>
              <w:rPr>
                <w:sz w:val="20"/>
              </w:rPr>
            </w:pPr>
            <w:r w:rsidRPr="004F4191">
              <w:t xml:space="preserve"> 75,517 </w:t>
            </w:r>
          </w:p>
        </w:tc>
        <w:tc>
          <w:tcPr>
            <w:tcW w:w="646" w:type="pct"/>
            <w:tcBorders>
              <w:top w:val="nil"/>
              <w:left w:val="nil"/>
              <w:bottom w:val="nil"/>
              <w:right w:val="nil"/>
            </w:tcBorders>
            <w:shd w:val="clear" w:color="auto" w:fill="auto"/>
            <w:noWrap/>
            <w:hideMark/>
          </w:tcPr>
          <w:p w14:paraId="0089C954" w14:textId="595489B4" w:rsidR="00A563F6" w:rsidRPr="00904838" w:rsidRDefault="00A563F6" w:rsidP="00A563F6">
            <w:pPr>
              <w:spacing w:after="0"/>
              <w:jc w:val="right"/>
              <w:rPr>
                <w:sz w:val="20"/>
              </w:rPr>
            </w:pPr>
            <w:r w:rsidRPr="004F4191">
              <w:t xml:space="preserve"> 122,628 </w:t>
            </w:r>
          </w:p>
        </w:tc>
        <w:tc>
          <w:tcPr>
            <w:tcW w:w="646" w:type="pct"/>
            <w:tcBorders>
              <w:top w:val="nil"/>
              <w:left w:val="nil"/>
              <w:bottom w:val="nil"/>
              <w:right w:val="nil"/>
            </w:tcBorders>
            <w:shd w:val="clear" w:color="auto" w:fill="auto"/>
            <w:noWrap/>
            <w:hideMark/>
          </w:tcPr>
          <w:p w14:paraId="40FD3B36" w14:textId="1B33AA24" w:rsidR="00A563F6" w:rsidRPr="00904838" w:rsidRDefault="00A563F6" w:rsidP="00A563F6">
            <w:pPr>
              <w:spacing w:after="0"/>
              <w:jc w:val="right"/>
              <w:rPr>
                <w:sz w:val="20"/>
              </w:rPr>
            </w:pPr>
            <w:r w:rsidRPr="004F4191">
              <w:t xml:space="preserve"> 108,548 </w:t>
            </w:r>
          </w:p>
        </w:tc>
        <w:tc>
          <w:tcPr>
            <w:tcW w:w="646" w:type="pct"/>
            <w:tcBorders>
              <w:top w:val="nil"/>
              <w:left w:val="nil"/>
              <w:bottom w:val="nil"/>
              <w:right w:val="nil"/>
            </w:tcBorders>
            <w:shd w:val="clear" w:color="auto" w:fill="auto"/>
            <w:noWrap/>
            <w:hideMark/>
          </w:tcPr>
          <w:p w14:paraId="4DD55A17" w14:textId="2812F934" w:rsidR="00A563F6" w:rsidRPr="00904838" w:rsidRDefault="00A563F6" w:rsidP="00A563F6">
            <w:pPr>
              <w:spacing w:after="0"/>
              <w:jc w:val="right"/>
              <w:rPr>
                <w:sz w:val="20"/>
              </w:rPr>
            </w:pPr>
            <w:r w:rsidRPr="004F4191">
              <w:t xml:space="preserve"> 174,375 </w:t>
            </w:r>
          </w:p>
        </w:tc>
        <w:tc>
          <w:tcPr>
            <w:tcW w:w="646" w:type="pct"/>
            <w:tcBorders>
              <w:top w:val="nil"/>
              <w:left w:val="nil"/>
              <w:bottom w:val="nil"/>
              <w:right w:val="nil"/>
            </w:tcBorders>
            <w:shd w:val="clear" w:color="auto" w:fill="auto"/>
            <w:noWrap/>
            <w:hideMark/>
          </w:tcPr>
          <w:p w14:paraId="0CEDF0A3" w14:textId="7AEEF65C" w:rsidR="00A563F6" w:rsidRPr="00904838" w:rsidRDefault="00A563F6" w:rsidP="00A563F6">
            <w:pPr>
              <w:spacing w:after="0"/>
              <w:jc w:val="right"/>
              <w:rPr>
                <w:sz w:val="20"/>
              </w:rPr>
            </w:pPr>
            <w:r w:rsidRPr="004F4191">
              <w:t xml:space="preserve"> 68,127 </w:t>
            </w:r>
          </w:p>
        </w:tc>
        <w:tc>
          <w:tcPr>
            <w:tcW w:w="646" w:type="pct"/>
            <w:tcBorders>
              <w:top w:val="nil"/>
              <w:left w:val="nil"/>
              <w:bottom w:val="nil"/>
              <w:right w:val="nil"/>
            </w:tcBorders>
            <w:shd w:val="clear" w:color="auto" w:fill="auto"/>
            <w:noWrap/>
            <w:hideMark/>
          </w:tcPr>
          <w:p w14:paraId="1F354D3F" w14:textId="3C6E29A6" w:rsidR="00A563F6" w:rsidRPr="00904838" w:rsidRDefault="00A563F6" w:rsidP="00A563F6">
            <w:pPr>
              <w:spacing w:after="0"/>
              <w:jc w:val="right"/>
              <w:rPr>
                <w:sz w:val="20"/>
              </w:rPr>
            </w:pPr>
            <w:r w:rsidRPr="004F4191">
              <w:t xml:space="preserve"> 68,127 </w:t>
            </w:r>
          </w:p>
        </w:tc>
      </w:tr>
      <w:tr w:rsidR="00A563F6" w:rsidRPr="00FC7BD2" w14:paraId="29F76827" w14:textId="77777777" w:rsidTr="003A27E2">
        <w:tc>
          <w:tcPr>
            <w:tcW w:w="479" w:type="pct"/>
            <w:tcBorders>
              <w:top w:val="nil"/>
              <w:left w:val="nil"/>
              <w:bottom w:val="nil"/>
              <w:right w:val="nil"/>
            </w:tcBorders>
            <w:shd w:val="clear" w:color="auto" w:fill="auto"/>
            <w:noWrap/>
          </w:tcPr>
          <w:p w14:paraId="0BAB8DE1" w14:textId="6D65B449" w:rsidR="00A563F6" w:rsidRPr="00904838" w:rsidRDefault="00A563F6" w:rsidP="00A563F6">
            <w:pPr>
              <w:spacing w:after="0"/>
              <w:jc w:val="right"/>
              <w:rPr>
                <w:sz w:val="20"/>
              </w:rPr>
            </w:pPr>
            <w:r w:rsidRPr="004F4191">
              <w:t>2031</w:t>
            </w:r>
          </w:p>
        </w:tc>
        <w:tc>
          <w:tcPr>
            <w:tcW w:w="645" w:type="pct"/>
            <w:tcBorders>
              <w:top w:val="nil"/>
              <w:left w:val="nil"/>
              <w:bottom w:val="nil"/>
              <w:right w:val="nil"/>
            </w:tcBorders>
            <w:shd w:val="clear" w:color="auto" w:fill="auto"/>
            <w:noWrap/>
            <w:hideMark/>
          </w:tcPr>
          <w:p w14:paraId="4F6EADBB" w14:textId="71C24AFA" w:rsidR="00A563F6" w:rsidRPr="00904838" w:rsidRDefault="00A563F6" w:rsidP="00A563F6">
            <w:pPr>
              <w:spacing w:after="0"/>
              <w:jc w:val="right"/>
              <w:rPr>
                <w:sz w:val="20"/>
              </w:rPr>
            </w:pPr>
            <w:r w:rsidRPr="004F4191">
              <w:t xml:space="preserve"> 75,507 </w:t>
            </w:r>
          </w:p>
        </w:tc>
        <w:tc>
          <w:tcPr>
            <w:tcW w:w="646" w:type="pct"/>
            <w:tcBorders>
              <w:top w:val="nil"/>
              <w:left w:val="nil"/>
              <w:bottom w:val="nil"/>
              <w:right w:val="nil"/>
            </w:tcBorders>
            <w:shd w:val="clear" w:color="auto" w:fill="auto"/>
            <w:noWrap/>
            <w:hideMark/>
          </w:tcPr>
          <w:p w14:paraId="640BB33A" w14:textId="45C35FC4" w:rsidR="00A563F6" w:rsidRPr="00904838" w:rsidRDefault="00A563F6" w:rsidP="00A563F6">
            <w:pPr>
              <w:spacing w:after="0"/>
              <w:jc w:val="right"/>
              <w:rPr>
                <w:sz w:val="20"/>
              </w:rPr>
            </w:pPr>
            <w:r w:rsidRPr="004F4191">
              <w:t xml:space="preserve"> 75,507 </w:t>
            </w:r>
          </w:p>
        </w:tc>
        <w:tc>
          <w:tcPr>
            <w:tcW w:w="646" w:type="pct"/>
            <w:tcBorders>
              <w:top w:val="nil"/>
              <w:left w:val="nil"/>
              <w:bottom w:val="nil"/>
              <w:right w:val="nil"/>
            </w:tcBorders>
            <w:shd w:val="clear" w:color="auto" w:fill="auto"/>
            <w:noWrap/>
            <w:hideMark/>
          </w:tcPr>
          <w:p w14:paraId="2FE79F2C" w14:textId="733DC149" w:rsidR="00A563F6" w:rsidRPr="00904838" w:rsidRDefault="00A563F6" w:rsidP="00A563F6">
            <w:pPr>
              <w:spacing w:after="0"/>
              <w:jc w:val="right"/>
              <w:rPr>
                <w:sz w:val="20"/>
              </w:rPr>
            </w:pPr>
            <w:r w:rsidRPr="004F4191">
              <w:t xml:space="preserve"> 123,329 </w:t>
            </w:r>
          </w:p>
        </w:tc>
        <w:tc>
          <w:tcPr>
            <w:tcW w:w="646" w:type="pct"/>
            <w:tcBorders>
              <w:top w:val="nil"/>
              <w:left w:val="nil"/>
              <w:bottom w:val="nil"/>
              <w:right w:val="nil"/>
            </w:tcBorders>
            <w:shd w:val="clear" w:color="auto" w:fill="auto"/>
            <w:noWrap/>
            <w:hideMark/>
          </w:tcPr>
          <w:p w14:paraId="63D2326D" w14:textId="232CFA9E" w:rsidR="00A563F6" w:rsidRPr="00904838" w:rsidRDefault="00A563F6" w:rsidP="00A563F6">
            <w:pPr>
              <w:spacing w:after="0"/>
              <w:jc w:val="right"/>
              <w:rPr>
                <w:sz w:val="20"/>
              </w:rPr>
            </w:pPr>
            <w:r w:rsidRPr="004F4191">
              <w:t xml:space="preserve"> 108,933 </w:t>
            </w:r>
          </w:p>
        </w:tc>
        <w:tc>
          <w:tcPr>
            <w:tcW w:w="646" w:type="pct"/>
            <w:tcBorders>
              <w:top w:val="nil"/>
              <w:left w:val="nil"/>
              <w:bottom w:val="nil"/>
              <w:right w:val="nil"/>
            </w:tcBorders>
            <w:shd w:val="clear" w:color="auto" w:fill="auto"/>
            <w:noWrap/>
            <w:hideMark/>
          </w:tcPr>
          <w:p w14:paraId="11E55877" w14:textId="0F9744DC" w:rsidR="00A563F6" w:rsidRPr="00904838" w:rsidRDefault="00A563F6" w:rsidP="00A563F6">
            <w:pPr>
              <w:spacing w:after="0"/>
              <w:jc w:val="right"/>
              <w:rPr>
                <w:sz w:val="20"/>
              </w:rPr>
            </w:pPr>
            <w:r w:rsidRPr="004F4191">
              <w:t xml:space="preserve"> 177,226 </w:t>
            </w:r>
          </w:p>
        </w:tc>
        <w:tc>
          <w:tcPr>
            <w:tcW w:w="646" w:type="pct"/>
            <w:tcBorders>
              <w:top w:val="nil"/>
              <w:left w:val="nil"/>
              <w:bottom w:val="nil"/>
              <w:right w:val="nil"/>
            </w:tcBorders>
            <w:shd w:val="clear" w:color="auto" w:fill="auto"/>
            <w:noWrap/>
            <w:hideMark/>
          </w:tcPr>
          <w:p w14:paraId="267F910B" w14:textId="39396E02" w:rsidR="00A563F6" w:rsidRPr="00904838" w:rsidRDefault="00A563F6" w:rsidP="00A563F6">
            <w:pPr>
              <w:spacing w:after="0"/>
              <w:jc w:val="right"/>
              <w:rPr>
                <w:sz w:val="20"/>
              </w:rPr>
            </w:pPr>
            <w:r w:rsidRPr="004F4191">
              <w:t xml:space="preserve"> 68,130 </w:t>
            </w:r>
          </w:p>
        </w:tc>
        <w:tc>
          <w:tcPr>
            <w:tcW w:w="646" w:type="pct"/>
            <w:tcBorders>
              <w:top w:val="nil"/>
              <w:left w:val="nil"/>
              <w:bottom w:val="nil"/>
              <w:right w:val="nil"/>
            </w:tcBorders>
            <w:shd w:val="clear" w:color="auto" w:fill="auto"/>
            <w:noWrap/>
            <w:hideMark/>
          </w:tcPr>
          <w:p w14:paraId="06EC153D" w14:textId="6B3E2481" w:rsidR="00A563F6" w:rsidRPr="00904838" w:rsidRDefault="00A563F6" w:rsidP="00A563F6">
            <w:pPr>
              <w:spacing w:after="0"/>
              <w:jc w:val="right"/>
              <w:rPr>
                <w:sz w:val="20"/>
              </w:rPr>
            </w:pPr>
            <w:r w:rsidRPr="004F4191">
              <w:t xml:space="preserve"> 68,130 </w:t>
            </w:r>
          </w:p>
        </w:tc>
      </w:tr>
      <w:tr w:rsidR="00A563F6" w:rsidRPr="00FC7BD2" w14:paraId="458AEC15" w14:textId="77777777" w:rsidTr="003A27E2">
        <w:tc>
          <w:tcPr>
            <w:tcW w:w="479" w:type="pct"/>
            <w:tcBorders>
              <w:top w:val="nil"/>
              <w:left w:val="nil"/>
              <w:right w:val="nil"/>
            </w:tcBorders>
            <w:shd w:val="clear" w:color="auto" w:fill="auto"/>
            <w:noWrap/>
          </w:tcPr>
          <w:p w14:paraId="13637357" w14:textId="4A0B6AA4" w:rsidR="00A563F6" w:rsidRPr="00904838" w:rsidRDefault="00A563F6" w:rsidP="00A563F6">
            <w:pPr>
              <w:spacing w:after="0"/>
              <w:jc w:val="right"/>
              <w:rPr>
                <w:sz w:val="20"/>
              </w:rPr>
            </w:pPr>
            <w:r w:rsidRPr="004F4191">
              <w:t>2032</w:t>
            </w:r>
          </w:p>
        </w:tc>
        <w:tc>
          <w:tcPr>
            <w:tcW w:w="645" w:type="pct"/>
            <w:tcBorders>
              <w:top w:val="nil"/>
              <w:left w:val="nil"/>
              <w:right w:val="nil"/>
            </w:tcBorders>
            <w:shd w:val="clear" w:color="auto" w:fill="auto"/>
            <w:noWrap/>
            <w:hideMark/>
          </w:tcPr>
          <w:p w14:paraId="694C9BE8" w14:textId="3306E022" w:rsidR="00A563F6" w:rsidRPr="00904838" w:rsidRDefault="00A563F6" w:rsidP="00A563F6">
            <w:pPr>
              <w:spacing w:after="0"/>
              <w:jc w:val="right"/>
              <w:rPr>
                <w:sz w:val="20"/>
              </w:rPr>
            </w:pPr>
            <w:r w:rsidRPr="004F4191">
              <w:t xml:space="preserve"> 75,332 </w:t>
            </w:r>
          </w:p>
        </w:tc>
        <w:tc>
          <w:tcPr>
            <w:tcW w:w="646" w:type="pct"/>
            <w:tcBorders>
              <w:top w:val="nil"/>
              <w:left w:val="nil"/>
              <w:right w:val="nil"/>
            </w:tcBorders>
            <w:shd w:val="clear" w:color="auto" w:fill="auto"/>
            <w:noWrap/>
            <w:hideMark/>
          </w:tcPr>
          <w:p w14:paraId="3B06022D" w14:textId="29D147ED" w:rsidR="00A563F6" w:rsidRPr="00904838" w:rsidRDefault="00A563F6" w:rsidP="00A563F6">
            <w:pPr>
              <w:spacing w:after="0"/>
              <w:jc w:val="right"/>
              <w:rPr>
                <w:sz w:val="20"/>
              </w:rPr>
            </w:pPr>
            <w:r w:rsidRPr="004F4191">
              <w:t xml:space="preserve"> 75,332 </w:t>
            </w:r>
          </w:p>
        </w:tc>
        <w:tc>
          <w:tcPr>
            <w:tcW w:w="646" w:type="pct"/>
            <w:tcBorders>
              <w:top w:val="nil"/>
              <w:left w:val="nil"/>
              <w:right w:val="nil"/>
            </w:tcBorders>
            <w:shd w:val="clear" w:color="auto" w:fill="auto"/>
            <w:noWrap/>
            <w:hideMark/>
          </w:tcPr>
          <w:p w14:paraId="708E4B97" w14:textId="5CC12530" w:rsidR="00A563F6" w:rsidRPr="00904838" w:rsidRDefault="00A563F6" w:rsidP="00A563F6">
            <w:pPr>
              <w:spacing w:after="0"/>
              <w:jc w:val="right"/>
              <w:rPr>
                <w:sz w:val="20"/>
              </w:rPr>
            </w:pPr>
            <w:r w:rsidRPr="004F4191">
              <w:t xml:space="preserve"> 123,511 </w:t>
            </w:r>
          </w:p>
        </w:tc>
        <w:tc>
          <w:tcPr>
            <w:tcW w:w="646" w:type="pct"/>
            <w:tcBorders>
              <w:top w:val="nil"/>
              <w:left w:val="nil"/>
              <w:right w:val="nil"/>
            </w:tcBorders>
            <w:shd w:val="clear" w:color="auto" w:fill="auto"/>
            <w:noWrap/>
            <w:hideMark/>
          </w:tcPr>
          <w:p w14:paraId="1DF6D87E" w14:textId="78BC9753" w:rsidR="00A563F6" w:rsidRPr="00904838" w:rsidRDefault="00A563F6" w:rsidP="00A563F6">
            <w:pPr>
              <w:spacing w:after="0"/>
              <w:jc w:val="right"/>
              <w:rPr>
                <w:sz w:val="20"/>
              </w:rPr>
            </w:pPr>
            <w:r w:rsidRPr="004F4191">
              <w:t xml:space="preserve"> 108,923 </w:t>
            </w:r>
          </w:p>
        </w:tc>
        <w:tc>
          <w:tcPr>
            <w:tcW w:w="646" w:type="pct"/>
            <w:tcBorders>
              <w:top w:val="nil"/>
              <w:left w:val="nil"/>
              <w:right w:val="nil"/>
            </w:tcBorders>
            <w:shd w:val="clear" w:color="auto" w:fill="auto"/>
            <w:noWrap/>
            <w:hideMark/>
          </w:tcPr>
          <w:p w14:paraId="21DC1E56" w14:textId="760632C6" w:rsidR="00A563F6" w:rsidRPr="00904838" w:rsidRDefault="00A563F6" w:rsidP="00A563F6">
            <w:pPr>
              <w:spacing w:after="0"/>
              <w:jc w:val="right"/>
              <w:rPr>
                <w:sz w:val="20"/>
              </w:rPr>
            </w:pPr>
            <w:r w:rsidRPr="004F4191">
              <w:t xml:space="preserve"> 178,882 </w:t>
            </w:r>
          </w:p>
        </w:tc>
        <w:tc>
          <w:tcPr>
            <w:tcW w:w="646" w:type="pct"/>
            <w:tcBorders>
              <w:top w:val="nil"/>
              <w:left w:val="nil"/>
              <w:right w:val="nil"/>
            </w:tcBorders>
            <w:shd w:val="clear" w:color="auto" w:fill="auto"/>
            <w:noWrap/>
            <w:hideMark/>
          </w:tcPr>
          <w:p w14:paraId="14848470" w14:textId="66D6DE39" w:rsidR="00A563F6" w:rsidRPr="00904838" w:rsidRDefault="00A563F6" w:rsidP="00A563F6">
            <w:pPr>
              <w:spacing w:after="0"/>
              <w:jc w:val="right"/>
              <w:rPr>
                <w:sz w:val="20"/>
              </w:rPr>
            </w:pPr>
            <w:r w:rsidRPr="004F4191">
              <w:t xml:space="preserve"> 67,988 </w:t>
            </w:r>
          </w:p>
        </w:tc>
        <w:tc>
          <w:tcPr>
            <w:tcW w:w="646" w:type="pct"/>
            <w:tcBorders>
              <w:top w:val="nil"/>
              <w:left w:val="nil"/>
              <w:right w:val="nil"/>
            </w:tcBorders>
            <w:shd w:val="clear" w:color="auto" w:fill="auto"/>
            <w:noWrap/>
            <w:hideMark/>
          </w:tcPr>
          <w:p w14:paraId="3AD98332" w14:textId="23AF53A2" w:rsidR="00A563F6" w:rsidRPr="00904838" w:rsidRDefault="00A563F6" w:rsidP="00A563F6">
            <w:pPr>
              <w:spacing w:after="0"/>
              <w:jc w:val="right"/>
              <w:rPr>
                <w:sz w:val="20"/>
              </w:rPr>
            </w:pPr>
            <w:r w:rsidRPr="004F4191">
              <w:t xml:space="preserve"> 67,988 </w:t>
            </w:r>
          </w:p>
        </w:tc>
      </w:tr>
      <w:tr w:rsidR="00A563F6" w:rsidRPr="00FC7BD2" w14:paraId="5F55F9EE" w14:textId="77777777" w:rsidTr="003A27E2">
        <w:tc>
          <w:tcPr>
            <w:tcW w:w="479" w:type="pct"/>
            <w:tcBorders>
              <w:top w:val="nil"/>
              <w:left w:val="nil"/>
              <w:bottom w:val="single" w:sz="4" w:space="0" w:color="auto"/>
              <w:right w:val="nil"/>
            </w:tcBorders>
            <w:shd w:val="clear" w:color="auto" w:fill="auto"/>
            <w:noWrap/>
          </w:tcPr>
          <w:p w14:paraId="7D8FB013" w14:textId="18283A0E" w:rsidR="00A563F6" w:rsidRPr="00904838" w:rsidRDefault="00A563F6" w:rsidP="00A563F6">
            <w:pPr>
              <w:spacing w:after="0"/>
              <w:jc w:val="right"/>
              <w:rPr>
                <w:sz w:val="20"/>
              </w:rPr>
            </w:pPr>
            <w:r w:rsidRPr="004F4191">
              <w:t>2033</w:t>
            </w:r>
          </w:p>
        </w:tc>
        <w:tc>
          <w:tcPr>
            <w:tcW w:w="645" w:type="pct"/>
            <w:tcBorders>
              <w:top w:val="nil"/>
              <w:left w:val="nil"/>
              <w:bottom w:val="single" w:sz="4" w:space="0" w:color="auto"/>
              <w:right w:val="nil"/>
            </w:tcBorders>
            <w:shd w:val="clear" w:color="auto" w:fill="auto"/>
            <w:noWrap/>
            <w:hideMark/>
          </w:tcPr>
          <w:p w14:paraId="0C62CFED" w14:textId="5A47FA82" w:rsidR="00A563F6" w:rsidRPr="00904838" w:rsidRDefault="00A563F6" w:rsidP="00A563F6">
            <w:pPr>
              <w:spacing w:after="0"/>
              <w:jc w:val="right"/>
              <w:rPr>
                <w:sz w:val="20"/>
              </w:rPr>
            </w:pPr>
            <w:r w:rsidRPr="004F4191">
              <w:t xml:space="preserve"> 75,058 </w:t>
            </w:r>
          </w:p>
        </w:tc>
        <w:tc>
          <w:tcPr>
            <w:tcW w:w="646" w:type="pct"/>
            <w:tcBorders>
              <w:top w:val="nil"/>
              <w:left w:val="nil"/>
              <w:bottom w:val="single" w:sz="4" w:space="0" w:color="auto"/>
              <w:right w:val="nil"/>
            </w:tcBorders>
            <w:shd w:val="clear" w:color="auto" w:fill="auto"/>
            <w:noWrap/>
            <w:hideMark/>
          </w:tcPr>
          <w:p w14:paraId="45CF76DD" w14:textId="16623BC0" w:rsidR="00A563F6" w:rsidRPr="00904838" w:rsidRDefault="00A563F6" w:rsidP="00A563F6">
            <w:pPr>
              <w:spacing w:after="0"/>
              <w:jc w:val="right"/>
              <w:rPr>
                <w:sz w:val="20"/>
              </w:rPr>
            </w:pPr>
            <w:r w:rsidRPr="004F4191">
              <w:t xml:space="preserve"> 75,058 </w:t>
            </w:r>
          </w:p>
        </w:tc>
        <w:tc>
          <w:tcPr>
            <w:tcW w:w="646" w:type="pct"/>
            <w:tcBorders>
              <w:top w:val="nil"/>
              <w:left w:val="nil"/>
              <w:bottom w:val="single" w:sz="4" w:space="0" w:color="auto"/>
              <w:right w:val="nil"/>
            </w:tcBorders>
            <w:shd w:val="clear" w:color="auto" w:fill="auto"/>
            <w:noWrap/>
            <w:hideMark/>
          </w:tcPr>
          <w:p w14:paraId="430FC5DD" w14:textId="519AE527" w:rsidR="00A563F6" w:rsidRPr="00904838" w:rsidRDefault="00A563F6" w:rsidP="00A563F6">
            <w:pPr>
              <w:spacing w:after="0"/>
              <w:jc w:val="right"/>
              <w:rPr>
                <w:sz w:val="20"/>
              </w:rPr>
            </w:pPr>
            <w:r w:rsidRPr="004F4191">
              <w:t xml:space="preserve"> 123,363 </w:t>
            </w:r>
          </w:p>
        </w:tc>
        <w:tc>
          <w:tcPr>
            <w:tcW w:w="646" w:type="pct"/>
            <w:tcBorders>
              <w:top w:val="nil"/>
              <w:left w:val="nil"/>
              <w:bottom w:val="single" w:sz="4" w:space="0" w:color="auto"/>
              <w:right w:val="nil"/>
            </w:tcBorders>
            <w:shd w:val="clear" w:color="auto" w:fill="auto"/>
            <w:noWrap/>
            <w:hideMark/>
          </w:tcPr>
          <w:p w14:paraId="4F26975C" w14:textId="3E55F00C" w:rsidR="00A563F6" w:rsidRPr="00904838" w:rsidRDefault="00A563F6" w:rsidP="00A563F6">
            <w:pPr>
              <w:spacing w:after="0"/>
              <w:jc w:val="right"/>
              <w:rPr>
                <w:sz w:val="20"/>
              </w:rPr>
            </w:pPr>
            <w:r w:rsidRPr="004F4191">
              <w:t xml:space="preserve"> 108,672 </w:t>
            </w:r>
          </w:p>
        </w:tc>
        <w:tc>
          <w:tcPr>
            <w:tcW w:w="646" w:type="pct"/>
            <w:tcBorders>
              <w:top w:val="nil"/>
              <w:left w:val="nil"/>
              <w:bottom w:val="single" w:sz="4" w:space="0" w:color="auto"/>
              <w:right w:val="nil"/>
            </w:tcBorders>
            <w:shd w:val="clear" w:color="auto" w:fill="auto"/>
            <w:noWrap/>
            <w:hideMark/>
          </w:tcPr>
          <w:p w14:paraId="168989BA" w14:textId="01E6BEE6" w:rsidR="00A563F6" w:rsidRPr="00904838" w:rsidRDefault="00A563F6" w:rsidP="00A563F6">
            <w:pPr>
              <w:spacing w:after="0"/>
              <w:jc w:val="right"/>
              <w:rPr>
                <w:sz w:val="20"/>
              </w:rPr>
            </w:pPr>
            <w:r w:rsidRPr="004F4191">
              <w:t xml:space="preserve"> 179,713 </w:t>
            </w:r>
          </w:p>
        </w:tc>
        <w:tc>
          <w:tcPr>
            <w:tcW w:w="646" w:type="pct"/>
            <w:tcBorders>
              <w:top w:val="nil"/>
              <w:left w:val="nil"/>
              <w:bottom w:val="single" w:sz="4" w:space="0" w:color="auto"/>
              <w:right w:val="nil"/>
            </w:tcBorders>
            <w:shd w:val="clear" w:color="auto" w:fill="auto"/>
            <w:noWrap/>
            <w:hideMark/>
          </w:tcPr>
          <w:p w14:paraId="35756E3A" w14:textId="0C363C6C" w:rsidR="00A563F6" w:rsidRPr="00904838" w:rsidRDefault="00A563F6" w:rsidP="00A563F6">
            <w:pPr>
              <w:spacing w:after="0"/>
              <w:jc w:val="right"/>
              <w:rPr>
                <w:sz w:val="20"/>
              </w:rPr>
            </w:pPr>
            <w:r w:rsidRPr="004F4191">
              <w:t xml:space="preserve"> 67,731 </w:t>
            </w:r>
          </w:p>
        </w:tc>
        <w:tc>
          <w:tcPr>
            <w:tcW w:w="646" w:type="pct"/>
            <w:tcBorders>
              <w:top w:val="nil"/>
              <w:left w:val="nil"/>
              <w:bottom w:val="single" w:sz="4" w:space="0" w:color="auto"/>
              <w:right w:val="nil"/>
            </w:tcBorders>
            <w:shd w:val="clear" w:color="auto" w:fill="auto"/>
            <w:noWrap/>
            <w:hideMark/>
          </w:tcPr>
          <w:p w14:paraId="75126FBF" w14:textId="17B8BDED" w:rsidR="00A563F6" w:rsidRPr="00904838" w:rsidRDefault="00A563F6" w:rsidP="00A563F6">
            <w:pPr>
              <w:spacing w:after="0"/>
              <w:jc w:val="right"/>
              <w:rPr>
                <w:sz w:val="20"/>
              </w:rPr>
            </w:pPr>
            <w:r w:rsidRPr="004F4191">
              <w:t xml:space="preserve"> 67,731 </w:t>
            </w:r>
          </w:p>
        </w:tc>
      </w:tr>
      <w:tr w:rsidR="001F6076" w:rsidRPr="00FC7BD2" w14:paraId="5F0FCAD4"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0620FEF" w14:textId="77777777" w:rsidR="001F6076" w:rsidRPr="00904838" w:rsidRDefault="001F6076" w:rsidP="003A27E2">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D09E996"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0530E51"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58EDB9"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7A4CA2B"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7ECA60B"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CAAC657"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87E959" w14:textId="77777777" w:rsidR="001F6076" w:rsidRPr="00904838" w:rsidRDefault="001F6076" w:rsidP="003A27E2">
            <w:pPr>
              <w:spacing w:after="0"/>
              <w:jc w:val="right"/>
              <w:rPr>
                <w:sz w:val="20"/>
              </w:rPr>
            </w:pPr>
          </w:p>
        </w:tc>
      </w:tr>
      <w:tr w:rsidR="00A563F6" w:rsidRPr="00FC7BD2" w14:paraId="7BE811B4" w14:textId="77777777" w:rsidTr="003A27E2">
        <w:tc>
          <w:tcPr>
            <w:tcW w:w="479" w:type="pct"/>
            <w:tcBorders>
              <w:top w:val="single" w:sz="4" w:space="0" w:color="auto"/>
              <w:left w:val="nil"/>
              <w:bottom w:val="nil"/>
              <w:right w:val="nil"/>
            </w:tcBorders>
            <w:shd w:val="clear" w:color="auto" w:fill="auto"/>
            <w:noWrap/>
            <w:hideMark/>
          </w:tcPr>
          <w:p w14:paraId="7BE51C80" w14:textId="255AEA88" w:rsidR="00A563F6" w:rsidRPr="00904838" w:rsidRDefault="00A563F6" w:rsidP="00A563F6">
            <w:pPr>
              <w:spacing w:after="0"/>
              <w:jc w:val="right"/>
              <w:rPr>
                <w:sz w:val="20"/>
              </w:rPr>
            </w:pPr>
            <w:r w:rsidRPr="0076221E">
              <w:t>2020</w:t>
            </w:r>
          </w:p>
        </w:tc>
        <w:tc>
          <w:tcPr>
            <w:tcW w:w="645" w:type="pct"/>
            <w:tcBorders>
              <w:top w:val="single" w:sz="4" w:space="0" w:color="auto"/>
              <w:left w:val="nil"/>
              <w:bottom w:val="nil"/>
              <w:right w:val="nil"/>
            </w:tcBorders>
            <w:shd w:val="clear" w:color="auto" w:fill="auto"/>
            <w:noWrap/>
            <w:hideMark/>
          </w:tcPr>
          <w:p w14:paraId="1F835383" w14:textId="2BE42BE7"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0C27898E" w14:textId="6B74F97F"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63D4D291" w14:textId="019464A7"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769EF78A" w14:textId="34E61EEE"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4B8B546E" w14:textId="7B3D5624"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3B32DDFF" w14:textId="7B1EABEE"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297B57E7" w14:textId="62B6D400" w:rsidR="00A563F6" w:rsidRPr="00904838" w:rsidRDefault="00A563F6" w:rsidP="00A563F6">
            <w:pPr>
              <w:spacing w:after="0"/>
              <w:jc w:val="right"/>
              <w:rPr>
                <w:sz w:val="20"/>
              </w:rPr>
            </w:pPr>
            <w:r w:rsidRPr="0076221E">
              <w:t>0.11</w:t>
            </w:r>
          </w:p>
        </w:tc>
      </w:tr>
      <w:tr w:rsidR="00A563F6" w:rsidRPr="00FC7BD2" w14:paraId="1C0735FD" w14:textId="77777777" w:rsidTr="003A27E2">
        <w:tc>
          <w:tcPr>
            <w:tcW w:w="479" w:type="pct"/>
            <w:tcBorders>
              <w:top w:val="nil"/>
              <w:left w:val="nil"/>
              <w:bottom w:val="nil"/>
              <w:right w:val="nil"/>
            </w:tcBorders>
            <w:shd w:val="clear" w:color="auto" w:fill="auto"/>
            <w:noWrap/>
          </w:tcPr>
          <w:p w14:paraId="10FC2FF6" w14:textId="1AEFFEA9" w:rsidR="00A563F6" w:rsidRPr="00904838" w:rsidRDefault="00A563F6" w:rsidP="00A563F6">
            <w:pPr>
              <w:spacing w:after="0"/>
              <w:jc w:val="right"/>
              <w:rPr>
                <w:sz w:val="20"/>
              </w:rPr>
            </w:pPr>
            <w:r w:rsidRPr="0076221E">
              <w:t>2021</w:t>
            </w:r>
          </w:p>
        </w:tc>
        <w:tc>
          <w:tcPr>
            <w:tcW w:w="645" w:type="pct"/>
            <w:tcBorders>
              <w:top w:val="nil"/>
              <w:left w:val="nil"/>
              <w:bottom w:val="nil"/>
              <w:right w:val="nil"/>
            </w:tcBorders>
            <w:shd w:val="clear" w:color="auto" w:fill="auto"/>
            <w:noWrap/>
            <w:hideMark/>
          </w:tcPr>
          <w:p w14:paraId="35C8B6BA" w14:textId="04095A23" w:rsidR="00A563F6" w:rsidRPr="00904838" w:rsidRDefault="00A563F6" w:rsidP="00A563F6">
            <w:pPr>
              <w:spacing w:after="0"/>
              <w:jc w:val="right"/>
              <w:rPr>
                <w:sz w:val="20"/>
              </w:rPr>
            </w:pPr>
            <w:r w:rsidRPr="0076221E">
              <w:t>0.33</w:t>
            </w:r>
          </w:p>
        </w:tc>
        <w:tc>
          <w:tcPr>
            <w:tcW w:w="646" w:type="pct"/>
            <w:tcBorders>
              <w:top w:val="nil"/>
              <w:left w:val="nil"/>
              <w:bottom w:val="nil"/>
              <w:right w:val="nil"/>
            </w:tcBorders>
            <w:shd w:val="clear" w:color="auto" w:fill="auto"/>
            <w:noWrap/>
            <w:hideMark/>
          </w:tcPr>
          <w:p w14:paraId="7016C68C" w14:textId="75D3A1CA" w:rsidR="00A563F6" w:rsidRPr="00904838" w:rsidRDefault="00A563F6" w:rsidP="00A563F6">
            <w:pPr>
              <w:spacing w:after="0"/>
              <w:jc w:val="right"/>
              <w:rPr>
                <w:sz w:val="20"/>
              </w:rPr>
            </w:pPr>
            <w:r w:rsidRPr="0076221E">
              <w:t>0.33</w:t>
            </w:r>
          </w:p>
        </w:tc>
        <w:tc>
          <w:tcPr>
            <w:tcW w:w="646" w:type="pct"/>
            <w:tcBorders>
              <w:top w:val="nil"/>
              <w:left w:val="nil"/>
              <w:bottom w:val="nil"/>
              <w:right w:val="nil"/>
            </w:tcBorders>
            <w:shd w:val="clear" w:color="auto" w:fill="auto"/>
            <w:noWrap/>
            <w:hideMark/>
          </w:tcPr>
          <w:p w14:paraId="34CBE5EA" w14:textId="52F2C19C"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0D4021FF" w14:textId="45FA67FF"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7064DAE6" w14:textId="327471D0"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682E8A49" w14:textId="383EF9AD" w:rsidR="00A563F6" w:rsidRPr="00904838" w:rsidRDefault="00A563F6" w:rsidP="00A563F6">
            <w:pPr>
              <w:spacing w:after="0"/>
              <w:jc w:val="right"/>
              <w:rPr>
                <w:sz w:val="20"/>
              </w:rPr>
            </w:pPr>
            <w:r w:rsidRPr="0076221E">
              <w:t>0.41</w:t>
            </w:r>
          </w:p>
        </w:tc>
        <w:tc>
          <w:tcPr>
            <w:tcW w:w="646" w:type="pct"/>
            <w:tcBorders>
              <w:top w:val="nil"/>
              <w:left w:val="nil"/>
              <w:bottom w:val="nil"/>
              <w:right w:val="nil"/>
            </w:tcBorders>
            <w:shd w:val="clear" w:color="auto" w:fill="auto"/>
            <w:noWrap/>
            <w:hideMark/>
          </w:tcPr>
          <w:p w14:paraId="5C7BFF8A" w14:textId="62FD35C4" w:rsidR="00A563F6" w:rsidRPr="00904838" w:rsidRDefault="00A563F6" w:rsidP="00A563F6">
            <w:pPr>
              <w:spacing w:after="0"/>
              <w:jc w:val="right"/>
              <w:rPr>
                <w:sz w:val="20"/>
              </w:rPr>
            </w:pPr>
            <w:r w:rsidRPr="0076221E">
              <w:t>0.33</w:t>
            </w:r>
          </w:p>
        </w:tc>
      </w:tr>
      <w:tr w:rsidR="00A563F6" w:rsidRPr="00FC7BD2" w14:paraId="480D40E2" w14:textId="77777777" w:rsidTr="003A27E2">
        <w:tc>
          <w:tcPr>
            <w:tcW w:w="479" w:type="pct"/>
            <w:tcBorders>
              <w:top w:val="nil"/>
              <w:left w:val="nil"/>
              <w:bottom w:val="nil"/>
              <w:right w:val="nil"/>
            </w:tcBorders>
            <w:shd w:val="clear" w:color="auto" w:fill="auto"/>
            <w:noWrap/>
          </w:tcPr>
          <w:p w14:paraId="5BAEF11E" w14:textId="27048AD4" w:rsidR="00A563F6" w:rsidRPr="00904838" w:rsidRDefault="00A563F6" w:rsidP="00A563F6">
            <w:pPr>
              <w:spacing w:after="0"/>
              <w:jc w:val="right"/>
              <w:rPr>
                <w:sz w:val="20"/>
              </w:rPr>
            </w:pPr>
            <w:r w:rsidRPr="0076221E">
              <w:t>2022</w:t>
            </w:r>
          </w:p>
        </w:tc>
        <w:tc>
          <w:tcPr>
            <w:tcW w:w="645" w:type="pct"/>
            <w:tcBorders>
              <w:top w:val="nil"/>
              <w:left w:val="nil"/>
              <w:bottom w:val="nil"/>
              <w:right w:val="nil"/>
            </w:tcBorders>
            <w:shd w:val="clear" w:color="auto" w:fill="auto"/>
            <w:noWrap/>
            <w:hideMark/>
          </w:tcPr>
          <w:p w14:paraId="6164ED4E" w14:textId="744EACB2" w:rsidR="00A563F6" w:rsidRPr="00904838" w:rsidRDefault="00A563F6" w:rsidP="00A563F6">
            <w:pPr>
              <w:spacing w:after="0"/>
              <w:jc w:val="right"/>
              <w:rPr>
                <w:sz w:val="20"/>
              </w:rPr>
            </w:pPr>
            <w:r w:rsidRPr="0076221E">
              <w:t>0.43</w:t>
            </w:r>
          </w:p>
        </w:tc>
        <w:tc>
          <w:tcPr>
            <w:tcW w:w="646" w:type="pct"/>
            <w:tcBorders>
              <w:top w:val="nil"/>
              <w:left w:val="nil"/>
              <w:bottom w:val="nil"/>
              <w:right w:val="nil"/>
            </w:tcBorders>
            <w:shd w:val="clear" w:color="auto" w:fill="auto"/>
            <w:noWrap/>
            <w:hideMark/>
          </w:tcPr>
          <w:p w14:paraId="77F0A844" w14:textId="09442606" w:rsidR="00A563F6" w:rsidRPr="00904838" w:rsidRDefault="00A563F6" w:rsidP="00A563F6">
            <w:pPr>
              <w:spacing w:after="0"/>
              <w:jc w:val="right"/>
              <w:rPr>
                <w:sz w:val="20"/>
              </w:rPr>
            </w:pPr>
            <w:r w:rsidRPr="0076221E">
              <w:t>0.43</w:t>
            </w:r>
          </w:p>
        </w:tc>
        <w:tc>
          <w:tcPr>
            <w:tcW w:w="646" w:type="pct"/>
            <w:tcBorders>
              <w:top w:val="nil"/>
              <w:left w:val="nil"/>
              <w:bottom w:val="nil"/>
              <w:right w:val="nil"/>
            </w:tcBorders>
            <w:shd w:val="clear" w:color="auto" w:fill="auto"/>
            <w:noWrap/>
            <w:hideMark/>
          </w:tcPr>
          <w:p w14:paraId="66743E39" w14:textId="16736350"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148404EC" w14:textId="63B5B134"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27BDA103" w14:textId="4C5BFA1F"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30D6AA4F" w14:textId="7F97561E" w:rsidR="00A563F6" w:rsidRPr="00904838" w:rsidRDefault="00A563F6" w:rsidP="00A563F6">
            <w:pPr>
              <w:spacing w:after="0"/>
              <w:jc w:val="right"/>
              <w:rPr>
                <w:sz w:val="20"/>
              </w:rPr>
            </w:pPr>
            <w:r w:rsidRPr="0076221E">
              <w:t>0.52</w:t>
            </w:r>
          </w:p>
        </w:tc>
        <w:tc>
          <w:tcPr>
            <w:tcW w:w="646" w:type="pct"/>
            <w:tcBorders>
              <w:top w:val="nil"/>
              <w:left w:val="nil"/>
              <w:bottom w:val="nil"/>
              <w:right w:val="nil"/>
            </w:tcBorders>
            <w:shd w:val="clear" w:color="auto" w:fill="auto"/>
            <w:noWrap/>
            <w:hideMark/>
          </w:tcPr>
          <w:p w14:paraId="365077B6" w14:textId="6BCFBB73" w:rsidR="00A563F6" w:rsidRPr="00904838" w:rsidRDefault="00A563F6" w:rsidP="00A563F6">
            <w:pPr>
              <w:spacing w:after="0"/>
              <w:jc w:val="right"/>
              <w:rPr>
                <w:sz w:val="20"/>
              </w:rPr>
            </w:pPr>
            <w:r w:rsidRPr="0076221E">
              <w:t>0.43</w:t>
            </w:r>
          </w:p>
        </w:tc>
      </w:tr>
      <w:tr w:rsidR="00A563F6" w:rsidRPr="00FC7BD2" w14:paraId="2C048725" w14:textId="77777777" w:rsidTr="003A27E2">
        <w:tc>
          <w:tcPr>
            <w:tcW w:w="479" w:type="pct"/>
            <w:tcBorders>
              <w:top w:val="nil"/>
              <w:left w:val="nil"/>
              <w:bottom w:val="nil"/>
              <w:right w:val="nil"/>
            </w:tcBorders>
            <w:shd w:val="clear" w:color="auto" w:fill="auto"/>
            <w:noWrap/>
          </w:tcPr>
          <w:p w14:paraId="3F7EE7AE" w14:textId="1B57230A" w:rsidR="00A563F6" w:rsidRPr="00904838" w:rsidRDefault="00A563F6" w:rsidP="00A563F6">
            <w:pPr>
              <w:spacing w:after="0"/>
              <w:jc w:val="right"/>
              <w:rPr>
                <w:sz w:val="20"/>
              </w:rPr>
            </w:pPr>
            <w:r w:rsidRPr="0076221E">
              <w:t>2023</w:t>
            </w:r>
          </w:p>
        </w:tc>
        <w:tc>
          <w:tcPr>
            <w:tcW w:w="645" w:type="pct"/>
            <w:tcBorders>
              <w:top w:val="nil"/>
              <w:left w:val="nil"/>
              <w:bottom w:val="nil"/>
              <w:right w:val="nil"/>
            </w:tcBorders>
            <w:shd w:val="clear" w:color="auto" w:fill="auto"/>
            <w:noWrap/>
            <w:hideMark/>
          </w:tcPr>
          <w:p w14:paraId="028AE64A" w14:textId="78E7FEA3" w:rsidR="00A563F6" w:rsidRPr="00904838" w:rsidRDefault="00A563F6" w:rsidP="00A563F6">
            <w:pPr>
              <w:spacing w:after="0"/>
              <w:jc w:val="right"/>
              <w:rPr>
                <w:sz w:val="20"/>
              </w:rPr>
            </w:pPr>
            <w:r w:rsidRPr="0076221E">
              <w:t>0.53</w:t>
            </w:r>
          </w:p>
        </w:tc>
        <w:tc>
          <w:tcPr>
            <w:tcW w:w="646" w:type="pct"/>
            <w:tcBorders>
              <w:top w:val="nil"/>
              <w:left w:val="nil"/>
              <w:bottom w:val="nil"/>
              <w:right w:val="nil"/>
            </w:tcBorders>
            <w:shd w:val="clear" w:color="auto" w:fill="auto"/>
            <w:noWrap/>
            <w:hideMark/>
          </w:tcPr>
          <w:p w14:paraId="25B163D3" w14:textId="7720A268" w:rsidR="00A563F6" w:rsidRPr="00904838" w:rsidRDefault="00A563F6" w:rsidP="00A563F6">
            <w:pPr>
              <w:spacing w:after="0"/>
              <w:jc w:val="right"/>
              <w:rPr>
                <w:sz w:val="20"/>
              </w:rPr>
            </w:pPr>
            <w:r w:rsidRPr="0076221E">
              <w:t>0.53</w:t>
            </w:r>
          </w:p>
        </w:tc>
        <w:tc>
          <w:tcPr>
            <w:tcW w:w="646" w:type="pct"/>
            <w:tcBorders>
              <w:top w:val="nil"/>
              <w:left w:val="nil"/>
              <w:bottom w:val="nil"/>
              <w:right w:val="nil"/>
            </w:tcBorders>
            <w:shd w:val="clear" w:color="auto" w:fill="auto"/>
            <w:noWrap/>
            <w:hideMark/>
          </w:tcPr>
          <w:p w14:paraId="214F5F50" w14:textId="3A035EE7"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7D083961" w14:textId="2E5C85C8"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3F8E3CB8" w14:textId="2E851689"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4EBC29B2" w14:textId="42BE472F" w:rsidR="00A563F6" w:rsidRPr="00904838" w:rsidRDefault="00A563F6" w:rsidP="00A563F6">
            <w:pPr>
              <w:spacing w:after="0"/>
              <w:jc w:val="right"/>
              <w:rPr>
                <w:sz w:val="20"/>
              </w:rPr>
            </w:pPr>
            <w:r w:rsidRPr="0076221E">
              <w:t>0.63</w:t>
            </w:r>
          </w:p>
        </w:tc>
        <w:tc>
          <w:tcPr>
            <w:tcW w:w="646" w:type="pct"/>
            <w:tcBorders>
              <w:top w:val="nil"/>
              <w:left w:val="nil"/>
              <w:bottom w:val="nil"/>
              <w:right w:val="nil"/>
            </w:tcBorders>
            <w:shd w:val="clear" w:color="auto" w:fill="auto"/>
            <w:noWrap/>
            <w:hideMark/>
          </w:tcPr>
          <w:p w14:paraId="23987D1D" w14:textId="18BD9F82" w:rsidR="00A563F6" w:rsidRPr="00904838" w:rsidRDefault="00A563F6" w:rsidP="00A563F6">
            <w:pPr>
              <w:spacing w:after="0"/>
              <w:jc w:val="right"/>
              <w:rPr>
                <w:sz w:val="20"/>
              </w:rPr>
            </w:pPr>
            <w:r w:rsidRPr="0076221E">
              <w:t>0.67</w:t>
            </w:r>
          </w:p>
        </w:tc>
      </w:tr>
      <w:tr w:rsidR="00A563F6" w:rsidRPr="00FC7BD2" w14:paraId="2BED8A31" w14:textId="77777777" w:rsidTr="003A27E2">
        <w:tc>
          <w:tcPr>
            <w:tcW w:w="479" w:type="pct"/>
            <w:tcBorders>
              <w:top w:val="nil"/>
              <w:left w:val="nil"/>
              <w:bottom w:val="nil"/>
              <w:right w:val="nil"/>
            </w:tcBorders>
            <w:shd w:val="clear" w:color="auto" w:fill="auto"/>
            <w:noWrap/>
          </w:tcPr>
          <w:p w14:paraId="44C16677" w14:textId="3D9CF201" w:rsidR="00A563F6" w:rsidRPr="00904838" w:rsidRDefault="00A563F6" w:rsidP="00A563F6">
            <w:pPr>
              <w:spacing w:after="0"/>
              <w:jc w:val="right"/>
              <w:rPr>
                <w:sz w:val="20"/>
              </w:rPr>
            </w:pPr>
            <w:r w:rsidRPr="0076221E">
              <w:t>2024</w:t>
            </w:r>
          </w:p>
        </w:tc>
        <w:tc>
          <w:tcPr>
            <w:tcW w:w="645" w:type="pct"/>
            <w:tcBorders>
              <w:top w:val="nil"/>
              <w:left w:val="nil"/>
              <w:bottom w:val="nil"/>
              <w:right w:val="nil"/>
            </w:tcBorders>
            <w:shd w:val="clear" w:color="auto" w:fill="auto"/>
            <w:noWrap/>
            <w:hideMark/>
          </w:tcPr>
          <w:p w14:paraId="4A84BCC5" w14:textId="48FCD78C"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614AADBA" w14:textId="26E5DEC4"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08F7A273" w14:textId="5B9FD4ED"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1F1FBC25" w14:textId="1DB86C21"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1F818AEB" w14:textId="4718F445"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47BB2B0B" w14:textId="235FE372"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726F1E62" w14:textId="4EB63DD1" w:rsidR="00A563F6" w:rsidRPr="00904838" w:rsidRDefault="00A563F6" w:rsidP="00A563F6">
            <w:pPr>
              <w:spacing w:after="0"/>
              <w:jc w:val="right"/>
              <w:rPr>
                <w:sz w:val="20"/>
              </w:rPr>
            </w:pPr>
            <w:r w:rsidRPr="0076221E">
              <w:t>0.68</w:t>
            </w:r>
          </w:p>
        </w:tc>
      </w:tr>
      <w:tr w:rsidR="00A563F6" w:rsidRPr="00FC7BD2" w14:paraId="62C8F901" w14:textId="77777777" w:rsidTr="003A27E2">
        <w:tc>
          <w:tcPr>
            <w:tcW w:w="479" w:type="pct"/>
            <w:tcBorders>
              <w:top w:val="nil"/>
              <w:left w:val="nil"/>
              <w:bottom w:val="nil"/>
              <w:right w:val="nil"/>
            </w:tcBorders>
            <w:shd w:val="clear" w:color="auto" w:fill="auto"/>
            <w:noWrap/>
          </w:tcPr>
          <w:p w14:paraId="52DB458D" w14:textId="406E6B78" w:rsidR="00A563F6" w:rsidRPr="00904838" w:rsidRDefault="00A563F6" w:rsidP="00A563F6">
            <w:pPr>
              <w:spacing w:after="0"/>
              <w:jc w:val="right"/>
              <w:rPr>
                <w:sz w:val="20"/>
              </w:rPr>
            </w:pPr>
            <w:r w:rsidRPr="0076221E">
              <w:t>2025</w:t>
            </w:r>
          </w:p>
        </w:tc>
        <w:tc>
          <w:tcPr>
            <w:tcW w:w="645" w:type="pct"/>
            <w:tcBorders>
              <w:top w:val="nil"/>
              <w:left w:val="nil"/>
              <w:bottom w:val="nil"/>
              <w:right w:val="nil"/>
            </w:tcBorders>
            <w:shd w:val="clear" w:color="auto" w:fill="auto"/>
            <w:noWrap/>
            <w:hideMark/>
          </w:tcPr>
          <w:p w14:paraId="41082490" w14:textId="671DADB0"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706F8931" w14:textId="789D23A2"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01EF17B0" w14:textId="3F6CF0DE"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4C6C6A38" w14:textId="51614798"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7633B16C" w14:textId="1C046EFC"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382A6D3A" w14:textId="71226813" w:rsidR="00A563F6" w:rsidRPr="00904838" w:rsidRDefault="00A563F6" w:rsidP="00A563F6">
            <w:pPr>
              <w:spacing w:after="0"/>
              <w:jc w:val="right"/>
              <w:rPr>
                <w:sz w:val="20"/>
              </w:rPr>
            </w:pPr>
            <w:r w:rsidRPr="0076221E">
              <w:t>0.67</w:t>
            </w:r>
          </w:p>
        </w:tc>
        <w:tc>
          <w:tcPr>
            <w:tcW w:w="646" w:type="pct"/>
            <w:tcBorders>
              <w:top w:val="nil"/>
              <w:left w:val="nil"/>
              <w:bottom w:val="nil"/>
              <w:right w:val="nil"/>
            </w:tcBorders>
            <w:shd w:val="clear" w:color="auto" w:fill="auto"/>
            <w:noWrap/>
            <w:hideMark/>
          </w:tcPr>
          <w:p w14:paraId="4EAD209D" w14:textId="4FFF9963" w:rsidR="00A563F6" w:rsidRPr="00904838" w:rsidRDefault="00A563F6" w:rsidP="00A563F6">
            <w:pPr>
              <w:spacing w:after="0"/>
              <w:jc w:val="right"/>
              <w:rPr>
                <w:sz w:val="20"/>
              </w:rPr>
            </w:pPr>
            <w:r w:rsidRPr="0076221E">
              <w:t>0.67</w:t>
            </w:r>
          </w:p>
        </w:tc>
      </w:tr>
      <w:tr w:rsidR="00A563F6" w:rsidRPr="00FC7BD2" w14:paraId="228E3457" w14:textId="77777777" w:rsidTr="003A27E2">
        <w:tc>
          <w:tcPr>
            <w:tcW w:w="479" w:type="pct"/>
            <w:tcBorders>
              <w:top w:val="nil"/>
              <w:left w:val="nil"/>
              <w:bottom w:val="nil"/>
              <w:right w:val="nil"/>
            </w:tcBorders>
            <w:shd w:val="clear" w:color="auto" w:fill="auto"/>
            <w:noWrap/>
          </w:tcPr>
          <w:p w14:paraId="530590A0" w14:textId="1BAC47CE" w:rsidR="00A563F6" w:rsidRPr="00904838" w:rsidRDefault="00A563F6" w:rsidP="00A563F6">
            <w:pPr>
              <w:spacing w:after="0"/>
              <w:jc w:val="right"/>
              <w:rPr>
                <w:sz w:val="20"/>
              </w:rPr>
            </w:pPr>
            <w:r w:rsidRPr="0076221E">
              <w:t>2026</w:t>
            </w:r>
          </w:p>
        </w:tc>
        <w:tc>
          <w:tcPr>
            <w:tcW w:w="645" w:type="pct"/>
            <w:tcBorders>
              <w:top w:val="nil"/>
              <w:left w:val="nil"/>
              <w:bottom w:val="nil"/>
              <w:right w:val="nil"/>
            </w:tcBorders>
            <w:shd w:val="clear" w:color="auto" w:fill="auto"/>
            <w:noWrap/>
            <w:hideMark/>
          </w:tcPr>
          <w:p w14:paraId="178A2E3B" w14:textId="3B4B5F56"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B1C5AB0" w14:textId="5595343E"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79CFCFD3" w14:textId="58020BBC"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3464D334" w14:textId="618903A3"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1B074DFB" w14:textId="605D63F9"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24752BB" w14:textId="79D1268A" w:rsidR="00A563F6" w:rsidRPr="00904838" w:rsidRDefault="00A563F6" w:rsidP="00A563F6">
            <w:pPr>
              <w:spacing w:after="0"/>
              <w:jc w:val="right"/>
              <w:rPr>
                <w:sz w:val="20"/>
              </w:rPr>
            </w:pPr>
            <w:r w:rsidRPr="0076221E">
              <w:t>0.67</w:t>
            </w:r>
          </w:p>
        </w:tc>
        <w:tc>
          <w:tcPr>
            <w:tcW w:w="646" w:type="pct"/>
            <w:tcBorders>
              <w:top w:val="nil"/>
              <w:left w:val="nil"/>
              <w:bottom w:val="nil"/>
              <w:right w:val="nil"/>
            </w:tcBorders>
            <w:shd w:val="clear" w:color="auto" w:fill="auto"/>
            <w:noWrap/>
            <w:hideMark/>
          </w:tcPr>
          <w:p w14:paraId="053D7A6C" w14:textId="67C0693A" w:rsidR="00A563F6" w:rsidRPr="00904838" w:rsidRDefault="00A563F6" w:rsidP="00A563F6">
            <w:pPr>
              <w:spacing w:after="0"/>
              <w:jc w:val="right"/>
              <w:rPr>
                <w:sz w:val="20"/>
              </w:rPr>
            </w:pPr>
            <w:r w:rsidRPr="0076221E">
              <w:t>0.67</w:t>
            </w:r>
          </w:p>
        </w:tc>
      </w:tr>
      <w:tr w:rsidR="00A563F6" w:rsidRPr="00FC7BD2" w14:paraId="6C14AFE9" w14:textId="77777777" w:rsidTr="003A27E2">
        <w:tc>
          <w:tcPr>
            <w:tcW w:w="479" w:type="pct"/>
            <w:tcBorders>
              <w:top w:val="nil"/>
              <w:left w:val="nil"/>
              <w:bottom w:val="nil"/>
              <w:right w:val="nil"/>
            </w:tcBorders>
            <w:shd w:val="clear" w:color="auto" w:fill="auto"/>
            <w:noWrap/>
          </w:tcPr>
          <w:p w14:paraId="447AB36E" w14:textId="5B91C1E4" w:rsidR="00A563F6" w:rsidRPr="00904838" w:rsidRDefault="00A563F6" w:rsidP="00A563F6">
            <w:pPr>
              <w:spacing w:after="0"/>
              <w:jc w:val="right"/>
              <w:rPr>
                <w:sz w:val="20"/>
              </w:rPr>
            </w:pPr>
            <w:r w:rsidRPr="0076221E">
              <w:t>2027</w:t>
            </w:r>
          </w:p>
        </w:tc>
        <w:tc>
          <w:tcPr>
            <w:tcW w:w="645" w:type="pct"/>
            <w:tcBorders>
              <w:top w:val="nil"/>
              <w:left w:val="nil"/>
              <w:bottom w:val="nil"/>
              <w:right w:val="nil"/>
            </w:tcBorders>
            <w:shd w:val="clear" w:color="auto" w:fill="auto"/>
            <w:noWrap/>
            <w:hideMark/>
          </w:tcPr>
          <w:p w14:paraId="324258A5" w14:textId="01C83048"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364F6D49" w14:textId="77F0F592"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0205DF7" w14:textId="7209E3D1"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14C19B68" w14:textId="0075AA90"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6273B3FB" w14:textId="3D1CFD80"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BCC7DCD" w14:textId="1C35F145"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3F02DE3D" w14:textId="5C7593DF" w:rsidR="00A563F6" w:rsidRPr="00904838" w:rsidRDefault="00A563F6" w:rsidP="00A563F6">
            <w:pPr>
              <w:spacing w:after="0"/>
              <w:jc w:val="right"/>
              <w:rPr>
                <w:sz w:val="20"/>
              </w:rPr>
            </w:pPr>
            <w:r w:rsidRPr="0076221E">
              <w:t>0.68</w:t>
            </w:r>
          </w:p>
        </w:tc>
      </w:tr>
      <w:tr w:rsidR="00A563F6" w:rsidRPr="00FC7BD2" w14:paraId="29C7A920" w14:textId="77777777" w:rsidTr="003A27E2">
        <w:tc>
          <w:tcPr>
            <w:tcW w:w="479" w:type="pct"/>
            <w:tcBorders>
              <w:top w:val="nil"/>
              <w:left w:val="nil"/>
              <w:bottom w:val="nil"/>
              <w:right w:val="nil"/>
            </w:tcBorders>
            <w:shd w:val="clear" w:color="auto" w:fill="auto"/>
            <w:noWrap/>
          </w:tcPr>
          <w:p w14:paraId="70AD711B" w14:textId="25B6A782" w:rsidR="00A563F6" w:rsidRPr="00904838" w:rsidRDefault="00A563F6" w:rsidP="00A563F6">
            <w:pPr>
              <w:spacing w:after="0"/>
              <w:jc w:val="right"/>
              <w:rPr>
                <w:sz w:val="20"/>
              </w:rPr>
            </w:pPr>
            <w:r w:rsidRPr="0076221E">
              <w:t>2028</w:t>
            </w:r>
          </w:p>
        </w:tc>
        <w:tc>
          <w:tcPr>
            <w:tcW w:w="645" w:type="pct"/>
            <w:tcBorders>
              <w:top w:val="nil"/>
              <w:left w:val="nil"/>
              <w:bottom w:val="nil"/>
              <w:right w:val="nil"/>
            </w:tcBorders>
            <w:shd w:val="clear" w:color="auto" w:fill="auto"/>
            <w:noWrap/>
            <w:hideMark/>
          </w:tcPr>
          <w:p w14:paraId="48D91590" w14:textId="6B44E35E"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4B1D1FC9" w14:textId="4CD36F61"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37594021" w14:textId="416D6625"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75FE1138" w14:textId="1CF46725"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2EE78C61" w14:textId="6725B7C7"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401229C" w14:textId="2D08361E"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3A996515" w14:textId="2F10FB29" w:rsidR="00A563F6" w:rsidRPr="00904838" w:rsidRDefault="00A563F6" w:rsidP="00A563F6">
            <w:pPr>
              <w:spacing w:after="0"/>
              <w:jc w:val="right"/>
              <w:rPr>
                <w:sz w:val="20"/>
              </w:rPr>
            </w:pPr>
            <w:r w:rsidRPr="0076221E">
              <w:t>0.68</w:t>
            </w:r>
          </w:p>
        </w:tc>
      </w:tr>
      <w:tr w:rsidR="00A563F6" w:rsidRPr="00FC7BD2" w14:paraId="1AC0E794" w14:textId="77777777" w:rsidTr="003A27E2">
        <w:tc>
          <w:tcPr>
            <w:tcW w:w="479" w:type="pct"/>
            <w:tcBorders>
              <w:top w:val="nil"/>
              <w:left w:val="nil"/>
              <w:bottom w:val="nil"/>
              <w:right w:val="nil"/>
            </w:tcBorders>
            <w:shd w:val="clear" w:color="auto" w:fill="auto"/>
            <w:noWrap/>
          </w:tcPr>
          <w:p w14:paraId="6BB009F0" w14:textId="39801AB4" w:rsidR="00A563F6" w:rsidRPr="00904838" w:rsidRDefault="00A563F6" w:rsidP="00A563F6">
            <w:pPr>
              <w:spacing w:after="0"/>
              <w:jc w:val="right"/>
              <w:rPr>
                <w:sz w:val="20"/>
              </w:rPr>
            </w:pPr>
            <w:r w:rsidRPr="0076221E">
              <w:t>2029</w:t>
            </w:r>
          </w:p>
        </w:tc>
        <w:tc>
          <w:tcPr>
            <w:tcW w:w="645" w:type="pct"/>
            <w:tcBorders>
              <w:top w:val="nil"/>
              <w:left w:val="nil"/>
              <w:bottom w:val="nil"/>
              <w:right w:val="nil"/>
            </w:tcBorders>
            <w:shd w:val="clear" w:color="auto" w:fill="auto"/>
            <w:noWrap/>
            <w:hideMark/>
          </w:tcPr>
          <w:p w14:paraId="5B7A29CE" w14:textId="028D37D2"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78A2BA25" w14:textId="7EA33140"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15CC1661" w14:textId="55A56CC5"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5183414F" w14:textId="464AB089"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336D44C6" w14:textId="3A6351FC"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1F427F1" w14:textId="0F4CFEB3"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0EACEB05" w14:textId="17D3DDD0" w:rsidR="00A563F6" w:rsidRPr="00904838" w:rsidRDefault="00A563F6" w:rsidP="00A563F6">
            <w:pPr>
              <w:spacing w:after="0"/>
              <w:jc w:val="right"/>
              <w:rPr>
                <w:sz w:val="20"/>
              </w:rPr>
            </w:pPr>
            <w:r w:rsidRPr="0076221E">
              <w:t>0.68</w:t>
            </w:r>
          </w:p>
        </w:tc>
      </w:tr>
      <w:tr w:rsidR="00A563F6" w:rsidRPr="00FC7BD2" w14:paraId="2ED8F640" w14:textId="77777777" w:rsidTr="003A27E2">
        <w:tc>
          <w:tcPr>
            <w:tcW w:w="479" w:type="pct"/>
            <w:tcBorders>
              <w:top w:val="nil"/>
              <w:left w:val="nil"/>
              <w:bottom w:val="nil"/>
              <w:right w:val="nil"/>
            </w:tcBorders>
            <w:shd w:val="clear" w:color="auto" w:fill="auto"/>
            <w:noWrap/>
          </w:tcPr>
          <w:p w14:paraId="7580CB30" w14:textId="35F144A9" w:rsidR="00A563F6" w:rsidRPr="00904838" w:rsidRDefault="00A563F6" w:rsidP="00A563F6">
            <w:pPr>
              <w:spacing w:after="0"/>
              <w:jc w:val="right"/>
              <w:rPr>
                <w:sz w:val="20"/>
              </w:rPr>
            </w:pPr>
            <w:r w:rsidRPr="0076221E">
              <w:t>2030</w:t>
            </w:r>
          </w:p>
        </w:tc>
        <w:tc>
          <w:tcPr>
            <w:tcW w:w="645" w:type="pct"/>
            <w:tcBorders>
              <w:top w:val="nil"/>
              <w:left w:val="nil"/>
              <w:bottom w:val="nil"/>
              <w:right w:val="nil"/>
            </w:tcBorders>
            <w:shd w:val="clear" w:color="auto" w:fill="auto"/>
            <w:noWrap/>
            <w:hideMark/>
          </w:tcPr>
          <w:p w14:paraId="68FFFA01" w14:textId="03E3E7E8"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3F26E516" w14:textId="594460F5"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522F45F9" w14:textId="2F488141"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7A9C3825" w14:textId="0B9363D2"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5622E9B6" w14:textId="30693486"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146CD824" w14:textId="4F10CC39"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2EAC9B92" w14:textId="527794DA" w:rsidR="00A563F6" w:rsidRPr="00904838" w:rsidRDefault="00A563F6" w:rsidP="00A563F6">
            <w:pPr>
              <w:spacing w:after="0"/>
              <w:jc w:val="right"/>
              <w:rPr>
                <w:sz w:val="20"/>
              </w:rPr>
            </w:pPr>
            <w:r w:rsidRPr="0076221E">
              <w:t>0.68</w:t>
            </w:r>
          </w:p>
        </w:tc>
      </w:tr>
      <w:tr w:rsidR="00A563F6" w:rsidRPr="00FC7BD2" w14:paraId="276D7AFC" w14:textId="77777777" w:rsidTr="003A27E2">
        <w:tc>
          <w:tcPr>
            <w:tcW w:w="479" w:type="pct"/>
            <w:tcBorders>
              <w:top w:val="nil"/>
              <w:left w:val="nil"/>
              <w:bottom w:val="nil"/>
              <w:right w:val="nil"/>
            </w:tcBorders>
            <w:shd w:val="clear" w:color="auto" w:fill="auto"/>
            <w:noWrap/>
          </w:tcPr>
          <w:p w14:paraId="546BB04B" w14:textId="5096497C" w:rsidR="00A563F6" w:rsidRPr="00904838" w:rsidRDefault="00A563F6" w:rsidP="00A563F6">
            <w:pPr>
              <w:spacing w:after="0"/>
              <w:jc w:val="right"/>
              <w:rPr>
                <w:sz w:val="20"/>
              </w:rPr>
            </w:pPr>
            <w:r w:rsidRPr="0076221E">
              <w:t>2031</w:t>
            </w:r>
          </w:p>
        </w:tc>
        <w:tc>
          <w:tcPr>
            <w:tcW w:w="645" w:type="pct"/>
            <w:tcBorders>
              <w:top w:val="nil"/>
              <w:left w:val="nil"/>
              <w:bottom w:val="nil"/>
              <w:right w:val="nil"/>
            </w:tcBorders>
            <w:shd w:val="clear" w:color="auto" w:fill="auto"/>
            <w:noWrap/>
            <w:hideMark/>
          </w:tcPr>
          <w:p w14:paraId="42570C2E" w14:textId="308DEF2B"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07B1FDF" w14:textId="501D0549"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E827BB7" w14:textId="046091FF"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5ED0DCD1" w14:textId="07CD9A43"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0DB426C1" w14:textId="75A3BFC6"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533F7202" w14:textId="2600FB0E"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4405A3E6" w14:textId="777F8DBD" w:rsidR="00A563F6" w:rsidRPr="00904838" w:rsidRDefault="00A563F6" w:rsidP="00A563F6">
            <w:pPr>
              <w:spacing w:after="0"/>
              <w:jc w:val="right"/>
              <w:rPr>
                <w:sz w:val="20"/>
              </w:rPr>
            </w:pPr>
            <w:r w:rsidRPr="0076221E">
              <w:t>0.68</w:t>
            </w:r>
          </w:p>
        </w:tc>
      </w:tr>
      <w:tr w:rsidR="00A563F6" w:rsidRPr="00FC7BD2" w14:paraId="0D493D1A" w14:textId="77777777" w:rsidTr="003A27E2">
        <w:tc>
          <w:tcPr>
            <w:tcW w:w="479" w:type="pct"/>
            <w:tcBorders>
              <w:top w:val="nil"/>
              <w:left w:val="nil"/>
              <w:right w:val="nil"/>
            </w:tcBorders>
            <w:shd w:val="clear" w:color="auto" w:fill="auto"/>
            <w:noWrap/>
          </w:tcPr>
          <w:p w14:paraId="2E13D384" w14:textId="736D8AD0" w:rsidR="00A563F6" w:rsidRPr="00904838" w:rsidRDefault="00A563F6" w:rsidP="00A563F6">
            <w:pPr>
              <w:spacing w:after="0"/>
              <w:jc w:val="right"/>
              <w:rPr>
                <w:sz w:val="20"/>
              </w:rPr>
            </w:pPr>
            <w:r w:rsidRPr="0076221E">
              <w:t>2032</w:t>
            </w:r>
          </w:p>
        </w:tc>
        <w:tc>
          <w:tcPr>
            <w:tcW w:w="645" w:type="pct"/>
            <w:tcBorders>
              <w:top w:val="nil"/>
              <w:left w:val="nil"/>
              <w:right w:val="nil"/>
            </w:tcBorders>
            <w:shd w:val="clear" w:color="auto" w:fill="auto"/>
            <w:noWrap/>
            <w:hideMark/>
          </w:tcPr>
          <w:p w14:paraId="49A62ABF" w14:textId="4C7330D8" w:rsidR="00A563F6" w:rsidRPr="00904838" w:rsidRDefault="00A563F6" w:rsidP="00A563F6">
            <w:pPr>
              <w:spacing w:after="0"/>
              <w:jc w:val="right"/>
              <w:rPr>
                <w:sz w:val="20"/>
              </w:rPr>
            </w:pPr>
            <w:r w:rsidRPr="0076221E">
              <w:t>0.57</w:t>
            </w:r>
          </w:p>
        </w:tc>
        <w:tc>
          <w:tcPr>
            <w:tcW w:w="646" w:type="pct"/>
            <w:tcBorders>
              <w:top w:val="nil"/>
              <w:left w:val="nil"/>
              <w:right w:val="nil"/>
            </w:tcBorders>
            <w:shd w:val="clear" w:color="auto" w:fill="auto"/>
            <w:noWrap/>
            <w:hideMark/>
          </w:tcPr>
          <w:p w14:paraId="06C2B948" w14:textId="7A259BDE" w:rsidR="00A563F6" w:rsidRPr="00904838" w:rsidRDefault="00A563F6" w:rsidP="00A563F6">
            <w:pPr>
              <w:spacing w:after="0"/>
              <w:jc w:val="right"/>
              <w:rPr>
                <w:sz w:val="20"/>
              </w:rPr>
            </w:pPr>
            <w:r w:rsidRPr="0076221E">
              <w:t>0.57</w:t>
            </w:r>
          </w:p>
        </w:tc>
        <w:tc>
          <w:tcPr>
            <w:tcW w:w="646" w:type="pct"/>
            <w:tcBorders>
              <w:top w:val="nil"/>
              <w:left w:val="nil"/>
              <w:right w:val="nil"/>
            </w:tcBorders>
            <w:shd w:val="clear" w:color="auto" w:fill="auto"/>
            <w:noWrap/>
            <w:hideMark/>
          </w:tcPr>
          <w:p w14:paraId="774AB51A" w14:textId="0FD985D8" w:rsidR="00A563F6" w:rsidRPr="00904838" w:rsidRDefault="00A563F6" w:rsidP="00A563F6">
            <w:pPr>
              <w:spacing w:after="0"/>
              <w:jc w:val="right"/>
              <w:rPr>
                <w:sz w:val="20"/>
              </w:rPr>
            </w:pPr>
            <w:r w:rsidRPr="0076221E">
              <w:t>0.19</w:t>
            </w:r>
          </w:p>
        </w:tc>
        <w:tc>
          <w:tcPr>
            <w:tcW w:w="646" w:type="pct"/>
            <w:tcBorders>
              <w:top w:val="nil"/>
              <w:left w:val="nil"/>
              <w:right w:val="nil"/>
            </w:tcBorders>
            <w:shd w:val="clear" w:color="auto" w:fill="auto"/>
            <w:noWrap/>
            <w:hideMark/>
          </w:tcPr>
          <w:p w14:paraId="08129E42" w14:textId="26F05C0E" w:rsidR="00A563F6" w:rsidRPr="00904838" w:rsidRDefault="00A563F6" w:rsidP="00A563F6">
            <w:pPr>
              <w:spacing w:after="0"/>
              <w:jc w:val="right"/>
              <w:rPr>
                <w:sz w:val="20"/>
              </w:rPr>
            </w:pPr>
            <w:r w:rsidRPr="0076221E">
              <w:t>0.27</w:t>
            </w:r>
          </w:p>
        </w:tc>
        <w:tc>
          <w:tcPr>
            <w:tcW w:w="646" w:type="pct"/>
            <w:tcBorders>
              <w:top w:val="nil"/>
              <w:left w:val="nil"/>
              <w:right w:val="nil"/>
            </w:tcBorders>
            <w:shd w:val="clear" w:color="auto" w:fill="auto"/>
            <w:noWrap/>
            <w:hideMark/>
          </w:tcPr>
          <w:p w14:paraId="4D4E0E89" w14:textId="6E083B7B" w:rsidR="00A563F6" w:rsidRPr="00904838" w:rsidRDefault="00A563F6" w:rsidP="00A563F6">
            <w:pPr>
              <w:spacing w:after="0"/>
              <w:jc w:val="right"/>
              <w:rPr>
                <w:sz w:val="20"/>
              </w:rPr>
            </w:pPr>
            <w:r w:rsidRPr="0076221E">
              <w:t>0.00</w:t>
            </w:r>
          </w:p>
        </w:tc>
        <w:tc>
          <w:tcPr>
            <w:tcW w:w="646" w:type="pct"/>
            <w:tcBorders>
              <w:top w:val="nil"/>
              <w:left w:val="nil"/>
              <w:right w:val="nil"/>
            </w:tcBorders>
            <w:shd w:val="clear" w:color="auto" w:fill="auto"/>
            <w:noWrap/>
            <w:hideMark/>
          </w:tcPr>
          <w:p w14:paraId="46907F53" w14:textId="4CDED8F1" w:rsidR="00A563F6" w:rsidRPr="00904838" w:rsidRDefault="00A563F6" w:rsidP="00A563F6">
            <w:pPr>
              <w:spacing w:after="0"/>
              <w:jc w:val="right"/>
              <w:rPr>
                <w:sz w:val="20"/>
              </w:rPr>
            </w:pPr>
            <w:r w:rsidRPr="0076221E">
              <w:t>0.68</w:t>
            </w:r>
          </w:p>
        </w:tc>
        <w:tc>
          <w:tcPr>
            <w:tcW w:w="646" w:type="pct"/>
            <w:tcBorders>
              <w:top w:val="nil"/>
              <w:left w:val="nil"/>
              <w:right w:val="nil"/>
            </w:tcBorders>
            <w:shd w:val="clear" w:color="auto" w:fill="auto"/>
            <w:noWrap/>
            <w:hideMark/>
          </w:tcPr>
          <w:p w14:paraId="30718006" w14:textId="1C3567C0" w:rsidR="00A563F6" w:rsidRPr="00904838" w:rsidRDefault="00A563F6" w:rsidP="00A563F6">
            <w:pPr>
              <w:spacing w:after="0"/>
              <w:jc w:val="right"/>
              <w:rPr>
                <w:sz w:val="20"/>
              </w:rPr>
            </w:pPr>
            <w:r w:rsidRPr="0076221E">
              <w:t>0.68</w:t>
            </w:r>
          </w:p>
        </w:tc>
      </w:tr>
      <w:tr w:rsidR="00A563F6" w:rsidRPr="00FC7BD2" w14:paraId="13634886" w14:textId="77777777" w:rsidTr="003A27E2">
        <w:tc>
          <w:tcPr>
            <w:tcW w:w="479" w:type="pct"/>
            <w:tcBorders>
              <w:top w:val="nil"/>
              <w:left w:val="nil"/>
              <w:bottom w:val="single" w:sz="4" w:space="0" w:color="auto"/>
              <w:right w:val="nil"/>
            </w:tcBorders>
            <w:shd w:val="clear" w:color="auto" w:fill="auto"/>
            <w:noWrap/>
          </w:tcPr>
          <w:p w14:paraId="4DB9B688" w14:textId="47D9EE31" w:rsidR="00A563F6" w:rsidRPr="00904838" w:rsidRDefault="00A563F6" w:rsidP="00A563F6">
            <w:pPr>
              <w:spacing w:after="0"/>
              <w:jc w:val="right"/>
              <w:rPr>
                <w:sz w:val="20"/>
              </w:rPr>
            </w:pPr>
            <w:r w:rsidRPr="0076221E">
              <w:t>2033</w:t>
            </w:r>
          </w:p>
        </w:tc>
        <w:tc>
          <w:tcPr>
            <w:tcW w:w="645" w:type="pct"/>
            <w:tcBorders>
              <w:top w:val="nil"/>
              <w:left w:val="nil"/>
              <w:bottom w:val="single" w:sz="4" w:space="0" w:color="auto"/>
              <w:right w:val="nil"/>
            </w:tcBorders>
            <w:shd w:val="clear" w:color="auto" w:fill="auto"/>
            <w:noWrap/>
            <w:hideMark/>
          </w:tcPr>
          <w:p w14:paraId="689C6010" w14:textId="0E93A58C" w:rsidR="00A563F6" w:rsidRPr="00904838" w:rsidRDefault="00A563F6" w:rsidP="00A563F6">
            <w:pPr>
              <w:spacing w:after="0"/>
              <w:jc w:val="right"/>
              <w:rPr>
                <w:sz w:val="20"/>
              </w:rPr>
            </w:pPr>
            <w:r w:rsidRPr="0076221E">
              <w:t>0.57</w:t>
            </w:r>
          </w:p>
        </w:tc>
        <w:tc>
          <w:tcPr>
            <w:tcW w:w="646" w:type="pct"/>
            <w:tcBorders>
              <w:top w:val="nil"/>
              <w:left w:val="nil"/>
              <w:bottom w:val="single" w:sz="4" w:space="0" w:color="auto"/>
              <w:right w:val="nil"/>
            </w:tcBorders>
            <w:shd w:val="clear" w:color="auto" w:fill="auto"/>
            <w:noWrap/>
            <w:hideMark/>
          </w:tcPr>
          <w:p w14:paraId="521E2BCA" w14:textId="514293DF" w:rsidR="00A563F6" w:rsidRPr="00904838" w:rsidRDefault="00A563F6" w:rsidP="00A563F6">
            <w:pPr>
              <w:spacing w:after="0"/>
              <w:jc w:val="right"/>
              <w:rPr>
                <w:sz w:val="20"/>
              </w:rPr>
            </w:pPr>
            <w:r w:rsidRPr="0076221E">
              <w:t>0.57</w:t>
            </w:r>
          </w:p>
        </w:tc>
        <w:tc>
          <w:tcPr>
            <w:tcW w:w="646" w:type="pct"/>
            <w:tcBorders>
              <w:top w:val="nil"/>
              <w:left w:val="nil"/>
              <w:bottom w:val="single" w:sz="4" w:space="0" w:color="auto"/>
              <w:right w:val="nil"/>
            </w:tcBorders>
            <w:shd w:val="clear" w:color="auto" w:fill="auto"/>
            <w:noWrap/>
            <w:hideMark/>
          </w:tcPr>
          <w:p w14:paraId="6A82C663" w14:textId="022FABB4" w:rsidR="00A563F6" w:rsidRPr="00904838" w:rsidRDefault="00A563F6" w:rsidP="00A563F6">
            <w:pPr>
              <w:spacing w:after="0"/>
              <w:jc w:val="right"/>
              <w:rPr>
                <w:sz w:val="20"/>
              </w:rPr>
            </w:pPr>
            <w:r w:rsidRPr="0076221E">
              <w:t>0.19</w:t>
            </w:r>
          </w:p>
        </w:tc>
        <w:tc>
          <w:tcPr>
            <w:tcW w:w="646" w:type="pct"/>
            <w:tcBorders>
              <w:top w:val="nil"/>
              <w:left w:val="nil"/>
              <w:bottom w:val="single" w:sz="4" w:space="0" w:color="auto"/>
              <w:right w:val="nil"/>
            </w:tcBorders>
            <w:shd w:val="clear" w:color="auto" w:fill="auto"/>
            <w:noWrap/>
            <w:hideMark/>
          </w:tcPr>
          <w:p w14:paraId="3601B449" w14:textId="79DADC1F" w:rsidR="00A563F6" w:rsidRPr="00904838" w:rsidRDefault="00A563F6" w:rsidP="00A563F6">
            <w:pPr>
              <w:spacing w:after="0"/>
              <w:jc w:val="right"/>
              <w:rPr>
                <w:sz w:val="20"/>
              </w:rPr>
            </w:pPr>
            <w:r w:rsidRPr="0076221E">
              <w:t>0.27</w:t>
            </w:r>
          </w:p>
        </w:tc>
        <w:tc>
          <w:tcPr>
            <w:tcW w:w="646" w:type="pct"/>
            <w:tcBorders>
              <w:top w:val="nil"/>
              <w:left w:val="nil"/>
              <w:bottom w:val="single" w:sz="4" w:space="0" w:color="auto"/>
              <w:right w:val="nil"/>
            </w:tcBorders>
            <w:shd w:val="clear" w:color="auto" w:fill="auto"/>
            <w:noWrap/>
            <w:hideMark/>
          </w:tcPr>
          <w:p w14:paraId="7A6E12B5" w14:textId="5C3B9942" w:rsidR="00A563F6" w:rsidRPr="00904838" w:rsidRDefault="00A563F6" w:rsidP="00A563F6">
            <w:pPr>
              <w:spacing w:after="0"/>
              <w:jc w:val="right"/>
              <w:rPr>
                <w:sz w:val="20"/>
              </w:rPr>
            </w:pPr>
            <w:r w:rsidRPr="0076221E">
              <w:t>0.00</w:t>
            </w:r>
          </w:p>
        </w:tc>
        <w:tc>
          <w:tcPr>
            <w:tcW w:w="646" w:type="pct"/>
            <w:tcBorders>
              <w:top w:val="nil"/>
              <w:left w:val="nil"/>
              <w:bottom w:val="single" w:sz="4" w:space="0" w:color="auto"/>
              <w:right w:val="nil"/>
            </w:tcBorders>
            <w:shd w:val="clear" w:color="auto" w:fill="auto"/>
            <w:noWrap/>
            <w:hideMark/>
          </w:tcPr>
          <w:p w14:paraId="6BD0A0D0" w14:textId="75735D74" w:rsidR="00A563F6" w:rsidRPr="00904838" w:rsidRDefault="00A563F6" w:rsidP="00A563F6">
            <w:pPr>
              <w:spacing w:after="0"/>
              <w:jc w:val="right"/>
              <w:rPr>
                <w:sz w:val="20"/>
              </w:rPr>
            </w:pPr>
            <w:r w:rsidRPr="0076221E">
              <w:t>0.68</w:t>
            </w:r>
          </w:p>
        </w:tc>
        <w:tc>
          <w:tcPr>
            <w:tcW w:w="646" w:type="pct"/>
            <w:tcBorders>
              <w:top w:val="nil"/>
              <w:left w:val="nil"/>
              <w:bottom w:val="single" w:sz="4" w:space="0" w:color="auto"/>
              <w:right w:val="nil"/>
            </w:tcBorders>
            <w:shd w:val="clear" w:color="auto" w:fill="auto"/>
            <w:noWrap/>
            <w:hideMark/>
          </w:tcPr>
          <w:p w14:paraId="3DB63D87" w14:textId="65D51B3B" w:rsidR="00A563F6" w:rsidRPr="00904838" w:rsidRDefault="00A563F6" w:rsidP="00A563F6">
            <w:pPr>
              <w:spacing w:after="0"/>
              <w:jc w:val="right"/>
              <w:rPr>
                <w:sz w:val="20"/>
              </w:rPr>
            </w:pPr>
            <w:r w:rsidRPr="0076221E">
              <w:t>0.68</w:t>
            </w:r>
          </w:p>
        </w:tc>
      </w:tr>
      <w:tr w:rsidR="001F6076" w:rsidRPr="00FC7BD2" w14:paraId="5A732789"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2E20668" w14:textId="77777777" w:rsidR="001F6076" w:rsidRPr="00904838" w:rsidRDefault="001F6076" w:rsidP="003A27E2">
            <w:pPr>
              <w:spacing w:after="0"/>
              <w:jc w:val="right"/>
              <w:rPr>
                <w:sz w:val="20"/>
              </w:rPr>
            </w:pPr>
            <w:r w:rsidRPr="00904838">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141CB9CC"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D107DCF"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B7389A"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C0353F2"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6B84940"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6DEEA06"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0C4D6D9" w14:textId="77777777" w:rsidR="001F6076" w:rsidRPr="00904838" w:rsidRDefault="001F6076" w:rsidP="003A27E2">
            <w:pPr>
              <w:spacing w:after="0"/>
              <w:jc w:val="right"/>
              <w:rPr>
                <w:sz w:val="20"/>
              </w:rPr>
            </w:pPr>
          </w:p>
        </w:tc>
      </w:tr>
      <w:tr w:rsidR="00A563F6" w:rsidRPr="00FC7BD2" w14:paraId="093C4599" w14:textId="77777777" w:rsidTr="003A27E2">
        <w:tc>
          <w:tcPr>
            <w:tcW w:w="479" w:type="pct"/>
            <w:tcBorders>
              <w:top w:val="single" w:sz="4" w:space="0" w:color="auto"/>
              <w:left w:val="nil"/>
            </w:tcBorders>
            <w:shd w:val="clear" w:color="auto" w:fill="auto"/>
            <w:noWrap/>
            <w:hideMark/>
          </w:tcPr>
          <w:p w14:paraId="0EC09168" w14:textId="3B829C72" w:rsidR="00A563F6" w:rsidRPr="00904838" w:rsidRDefault="00A563F6" w:rsidP="00A563F6">
            <w:pPr>
              <w:spacing w:after="0"/>
              <w:jc w:val="right"/>
              <w:rPr>
                <w:sz w:val="20"/>
              </w:rPr>
            </w:pPr>
            <w:r w:rsidRPr="0097422D">
              <w:t>2020</w:t>
            </w:r>
          </w:p>
        </w:tc>
        <w:tc>
          <w:tcPr>
            <w:tcW w:w="645" w:type="pct"/>
            <w:tcBorders>
              <w:top w:val="single" w:sz="4" w:space="0" w:color="auto"/>
            </w:tcBorders>
            <w:shd w:val="clear" w:color="auto" w:fill="auto"/>
            <w:noWrap/>
            <w:hideMark/>
          </w:tcPr>
          <w:p w14:paraId="0C970612" w14:textId="1CB89E7A"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18D0985D" w14:textId="71A478B9"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1571E7A1" w14:textId="4DB83935"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4DCFB5AC" w14:textId="2F778497"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34796B71" w14:textId="172662A2" w:rsidR="00A563F6" w:rsidRPr="00904838" w:rsidRDefault="00A563F6" w:rsidP="00A563F6">
            <w:pPr>
              <w:spacing w:after="0"/>
              <w:jc w:val="right"/>
              <w:rPr>
                <w:sz w:val="20"/>
              </w:rPr>
            </w:pPr>
            <w:r w:rsidRPr="0097422D">
              <w:t>6,431</w:t>
            </w:r>
          </w:p>
        </w:tc>
        <w:tc>
          <w:tcPr>
            <w:tcW w:w="646" w:type="pct"/>
            <w:tcBorders>
              <w:top w:val="single" w:sz="4" w:space="0" w:color="auto"/>
            </w:tcBorders>
            <w:shd w:val="clear" w:color="auto" w:fill="auto"/>
            <w:noWrap/>
            <w:hideMark/>
          </w:tcPr>
          <w:p w14:paraId="311B8D5E" w14:textId="1940483D"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090B1549" w14:textId="5220046E" w:rsidR="00A563F6" w:rsidRPr="00904838" w:rsidRDefault="00A563F6" w:rsidP="00A563F6">
            <w:pPr>
              <w:spacing w:after="0"/>
              <w:jc w:val="right"/>
              <w:rPr>
                <w:sz w:val="20"/>
              </w:rPr>
            </w:pPr>
            <w:r w:rsidRPr="0097422D">
              <w:t xml:space="preserve"> 6,431 </w:t>
            </w:r>
          </w:p>
        </w:tc>
      </w:tr>
      <w:tr w:rsidR="00A563F6" w:rsidRPr="00FC7BD2" w14:paraId="1596D0FE" w14:textId="77777777" w:rsidTr="003A27E2">
        <w:tc>
          <w:tcPr>
            <w:tcW w:w="479" w:type="pct"/>
            <w:tcBorders>
              <w:left w:val="nil"/>
            </w:tcBorders>
            <w:shd w:val="clear" w:color="auto" w:fill="auto"/>
            <w:noWrap/>
          </w:tcPr>
          <w:p w14:paraId="6846BB46" w14:textId="3156D99C" w:rsidR="00A563F6" w:rsidRPr="00904838" w:rsidRDefault="00A563F6" w:rsidP="00A563F6">
            <w:pPr>
              <w:spacing w:after="0"/>
              <w:jc w:val="right"/>
              <w:rPr>
                <w:sz w:val="20"/>
              </w:rPr>
            </w:pPr>
            <w:r w:rsidRPr="0097422D">
              <w:t>2021</w:t>
            </w:r>
          </w:p>
        </w:tc>
        <w:tc>
          <w:tcPr>
            <w:tcW w:w="645" w:type="pct"/>
            <w:shd w:val="clear" w:color="auto" w:fill="auto"/>
            <w:noWrap/>
            <w:hideMark/>
          </w:tcPr>
          <w:p w14:paraId="7C8B4B36" w14:textId="6BE713DB" w:rsidR="00A563F6" w:rsidRPr="00904838" w:rsidRDefault="00A563F6" w:rsidP="00A563F6">
            <w:pPr>
              <w:spacing w:after="0"/>
              <w:jc w:val="right"/>
              <w:rPr>
                <w:sz w:val="20"/>
              </w:rPr>
            </w:pPr>
            <w:r w:rsidRPr="0097422D">
              <w:t xml:space="preserve"> 23,627 </w:t>
            </w:r>
          </w:p>
        </w:tc>
        <w:tc>
          <w:tcPr>
            <w:tcW w:w="646" w:type="pct"/>
            <w:shd w:val="clear" w:color="auto" w:fill="auto"/>
            <w:noWrap/>
            <w:hideMark/>
          </w:tcPr>
          <w:p w14:paraId="06D14E35" w14:textId="1AF19EC3" w:rsidR="00A563F6" w:rsidRPr="00904838" w:rsidRDefault="00A563F6" w:rsidP="00A563F6">
            <w:pPr>
              <w:spacing w:after="0"/>
              <w:jc w:val="right"/>
              <w:rPr>
                <w:sz w:val="20"/>
              </w:rPr>
            </w:pPr>
            <w:r w:rsidRPr="0097422D">
              <w:t xml:space="preserve"> 23,627 </w:t>
            </w:r>
          </w:p>
        </w:tc>
        <w:tc>
          <w:tcPr>
            <w:tcW w:w="646" w:type="pct"/>
            <w:shd w:val="clear" w:color="auto" w:fill="auto"/>
            <w:noWrap/>
            <w:hideMark/>
          </w:tcPr>
          <w:p w14:paraId="26B1F6D6" w14:textId="42646F63" w:rsidR="00A563F6" w:rsidRPr="00904838" w:rsidRDefault="00A563F6" w:rsidP="00A563F6">
            <w:pPr>
              <w:spacing w:after="0"/>
              <w:jc w:val="right"/>
              <w:rPr>
                <w:sz w:val="20"/>
              </w:rPr>
            </w:pPr>
            <w:r w:rsidRPr="0097422D">
              <w:t xml:space="preserve"> 13,997 </w:t>
            </w:r>
          </w:p>
        </w:tc>
        <w:tc>
          <w:tcPr>
            <w:tcW w:w="646" w:type="pct"/>
            <w:shd w:val="clear" w:color="auto" w:fill="auto"/>
            <w:noWrap/>
            <w:hideMark/>
          </w:tcPr>
          <w:p w14:paraId="14573055" w14:textId="22120CEC" w:rsidR="00A563F6" w:rsidRPr="00904838" w:rsidRDefault="00A563F6" w:rsidP="00A563F6">
            <w:pPr>
              <w:spacing w:after="0"/>
              <w:jc w:val="right"/>
              <w:rPr>
                <w:sz w:val="20"/>
              </w:rPr>
            </w:pPr>
            <w:r w:rsidRPr="0097422D">
              <w:t xml:space="preserve"> 19,592 </w:t>
            </w:r>
          </w:p>
        </w:tc>
        <w:tc>
          <w:tcPr>
            <w:tcW w:w="646" w:type="pct"/>
            <w:shd w:val="clear" w:color="auto" w:fill="auto"/>
            <w:noWrap/>
            <w:hideMark/>
          </w:tcPr>
          <w:p w14:paraId="6FE5F662" w14:textId="2986790D" w:rsidR="00A563F6" w:rsidRPr="00904838" w:rsidRDefault="00A563F6" w:rsidP="00A563F6">
            <w:pPr>
              <w:spacing w:after="0"/>
              <w:jc w:val="right"/>
              <w:rPr>
                <w:sz w:val="20"/>
              </w:rPr>
            </w:pPr>
            <w:r w:rsidRPr="0097422D">
              <w:t>0</w:t>
            </w:r>
          </w:p>
        </w:tc>
        <w:tc>
          <w:tcPr>
            <w:tcW w:w="646" w:type="pct"/>
            <w:shd w:val="clear" w:color="auto" w:fill="auto"/>
            <w:noWrap/>
            <w:hideMark/>
          </w:tcPr>
          <w:p w14:paraId="6429EEB5" w14:textId="26DEADDB" w:rsidR="00A563F6" w:rsidRPr="00904838" w:rsidRDefault="00A563F6" w:rsidP="00A563F6">
            <w:pPr>
              <w:spacing w:after="0"/>
              <w:jc w:val="right"/>
              <w:rPr>
                <w:sz w:val="20"/>
              </w:rPr>
            </w:pPr>
            <w:r w:rsidRPr="0097422D">
              <w:t xml:space="preserve"> 28,977 </w:t>
            </w:r>
          </w:p>
        </w:tc>
        <w:tc>
          <w:tcPr>
            <w:tcW w:w="646" w:type="pct"/>
            <w:shd w:val="clear" w:color="auto" w:fill="auto"/>
            <w:noWrap/>
            <w:hideMark/>
          </w:tcPr>
          <w:p w14:paraId="37B77F2E" w14:textId="47C084FF" w:rsidR="00A563F6" w:rsidRPr="00904838" w:rsidRDefault="00A563F6" w:rsidP="00A563F6">
            <w:pPr>
              <w:spacing w:after="0"/>
              <w:jc w:val="right"/>
              <w:rPr>
                <w:sz w:val="20"/>
              </w:rPr>
            </w:pPr>
            <w:r w:rsidRPr="0097422D">
              <w:t xml:space="preserve"> 23,627 </w:t>
            </w:r>
          </w:p>
        </w:tc>
      </w:tr>
      <w:tr w:rsidR="00A563F6" w:rsidRPr="00FC7BD2" w14:paraId="1D11F9AA" w14:textId="77777777" w:rsidTr="003A27E2">
        <w:tc>
          <w:tcPr>
            <w:tcW w:w="479" w:type="pct"/>
            <w:tcBorders>
              <w:left w:val="nil"/>
            </w:tcBorders>
            <w:shd w:val="clear" w:color="auto" w:fill="auto"/>
            <w:noWrap/>
          </w:tcPr>
          <w:p w14:paraId="55DC6C79" w14:textId="3FBB0DB1" w:rsidR="00A563F6" w:rsidRPr="00904838" w:rsidRDefault="00A563F6" w:rsidP="00A563F6">
            <w:pPr>
              <w:spacing w:after="0"/>
              <w:jc w:val="right"/>
              <w:rPr>
                <w:sz w:val="20"/>
              </w:rPr>
            </w:pPr>
            <w:r w:rsidRPr="0097422D">
              <w:t>2022</w:t>
            </w:r>
          </w:p>
        </w:tc>
        <w:tc>
          <w:tcPr>
            <w:tcW w:w="645" w:type="pct"/>
            <w:shd w:val="clear" w:color="auto" w:fill="auto"/>
            <w:noWrap/>
            <w:hideMark/>
          </w:tcPr>
          <w:p w14:paraId="043A53C0" w14:textId="06091E17" w:rsidR="00A563F6" w:rsidRPr="00904838" w:rsidRDefault="00A563F6" w:rsidP="00A563F6">
            <w:pPr>
              <w:spacing w:after="0"/>
              <w:jc w:val="right"/>
              <w:rPr>
                <w:sz w:val="20"/>
              </w:rPr>
            </w:pPr>
            <w:r w:rsidRPr="0097422D">
              <w:t xml:space="preserve"> 38,141 </w:t>
            </w:r>
          </w:p>
        </w:tc>
        <w:tc>
          <w:tcPr>
            <w:tcW w:w="646" w:type="pct"/>
            <w:shd w:val="clear" w:color="auto" w:fill="auto"/>
            <w:noWrap/>
            <w:hideMark/>
          </w:tcPr>
          <w:p w14:paraId="4CAB8E8B" w14:textId="26D40337" w:rsidR="00A563F6" w:rsidRPr="00904838" w:rsidRDefault="00A563F6" w:rsidP="00A563F6">
            <w:pPr>
              <w:spacing w:after="0"/>
              <w:jc w:val="right"/>
              <w:rPr>
                <w:sz w:val="20"/>
              </w:rPr>
            </w:pPr>
            <w:r w:rsidRPr="0097422D">
              <w:t xml:space="preserve"> 38,141 </w:t>
            </w:r>
          </w:p>
        </w:tc>
        <w:tc>
          <w:tcPr>
            <w:tcW w:w="646" w:type="pct"/>
            <w:shd w:val="clear" w:color="auto" w:fill="auto"/>
            <w:noWrap/>
            <w:hideMark/>
          </w:tcPr>
          <w:p w14:paraId="6C884143" w14:textId="2E8C2AED" w:rsidR="00A563F6" w:rsidRPr="00904838" w:rsidRDefault="00A563F6" w:rsidP="00A563F6">
            <w:pPr>
              <w:spacing w:after="0"/>
              <w:jc w:val="right"/>
              <w:rPr>
                <w:sz w:val="20"/>
              </w:rPr>
            </w:pPr>
            <w:r w:rsidRPr="0097422D">
              <w:t xml:space="preserve"> 18,759 </w:t>
            </w:r>
          </w:p>
        </w:tc>
        <w:tc>
          <w:tcPr>
            <w:tcW w:w="646" w:type="pct"/>
            <w:shd w:val="clear" w:color="auto" w:fill="auto"/>
            <w:noWrap/>
            <w:hideMark/>
          </w:tcPr>
          <w:p w14:paraId="423C8E37" w14:textId="525786AF" w:rsidR="00A563F6" w:rsidRPr="00904838" w:rsidRDefault="00A563F6" w:rsidP="00A563F6">
            <w:pPr>
              <w:spacing w:after="0"/>
              <w:jc w:val="right"/>
              <w:rPr>
                <w:sz w:val="20"/>
              </w:rPr>
            </w:pPr>
            <w:r w:rsidRPr="0097422D">
              <w:t xml:space="preserve"> 25,491 </w:t>
            </w:r>
          </w:p>
        </w:tc>
        <w:tc>
          <w:tcPr>
            <w:tcW w:w="646" w:type="pct"/>
            <w:shd w:val="clear" w:color="auto" w:fill="auto"/>
            <w:noWrap/>
            <w:hideMark/>
          </w:tcPr>
          <w:p w14:paraId="2828BCF5" w14:textId="02D6D772" w:rsidR="00A563F6" w:rsidRPr="00904838" w:rsidRDefault="00A563F6" w:rsidP="00A563F6">
            <w:pPr>
              <w:spacing w:after="0"/>
              <w:jc w:val="right"/>
              <w:rPr>
                <w:sz w:val="20"/>
              </w:rPr>
            </w:pPr>
            <w:r w:rsidRPr="0097422D">
              <w:t>0</w:t>
            </w:r>
          </w:p>
        </w:tc>
        <w:tc>
          <w:tcPr>
            <w:tcW w:w="646" w:type="pct"/>
            <w:shd w:val="clear" w:color="auto" w:fill="auto"/>
            <w:noWrap/>
            <w:hideMark/>
          </w:tcPr>
          <w:p w14:paraId="3DE5C8D6" w14:textId="0713EB29" w:rsidR="00A563F6" w:rsidRPr="00904838" w:rsidRDefault="00A563F6" w:rsidP="00A563F6">
            <w:pPr>
              <w:spacing w:after="0"/>
              <w:jc w:val="right"/>
              <w:rPr>
                <w:sz w:val="20"/>
              </w:rPr>
            </w:pPr>
            <w:r w:rsidRPr="0097422D">
              <w:t xml:space="preserve"> 43,781 </w:t>
            </w:r>
          </w:p>
        </w:tc>
        <w:tc>
          <w:tcPr>
            <w:tcW w:w="646" w:type="pct"/>
            <w:shd w:val="clear" w:color="auto" w:fill="auto"/>
            <w:noWrap/>
            <w:hideMark/>
          </w:tcPr>
          <w:p w14:paraId="33569EAC" w14:textId="223146F6" w:rsidR="00A563F6" w:rsidRPr="00904838" w:rsidRDefault="00A563F6" w:rsidP="00A563F6">
            <w:pPr>
              <w:spacing w:after="0"/>
              <w:jc w:val="right"/>
              <w:rPr>
                <w:sz w:val="20"/>
              </w:rPr>
            </w:pPr>
            <w:r w:rsidRPr="0097422D">
              <w:t xml:space="preserve"> 38,141 </w:t>
            </w:r>
          </w:p>
        </w:tc>
      </w:tr>
      <w:tr w:rsidR="00A563F6" w:rsidRPr="00FC7BD2" w14:paraId="5945FD37" w14:textId="77777777" w:rsidTr="003A27E2">
        <w:tc>
          <w:tcPr>
            <w:tcW w:w="479" w:type="pct"/>
            <w:tcBorders>
              <w:left w:val="nil"/>
            </w:tcBorders>
            <w:shd w:val="clear" w:color="auto" w:fill="auto"/>
            <w:noWrap/>
          </w:tcPr>
          <w:p w14:paraId="55A3A5AE" w14:textId="4BE34F0B" w:rsidR="00A563F6" w:rsidRPr="00904838" w:rsidRDefault="00A563F6" w:rsidP="00A563F6">
            <w:pPr>
              <w:spacing w:after="0"/>
              <w:jc w:val="right"/>
              <w:rPr>
                <w:sz w:val="20"/>
              </w:rPr>
            </w:pPr>
            <w:r w:rsidRPr="0097422D">
              <w:t>2023</w:t>
            </w:r>
          </w:p>
        </w:tc>
        <w:tc>
          <w:tcPr>
            <w:tcW w:w="645" w:type="pct"/>
            <w:shd w:val="clear" w:color="auto" w:fill="auto"/>
            <w:noWrap/>
            <w:hideMark/>
          </w:tcPr>
          <w:p w14:paraId="0217E386" w14:textId="6A5C3DD9" w:rsidR="00A563F6" w:rsidRPr="00904838" w:rsidRDefault="00A563F6" w:rsidP="00A563F6">
            <w:pPr>
              <w:spacing w:after="0"/>
              <w:jc w:val="right"/>
              <w:rPr>
                <w:sz w:val="20"/>
              </w:rPr>
            </w:pPr>
            <w:r w:rsidRPr="0097422D">
              <w:t xml:space="preserve"> 56,009 </w:t>
            </w:r>
          </w:p>
        </w:tc>
        <w:tc>
          <w:tcPr>
            <w:tcW w:w="646" w:type="pct"/>
            <w:shd w:val="clear" w:color="auto" w:fill="auto"/>
            <w:noWrap/>
            <w:hideMark/>
          </w:tcPr>
          <w:p w14:paraId="698040F4" w14:textId="6FBD9A67" w:rsidR="00A563F6" w:rsidRPr="00904838" w:rsidRDefault="00A563F6" w:rsidP="00A563F6">
            <w:pPr>
              <w:spacing w:after="0"/>
              <w:jc w:val="right"/>
              <w:rPr>
                <w:sz w:val="20"/>
              </w:rPr>
            </w:pPr>
            <w:r w:rsidRPr="0097422D">
              <w:t xml:space="preserve"> 56,009 </w:t>
            </w:r>
          </w:p>
        </w:tc>
        <w:tc>
          <w:tcPr>
            <w:tcW w:w="646" w:type="pct"/>
            <w:shd w:val="clear" w:color="auto" w:fill="auto"/>
            <w:noWrap/>
            <w:hideMark/>
          </w:tcPr>
          <w:p w14:paraId="7848B019" w14:textId="57D942D3" w:rsidR="00A563F6" w:rsidRPr="00904838" w:rsidRDefault="00A563F6" w:rsidP="00A563F6">
            <w:pPr>
              <w:spacing w:after="0"/>
              <w:jc w:val="right"/>
              <w:rPr>
                <w:sz w:val="20"/>
              </w:rPr>
            </w:pPr>
            <w:r w:rsidRPr="0097422D">
              <w:t xml:space="preserve"> 24,300 </w:t>
            </w:r>
          </w:p>
        </w:tc>
        <w:tc>
          <w:tcPr>
            <w:tcW w:w="646" w:type="pct"/>
            <w:shd w:val="clear" w:color="auto" w:fill="auto"/>
            <w:noWrap/>
            <w:hideMark/>
          </w:tcPr>
          <w:p w14:paraId="1798AFA9" w14:textId="44E57796" w:rsidR="00A563F6" w:rsidRPr="00904838" w:rsidRDefault="00A563F6" w:rsidP="00A563F6">
            <w:pPr>
              <w:spacing w:after="0"/>
              <w:jc w:val="right"/>
              <w:rPr>
                <w:sz w:val="20"/>
              </w:rPr>
            </w:pPr>
            <w:r w:rsidRPr="0097422D">
              <w:t xml:space="preserve"> 32,382 </w:t>
            </w:r>
          </w:p>
        </w:tc>
        <w:tc>
          <w:tcPr>
            <w:tcW w:w="646" w:type="pct"/>
            <w:shd w:val="clear" w:color="auto" w:fill="auto"/>
            <w:noWrap/>
            <w:hideMark/>
          </w:tcPr>
          <w:p w14:paraId="5797B48B" w14:textId="322994A7" w:rsidR="00A563F6" w:rsidRPr="00904838" w:rsidRDefault="00A563F6" w:rsidP="00A563F6">
            <w:pPr>
              <w:spacing w:after="0"/>
              <w:jc w:val="right"/>
              <w:rPr>
                <w:sz w:val="20"/>
              </w:rPr>
            </w:pPr>
            <w:r w:rsidRPr="0097422D">
              <w:t>0</w:t>
            </w:r>
          </w:p>
        </w:tc>
        <w:tc>
          <w:tcPr>
            <w:tcW w:w="646" w:type="pct"/>
            <w:shd w:val="clear" w:color="auto" w:fill="auto"/>
            <w:noWrap/>
            <w:hideMark/>
          </w:tcPr>
          <w:p w14:paraId="71F623A4" w14:textId="0038985F" w:rsidR="00A563F6" w:rsidRPr="00904838" w:rsidRDefault="00A563F6" w:rsidP="00A563F6">
            <w:pPr>
              <w:spacing w:after="0"/>
              <w:jc w:val="right"/>
              <w:rPr>
                <w:sz w:val="20"/>
              </w:rPr>
            </w:pPr>
            <w:r w:rsidRPr="0097422D">
              <w:t xml:space="preserve"> 61,863 </w:t>
            </w:r>
          </w:p>
        </w:tc>
        <w:tc>
          <w:tcPr>
            <w:tcW w:w="646" w:type="pct"/>
            <w:shd w:val="clear" w:color="auto" w:fill="auto"/>
            <w:noWrap/>
            <w:hideMark/>
          </w:tcPr>
          <w:p w14:paraId="0AC2410B" w14:textId="163A35DA" w:rsidR="00A563F6" w:rsidRPr="00904838" w:rsidRDefault="00A563F6" w:rsidP="00A563F6">
            <w:pPr>
              <w:spacing w:after="0"/>
              <w:jc w:val="right"/>
              <w:rPr>
                <w:sz w:val="20"/>
              </w:rPr>
            </w:pPr>
            <w:r w:rsidRPr="0097422D">
              <w:t xml:space="preserve"> 67,978 </w:t>
            </w:r>
          </w:p>
        </w:tc>
      </w:tr>
      <w:tr w:rsidR="00A563F6" w:rsidRPr="00FC7BD2" w14:paraId="48F00892" w14:textId="77777777" w:rsidTr="003A27E2">
        <w:tc>
          <w:tcPr>
            <w:tcW w:w="479" w:type="pct"/>
            <w:tcBorders>
              <w:left w:val="nil"/>
            </w:tcBorders>
            <w:shd w:val="clear" w:color="auto" w:fill="auto"/>
            <w:noWrap/>
          </w:tcPr>
          <w:p w14:paraId="6D1005FD" w14:textId="5230AEA8" w:rsidR="00A563F6" w:rsidRPr="00904838" w:rsidRDefault="00A563F6" w:rsidP="00A563F6">
            <w:pPr>
              <w:spacing w:after="0"/>
              <w:jc w:val="right"/>
              <w:rPr>
                <w:sz w:val="20"/>
              </w:rPr>
            </w:pPr>
            <w:r w:rsidRPr="0097422D">
              <w:t>2024</w:t>
            </w:r>
          </w:p>
        </w:tc>
        <w:tc>
          <w:tcPr>
            <w:tcW w:w="645" w:type="pct"/>
            <w:shd w:val="clear" w:color="auto" w:fill="auto"/>
            <w:noWrap/>
            <w:hideMark/>
          </w:tcPr>
          <w:p w14:paraId="1AC2A10A" w14:textId="30A94FA9" w:rsidR="00A563F6" w:rsidRPr="00904838" w:rsidRDefault="00A563F6" w:rsidP="00A563F6">
            <w:pPr>
              <w:spacing w:after="0"/>
              <w:jc w:val="right"/>
              <w:rPr>
                <w:sz w:val="20"/>
              </w:rPr>
            </w:pPr>
            <w:r w:rsidRPr="0097422D">
              <w:t xml:space="preserve"> 65,404 </w:t>
            </w:r>
          </w:p>
        </w:tc>
        <w:tc>
          <w:tcPr>
            <w:tcW w:w="646" w:type="pct"/>
            <w:shd w:val="clear" w:color="auto" w:fill="auto"/>
            <w:noWrap/>
            <w:hideMark/>
          </w:tcPr>
          <w:p w14:paraId="37A8C64A" w14:textId="6A61D046" w:rsidR="00A563F6" w:rsidRPr="00904838" w:rsidRDefault="00A563F6" w:rsidP="00A563F6">
            <w:pPr>
              <w:spacing w:after="0"/>
              <w:jc w:val="right"/>
              <w:rPr>
                <w:sz w:val="20"/>
              </w:rPr>
            </w:pPr>
            <w:r w:rsidRPr="0097422D">
              <w:t xml:space="preserve"> 65,404 </w:t>
            </w:r>
          </w:p>
        </w:tc>
        <w:tc>
          <w:tcPr>
            <w:tcW w:w="646" w:type="pct"/>
            <w:shd w:val="clear" w:color="auto" w:fill="auto"/>
            <w:noWrap/>
            <w:hideMark/>
          </w:tcPr>
          <w:p w14:paraId="60CBCD90" w14:textId="457FEB04" w:rsidR="00A563F6" w:rsidRPr="00904838" w:rsidRDefault="00A563F6" w:rsidP="00A563F6">
            <w:pPr>
              <w:spacing w:after="0"/>
              <w:jc w:val="right"/>
              <w:rPr>
                <w:sz w:val="20"/>
              </w:rPr>
            </w:pPr>
            <w:r w:rsidRPr="0097422D">
              <w:t xml:space="preserve"> 29,135 </w:t>
            </w:r>
          </w:p>
        </w:tc>
        <w:tc>
          <w:tcPr>
            <w:tcW w:w="646" w:type="pct"/>
            <w:shd w:val="clear" w:color="auto" w:fill="auto"/>
            <w:noWrap/>
            <w:hideMark/>
          </w:tcPr>
          <w:p w14:paraId="0599EE80" w14:textId="5767CD45" w:rsidR="00A563F6" w:rsidRPr="00904838" w:rsidRDefault="00A563F6" w:rsidP="00A563F6">
            <w:pPr>
              <w:spacing w:after="0"/>
              <w:jc w:val="right"/>
              <w:rPr>
                <w:sz w:val="20"/>
              </w:rPr>
            </w:pPr>
            <w:r w:rsidRPr="0097422D">
              <w:t xml:space="preserve"> 38,195 </w:t>
            </w:r>
          </w:p>
        </w:tc>
        <w:tc>
          <w:tcPr>
            <w:tcW w:w="646" w:type="pct"/>
            <w:shd w:val="clear" w:color="auto" w:fill="auto"/>
            <w:noWrap/>
            <w:hideMark/>
          </w:tcPr>
          <w:p w14:paraId="7D5F482A" w14:textId="443AC195" w:rsidR="00A563F6" w:rsidRPr="00904838" w:rsidRDefault="00A563F6" w:rsidP="00A563F6">
            <w:pPr>
              <w:spacing w:after="0"/>
              <w:jc w:val="right"/>
              <w:rPr>
                <w:sz w:val="20"/>
              </w:rPr>
            </w:pPr>
            <w:r w:rsidRPr="0097422D">
              <w:t>0</w:t>
            </w:r>
          </w:p>
        </w:tc>
        <w:tc>
          <w:tcPr>
            <w:tcW w:w="646" w:type="pct"/>
            <w:shd w:val="clear" w:color="auto" w:fill="auto"/>
            <w:noWrap/>
            <w:hideMark/>
          </w:tcPr>
          <w:p w14:paraId="4B605EC8" w14:textId="1D215217" w:rsidR="00A563F6" w:rsidRPr="00904838" w:rsidRDefault="00A563F6" w:rsidP="00A563F6">
            <w:pPr>
              <w:spacing w:after="0"/>
              <w:jc w:val="right"/>
              <w:rPr>
                <w:sz w:val="20"/>
              </w:rPr>
            </w:pPr>
            <w:r w:rsidRPr="0097422D">
              <w:t xml:space="preserve"> 71,218 </w:t>
            </w:r>
          </w:p>
        </w:tc>
        <w:tc>
          <w:tcPr>
            <w:tcW w:w="646" w:type="pct"/>
            <w:shd w:val="clear" w:color="auto" w:fill="auto"/>
            <w:noWrap/>
            <w:hideMark/>
          </w:tcPr>
          <w:p w14:paraId="4B20EB4F" w14:textId="2256F17B" w:rsidR="00A563F6" w:rsidRPr="00904838" w:rsidRDefault="00A563F6" w:rsidP="00A563F6">
            <w:pPr>
              <w:spacing w:after="0"/>
              <w:jc w:val="right"/>
              <w:rPr>
                <w:sz w:val="20"/>
              </w:rPr>
            </w:pPr>
            <w:r w:rsidRPr="0097422D">
              <w:t xml:space="preserve"> 72,657 </w:t>
            </w:r>
          </w:p>
        </w:tc>
      </w:tr>
      <w:tr w:rsidR="00A563F6" w:rsidRPr="00FC7BD2" w14:paraId="0EF3FDDB" w14:textId="77777777" w:rsidTr="003A27E2">
        <w:tc>
          <w:tcPr>
            <w:tcW w:w="479" w:type="pct"/>
            <w:tcBorders>
              <w:left w:val="nil"/>
            </w:tcBorders>
            <w:shd w:val="clear" w:color="auto" w:fill="auto"/>
            <w:noWrap/>
          </w:tcPr>
          <w:p w14:paraId="3B859ED5" w14:textId="7C7ACD34" w:rsidR="00A563F6" w:rsidRPr="00904838" w:rsidRDefault="00A563F6" w:rsidP="00A563F6">
            <w:pPr>
              <w:spacing w:after="0"/>
              <w:jc w:val="right"/>
              <w:rPr>
                <w:sz w:val="20"/>
              </w:rPr>
            </w:pPr>
            <w:r w:rsidRPr="0097422D">
              <w:t>2025</w:t>
            </w:r>
          </w:p>
        </w:tc>
        <w:tc>
          <w:tcPr>
            <w:tcW w:w="645" w:type="pct"/>
            <w:shd w:val="clear" w:color="auto" w:fill="auto"/>
            <w:noWrap/>
            <w:hideMark/>
          </w:tcPr>
          <w:p w14:paraId="102B2A66" w14:textId="0E1F35B6" w:rsidR="00A563F6" w:rsidRPr="00904838" w:rsidRDefault="00A563F6" w:rsidP="00A563F6">
            <w:pPr>
              <w:spacing w:after="0"/>
              <w:jc w:val="right"/>
              <w:rPr>
                <w:sz w:val="20"/>
              </w:rPr>
            </w:pPr>
            <w:r w:rsidRPr="0097422D">
              <w:t xml:space="preserve"> 67,669 </w:t>
            </w:r>
          </w:p>
        </w:tc>
        <w:tc>
          <w:tcPr>
            <w:tcW w:w="646" w:type="pct"/>
            <w:shd w:val="clear" w:color="auto" w:fill="auto"/>
            <w:noWrap/>
            <w:hideMark/>
          </w:tcPr>
          <w:p w14:paraId="63063670" w14:textId="5E5C374B" w:rsidR="00A563F6" w:rsidRPr="00904838" w:rsidRDefault="00A563F6" w:rsidP="00A563F6">
            <w:pPr>
              <w:spacing w:after="0"/>
              <w:jc w:val="right"/>
              <w:rPr>
                <w:sz w:val="20"/>
              </w:rPr>
            </w:pPr>
            <w:r w:rsidRPr="0097422D">
              <w:t xml:space="preserve"> 67,669 </w:t>
            </w:r>
          </w:p>
        </w:tc>
        <w:tc>
          <w:tcPr>
            <w:tcW w:w="646" w:type="pct"/>
            <w:shd w:val="clear" w:color="auto" w:fill="auto"/>
            <w:noWrap/>
            <w:hideMark/>
          </w:tcPr>
          <w:p w14:paraId="0063470D" w14:textId="12C23096" w:rsidR="00A563F6" w:rsidRPr="00904838" w:rsidRDefault="00A563F6" w:rsidP="00A563F6">
            <w:pPr>
              <w:spacing w:after="0"/>
              <w:jc w:val="right"/>
              <w:rPr>
                <w:sz w:val="20"/>
              </w:rPr>
            </w:pPr>
            <w:r w:rsidRPr="0097422D">
              <w:t xml:space="preserve"> 32,864 </w:t>
            </w:r>
          </w:p>
        </w:tc>
        <w:tc>
          <w:tcPr>
            <w:tcW w:w="646" w:type="pct"/>
            <w:shd w:val="clear" w:color="auto" w:fill="auto"/>
            <w:noWrap/>
            <w:hideMark/>
          </w:tcPr>
          <w:p w14:paraId="7BA96176" w14:textId="3ECE9307" w:rsidR="00A563F6" w:rsidRPr="00904838" w:rsidRDefault="00A563F6" w:rsidP="00A563F6">
            <w:pPr>
              <w:spacing w:after="0"/>
              <w:jc w:val="right"/>
              <w:rPr>
                <w:sz w:val="20"/>
              </w:rPr>
            </w:pPr>
            <w:r w:rsidRPr="0097422D">
              <w:t xml:space="preserve"> 42,469 </w:t>
            </w:r>
          </w:p>
        </w:tc>
        <w:tc>
          <w:tcPr>
            <w:tcW w:w="646" w:type="pct"/>
            <w:shd w:val="clear" w:color="auto" w:fill="auto"/>
            <w:noWrap/>
            <w:hideMark/>
          </w:tcPr>
          <w:p w14:paraId="2C0CDE5C" w14:textId="15EB57A6" w:rsidR="00A563F6" w:rsidRPr="00904838" w:rsidRDefault="00A563F6" w:rsidP="00A563F6">
            <w:pPr>
              <w:spacing w:after="0"/>
              <w:jc w:val="right"/>
              <w:rPr>
                <w:sz w:val="20"/>
              </w:rPr>
            </w:pPr>
            <w:r w:rsidRPr="0097422D">
              <w:t>0</w:t>
            </w:r>
          </w:p>
        </w:tc>
        <w:tc>
          <w:tcPr>
            <w:tcW w:w="646" w:type="pct"/>
            <w:shd w:val="clear" w:color="auto" w:fill="auto"/>
            <w:noWrap/>
            <w:hideMark/>
          </w:tcPr>
          <w:p w14:paraId="04BB4645" w14:textId="008E488F" w:rsidR="00A563F6" w:rsidRPr="00904838" w:rsidRDefault="00A563F6" w:rsidP="00A563F6">
            <w:pPr>
              <w:spacing w:after="0"/>
              <w:jc w:val="right"/>
              <w:rPr>
                <w:sz w:val="20"/>
              </w:rPr>
            </w:pPr>
            <w:r w:rsidRPr="0097422D">
              <w:t xml:space="preserve"> 73,169 </w:t>
            </w:r>
          </w:p>
        </w:tc>
        <w:tc>
          <w:tcPr>
            <w:tcW w:w="646" w:type="pct"/>
            <w:shd w:val="clear" w:color="auto" w:fill="auto"/>
            <w:noWrap/>
            <w:hideMark/>
          </w:tcPr>
          <w:p w14:paraId="1F836630" w14:textId="6D8253D6" w:rsidR="00A563F6" w:rsidRPr="00904838" w:rsidRDefault="00A563F6" w:rsidP="00A563F6">
            <w:pPr>
              <w:spacing w:after="0"/>
              <w:jc w:val="right"/>
              <w:rPr>
                <w:sz w:val="20"/>
              </w:rPr>
            </w:pPr>
            <w:r w:rsidRPr="0097422D">
              <w:t xml:space="preserve"> 73,269 </w:t>
            </w:r>
          </w:p>
        </w:tc>
      </w:tr>
      <w:tr w:rsidR="00A563F6" w:rsidRPr="00FC7BD2" w14:paraId="005F7E59" w14:textId="77777777" w:rsidTr="003A27E2">
        <w:tc>
          <w:tcPr>
            <w:tcW w:w="479" w:type="pct"/>
            <w:tcBorders>
              <w:left w:val="nil"/>
            </w:tcBorders>
            <w:shd w:val="clear" w:color="auto" w:fill="auto"/>
            <w:noWrap/>
          </w:tcPr>
          <w:p w14:paraId="415E79CC" w14:textId="3BD73A4C" w:rsidR="00A563F6" w:rsidRPr="00904838" w:rsidRDefault="00A563F6" w:rsidP="00A563F6">
            <w:pPr>
              <w:spacing w:after="0"/>
              <w:jc w:val="right"/>
              <w:rPr>
                <w:sz w:val="20"/>
              </w:rPr>
            </w:pPr>
            <w:r w:rsidRPr="0097422D">
              <w:t>2026</w:t>
            </w:r>
          </w:p>
        </w:tc>
        <w:tc>
          <w:tcPr>
            <w:tcW w:w="645" w:type="pct"/>
            <w:shd w:val="clear" w:color="auto" w:fill="auto"/>
            <w:noWrap/>
            <w:hideMark/>
          </w:tcPr>
          <w:p w14:paraId="60736CA3" w14:textId="4AE436DF" w:rsidR="00A563F6" w:rsidRPr="00904838" w:rsidRDefault="00A563F6" w:rsidP="00A563F6">
            <w:pPr>
              <w:spacing w:after="0"/>
              <w:jc w:val="right"/>
              <w:rPr>
                <w:sz w:val="20"/>
              </w:rPr>
            </w:pPr>
            <w:r w:rsidRPr="0097422D">
              <w:t xml:space="preserve"> 69,455 </w:t>
            </w:r>
          </w:p>
        </w:tc>
        <w:tc>
          <w:tcPr>
            <w:tcW w:w="646" w:type="pct"/>
            <w:shd w:val="clear" w:color="auto" w:fill="auto"/>
            <w:noWrap/>
            <w:hideMark/>
          </w:tcPr>
          <w:p w14:paraId="471B87C6" w14:textId="3019EADF" w:rsidR="00A563F6" w:rsidRPr="00904838" w:rsidRDefault="00A563F6" w:rsidP="00A563F6">
            <w:pPr>
              <w:spacing w:after="0"/>
              <w:jc w:val="right"/>
              <w:rPr>
                <w:sz w:val="20"/>
              </w:rPr>
            </w:pPr>
            <w:r w:rsidRPr="0097422D">
              <w:t xml:space="preserve"> 69,455 </w:t>
            </w:r>
          </w:p>
        </w:tc>
        <w:tc>
          <w:tcPr>
            <w:tcW w:w="646" w:type="pct"/>
            <w:shd w:val="clear" w:color="auto" w:fill="auto"/>
            <w:noWrap/>
            <w:hideMark/>
          </w:tcPr>
          <w:p w14:paraId="0634999D" w14:textId="6D542907" w:rsidR="00A563F6" w:rsidRPr="00904838" w:rsidRDefault="00A563F6" w:rsidP="00A563F6">
            <w:pPr>
              <w:spacing w:after="0"/>
              <w:jc w:val="right"/>
              <w:rPr>
                <w:sz w:val="20"/>
              </w:rPr>
            </w:pPr>
            <w:r w:rsidRPr="0097422D">
              <w:t xml:space="preserve"> 35,512 </w:t>
            </w:r>
          </w:p>
        </w:tc>
        <w:tc>
          <w:tcPr>
            <w:tcW w:w="646" w:type="pct"/>
            <w:shd w:val="clear" w:color="auto" w:fill="auto"/>
            <w:noWrap/>
            <w:hideMark/>
          </w:tcPr>
          <w:p w14:paraId="2AF5D7FB" w14:textId="50B6DE57" w:rsidR="00A563F6" w:rsidRPr="00904838" w:rsidRDefault="00A563F6" w:rsidP="00A563F6">
            <w:pPr>
              <w:spacing w:after="0"/>
              <w:jc w:val="right"/>
              <w:rPr>
                <w:sz w:val="20"/>
              </w:rPr>
            </w:pPr>
            <w:r w:rsidRPr="0097422D">
              <w:t xml:space="preserve"> 45,384 </w:t>
            </w:r>
          </w:p>
        </w:tc>
        <w:tc>
          <w:tcPr>
            <w:tcW w:w="646" w:type="pct"/>
            <w:shd w:val="clear" w:color="auto" w:fill="auto"/>
            <w:noWrap/>
            <w:hideMark/>
          </w:tcPr>
          <w:p w14:paraId="346B77A6" w14:textId="127C7F8F" w:rsidR="00A563F6" w:rsidRPr="00904838" w:rsidRDefault="00A563F6" w:rsidP="00A563F6">
            <w:pPr>
              <w:spacing w:after="0"/>
              <w:jc w:val="right"/>
              <w:rPr>
                <w:sz w:val="20"/>
              </w:rPr>
            </w:pPr>
            <w:r w:rsidRPr="0097422D">
              <w:t>0</w:t>
            </w:r>
          </w:p>
        </w:tc>
        <w:tc>
          <w:tcPr>
            <w:tcW w:w="646" w:type="pct"/>
            <w:shd w:val="clear" w:color="auto" w:fill="auto"/>
            <w:noWrap/>
            <w:hideMark/>
          </w:tcPr>
          <w:p w14:paraId="19D9EF60" w14:textId="4D363D28" w:rsidR="00A563F6" w:rsidRPr="00904838" w:rsidRDefault="00A563F6" w:rsidP="00A563F6">
            <w:pPr>
              <w:spacing w:after="0"/>
              <w:jc w:val="right"/>
              <w:rPr>
                <w:sz w:val="20"/>
              </w:rPr>
            </w:pPr>
            <w:r w:rsidRPr="0097422D">
              <w:t xml:space="preserve"> 74,572 </w:t>
            </w:r>
          </w:p>
        </w:tc>
        <w:tc>
          <w:tcPr>
            <w:tcW w:w="646" w:type="pct"/>
            <w:shd w:val="clear" w:color="auto" w:fill="auto"/>
            <w:noWrap/>
            <w:hideMark/>
          </w:tcPr>
          <w:p w14:paraId="58C10812" w14:textId="34D507D1" w:rsidR="00A563F6" w:rsidRPr="00904838" w:rsidRDefault="00A563F6" w:rsidP="00A563F6">
            <w:pPr>
              <w:spacing w:after="0"/>
              <w:jc w:val="right"/>
              <w:rPr>
                <w:sz w:val="20"/>
              </w:rPr>
            </w:pPr>
            <w:r w:rsidRPr="0097422D">
              <w:t xml:space="preserve"> 74,489 </w:t>
            </w:r>
          </w:p>
        </w:tc>
      </w:tr>
      <w:tr w:rsidR="00A563F6" w:rsidRPr="00FC7BD2" w14:paraId="5C82F8CB" w14:textId="77777777" w:rsidTr="003A27E2">
        <w:tc>
          <w:tcPr>
            <w:tcW w:w="479" w:type="pct"/>
            <w:tcBorders>
              <w:left w:val="nil"/>
            </w:tcBorders>
            <w:shd w:val="clear" w:color="auto" w:fill="auto"/>
            <w:noWrap/>
          </w:tcPr>
          <w:p w14:paraId="6A7ECDB5" w14:textId="6B99A00F" w:rsidR="00A563F6" w:rsidRPr="00904838" w:rsidRDefault="00A563F6" w:rsidP="00A563F6">
            <w:pPr>
              <w:spacing w:after="0"/>
              <w:jc w:val="right"/>
              <w:rPr>
                <w:sz w:val="20"/>
              </w:rPr>
            </w:pPr>
            <w:r w:rsidRPr="0097422D">
              <w:t>2027</w:t>
            </w:r>
          </w:p>
        </w:tc>
        <w:tc>
          <w:tcPr>
            <w:tcW w:w="645" w:type="pct"/>
            <w:shd w:val="clear" w:color="auto" w:fill="auto"/>
            <w:noWrap/>
            <w:hideMark/>
          </w:tcPr>
          <w:p w14:paraId="1DA68D7F" w14:textId="7F9E560F" w:rsidR="00A563F6" w:rsidRPr="00904838" w:rsidRDefault="00A563F6" w:rsidP="00A563F6">
            <w:pPr>
              <w:spacing w:after="0"/>
              <w:jc w:val="right"/>
              <w:rPr>
                <w:sz w:val="20"/>
              </w:rPr>
            </w:pPr>
            <w:r w:rsidRPr="0097422D">
              <w:t xml:space="preserve"> 71,093 </w:t>
            </w:r>
          </w:p>
        </w:tc>
        <w:tc>
          <w:tcPr>
            <w:tcW w:w="646" w:type="pct"/>
            <w:shd w:val="clear" w:color="auto" w:fill="auto"/>
            <w:noWrap/>
            <w:hideMark/>
          </w:tcPr>
          <w:p w14:paraId="198F02DA" w14:textId="78586BF7" w:rsidR="00A563F6" w:rsidRPr="00904838" w:rsidRDefault="00A563F6" w:rsidP="00A563F6">
            <w:pPr>
              <w:spacing w:after="0"/>
              <w:jc w:val="right"/>
              <w:rPr>
                <w:sz w:val="20"/>
              </w:rPr>
            </w:pPr>
            <w:r w:rsidRPr="0097422D">
              <w:t xml:space="preserve"> 71,093 </w:t>
            </w:r>
          </w:p>
        </w:tc>
        <w:tc>
          <w:tcPr>
            <w:tcW w:w="646" w:type="pct"/>
            <w:shd w:val="clear" w:color="auto" w:fill="auto"/>
            <w:noWrap/>
            <w:hideMark/>
          </w:tcPr>
          <w:p w14:paraId="1E6D2423" w14:textId="7332DFEF" w:rsidR="00A563F6" w:rsidRPr="00904838" w:rsidRDefault="00A563F6" w:rsidP="00A563F6">
            <w:pPr>
              <w:spacing w:after="0"/>
              <w:jc w:val="right"/>
              <w:rPr>
                <w:sz w:val="20"/>
              </w:rPr>
            </w:pPr>
            <w:r w:rsidRPr="0097422D">
              <w:t xml:space="preserve"> 37,470 </w:t>
            </w:r>
          </w:p>
        </w:tc>
        <w:tc>
          <w:tcPr>
            <w:tcW w:w="646" w:type="pct"/>
            <w:shd w:val="clear" w:color="auto" w:fill="auto"/>
            <w:noWrap/>
            <w:hideMark/>
          </w:tcPr>
          <w:p w14:paraId="5C101C5E" w14:textId="01C5C1C0" w:rsidR="00A563F6" w:rsidRPr="00904838" w:rsidRDefault="00A563F6" w:rsidP="00A563F6">
            <w:pPr>
              <w:spacing w:after="0"/>
              <w:jc w:val="right"/>
              <w:rPr>
                <w:sz w:val="20"/>
              </w:rPr>
            </w:pPr>
            <w:r w:rsidRPr="0097422D">
              <w:t xml:space="preserve"> 47,473 </w:t>
            </w:r>
          </w:p>
        </w:tc>
        <w:tc>
          <w:tcPr>
            <w:tcW w:w="646" w:type="pct"/>
            <w:shd w:val="clear" w:color="auto" w:fill="auto"/>
            <w:noWrap/>
            <w:hideMark/>
          </w:tcPr>
          <w:p w14:paraId="711D3131" w14:textId="1AA681D9" w:rsidR="00A563F6" w:rsidRPr="00904838" w:rsidRDefault="00A563F6" w:rsidP="00A563F6">
            <w:pPr>
              <w:spacing w:after="0"/>
              <w:jc w:val="right"/>
              <w:rPr>
                <w:sz w:val="20"/>
              </w:rPr>
            </w:pPr>
            <w:r w:rsidRPr="0097422D">
              <w:t>0</w:t>
            </w:r>
          </w:p>
        </w:tc>
        <w:tc>
          <w:tcPr>
            <w:tcW w:w="646" w:type="pct"/>
            <w:shd w:val="clear" w:color="auto" w:fill="auto"/>
            <w:noWrap/>
            <w:hideMark/>
          </w:tcPr>
          <w:p w14:paraId="07F505FD" w14:textId="00D023ED" w:rsidR="00A563F6" w:rsidRPr="00904838" w:rsidRDefault="00A563F6" w:rsidP="00A563F6">
            <w:pPr>
              <w:spacing w:after="0"/>
              <w:jc w:val="right"/>
              <w:rPr>
                <w:sz w:val="20"/>
              </w:rPr>
            </w:pPr>
            <w:r w:rsidRPr="0097422D">
              <w:t xml:space="preserve"> 76,135 </w:t>
            </w:r>
          </w:p>
        </w:tc>
        <w:tc>
          <w:tcPr>
            <w:tcW w:w="646" w:type="pct"/>
            <w:shd w:val="clear" w:color="auto" w:fill="auto"/>
            <w:noWrap/>
            <w:hideMark/>
          </w:tcPr>
          <w:p w14:paraId="5DF35EA6" w14:textId="4BFEE728" w:rsidR="00A563F6" w:rsidRPr="00904838" w:rsidRDefault="00A563F6" w:rsidP="00A563F6">
            <w:pPr>
              <w:spacing w:after="0"/>
              <w:jc w:val="right"/>
              <w:rPr>
                <w:sz w:val="20"/>
              </w:rPr>
            </w:pPr>
            <w:r w:rsidRPr="0097422D">
              <w:t xml:space="preserve"> 76,084 </w:t>
            </w:r>
          </w:p>
        </w:tc>
      </w:tr>
      <w:tr w:rsidR="00A563F6" w:rsidRPr="00FC7BD2" w14:paraId="1EEC8728" w14:textId="77777777" w:rsidTr="003A27E2">
        <w:tc>
          <w:tcPr>
            <w:tcW w:w="479" w:type="pct"/>
            <w:tcBorders>
              <w:left w:val="nil"/>
            </w:tcBorders>
            <w:shd w:val="clear" w:color="auto" w:fill="auto"/>
            <w:noWrap/>
          </w:tcPr>
          <w:p w14:paraId="278F7291" w14:textId="0CF6BBE2" w:rsidR="00A563F6" w:rsidRPr="00904838" w:rsidRDefault="00A563F6" w:rsidP="00A563F6">
            <w:pPr>
              <w:spacing w:after="0"/>
              <w:jc w:val="right"/>
              <w:rPr>
                <w:sz w:val="20"/>
              </w:rPr>
            </w:pPr>
            <w:r w:rsidRPr="0097422D">
              <w:t>2028</w:t>
            </w:r>
          </w:p>
        </w:tc>
        <w:tc>
          <w:tcPr>
            <w:tcW w:w="645" w:type="pct"/>
            <w:shd w:val="clear" w:color="auto" w:fill="auto"/>
            <w:noWrap/>
            <w:hideMark/>
          </w:tcPr>
          <w:p w14:paraId="452AF0F4" w14:textId="70927D94" w:rsidR="00A563F6" w:rsidRPr="00904838" w:rsidRDefault="00A563F6" w:rsidP="00A563F6">
            <w:pPr>
              <w:spacing w:after="0"/>
              <w:jc w:val="right"/>
              <w:rPr>
                <w:sz w:val="20"/>
              </w:rPr>
            </w:pPr>
            <w:r w:rsidRPr="0097422D">
              <w:t xml:space="preserve"> 71,717 </w:t>
            </w:r>
          </w:p>
        </w:tc>
        <w:tc>
          <w:tcPr>
            <w:tcW w:w="646" w:type="pct"/>
            <w:shd w:val="clear" w:color="auto" w:fill="auto"/>
            <w:noWrap/>
            <w:hideMark/>
          </w:tcPr>
          <w:p w14:paraId="1B6A9709" w14:textId="3EE8849C" w:rsidR="00A563F6" w:rsidRPr="00904838" w:rsidRDefault="00A563F6" w:rsidP="00A563F6">
            <w:pPr>
              <w:spacing w:after="0"/>
              <w:jc w:val="right"/>
              <w:rPr>
                <w:sz w:val="20"/>
              </w:rPr>
            </w:pPr>
            <w:r w:rsidRPr="0097422D">
              <w:t xml:space="preserve"> 71,717 </w:t>
            </w:r>
          </w:p>
        </w:tc>
        <w:tc>
          <w:tcPr>
            <w:tcW w:w="646" w:type="pct"/>
            <w:shd w:val="clear" w:color="auto" w:fill="auto"/>
            <w:noWrap/>
            <w:hideMark/>
          </w:tcPr>
          <w:p w14:paraId="6330F84D" w14:textId="79343999" w:rsidR="00A563F6" w:rsidRPr="00904838" w:rsidRDefault="00A563F6" w:rsidP="00A563F6">
            <w:pPr>
              <w:spacing w:after="0"/>
              <w:jc w:val="right"/>
              <w:rPr>
                <w:sz w:val="20"/>
              </w:rPr>
            </w:pPr>
            <w:r w:rsidRPr="0097422D">
              <w:t xml:space="preserve"> 38,812 </w:t>
            </w:r>
          </w:p>
        </w:tc>
        <w:tc>
          <w:tcPr>
            <w:tcW w:w="646" w:type="pct"/>
            <w:shd w:val="clear" w:color="auto" w:fill="auto"/>
            <w:noWrap/>
            <w:hideMark/>
          </w:tcPr>
          <w:p w14:paraId="68B29F7A" w14:textId="6392961F" w:rsidR="00A563F6" w:rsidRPr="00904838" w:rsidRDefault="00A563F6" w:rsidP="00A563F6">
            <w:pPr>
              <w:spacing w:after="0"/>
              <w:jc w:val="right"/>
              <w:rPr>
                <w:sz w:val="20"/>
              </w:rPr>
            </w:pPr>
            <w:r w:rsidRPr="0097422D">
              <w:t xml:space="preserve"> 48,837 </w:t>
            </w:r>
          </w:p>
        </w:tc>
        <w:tc>
          <w:tcPr>
            <w:tcW w:w="646" w:type="pct"/>
            <w:shd w:val="clear" w:color="auto" w:fill="auto"/>
            <w:noWrap/>
            <w:hideMark/>
          </w:tcPr>
          <w:p w14:paraId="279CEEAD" w14:textId="099600B3" w:rsidR="00A563F6" w:rsidRPr="00904838" w:rsidRDefault="00A563F6" w:rsidP="00A563F6">
            <w:pPr>
              <w:spacing w:after="0"/>
              <w:jc w:val="right"/>
              <w:rPr>
                <w:sz w:val="20"/>
              </w:rPr>
            </w:pPr>
            <w:r w:rsidRPr="0097422D">
              <w:t>0</w:t>
            </w:r>
          </w:p>
        </w:tc>
        <w:tc>
          <w:tcPr>
            <w:tcW w:w="646" w:type="pct"/>
            <w:shd w:val="clear" w:color="auto" w:fill="auto"/>
            <w:noWrap/>
            <w:hideMark/>
          </w:tcPr>
          <w:p w14:paraId="4A7D3724" w14:textId="5AA599E9" w:rsidR="00A563F6" w:rsidRPr="00904838" w:rsidRDefault="00A563F6" w:rsidP="00A563F6">
            <w:pPr>
              <w:spacing w:after="0"/>
              <w:jc w:val="right"/>
              <w:rPr>
                <w:sz w:val="20"/>
              </w:rPr>
            </w:pPr>
            <w:r w:rsidRPr="0097422D">
              <w:t xml:space="preserve"> 76,734 </w:t>
            </w:r>
          </w:p>
        </w:tc>
        <w:tc>
          <w:tcPr>
            <w:tcW w:w="646" w:type="pct"/>
            <w:shd w:val="clear" w:color="auto" w:fill="auto"/>
            <w:noWrap/>
            <w:hideMark/>
          </w:tcPr>
          <w:p w14:paraId="40B9472E" w14:textId="1E0E530B" w:rsidR="00A563F6" w:rsidRPr="00904838" w:rsidRDefault="00A563F6" w:rsidP="00A563F6">
            <w:pPr>
              <w:spacing w:after="0"/>
              <w:jc w:val="right"/>
              <w:rPr>
                <w:sz w:val="20"/>
              </w:rPr>
            </w:pPr>
            <w:r w:rsidRPr="0097422D">
              <w:t xml:space="preserve"> 76,717 </w:t>
            </w:r>
          </w:p>
        </w:tc>
      </w:tr>
      <w:tr w:rsidR="00A563F6" w:rsidRPr="00FC7BD2" w14:paraId="30B36777" w14:textId="77777777" w:rsidTr="003A27E2">
        <w:tc>
          <w:tcPr>
            <w:tcW w:w="479" w:type="pct"/>
            <w:tcBorders>
              <w:left w:val="nil"/>
            </w:tcBorders>
            <w:shd w:val="clear" w:color="auto" w:fill="auto"/>
            <w:noWrap/>
          </w:tcPr>
          <w:p w14:paraId="7309BC08" w14:textId="269486D8" w:rsidR="00A563F6" w:rsidRPr="00904838" w:rsidRDefault="00A563F6" w:rsidP="00A563F6">
            <w:pPr>
              <w:spacing w:after="0"/>
              <w:jc w:val="right"/>
              <w:rPr>
                <w:sz w:val="20"/>
              </w:rPr>
            </w:pPr>
            <w:r w:rsidRPr="0097422D">
              <w:t>2029</w:t>
            </w:r>
          </w:p>
        </w:tc>
        <w:tc>
          <w:tcPr>
            <w:tcW w:w="645" w:type="pct"/>
            <w:shd w:val="clear" w:color="auto" w:fill="auto"/>
            <w:noWrap/>
            <w:hideMark/>
          </w:tcPr>
          <w:p w14:paraId="577F6914" w14:textId="2B05C8A3" w:rsidR="00A563F6" w:rsidRPr="00904838" w:rsidRDefault="00A563F6" w:rsidP="00A563F6">
            <w:pPr>
              <w:spacing w:after="0"/>
              <w:jc w:val="right"/>
              <w:rPr>
                <w:sz w:val="20"/>
              </w:rPr>
            </w:pPr>
            <w:r w:rsidRPr="0097422D">
              <w:t xml:space="preserve"> 71,772 </w:t>
            </w:r>
          </w:p>
        </w:tc>
        <w:tc>
          <w:tcPr>
            <w:tcW w:w="646" w:type="pct"/>
            <w:shd w:val="clear" w:color="auto" w:fill="auto"/>
            <w:noWrap/>
            <w:hideMark/>
          </w:tcPr>
          <w:p w14:paraId="4DEF0CF1" w14:textId="17EEE996" w:rsidR="00A563F6" w:rsidRPr="00904838" w:rsidRDefault="00A563F6" w:rsidP="00A563F6">
            <w:pPr>
              <w:spacing w:after="0"/>
              <w:jc w:val="right"/>
              <w:rPr>
                <w:sz w:val="20"/>
              </w:rPr>
            </w:pPr>
            <w:r w:rsidRPr="0097422D">
              <w:t xml:space="preserve"> 71,772 </w:t>
            </w:r>
          </w:p>
        </w:tc>
        <w:tc>
          <w:tcPr>
            <w:tcW w:w="646" w:type="pct"/>
            <w:shd w:val="clear" w:color="auto" w:fill="auto"/>
            <w:noWrap/>
            <w:hideMark/>
          </w:tcPr>
          <w:p w14:paraId="66D049DF" w14:textId="4383E733" w:rsidR="00A563F6" w:rsidRPr="00904838" w:rsidRDefault="00A563F6" w:rsidP="00A563F6">
            <w:pPr>
              <w:spacing w:after="0"/>
              <w:jc w:val="right"/>
              <w:rPr>
                <w:sz w:val="20"/>
              </w:rPr>
            </w:pPr>
            <w:r w:rsidRPr="0097422D">
              <w:t xml:space="preserve"> 39,521 </w:t>
            </w:r>
          </w:p>
        </w:tc>
        <w:tc>
          <w:tcPr>
            <w:tcW w:w="646" w:type="pct"/>
            <w:shd w:val="clear" w:color="auto" w:fill="auto"/>
            <w:noWrap/>
            <w:hideMark/>
          </w:tcPr>
          <w:p w14:paraId="5FAEE56C" w14:textId="364962D9" w:rsidR="00A563F6" w:rsidRPr="00904838" w:rsidRDefault="00A563F6" w:rsidP="00A563F6">
            <w:pPr>
              <w:spacing w:after="0"/>
              <w:jc w:val="right"/>
              <w:rPr>
                <w:sz w:val="20"/>
              </w:rPr>
            </w:pPr>
            <w:r w:rsidRPr="0097422D">
              <w:t xml:space="preserve"> 49,481 </w:t>
            </w:r>
          </w:p>
        </w:tc>
        <w:tc>
          <w:tcPr>
            <w:tcW w:w="646" w:type="pct"/>
            <w:shd w:val="clear" w:color="auto" w:fill="auto"/>
            <w:noWrap/>
            <w:hideMark/>
          </w:tcPr>
          <w:p w14:paraId="53A45246" w14:textId="3861F813" w:rsidR="00A563F6" w:rsidRPr="00904838" w:rsidRDefault="00A563F6" w:rsidP="00A563F6">
            <w:pPr>
              <w:spacing w:after="0"/>
              <w:jc w:val="right"/>
              <w:rPr>
                <w:sz w:val="20"/>
              </w:rPr>
            </w:pPr>
            <w:r w:rsidRPr="0097422D">
              <w:t>0</w:t>
            </w:r>
          </w:p>
        </w:tc>
        <w:tc>
          <w:tcPr>
            <w:tcW w:w="646" w:type="pct"/>
            <w:shd w:val="clear" w:color="auto" w:fill="auto"/>
            <w:noWrap/>
            <w:hideMark/>
          </w:tcPr>
          <w:p w14:paraId="61F532CD" w14:textId="2176B131" w:rsidR="00A563F6" w:rsidRPr="00904838" w:rsidRDefault="00A563F6" w:rsidP="00A563F6">
            <w:pPr>
              <w:spacing w:after="0"/>
              <w:jc w:val="right"/>
              <w:rPr>
                <w:sz w:val="20"/>
              </w:rPr>
            </w:pPr>
            <w:r w:rsidRPr="0097422D">
              <w:t xml:space="preserve"> 76,424 </w:t>
            </w:r>
          </w:p>
        </w:tc>
        <w:tc>
          <w:tcPr>
            <w:tcW w:w="646" w:type="pct"/>
            <w:shd w:val="clear" w:color="auto" w:fill="auto"/>
            <w:noWrap/>
            <w:hideMark/>
          </w:tcPr>
          <w:p w14:paraId="16AAC77B" w14:textId="617878CB" w:rsidR="00A563F6" w:rsidRPr="00904838" w:rsidRDefault="00A563F6" w:rsidP="00A563F6">
            <w:pPr>
              <w:spacing w:after="0"/>
              <w:jc w:val="right"/>
              <w:rPr>
                <w:sz w:val="20"/>
              </w:rPr>
            </w:pPr>
            <w:r w:rsidRPr="0097422D">
              <w:t xml:space="preserve"> 76,419 </w:t>
            </w:r>
          </w:p>
        </w:tc>
      </w:tr>
      <w:tr w:rsidR="00A563F6" w:rsidRPr="00FC7BD2" w14:paraId="04E205B9" w14:textId="77777777" w:rsidTr="003A27E2">
        <w:tc>
          <w:tcPr>
            <w:tcW w:w="479" w:type="pct"/>
            <w:tcBorders>
              <w:left w:val="nil"/>
            </w:tcBorders>
            <w:shd w:val="clear" w:color="auto" w:fill="auto"/>
            <w:noWrap/>
          </w:tcPr>
          <w:p w14:paraId="6D951965" w14:textId="65BEF556" w:rsidR="00A563F6" w:rsidRPr="00904838" w:rsidRDefault="00A563F6" w:rsidP="00A563F6">
            <w:pPr>
              <w:spacing w:after="0"/>
              <w:jc w:val="right"/>
              <w:rPr>
                <w:sz w:val="20"/>
              </w:rPr>
            </w:pPr>
            <w:r w:rsidRPr="0097422D">
              <w:t>2030</w:t>
            </w:r>
          </w:p>
        </w:tc>
        <w:tc>
          <w:tcPr>
            <w:tcW w:w="645" w:type="pct"/>
            <w:shd w:val="clear" w:color="auto" w:fill="auto"/>
            <w:noWrap/>
            <w:hideMark/>
          </w:tcPr>
          <w:p w14:paraId="0BFC1761" w14:textId="69D6CC2A" w:rsidR="00A563F6" w:rsidRPr="00904838" w:rsidRDefault="00A563F6" w:rsidP="00A563F6">
            <w:pPr>
              <w:spacing w:after="0"/>
              <w:jc w:val="right"/>
              <w:rPr>
                <w:sz w:val="20"/>
              </w:rPr>
            </w:pPr>
            <w:r w:rsidRPr="0097422D">
              <w:t xml:space="preserve"> 71,655 </w:t>
            </w:r>
          </w:p>
        </w:tc>
        <w:tc>
          <w:tcPr>
            <w:tcW w:w="646" w:type="pct"/>
            <w:shd w:val="clear" w:color="auto" w:fill="auto"/>
            <w:noWrap/>
            <w:hideMark/>
          </w:tcPr>
          <w:p w14:paraId="61199610" w14:textId="706364FC" w:rsidR="00A563F6" w:rsidRPr="00904838" w:rsidRDefault="00A563F6" w:rsidP="00A563F6">
            <w:pPr>
              <w:spacing w:after="0"/>
              <w:jc w:val="right"/>
              <w:rPr>
                <w:sz w:val="20"/>
              </w:rPr>
            </w:pPr>
            <w:r w:rsidRPr="0097422D">
              <w:t xml:space="preserve"> 71,655 </w:t>
            </w:r>
          </w:p>
        </w:tc>
        <w:tc>
          <w:tcPr>
            <w:tcW w:w="646" w:type="pct"/>
            <w:shd w:val="clear" w:color="auto" w:fill="auto"/>
            <w:noWrap/>
            <w:hideMark/>
          </w:tcPr>
          <w:p w14:paraId="2D9EDC00" w14:textId="30260FCF" w:rsidR="00A563F6" w:rsidRPr="00904838" w:rsidRDefault="00A563F6" w:rsidP="00A563F6">
            <w:pPr>
              <w:spacing w:after="0"/>
              <w:jc w:val="right"/>
              <w:rPr>
                <w:sz w:val="20"/>
              </w:rPr>
            </w:pPr>
            <w:r w:rsidRPr="0097422D">
              <w:t xml:space="preserve"> 39,892 </w:t>
            </w:r>
          </w:p>
        </w:tc>
        <w:tc>
          <w:tcPr>
            <w:tcW w:w="646" w:type="pct"/>
            <w:shd w:val="clear" w:color="auto" w:fill="auto"/>
            <w:noWrap/>
            <w:hideMark/>
          </w:tcPr>
          <w:p w14:paraId="426AACF7" w14:textId="3F394035" w:rsidR="00A563F6" w:rsidRPr="00904838" w:rsidRDefault="00A563F6" w:rsidP="00A563F6">
            <w:pPr>
              <w:spacing w:after="0"/>
              <w:jc w:val="right"/>
              <w:rPr>
                <w:sz w:val="20"/>
              </w:rPr>
            </w:pPr>
            <w:r w:rsidRPr="0097422D">
              <w:t xml:space="preserve"> 49,781 </w:t>
            </w:r>
          </w:p>
        </w:tc>
        <w:tc>
          <w:tcPr>
            <w:tcW w:w="646" w:type="pct"/>
            <w:shd w:val="clear" w:color="auto" w:fill="auto"/>
            <w:noWrap/>
            <w:hideMark/>
          </w:tcPr>
          <w:p w14:paraId="117A45B7" w14:textId="1260FA16" w:rsidR="00A563F6" w:rsidRPr="00904838" w:rsidRDefault="00A563F6" w:rsidP="00A563F6">
            <w:pPr>
              <w:spacing w:after="0"/>
              <w:jc w:val="right"/>
              <w:rPr>
                <w:sz w:val="20"/>
              </w:rPr>
            </w:pPr>
            <w:r w:rsidRPr="0097422D">
              <w:t>0</w:t>
            </w:r>
          </w:p>
        </w:tc>
        <w:tc>
          <w:tcPr>
            <w:tcW w:w="646" w:type="pct"/>
            <w:shd w:val="clear" w:color="auto" w:fill="auto"/>
            <w:noWrap/>
            <w:hideMark/>
          </w:tcPr>
          <w:p w14:paraId="1AD149FC" w14:textId="2D66E6C0" w:rsidR="00A563F6" w:rsidRPr="00904838" w:rsidRDefault="00A563F6" w:rsidP="00A563F6">
            <w:pPr>
              <w:spacing w:after="0"/>
              <w:jc w:val="right"/>
              <w:rPr>
                <w:sz w:val="20"/>
              </w:rPr>
            </w:pPr>
            <w:r w:rsidRPr="0097422D">
              <w:t xml:space="preserve"> 76,239 </w:t>
            </w:r>
          </w:p>
        </w:tc>
        <w:tc>
          <w:tcPr>
            <w:tcW w:w="646" w:type="pct"/>
            <w:shd w:val="clear" w:color="auto" w:fill="auto"/>
            <w:noWrap/>
            <w:hideMark/>
          </w:tcPr>
          <w:p w14:paraId="6A100D7B" w14:textId="5FAF1589" w:rsidR="00A563F6" w:rsidRPr="00904838" w:rsidRDefault="00A563F6" w:rsidP="00A563F6">
            <w:pPr>
              <w:spacing w:after="0"/>
              <w:jc w:val="right"/>
              <w:rPr>
                <w:sz w:val="20"/>
              </w:rPr>
            </w:pPr>
            <w:r w:rsidRPr="0097422D">
              <w:t xml:space="preserve"> 76,238 </w:t>
            </w:r>
          </w:p>
        </w:tc>
      </w:tr>
      <w:tr w:rsidR="00A563F6" w:rsidRPr="00FC7BD2" w14:paraId="5E3D1A51" w14:textId="77777777" w:rsidTr="003A27E2">
        <w:tc>
          <w:tcPr>
            <w:tcW w:w="479" w:type="pct"/>
            <w:tcBorders>
              <w:left w:val="nil"/>
            </w:tcBorders>
            <w:shd w:val="clear" w:color="auto" w:fill="auto"/>
            <w:noWrap/>
          </w:tcPr>
          <w:p w14:paraId="6E023C1B" w14:textId="5ADA150A" w:rsidR="00A563F6" w:rsidRPr="00904838" w:rsidRDefault="00A563F6" w:rsidP="00A563F6">
            <w:pPr>
              <w:spacing w:after="0"/>
              <w:jc w:val="right"/>
              <w:rPr>
                <w:sz w:val="20"/>
              </w:rPr>
            </w:pPr>
            <w:r w:rsidRPr="0097422D">
              <w:t>2031</w:t>
            </w:r>
          </w:p>
        </w:tc>
        <w:tc>
          <w:tcPr>
            <w:tcW w:w="645" w:type="pct"/>
            <w:shd w:val="clear" w:color="auto" w:fill="auto"/>
            <w:noWrap/>
            <w:hideMark/>
          </w:tcPr>
          <w:p w14:paraId="66C8D6F6" w14:textId="7B660C87" w:rsidR="00A563F6" w:rsidRPr="00904838" w:rsidRDefault="00A563F6" w:rsidP="00A563F6">
            <w:pPr>
              <w:spacing w:after="0"/>
              <w:jc w:val="right"/>
              <w:rPr>
                <w:sz w:val="20"/>
              </w:rPr>
            </w:pPr>
            <w:r w:rsidRPr="0097422D">
              <w:t xml:space="preserve"> 71,475 </w:t>
            </w:r>
          </w:p>
        </w:tc>
        <w:tc>
          <w:tcPr>
            <w:tcW w:w="646" w:type="pct"/>
            <w:shd w:val="clear" w:color="auto" w:fill="auto"/>
            <w:noWrap/>
            <w:hideMark/>
          </w:tcPr>
          <w:p w14:paraId="41EB7EA6" w14:textId="14FB8677" w:rsidR="00A563F6" w:rsidRPr="00904838" w:rsidRDefault="00A563F6" w:rsidP="00A563F6">
            <w:pPr>
              <w:spacing w:after="0"/>
              <w:jc w:val="right"/>
              <w:rPr>
                <w:sz w:val="20"/>
              </w:rPr>
            </w:pPr>
            <w:r w:rsidRPr="0097422D">
              <w:t xml:space="preserve"> 71,475 </w:t>
            </w:r>
          </w:p>
        </w:tc>
        <w:tc>
          <w:tcPr>
            <w:tcW w:w="646" w:type="pct"/>
            <w:shd w:val="clear" w:color="auto" w:fill="auto"/>
            <w:noWrap/>
            <w:hideMark/>
          </w:tcPr>
          <w:p w14:paraId="026673A3" w14:textId="10623A9B" w:rsidR="00A563F6" w:rsidRPr="00904838" w:rsidRDefault="00A563F6" w:rsidP="00A563F6">
            <w:pPr>
              <w:spacing w:after="0"/>
              <w:jc w:val="right"/>
              <w:rPr>
                <w:sz w:val="20"/>
              </w:rPr>
            </w:pPr>
            <w:r w:rsidRPr="0097422D">
              <w:t xml:space="preserve"> 40,073 </w:t>
            </w:r>
          </w:p>
        </w:tc>
        <w:tc>
          <w:tcPr>
            <w:tcW w:w="646" w:type="pct"/>
            <w:shd w:val="clear" w:color="auto" w:fill="auto"/>
            <w:noWrap/>
            <w:hideMark/>
          </w:tcPr>
          <w:p w14:paraId="2F6ED2B6" w14:textId="236F08B4" w:rsidR="00A563F6" w:rsidRPr="00904838" w:rsidRDefault="00A563F6" w:rsidP="00A563F6">
            <w:pPr>
              <w:spacing w:after="0"/>
              <w:jc w:val="right"/>
              <w:rPr>
                <w:sz w:val="20"/>
              </w:rPr>
            </w:pPr>
            <w:r w:rsidRPr="0097422D">
              <w:t xml:space="preserve"> 49,906 </w:t>
            </w:r>
          </w:p>
        </w:tc>
        <w:tc>
          <w:tcPr>
            <w:tcW w:w="646" w:type="pct"/>
            <w:shd w:val="clear" w:color="auto" w:fill="auto"/>
            <w:noWrap/>
            <w:hideMark/>
          </w:tcPr>
          <w:p w14:paraId="49966730" w14:textId="75ADA44C" w:rsidR="00A563F6" w:rsidRPr="00904838" w:rsidRDefault="00A563F6" w:rsidP="00A563F6">
            <w:pPr>
              <w:spacing w:after="0"/>
              <w:jc w:val="right"/>
              <w:rPr>
                <w:sz w:val="20"/>
              </w:rPr>
            </w:pPr>
            <w:r w:rsidRPr="0097422D">
              <w:t>0</w:t>
            </w:r>
          </w:p>
        </w:tc>
        <w:tc>
          <w:tcPr>
            <w:tcW w:w="646" w:type="pct"/>
            <w:shd w:val="clear" w:color="auto" w:fill="auto"/>
            <w:noWrap/>
            <w:hideMark/>
          </w:tcPr>
          <w:p w14:paraId="2A016977" w14:textId="2184FFAE" w:rsidR="00A563F6" w:rsidRPr="00904838" w:rsidRDefault="00A563F6" w:rsidP="00A563F6">
            <w:pPr>
              <w:spacing w:after="0"/>
              <w:jc w:val="right"/>
              <w:rPr>
                <w:sz w:val="20"/>
              </w:rPr>
            </w:pPr>
            <w:r w:rsidRPr="0097422D">
              <w:t xml:space="preserve"> 75,974 </w:t>
            </w:r>
          </w:p>
        </w:tc>
        <w:tc>
          <w:tcPr>
            <w:tcW w:w="646" w:type="pct"/>
            <w:shd w:val="clear" w:color="auto" w:fill="auto"/>
            <w:noWrap/>
            <w:hideMark/>
          </w:tcPr>
          <w:p w14:paraId="1337C995" w14:textId="01411DB6" w:rsidR="00A563F6" w:rsidRPr="00904838" w:rsidRDefault="00A563F6" w:rsidP="00A563F6">
            <w:pPr>
              <w:spacing w:after="0"/>
              <w:jc w:val="right"/>
              <w:rPr>
                <w:sz w:val="20"/>
              </w:rPr>
            </w:pPr>
            <w:r w:rsidRPr="0097422D">
              <w:t xml:space="preserve"> 75,975 </w:t>
            </w:r>
          </w:p>
        </w:tc>
      </w:tr>
      <w:tr w:rsidR="00A563F6" w:rsidRPr="00FC7BD2" w14:paraId="1571AF5D" w14:textId="77777777" w:rsidTr="003A27E2">
        <w:tc>
          <w:tcPr>
            <w:tcW w:w="479" w:type="pct"/>
            <w:tcBorders>
              <w:left w:val="nil"/>
            </w:tcBorders>
            <w:shd w:val="clear" w:color="auto" w:fill="auto"/>
            <w:noWrap/>
          </w:tcPr>
          <w:p w14:paraId="69277050" w14:textId="3A1D77F4" w:rsidR="00A563F6" w:rsidRPr="00904838" w:rsidRDefault="00A563F6" w:rsidP="00A563F6">
            <w:pPr>
              <w:spacing w:after="0"/>
              <w:jc w:val="right"/>
              <w:rPr>
                <w:sz w:val="20"/>
              </w:rPr>
            </w:pPr>
            <w:r w:rsidRPr="0097422D">
              <w:t>2032</w:t>
            </w:r>
          </w:p>
        </w:tc>
        <w:tc>
          <w:tcPr>
            <w:tcW w:w="645" w:type="pct"/>
            <w:shd w:val="clear" w:color="auto" w:fill="auto"/>
            <w:noWrap/>
            <w:hideMark/>
          </w:tcPr>
          <w:p w14:paraId="290C9391" w14:textId="178FA542" w:rsidR="00A563F6" w:rsidRPr="00904838" w:rsidRDefault="00A563F6" w:rsidP="00A563F6">
            <w:pPr>
              <w:spacing w:after="0"/>
              <w:jc w:val="right"/>
              <w:rPr>
                <w:sz w:val="20"/>
              </w:rPr>
            </w:pPr>
            <w:r w:rsidRPr="0097422D">
              <w:t xml:space="preserve"> 71,209 </w:t>
            </w:r>
          </w:p>
        </w:tc>
        <w:tc>
          <w:tcPr>
            <w:tcW w:w="646" w:type="pct"/>
            <w:shd w:val="clear" w:color="auto" w:fill="auto"/>
            <w:noWrap/>
            <w:hideMark/>
          </w:tcPr>
          <w:p w14:paraId="6285E7BB" w14:textId="7CC39D34" w:rsidR="00A563F6" w:rsidRPr="00904838" w:rsidRDefault="00A563F6" w:rsidP="00A563F6">
            <w:pPr>
              <w:spacing w:after="0"/>
              <w:jc w:val="right"/>
              <w:rPr>
                <w:sz w:val="20"/>
              </w:rPr>
            </w:pPr>
            <w:r w:rsidRPr="0097422D">
              <w:t xml:space="preserve"> 71,209 </w:t>
            </w:r>
          </w:p>
        </w:tc>
        <w:tc>
          <w:tcPr>
            <w:tcW w:w="646" w:type="pct"/>
            <w:shd w:val="clear" w:color="auto" w:fill="auto"/>
            <w:noWrap/>
            <w:hideMark/>
          </w:tcPr>
          <w:p w14:paraId="4617EAC4" w14:textId="7772D7FC" w:rsidR="00A563F6" w:rsidRPr="00904838" w:rsidRDefault="00A563F6" w:rsidP="00A563F6">
            <w:pPr>
              <w:spacing w:after="0"/>
              <w:jc w:val="right"/>
              <w:rPr>
                <w:sz w:val="20"/>
              </w:rPr>
            </w:pPr>
            <w:r w:rsidRPr="0097422D">
              <w:t xml:space="preserve"> 40,105 </w:t>
            </w:r>
          </w:p>
        </w:tc>
        <w:tc>
          <w:tcPr>
            <w:tcW w:w="646" w:type="pct"/>
            <w:shd w:val="clear" w:color="auto" w:fill="auto"/>
            <w:noWrap/>
            <w:hideMark/>
          </w:tcPr>
          <w:p w14:paraId="1E964862" w14:textId="0BD4E7BE" w:rsidR="00A563F6" w:rsidRPr="00904838" w:rsidRDefault="00A563F6" w:rsidP="00A563F6">
            <w:pPr>
              <w:spacing w:after="0"/>
              <w:jc w:val="right"/>
              <w:rPr>
                <w:sz w:val="20"/>
              </w:rPr>
            </w:pPr>
            <w:r w:rsidRPr="0097422D">
              <w:t xml:space="preserve"> 49,872 </w:t>
            </w:r>
          </w:p>
        </w:tc>
        <w:tc>
          <w:tcPr>
            <w:tcW w:w="646" w:type="pct"/>
            <w:shd w:val="clear" w:color="auto" w:fill="auto"/>
            <w:noWrap/>
            <w:hideMark/>
          </w:tcPr>
          <w:p w14:paraId="06638FA7" w14:textId="01CB2DFB" w:rsidR="00A563F6" w:rsidRPr="00904838" w:rsidRDefault="00A563F6" w:rsidP="00A563F6">
            <w:pPr>
              <w:spacing w:after="0"/>
              <w:jc w:val="right"/>
              <w:rPr>
                <w:sz w:val="20"/>
              </w:rPr>
            </w:pPr>
            <w:r w:rsidRPr="0097422D">
              <w:t>0</w:t>
            </w:r>
          </w:p>
        </w:tc>
        <w:tc>
          <w:tcPr>
            <w:tcW w:w="646" w:type="pct"/>
            <w:shd w:val="clear" w:color="auto" w:fill="auto"/>
            <w:noWrap/>
            <w:hideMark/>
          </w:tcPr>
          <w:p w14:paraId="348AA80D" w14:textId="6AAFB45F" w:rsidR="00A563F6" w:rsidRPr="00904838" w:rsidRDefault="00A563F6" w:rsidP="00A563F6">
            <w:pPr>
              <w:spacing w:after="0"/>
              <w:jc w:val="right"/>
              <w:rPr>
                <w:sz w:val="20"/>
              </w:rPr>
            </w:pPr>
            <w:r w:rsidRPr="0097422D">
              <w:t xml:space="preserve"> 75,739 </w:t>
            </w:r>
          </w:p>
        </w:tc>
        <w:tc>
          <w:tcPr>
            <w:tcW w:w="646" w:type="pct"/>
            <w:shd w:val="clear" w:color="auto" w:fill="auto"/>
            <w:noWrap/>
            <w:hideMark/>
          </w:tcPr>
          <w:p w14:paraId="465DBEE8" w14:textId="71A79793" w:rsidR="00A563F6" w:rsidRPr="00904838" w:rsidRDefault="00A563F6" w:rsidP="00A563F6">
            <w:pPr>
              <w:spacing w:after="0"/>
              <w:jc w:val="right"/>
              <w:rPr>
                <w:sz w:val="20"/>
              </w:rPr>
            </w:pPr>
            <w:r w:rsidRPr="0097422D">
              <w:t xml:space="preserve"> 75,739 </w:t>
            </w:r>
          </w:p>
        </w:tc>
      </w:tr>
      <w:tr w:rsidR="00A563F6" w:rsidRPr="00FC7BD2" w14:paraId="2E6CAF20" w14:textId="77777777" w:rsidTr="003A27E2">
        <w:tc>
          <w:tcPr>
            <w:tcW w:w="479" w:type="pct"/>
            <w:tcBorders>
              <w:left w:val="nil"/>
              <w:bottom w:val="single" w:sz="4" w:space="0" w:color="auto"/>
            </w:tcBorders>
            <w:shd w:val="clear" w:color="auto" w:fill="auto"/>
            <w:noWrap/>
          </w:tcPr>
          <w:p w14:paraId="45613789" w14:textId="456EC4EF" w:rsidR="00A563F6" w:rsidRPr="00904838" w:rsidRDefault="00A563F6" w:rsidP="00A563F6">
            <w:pPr>
              <w:spacing w:after="0"/>
              <w:jc w:val="right"/>
              <w:rPr>
                <w:sz w:val="20"/>
              </w:rPr>
            </w:pPr>
            <w:r w:rsidRPr="0097422D">
              <w:t>2033</w:t>
            </w:r>
          </w:p>
        </w:tc>
        <w:tc>
          <w:tcPr>
            <w:tcW w:w="645" w:type="pct"/>
            <w:tcBorders>
              <w:bottom w:val="single" w:sz="4" w:space="0" w:color="auto"/>
            </w:tcBorders>
            <w:shd w:val="clear" w:color="auto" w:fill="auto"/>
            <w:noWrap/>
            <w:hideMark/>
          </w:tcPr>
          <w:p w14:paraId="3D9C57D0" w14:textId="4585D945" w:rsidR="00A563F6" w:rsidRPr="00904838" w:rsidRDefault="00A563F6" w:rsidP="00A563F6">
            <w:pPr>
              <w:spacing w:after="0"/>
              <w:jc w:val="right"/>
              <w:rPr>
                <w:sz w:val="20"/>
              </w:rPr>
            </w:pPr>
            <w:r w:rsidRPr="0097422D">
              <w:t xml:space="preserve"> 71,010 </w:t>
            </w:r>
          </w:p>
        </w:tc>
        <w:tc>
          <w:tcPr>
            <w:tcW w:w="646" w:type="pct"/>
            <w:tcBorders>
              <w:bottom w:val="single" w:sz="4" w:space="0" w:color="auto"/>
            </w:tcBorders>
            <w:shd w:val="clear" w:color="auto" w:fill="auto"/>
            <w:noWrap/>
            <w:hideMark/>
          </w:tcPr>
          <w:p w14:paraId="31E1A69F" w14:textId="3AECFABE" w:rsidR="00A563F6" w:rsidRPr="00904838" w:rsidRDefault="00A563F6" w:rsidP="00A563F6">
            <w:pPr>
              <w:spacing w:after="0"/>
              <w:jc w:val="right"/>
              <w:rPr>
                <w:sz w:val="20"/>
              </w:rPr>
            </w:pPr>
            <w:r w:rsidRPr="0097422D">
              <w:t xml:space="preserve"> 71,010 </w:t>
            </w:r>
          </w:p>
        </w:tc>
        <w:tc>
          <w:tcPr>
            <w:tcW w:w="646" w:type="pct"/>
            <w:tcBorders>
              <w:bottom w:val="single" w:sz="4" w:space="0" w:color="auto"/>
            </w:tcBorders>
            <w:shd w:val="clear" w:color="auto" w:fill="auto"/>
            <w:noWrap/>
            <w:hideMark/>
          </w:tcPr>
          <w:p w14:paraId="38C1F65B" w14:textId="305C1A39" w:rsidR="00A563F6" w:rsidRPr="00904838" w:rsidRDefault="00A563F6" w:rsidP="00A563F6">
            <w:pPr>
              <w:spacing w:after="0"/>
              <w:jc w:val="right"/>
              <w:rPr>
                <w:sz w:val="20"/>
              </w:rPr>
            </w:pPr>
            <w:r w:rsidRPr="0097422D">
              <w:t xml:space="preserve"> 40,062 </w:t>
            </w:r>
          </w:p>
        </w:tc>
        <w:tc>
          <w:tcPr>
            <w:tcW w:w="646" w:type="pct"/>
            <w:tcBorders>
              <w:bottom w:val="single" w:sz="4" w:space="0" w:color="auto"/>
            </w:tcBorders>
            <w:shd w:val="clear" w:color="auto" w:fill="auto"/>
            <w:noWrap/>
            <w:hideMark/>
          </w:tcPr>
          <w:p w14:paraId="0414DDAD" w14:textId="5866D652" w:rsidR="00A563F6" w:rsidRPr="00904838" w:rsidRDefault="00A563F6" w:rsidP="00A563F6">
            <w:pPr>
              <w:spacing w:after="0"/>
              <w:jc w:val="right"/>
              <w:rPr>
                <w:sz w:val="20"/>
              </w:rPr>
            </w:pPr>
            <w:r w:rsidRPr="0097422D">
              <w:t xml:space="preserve"> 49,772 </w:t>
            </w:r>
          </w:p>
        </w:tc>
        <w:tc>
          <w:tcPr>
            <w:tcW w:w="646" w:type="pct"/>
            <w:tcBorders>
              <w:bottom w:val="single" w:sz="4" w:space="0" w:color="auto"/>
            </w:tcBorders>
            <w:shd w:val="clear" w:color="auto" w:fill="auto"/>
            <w:noWrap/>
            <w:hideMark/>
          </w:tcPr>
          <w:p w14:paraId="2F88D671" w14:textId="7C38EAEA" w:rsidR="00A563F6" w:rsidRPr="00904838" w:rsidRDefault="00A563F6" w:rsidP="00A563F6">
            <w:pPr>
              <w:spacing w:after="0"/>
              <w:jc w:val="right"/>
              <w:rPr>
                <w:sz w:val="20"/>
              </w:rPr>
            </w:pPr>
            <w:r w:rsidRPr="0097422D">
              <w:t>0</w:t>
            </w:r>
          </w:p>
        </w:tc>
        <w:tc>
          <w:tcPr>
            <w:tcW w:w="646" w:type="pct"/>
            <w:tcBorders>
              <w:bottom w:val="single" w:sz="4" w:space="0" w:color="auto"/>
            </w:tcBorders>
            <w:shd w:val="clear" w:color="auto" w:fill="auto"/>
            <w:noWrap/>
            <w:hideMark/>
          </w:tcPr>
          <w:p w14:paraId="2F97876A" w14:textId="2E991F20" w:rsidR="00A563F6" w:rsidRPr="00904838" w:rsidRDefault="00A563F6" w:rsidP="00A563F6">
            <w:pPr>
              <w:spacing w:after="0"/>
              <w:jc w:val="right"/>
              <w:rPr>
                <w:sz w:val="20"/>
              </w:rPr>
            </w:pPr>
            <w:r w:rsidRPr="0097422D">
              <w:t xml:space="preserve"> 75,409 </w:t>
            </w:r>
          </w:p>
        </w:tc>
        <w:tc>
          <w:tcPr>
            <w:tcW w:w="646" w:type="pct"/>
            <w:tcBorders>
              <w:bottom w:val="single" w:sz="4" w:space="0" w:color="auto"/>
            </w:tcBorders>
            <w:shd w:val="clear" w:color="auto" w:fill="auto"/>
            <w:noWrap/>
            <w:hideMark/>
          </w:tcPr>
          <w:p w14:paraId="6332C998" w14:textId="434BDBE0" w:rsidR="00A563F6" w:rsidRPr="00904838" w:rsidRDefault="00A563F6" w:rsidP="00A563F6">
            <w:pPr>
              <w:spacing w:after="0"/>
              <w:jc w:val="right"/>
              <w:rPr>
                <w:sz w:val="20"/>
              </w:rPr>
            </w:pPr>
            <w:r w:rsidRPr="0097422D">
              <w:t xml:space="preserve"> 75,410 </w:t>
            </w:r>
          </w:p>
        </w:tc>
      </w:tr>
    </w:tbl>
    <w:p w14:paraId="1A872F7A" w14:textId="77777777" w:rsidR="001F6076" w:rsidRDefault="001F6076" w:rsidP="000665D6">
      <w:pPr>
        <w:rPr>
          <w:noProof/>
        </w:rPr>
      </w:pPr>
    </w:p>
    <w:p w14:paraId="1E4314AB" w14:textId="7F767474"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F83FC5">
        <w:t xml:space="preserve"> – Results for the projection scenarios from Model </w:t>
      </w:r>
      <w:r>
        <w:t>2</w:t>
      </w:r>
      <w:r w:rsidR="00B66F14">
        <w:t>1</w:t>
      </w:r>
      <w:r>
        <w:t>.1 from Stock Sythesis projection model.</w:t>
      </w:r>
      <w:r w:rsidRPr="00F83FC5">
        <w:t xml:space="preserve"> Female spawning stock biomass (SSB) SSB, fishing mortality (F), and catch 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7865A0" w:rsidRPr="00FC7BD2" w14:paraId="6BAFB6A8"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77777777" w:rsidR="007865A0" w:rsidRPr="00904838" w:rsidRDefault="007865A0" w:rsidP="007C6FD7">
            <w:pPr>
              <w:spacing w:after="0"/>
              <w:jc w:val="right"/>
              <w:rPr>
                <w:sz w:val="20"/>
              </w:rPr>
            </w:pPr>
            <w:r w:rsidRPr="00904838">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77777777" w:rsidR="007865A0" w:rsidRPr="00904838" w:rsidRDefault="007865A0" w:rsidP="007C6FD7">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7777777" w:rsidR="007865A0" w:rsidRPr="00904838" w:rsidRDefault="007865A0" w:rsidP="007C6FD7">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77777777" w:rsidR="007865A0" w:rsidRPr="00904838" w:rsidRDefault="007865A0" w:rsidP="007C6FD7">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77777777" w:rsidR="007865A0" w:rsidRPr="00904838" w:rsidRDefault="007865A0" w:rsidP="007C6FD7">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77777777" w:rsidR="007865A0" w:rsidRPr="00904838" w:rsidRDefault="007865A0" w:rsidP="007C6FD7">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77777777" w:rsidR="007865A0" w:rsidRPr="00904838" w:rsidRDefault="007865A0" w:rsidP="007C6FD7">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77777777" w:rsidR="007865A0" w:rsidRPr="00904838" w:rsidRDefault="007865A0" w:rsidP="007C6FD7">
            <w:pPr>
              <w:spacing w:after="0"/>
              <w:jc w:val="right"/>
              <w:rPr>
                <w:sz w:val="20"/>
              </w:rPr>
            </w:pPr>
            <w:r w:rsidRPr="00904838">
              <w:rPr>
                <w:sz w:val="20"/>
              </w:rPr>
              <w:t>Scenario 7</w:t>
            </w:r>
          </w:p>
        </w:tc>
      </w:tr>
      <w:tr w:rsidR="007C6FD7" w:rsidRPr="00FC7BD2" w14:paraId="28C786A6" w14:textId="77777777" w:rsidTr="007C6FD7">
        <w:tc>
          <w:tcPr>
            <w:tcW w:w="479" w:type="pct"/>
            <w:tcBorders>
              <w:top w:val="single" w:sz="4" w:space="0" w:color="auto"/>
              <w:left w:val="nil"/>
              <w:bottom w:val="nil"/>
              <w:right w:val="nil"/>
            </w:tcBorders>
            <w:shd w:val="clear" w:color="auto" w:fill="auto"/>
            <w:noWrap/>
            <w:hideMark/>
          </w:tcPr>
          <w:p w14:paraId="4EFF3401" w14:textId="77777777" w:rsidR="007C6FD7" w:rsidRPr="00904838" w:rsidRDefault="007C6FD7" w:rsidP="007C6FD7">
            <w:pPr>
              <w:spacing w:after="0"/>
              <w:jc w:val="right"/>
              <w:rPr>
                <w:sz w:val="20"/>
              </w:rPr>
            </w:pPr>
            <w:r w:rsidRPr="00211F9B">
              <w:t>2020</w:t>
            </w:r>
          </w:p>
        </w:tc>
        <w:tc>
          <w:tcPr>
            <w:tcW w:w="645" w:type="pct"/>
            <w:tcBorders>
              <w:top w:val="single" w:sz="4" w:space="0" w:color="auto"/>
              <w:left w:val="nil"/>
              <w:bottom w:val="nil"/>
              <w:right w:val="nil"/>
            </w:tcBorders>
            <w:shd w:val="clear" w:color="auto" w:fill="auto"/>
            <w:noWrap/>
            <w:hideMark/>
          </w:tcPr>
          <w:p w14:paraId="2F7AF6A3" w14:textId="384004AE"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1B5490C0" w14:textId="2775AE75"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1641DECF" w14:textId="259CA460"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780D627E" w14:textId="0778F47E"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34887DED" w14:textId="5D3BED3D"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7353B434" w14:textId="7B84C401"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6D351730" w14:textId="1D4BAC30" w:rsidR="007C6FD7" w:rsidRPr="00904838" w:rsidRDefault="007C6FD7" w:rsidP="007C6FD7">
            <w:pPr>
              <w:spacing w:after="0"/>
              <w:jc w:val="right"/>
              <w:rPr>
                <w:sz w:val="20"/>
              </w:rPr>
            </w:pPr>
            <w:r w:rsidRPr="0090000C">
              <w:t xml:space="preserve"> 6,431 </w:t>
            </w:r>
          </w:p>
        </w:tc>
      </w:tr>
      <w:tr w:rsidR="007C6FD7" w:rsidRPr="00FC7BD2" w14:paraId="0414B0BA" w14:textId="77777777" w:rsidTr="007C6FD7">
        <w:tc>
          <w:tcPr>
            <w:tcW w:w="479" w:type="pct"/>
            <w:tcBorders>
              <w:top w:val="nil"/>
              <w:left w:val="nil"/>
              <w:bottom w:val="nil"/>
              <w:right w:val="nil"/>
            </w:tcBorders>
            <w:shd w:val="clear" w:color="auto" w:fill="auto"/>
            <w:noWrap/>
          </w:tcPr>
          <w:p w14:paraId="09854BAD" w14:textId="77777777" w:rsidR="007C6FD7" w:rsidRPr="00904838" w:rsidRDefault="007C6FD7" w:rsidP="007C6FD7">
            <w:pPr>
              <w:spacing w:after="0"/>
              <w:jc w:val="right"/>
              <w:rPr>
                <w:sz w:val="20"/>
              </w:rPr>
            </w:pPr>
            <w:r w:rsidRPr="00211F9B">
              <w:t>2021</w:t>
            </w:r>
          </w:p>
        </w:tc>
        <w:tc>
          <w:tcPr>
            <w:tcW w:w="645" w:type="pct"/>
            <w:tcBorders>
              <w:top w:val="nil"/>
              <w:left w:val="nil"/>
              <w:bottom w:val="nil"/>
              <w:right w:val="nil"/>
            </w:tcBorders>
            <w:shd w:val="clear" w:color="auto" w:fill="auto"/>
            <w:noWrap/>
            <w:hideMark/>
          </w:tcPr>
          <w:p w14:paraId="59B4D641" w14:textId="1A6DC2BD" w:rsidR="007C6FD7" w:rsidRPr="00904838" w:rsidRDefault="007C6FD7" w:rsidP="007C6FD7">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098C747A" w14:textId="18E53221" w:rsidR="007C6FD7" w:rsidRPr="00904838" w:rsidRDefault="007C6FD7" w:rsidP="007C6FD7">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6C5D1F45" w14:textId="1E0963BC" w:rsidR="007C6FD7" w:rsidRPr="00904838" w:rsidRDefault="007C6FD7" w:rsidP="007C6FD7">
            <w:pPr>
              <w:spacing w:after="0"/>
              <w:jc w:val="right"/>
              <w:rPr>
                <w:sz w:val="20"/>
              </w:rPr>
            </w:pPr>
            <w:r w:rsidRPr="0090000C">
              <w:t xml:space="preserve"> 26,024 </w:t>
            </w:r>
          </w:p>
        </w:tc>
        <w:tc>
          <w:tcPr>
            <w:tcW w:w="646" w:type="pct"/>
            <w:tcBorders>
              <w:top w:val="nil"/>
              <w:left w:val="nil"/>
              <w:bottom w:val="nil"/>
              <w:right w:val="nil"/>
            </w:tcBorders>
            <w:shd w:val="clear" w:color="auto" w:fill="auto"/>
            <w:noWrap/>
            <w:hideMark/>
          </w:tcPr>
          <w:p w14:paraId="4B8587B0" w14:textId="6B737183" w:rsidR="007C6FD7" w:rsidRPr="00904838" w:rsidRDefault="007C6FD7" w:rsidP="007C6FD7">
            <w:pPr>
              <w:spacing w:after="0"/>
              <w:jc w:val="right"/>
              <w:rPr>
                <w:sz w:val="20"/>
              </w:rPr>
            </w:pPr>
            <w:r w:rsidRPr="0090000C">
              <w:t xml:space="preserve"> 6,180 </w:t>
            </w:r>
          </w:p>
        </w:tc>
        <w:tc>
          <w:tcPr>
            <w:tcW w:w="646" w:type="pct"/>
            <w:tcBorders>
              <w:top w:val="nil"/>
              <w:left w:val="nil"/>
              <w:bottom w:val="nil"/>
              <w:right w:val="nil"/>
            </w:tcBorders>
            <w:shd w:val="clear" w:color="auto" w:fill="auto"/>
            <w:noWrap/>
            <w:hideMark/>
          </w:tcPr>
          <w:p w14:paraId="5CB33AE2" w14:textId="32BD8D5C"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2E6E909" w14:textId="60E5FEE7" w:rsidR="007C6FD7" w:rsidRPr="00904838" w:rsidRDefault="007C6FD7" w:rsidP="007C6FD7">
            <w:pPr>
              <w:spacing w:after="0"/>
              <w:jc w:val="right"/>
              <w:rPr>
                <w:sz w:val="20"/>
              </w:rPr>
            </w:pPr>
            <w:r w:rsidRPr="0090000C">
              <w:t xml:space="preserve"> 32,438 </w:t>
            </w:r>
          </w:p>
        </w:tc>
        <w:tc>
          <w:tcPr>
            <w:tcW w:w="646" w:type="pct"/>
            <w:tcBorders>
              <w:top w:val="nil"/>
              <w:left w:val="nil"/>
              <w:bottom w:val="nil"/>
              <w:right w:val="nil"/>
            </w:tcBorders>
            <w:shd w:val="clear" w:color="auto" w:fill="auto"/>
            <w:noWrap/>
            <w:hideMark/>
          </w:tcPr>
          <w:p w14:paraId="4F86DE8D" w14:textId="6A2F6D04" w:rsidR="007C6FD7" w:rsidRPr="00904838" w:rsidRDefault="007C6FD7" w:rsidP="007C6FD7">
            <w:pPr>
              <w:spacing w:after="0"/>
              <w:jc w:val="right"/>
              <w:rPr>
                <w:sz w:val="20"/>
              </w:rPr>
            </w:pPr>
            <w:r w:rsidRPr="0090000C">
              <w:t xml:space="preserve"> 27,079 </w:t>
            </w:r>
          </w:p>
        </w:tc>
      </w:tr>
      <w:tr w:rsidR="007C6FD7" w:rsidRPr="00FC7BD2" w14:paraId="56813CC7" w14:textId="77777777" w:rsidTr="007C6FD7">
        <w:tc>
          <w:tcPr>
            <w:tcW w:w="479" w:type="pct"/>
            <w:tcBorders>
              <w:top w:val="nil"/>
              <w:left w:val="nil"/>
              <w:bottom w:val="nil"/>
              <w:right w:val="nil"/>
            </w:tcBorders>
            <w:shd w:val="clear" w:color="auto" w:fill="auto"/>
            <w:noWrap/>
          </w:tcPr>
          <w:p w14:paraId="28CC7975" w14:textId="77777777" w:rsidR="007C6FD7" w:rsidRPr="00904838" w:rsidRDefault="007C6FD7" w:rsidP="007C6FD7">
            <w:pPr>
              <w:spacing w:after="0"/>
              <w:jc w:val="right"/>
              <w:rPr>
                <w:sz w:val="20"/>
              </w:rPr>
            </w:pPr>
            <w:r w:rsidRPr="00211F9B">
              <w:t>2022</w:t>
            </w:r>
          </w:p>
        </w:tc>
        <w:tc>
          <w:tcPr>
            <w:tcW w:w="645" w:type="pct"/>
            <w:tcBorders>
              <w:top w:val="nil"/>
              <w:left w:val="nil"/>
              <w:bottom w:val="nil"/>
              <w:right w:val="nil"/>
            </w:tcBorders>
            <w:shd w:val="clear" w:color="auto" w:fill="auto"/>
            <w:noWrap/>
            <w:hideMark/>
          </w:tcPr>
          <w:p w14:paraId="475C4596" w14:textId="28D5B077" w:rsidR="007C6FD7" w:rsidRPr="00904838" w:rsidRDefault="007C6FD7" w:rsidP="007C6FD7">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39E65B4B" w14:textId="22A4ACB8" w:rsidR="007C6FD7" w:rsidRPr="00904838" w:rsidRDefault="007C6FD7" w:rsidP="007C6FD7">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554910E1" w14:textId="0E348C27" w:rsidR="007C6FD7" w:rsidRPr="00904838" w:rsidRDefault="007C6FD7" w:rsidP="007C6FD7">
            <w:pPr>
              <w:spacing w:after="0"/>
              <w:jc w:val="right"/>
              <w:rPr>
                <w:sz w:val="20"/>
              </w:rPr>
            </w:pPr>
            <w:r w:rsidRPr="0090000C">
              <w:t xml:space="preserve"> 37,777 </w:t>
            </w:r>
          </w:p>
        </w:tc>
        <w:tc>
          <w:tcPr>
            <w:tcW w:w="646" w:type="pct"/>
            <w:tcBorders>
              <w:top w:val="nil"/>
              <w:left w:val="nil"/>
              <w:bottom w:val="nil"/>
              <w:right w:val="nil"/>
            </w:tcBorders>
            <w:shd w:val="clear" w:color="auto" w:fill="auto"/>
            <w:noWrap/>
            <w:hideMark/>
          </w:tcPr>
          <w:p w14:paraId="6F197043" w14:textId="1997A5CE" w:rsidR="007C6FD7" w:rsidRPr="00904838" w:rsidRDefault="007C6FD7" w:rsidP="007C6FD7">
            <w:pPr>
              <w:spacing w:after="0"/>
              <w:jc w:val="right"/>
              <w:rPr>
                <w:sz w:val="20"/>
              </w:rPr>
            </w:pPr>
            <w:r w:rsidRPr="0090000C">
              <w:t xml:space="preserve"> 11,628 </w:t>
            </w:r>
          </w:p>
        </w:tc>
        <w:tc>
          <w:tcPr>
            <w:tcW w:w="646" w:type="pct"/>
            <w:tcBorders>
              <w:top w:val="nil"/>
              <w:left w:val="nil"/>
              <w:bottom w:val="nil"/>
              <w:right w:val="nil"/>
            </w:tcBorders>
            <w:shd w:val="clear" w:color="auto" w:fill="auto"/>
            <w:noWrap/>
            <w:hideMark/>
          </w:tcPr>
          <w:p w14:paraId="3DF4A317" w14:textId="199CE42F"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D2180CB" w14:textId="700A0E98" w:rsidR="007C6FD7" w:rsidRPr="00904838" w:rsidRDefault="007C6FD7" w:rsidP="007C6FD7">
            <w:pPr>
              <w:spacing w:after="0"/>
              <w:jc w:val="right"/>
              <w:rPr>
                <w:sz w:val="20"/>
              </w:rPr>
            </w:pPr>
            <w:r w:rsidRPr="0090000C">
              <w:t xml:space="preserve"> 43,370 </w:t>
            </w:r>
          </w:p>
        </w:tc>
        <w:tc>
          <w:tcPr>
            <w:tcW w:w="646" w:type="pct"/>
            <w:tcBorders>
              <w:top w:val="nil"/>
              <w:left w:val="nil"/>
              <w:bottom w:val="nil"/>
              <w:right w:val="nil"/>
            </w:tcBorders>
            <w:shd w:val="clear" w:color="auto" w:fill="auto"/>
            <w:noWrap/>
            <w:hideMark/>
          </w:tcPr>
          <w:p w14:paraId="3956EAFA" w14:textId="1A2F6906" w:rsidR="007C6FD7" w:rsidRPr="00904838" w:rsidRDefault="007C6FD7" w:rsidP="007C6FD7">
            <w:pPr>
              <w:spacing w:after="0"/>
              <w:jc w:val="right"/>
              <w:rPr>
                <w:sz w:val="20"/>
              </w:rPr>
            </w:pPr>
            <w:r w:rsidRPr="0090000C">
              <w:t xml:space="preserve"> 38,597 </w:t>
            </w:r>
          </w:p>
        </w:tc>
      </w:tr>
      <w:tr w:rsidR="007C6FD7" w:rsidRPr="00FC7BD2" w14:paraId="68EF1822" w14:textId="77777777" w:rsidTr="007C6FD7">
        <w:tc>
          <w:tcPr>
            <w:tcW w:w="479" w:type="pct"/>
            <w:tcBorders>
              <w:top w:val="nil"/>
              <w:left w:val="nil"/>
              <w:bottom w:val="nil"/>
              <w:right w:val="nil"/>
            </w:tcBorders>
            <w:shd w:val="clear" w:color="auto" w:fill="auto"/>
            <w:noWrap/>
          </w:tcPr>
          <w:p w14:paraId="370594D5" w14:textId="77777777" w:rsidR="007C6FD7" w:rsidRPr="00904838" w:rsidRDefault="007C6FD7" w:rsidP="007C6FD7">
            <w:pPr>
              <w:spacing w:after="0"/>
              <w:jc w:val="right"/>
              <w:rPr>
                <w:sz w:val="20"/>
              </w:rPr>
            </w:pPr>
            <w:r w:rsidRPr="00211F9B">
              <w:t>2023</w:t>
            </w:r>
          </w:p>
        </w:tc>
        <w:tc>
          <w:tcPr>
            <w:tcW w:w="645" w:type="pct"/>
            <w:tcBorders>
              <w:top w:val="nil"/>
              <w:left w:val="nil"/>
              <w:bottom w:val="nil"/>
              <w:right w:val="nil"/>
            </w:tcBorders>
            <w:shd w:val="clear" w:color="auto" w:fill="auto"/>
            <w:noWrap/>
            <w:hideMark/>
          </w:tcPr>
          <w:p w14:paraId="6C2B707D" w14:textId="5A4327EF" w:rsidR="007C6FD7" w:rsidRPr="00904838" w:rsidRDefault="007C6FD7" w:rsidP="007C6FD7">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598765B1" w14:textId="44745FD0" w:rsidR="007C6FD7" w:rsidRPr="00904838" w:rsidRDefault="007C6FD7" w:rsidP="007C6FD7">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3A5521ED" w14:textId="0CEF4DE1" w:rsidR="007C6FD7" w:rsidRPr="00904838" w:rsidRDefault="007C6FD7" w:rsidP="007C6FD7">
            <w:pPr>
              <w:spacing w:after="0"/>
              <w:jc w:val="right"/>
              <w:rPr>
                <w:sz w:val="20"/>
              </w:rPr>
            </w:pPr>
            <w:r w:rsidRPr="0090000C">
              <w:t xml:space="preserve"> 45,673 </w:t>
            </w:r>
          </w:p>
        </w:tc>
        <w:tc>
          <w:tcPr>
            <w:tcW w:w="646" w:type="pct"/>
            <w:tcBorders>
              <w:top w:val="nil"/>
              <w:left w:val="nil"/>
              <w:bottom w:val="nil"/>
              <w:right w:val="nil"/>
            </w:tcBorders>
            <w:shd w:val="clear" w:color="auto" w:fill="auto"/>
            <w:noWrap/>
            <w:hideMark/>
          </w:tcPr>
          <w:p w14:paraId="6F0346C7" w14:textId="2559C61D" w:rsidR="007C6FD7" w:rsidRPr="00904838" w:rsidRDefault="007C6FD7" w:rsidP="007C6FD7">
            <w:pPr>
              <w:spacing w:after="0"/>
              <w:jc w:val="right"/>
              <w:rPr>
                <w:sz w:val="20"/>
              </w:rPr>
            </w:pPr>
            <w:r w:rsidRPr="0090000C">
              <w:t xml:space="preserve"> 17,681 </w:t>
            </w:r>
          </w:p>
        </w:tc>
        <w:tc>
          <w:tcPr>
            <w:tcW w:w="646" w:type="pct"/>
            <w:tcBorders>
              <w:top w:val="nil"/>
              <w:left w:val="nil"/>
              <w:bottom w:val="nil"/>
              <w:right w:val="nil"/>
            </w:tcBorders>
            <w:shd w:val="clear" w:color="auto" w:fill="auto"/>
            <w:noWrap/>
            <w:hideMark/>
          </w:tcPr>
          <w:p w14:paraId="6BBF3DA5" w14:textId="4CDC34D2"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22ACDECD" w14:textId="47CB3656" w:rsidR="007C6FD7" w:rsidRPr="00904838" w:rsidRDefault="007C6FD7" w:rsidP="007C6FD7">
            <w:pPr>
              <w:spacing w:after="0"/>
              <w:jc w:val="right"/>
              <w:rPr>
                <w:sz w:val="20"/>
              </w:rPr>
            </w:pPr>
            <w:r w:rsidRPr="0090000C">
              <w:t xml:space="preserve"> 49,893 </w:t>
            </w:r>
          </w:p>
        </w:tc>
        <w:tc>
          <w:tcPr>
            <w:tcW w:w="646" w:type="pct"/>
            <w:tcBorders>
              <w:top w:val="nil"/>
              <w:left w:val="nil"/>
              <w:bottom w:val="nil"/>
              <w:right w:val="nil"/>
            </w:tcBorders>
            <w:shd w:val="clear" w:color="auto" w:fill="auto"/>
            <w:noWrap/>
            <w:hideMark/>
          </w:tcPr>
          <w:p w14:paraId="5CEC1BB0" w14:textId="76B1D17A" w:rsidR="007C6FD7" w:rsidRPr="00904838" w:rsidRDefault="007C6FD7" w:rsidP="007C6FD7">
            <w:pPr>
              <w:spacing w:after="0"/>
              <w:jc w:val="right"/>
              <w:rPr>
                <w:sz w:val="20"/>
              </w:rPr>
            </w:pPr>
            <w:r w:rsidRPr="0090000C">
              <w:t xml:space="preserve"> 55,361 </w:t>
            </w:r>
          </w:p>
        </w:tc>
      </w:tr>
      <w:tr w:rsidR="007C6FD7" w:rsidRPr="00FC7BD2" w14:paraId="1C41C636" w14:textId="77777777" w:rsidTr="007C6FD7">
        <w:tc>
          <w:tcPr>
            <w:tcW w:w="479" w:type="pct"/>
            <w:tcBorders>
              <w:top w:val="nil"/>
              <w:left w:val="nil"/>
              <w:bottom w:val="nil"/>
              <w:right w:val="nil"/>
            </w:tcBorders>
            <w:shd w:val="clear" w:color="auto" w:fill="auto"/>
            <w:noWrap/>
          </w:tcPr>
          <w:p w14:paraId="377DD174" w14:textId="77777777" w:rsidR="007C6FD7" w:rsidRPr="00904838" w:rsidRDefault="007C6FD7" w:rsidP="007C6FD7">
            <w:pPr>
              <w:spacing w:after="0"/>
              <w:jc w:val="right"/>
              <w:rPr>
                <w:sz w:val="20"/>
              </w:rPr>
            </w:pPr>
            <w:r w:rsidRPr="00211F9B">
              <w:t>2024</w:t>
            </w:r>
          </w:p>
        </w:tc>
        <w:tc>
          <w:tcPr>
            <w:tcW w:w="645" w:type="pct"/>
            <w:tcBorders>
              <w:top w:val="nil"/>
              <w:left w:val="nil"/>
              <w:bottom w:val="nil"/>
              <w:right w:val="nil"/>
            </w:tcBorders>
            <w:shd w:val="clear" w:color="auto" w:fill="auto"/>
            <w:noWrap/>
            <w:hideMark/>
          </w:tcPr>
          <w:p w14:paraId="70D927B4" w14:textId="0054DBCF" w:rsidR="007C6FD7" w:rsidRPr="00904838" w:rsidRDefault="007C6FD7" w:rsidP="007C6FD7">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55D5190E" w14:textId="45E69B2A" w:rsidR="007C6FD7" w:rsidRPr="00904838" w:rsidRDefault="007C6FD7" w:rsidP="007C6FD7">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6B2F00E1" w14:textId="128877A9" w:rsidR="007C6FD7" w:rsidRPr="00904838" w:rsidRDefault="007C6FD7" w:rsidP="007C6FD7">
            <w:pPr>
              <w:spacing w:after="0"/>
              <w:jc w:val="right"/>
              <w:rPr>
                <w:sz w:val="20"/>
              </w:rPr>
            </w:pPr>
            <w:r w:rsidRPr="0090000C">
              <w:t xml:space="preserve"> 51,883 </w:t>
            </w:r>
          </w:p>
        </w:tc>
        <w:tc>
          <w:tcPr>
            <w:tcW w:w="646" w:type="pct"/>
            <w:tcBorders>
              <w:top w:val="nil"/>
              <w:left w:val="nil"/>
              <w:bottom w:val="nil"/>
              <w:right w:val="nil"/>
            </w:tcBorders>
            <w:shd w:val="clear" w:color="auto" w:fill="auto"/>
            <w:noWrap/>
            <w:hideMark/>
          </w:tcPr>
          <w:p w14:paraId="0541ACEE" w14:textId="31D785B6" w:rsidR="007C6FD7" w:rsidRPr="00904838" w:rsidRDefault="007C6FD7" w:rsidP="007C6FD7">
            <w:pPr>
              <w:spacing w:after="0"/>
              <w:jc w:val="right"/>
              <w:rPr>
                <w:sz w:val="20"/>
              </w:rPr>
            </w:pPr>
            <w:r w:rsidRPr="0090000C">
              <w:t xml:space="preserve"> 20,880 </w:t>
            </w:r>
          </w:p>
        </w:tc>
        <w:tc>
          <w:tcPr>
            <w:tcW w:w="646" w:type="pct"/>
            <w:tcBorders>
              <w:top w:val="nil"/>
              <w:left w:val="nil"/>
              <w:bottom w:val="nil"/>
              <w:right w:val="nil"/>
            </w:tcBorders>
            <w:shd w:val="clear" w:color="auto" w:fill="auto"/>
            <w:noWrap/>
            <w:hideMark/>
          </w:tcPr>
          <w:p w14:paraId="4393DD3C" w14:textId="67A79A19"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A9B182C" w14:textId="6D0B6627" w:rsidR="007C6FD7" w:rsidRPr="00904838" w:rsidRDefault="007C6FD7" w:rsidP="007C6FD7">
            <w:pPr>
              <w:spacing w:after="0"/>
              <w:jc w:val="right"/>
              <w:rPr>
                <w:sz w:val="20"/>
              </w:rPr>
            </w:pPr>
            <w:r w:rsidRPr="0090000C">
              <w:t xml:space="preserve"> 55,647 </w:t>
            </w:r>
          </w:p>
        </w:tc>
        <w:tc>
          <w:tcPr>
            <w:tcW w:w="646" w:type="pct"/>
            <w:tcBorders>
              <w:top w:val="nil"/>
              <w:left w:val="nil"/>
              <w:bottom w:val="nil"/>
              <w:right w:val="nil"/>
            </w:tcBorders>
            <w:shd w:val="clear" w:color="auto" w:fill="auto"/>
            <w:noWrap/>
            <w:hideMark/>
          </w:tcPr>
          <w:p w14:paraId="4AFB0D80" w14:textId="5D3693D9" w:rsidR="007C6FD7" w:rsidRPr="00904838" w:rsidRDefault="007C6FD7" w:rsidP="007C6FD7">
            <w:pPr>
              <w:spacing w:after="0"/>
              <w:jc w:val="right"/>
              <w:rPr>
                <w:sz w:val="20"/>
              </w:rPr>
            </w:pPr>
            <w:r w:rsidRPr="0090000C">
              <w:t xml:space="preserve"> 57,082 </w:t>
            </w:r>
          </w:p>
        </w:tc>
      </w:tr>
      <w:tr w:rsidR="007C6FD7" w:rsidRPr="00FC7BD2" w14:paraId="4ED14F0F" w14:textId="77777777" w:rsidTr="007C6FD7">
        <w:tc>
          <w:tcPr>
            <w:tcW w:w="479" w:type="pct"/>
            <w:tcBorders>
              <w:top w:val="nil"/>
              <w:left w:val="nil"/>
              <w:bottom w:val="nil"/>
              <w:right w:val="nil"/>
            </w:tcBorders>
            <w:shd w:val="clear" w:color="auto" w:fill="auto"/>
            <w:noWrap/>
          </w:tcPr>
          <w:p w14:paraId="225DCFE0" w14:textId="77777777" w:rsidR="007C6FD7" w:rsidRPr="00904838" w:rsidRDefault="007C6FD7" w:rsidP="007C6FD7">
            <w:pPr>
              <w:spacing w:after="0"/>
              <w:jc w:val="right"/>
              <w:rPr>
                <w:sz w:val="20"/>
              </w:rPr>
            </w:pPr>
            <w:r w:rsidRPr="00211F9B">
              <w:t>2025</w:t>
            </w:r>
          </w:p>
        </w:tc>
        <w:tc>
          <w:tcPr>
            <w:tcW w:w="645" w:type="pct"/>
            <w:tcBorders>
              <w:top w:val="nil"/>
              <w:left w:val="nil"/>
              <w:bottom w:val="nil"/>
              <w:right w:val="nil"/>
            </w:tcBorders>
            <w:shd w:val="clear" w:color="auto" w:fill="auto"/>
            <w:noWrap/>
            <w:hideMark/>
          </w:tcPr>
          <w:p w14:paraId="03FC7814" w14:textId="5CA0A6BB" w:rsidR="007C6FD7" w:rsidRPr="00904838" w:rsidRDefault="007C6FD7" w:rsidP="007C6FD7">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0797577C" w14:textId="38665B42" w:rsidR="007C6FD7" w:rsidRPr="00904838" w:rsidRDefault="007C6FD7" w:rsidP="007C6FD7">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5403D6B5" w14:textId="1034892C" w:rsidR="007C6FD7" w:rsidRPr="00904838" w:rsidRDefault="007C6FD7" w:rsidP="007C6FD7">
            <w:pPr>
              <w:spacing w:after="0"/>
              <w:jc w:val="right"/>
              <w:rPr>
                <w:sz w:val="20"/>
              </w:rPr>
            </w:pPr>
            <w:r w:rsidRPr="0090000C">
              <w:t xml:space="preserve"> 64,338 </w:t>
            </w:r>
          </w:p>
        </w:tc>
        <w:tc>
          <w:tcPr>
            <w:tcW w:w="646" w:type="pct"/>
            <w:tcBorders>
              <w:top w:val="nil"/>
              <w:left w:val="nil"/>
              <w:bottom w:val="nil"/>
              <w:right w:val="nil"/>
            </w:tcBorders>
            <w:shd w:val="clear" w:color="auto" w:fill="auto"/>
            <w:noWrap/>
            <w:hideMark/>
          </w:tcPr>
          <w:p w14:paraId="3250D378" w14:textId="074B54AE" w:rsidR="007C6FD7" w:rsidRPr="00904838" w:rsidRDefault="007C6FD7" w:rsidP="007C6FD7">
            <w:pPr>
              <w:spacing w:after="0"/>
              <w:jc w:val="right"/>
              <w:rPr>
                <w:sz w:val="20"/>
              </w:rPr>
            </w:pPr>
            <w:r w:rsidRPr="0090000C">
              <w:t xml:space="preserve"> 24,297 </w:t>
            </w:r>
          </w:p>
        </w:tc>
        <w:tc>
          <w:tcPr>
            <w:tcW w:w="646" w:type="pct"/>
            <w:tcBorders>
              <w:top w:val="nil"/>
              <w:left w:val="nil"/>
              <w:bottom w:val="nil"/>
              <w:right w:val="nil"/>
            </w:tcBorders>
            <w:shd w:val="clear" w:color="auto" w:fill="auto"/>
            <w:noWrap/>
            <w:hideMark/>
          </w:tcPr>
          <w:p w14:paraId="61CD63C8" w14:textId="3F3CB76B"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F79CA8C" w14:textId="3E807D3E" w:rsidR="007C6FD7" w:rsidRPr="00904838" w:rsidRDefault="007C6FD7" w:rsidP="007C6FD7">
            <w:pPr>
              <w:spacing w:after="0"/>
              <w:jc w:val="right"/>
              <w:rPr>
                <w:sz w:val="20"/>
              </w:rPr>
            </w:pPr>
            <w:r w:rsidRPr="0090000C">
              <w:t xml:space="preserve"> 69,196 </w:t>
            </w:r>
          </w:p>
        </w:tc>
        <w:tc>
          <w:tcPr>
            <w:tcW w:w="646" w:type="pct"/>
            <w:tcBorders>
              <w:top w:val="nil"/>
              <w:left w:val="nil"/>
              <w:bottom w:val="nil"/>
              <w:right w:val="nil"/>
            </w:tcBorders>
            <w:shd w:val="clear" w:color="auto" w:fill="auto"/>
            <w:noWrap/>
            <w:hideMark/>
          </w:tcPr>
          <w:p w14:paraId="1E5C1D00" w14:textId="6B7B538B" w:rsidR="007C6FD7" w:rsidRPr="00904838" w:rsidRDefault="007C6FD7" w:rsidP="007C6FD7">
            <w:pPr>
              <w:spacing w:after="0"/>
              <w:jc w:val="right"/>
              <w:rPr>
                <w:sz w:val="20"/>
              </w:rPr>
            </w:pPr>
            <w:r w:rsidRPr="0090000C">
              <w:t xml:space="preserve"> 69,379 </w:t>
            </w:r>
          </w:p>
        </w:tc>
      </w:tr>
      <w:tr w:rsidR="007C6FD7" w:rsidRPr="00FC7BD2" w14:paraId="41DD6226" w14:textId="77777777" w:rsidTr="007C6FD7">
        <w:tc>
          <w:tcPr>
            <w:tcW w:w="479" w:type="pct"/>
            <w:tcBorders>
              <w:top w:val="nil"/>
              <w:left w:val="nil"/>
              <w:bottom w:val="nil"/>
              <w:right w:val="nil"/>
            </w:tcBorders>
            <w:shd w:val="clear" w:color="auto" w:fill="auto"/>
            <w:noWrap/>
          </w:tcPr>
          <w:p w14:paraId="4ED2C5EB" w14:textId="77777777" w:rsidR="007C6FD7" w:rsidRPr="00904838" w:rsidRDefault="007C6FD7" w:rsidP="007C6FD7">
            <w:pPr>
              <w:spacing w:after="0"/>
              <w:jc w:val="right"/>
              <w:rPr>
                <w:sz w:val="20"/>
              </w:rPr>
            </w:pPr>
            <w:r w:rsidRPr="00211F9B">
              <w:t>2026</w:t>
            </w:r>
          </w:p>
        </w:tc>
        <w:tc>
          <w:tcPr>
            <w:tcW w:w="645" w:type="pct"/>
            <w:tcBorders>
              <w:top w:val="nil"/>
              <w:left w:val="nil"/>
              <w:bottom w:val="nil"/>
              <w:right w:val="nil"/>
            </w:tcBorders>
            <w:shd w:val="clear" w:color="auto" w:fill="auto"/>
            <w:noWrap/>
            <w:hideMark/>
          </w:tcPr>
          <w:p w14:paraId="06FFAF8D" w14:textId="5807DF27" w:rsidR="007C6FD7" w:rsidRPr="00904838" w:rsidRDefault="007C6FD7" w:rsidP="007C6FD7">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19FE6C46" w14:textId="09ACB605" w:rsidR="007C6FD7" w:rsidRPr="00904838" w:rsidRDefault="007C6FD7" w:rsidP="007C6FD7">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508C67CF" w14:textId="50CC9586" w:rsidR="007C6FD7" w:rsidRPr="00904838" w:rsidRDefault="007C6FD7" w:rsidP="007C6FD7">
            <w:pPr>
              <w:spacing w:after="0"/>
              <w:jc w:val="right"/>
              <w:rPr>
                <w:sz w:val="20"/>
              </w:rPr>
            </w:pPr>
            <w:r w:rsidRPr="0090000C">
              <w:t xml:space="preserve"> 75,166 </w:t>
            </w:r>
          </w:p>
        </w:tc>
        <w:tc>
          <w:tcPr>
            <w:tcW w:w="646" w:type="pct"/>
            <w:tcBorders>
              <w:top w:val="nil"/>
              <w:left w:val="nil"/>
              <w:bottom w:val="nil"/>
              <w:right w:val="nil"/>
            </w:tcBorders>
            <w:shd w:val="clear" w:color="auto" w:fill="auto"/>
            <w:noWrap/>
            <w:hideMark/>
          </w:tcPr>
          <w:p w14:paraId="35775AC0" w14:textId="0088A1EC" w:rsidR="007C6FD7" w:rsidRPr="00904838" w:rsidRDefault="007C6FD7" w:rsidP="007C6FD7">
            <w:pPr>
              <w:spacing w:after="0"/>
              <w:jc w:val="right"/>
              <w:rPr>
                <w:sz w:val="20"/>
              </w:rPr>
            </w:pPr>
            <w:r w:rsidRPr="0090000C">
              <w:t xml:space="preserve"> 27,892 </w:t>
            </w:r>
          </w:p>
        </w:tc>
        <w:tc>
          <w:tcPr>
            <w:tcW w:w="646" w:type="pct"/>
            <w:tcBorders>
              <w:top w:val="nil"/>
              <w:left w:val="nil"/>
              <w:bottom w:val="nil"/>
              <w:right w:val="nil"/>
            </w:tcBorders>
            <w:shd w:val="clear" w:color="auto" w:fill="auto"/>
            <w:noWrap/>
            <w:hideMark/>
          </w:tcPr>
          <w:p w14:paraId="3EE13677" w14:textId="061ACBF8"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0F34E57" w14:textId="69E6BAEE" w:rsidR="007C6FD7" w:rsidRPr="00904838" w:rsidRDefault="007C6FD7" w:rsidP="007C6FD7">
            <w:pPr>
              <w:spacing w:after="0"/>
              <w:jc w:val="right"/>
              <w:rPr>
                <w:sz w:val="20"/>
              </w:rPr>
            </w:pPr>
            <w:r w:rsidRPr="0090000C">
              <w:t xml:space="preserve"> 79,755 </w:t>
            </w:r>
          </w:p>
        </w:tc>
        <w:tc>
          <w:tcPr>
            <w:tcW w:w="646" w:type="pct"/>
            <w:tcBorders>
              <w:top w:val="nil"/>
              <w:left w:val="nil"/>
              <w:bottom w:val="nil"/>
              <w:right w:val="nil"/>
            </w:tcBorders>
            <w:shd w:val="clear" w:color="auto" w:fill="auto"/>
            <w:noWrap/>
            <w:hideMark/>
          </w:tcPr>
          <w:p w14:paraId="71115B02" w14:textId="76764F5A" w:rsidR="007C6FD7" w:rsidRPr="00904838" w:rsidRDefault="007C6FD7" w:rsidP="007C6FD7">
            <w:pPr>
              <w:spacing w:after="0"/>
              <w:jc w:val="right"/>
              <w:rPr>
                <w:sz w:val="20"/>
              </w:rPr>
            </w:pPr>
            <w:r w:rsidRPr="0090000C">
              <w:t xml:space="preserve"> 80,074 </w:t>
            </w:r>
          </w:p>
        </w:tc>
      </w:tr>
      <w:tr w:rsidR="007C6FD7" w:rsidRPr="00FC7BD2" w14:paraId="4987B937" w14:textId="77777777" w:rsidTr="007C6FD7">
        <w:tc>
          <w:tcPr>
            <w:tcW w:w="479" w:type="pct"/>
            <w:tcBorders>
              <w:top w:val="nil"/>
              <w:left w:val="nil"/>
              <w:bottom w:val="nil"/>
              <w:right w:val="nil"/>
            </w:tcBorders>
            <w:shd w:val="clear" w:color="auto" w:fill="auto"/>
            <w:noWrap/>
          </w:tcPr>
          <w:p w14:paraId="650B208C" w14:textId="77777777" w:rsidR="007C6FD7" w:rsidRPr="00904838" w:rsidRDefault="007C6FD7" w:rsidP="007C6FD7">
            <w:pPr>
              <w:spacing w:after="0"/>
              <w:jc w:val="right"/>
              <w:rPr>
                <w:sz w:val="20"/>
              </w:rPr>
            </w:pPr>
            <w:r w:rsidRPr="00211F9B">
              <w:t>2027</w:t>
            </w:r>
          </w:p>
        </w:tc>
        <w:tc>
          <w:tcPr>
            <w:tcW w:w="645" w:type="pct"/>
            <w:tcBorders>
              <w:top w:val="nil"/>
              <w:left w:val="nil"/>
              <w:bottom w:val="nil"/>
              <w:right w:val="nil"/>
            </w:tcBorders>
            <w:shd w:val="clear" w:color="auto" w:fill="auto"/>
            <w:noWrap/>
            <w:hideMark/>
          </w:tcPr>
          <w:p w14:paraId="76EC8568" w14:textId="2DA14569" w:rsidR="007C6FD7" w:rsidRPr="00904838" w:rsidRDefault="007C6FD7" w:rsidP="007C6FD7">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6AC6CBDB" w14:textId="0F0C9CB3" w:rsidR="007C6FD7" w:rsidRPr="00904838" w:rsidRDefault="007C6FD7" w:rsidP="007C6FD7">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6787921C" w14:textId="5B4FA693" w:rsidR="007C6FD7" w:rsidRPr="00904838" w:rsidRDefault="007C6FD7" w:rsidP="007C6FD7">
            <w:pPr>
              <w:spacing w:after="0"/>
              <w:jc w:val="right"/>
              <w:rPr>
                <w:sz w:val="20"/>
              </w:rPr>
            </w:pPr>
            <w:r w:rsidRPr="0090000C">
              <w:t xml:space="preserve"> 77,927 </w:t>
            </w:r>
          </w:p>
        </w:tc>
        <w:tc>
          <w:tcPr>
            <w:tcW w:w="646" w:type="pct"/>
            <w:tcBorders>
              <w:top w:val="nil"/>
              <w:left w:val="nil"/>
              <w:bottom w:val="nil"/>
              <w:right w:val="nil"/>
            </w:tcBorders>
            <w:shd w:val="clear" w:color="auto" w:fill="auto"/>
            <w:noWrap/>
            <w:hideMark/>
          </w:tcPr>
          <w:p w14:paraId="56FD1842" w14:textId="0160FF9C" w:rsidR="007C6FD7" w:rsidRPr="00904838" w:rsidRDefault="007C6FD7" w:rsidP="007C6FD7">
            <w:pPr>
              <w:spacing w:after="0"/>
              <w:jc w:val="right"/>
              <w:rPr>
                <w:sz w:val="20"/>
              </w:rPr>
            </w:pPr>
            <w:r w:rsidRPr="0090000C">
              <w:t xml:space="preserve"> 31,143 </w:t>
            </w:r>
          </w:p>
        </w:tc>
        <w:tc>
          <w:tcPr>
            <w:tcW w:w="646" w:type="pct"/>
            <w:tcBorders>
              <w:top w:val="nil"/>
              <w:left w:val="nil"/>
              <w:bottom w:val="nil"/>
              <w:right w:val="nil"/>
            </w:tcBorders>
            <w:shd w:val="clear" w:color="auto" w:fill="auto"/>
            <w:noWrap/>
            <w:hideMark/>
          </w:tcPr>
          <w:p w14:paraId="46987EE2" w14:textId="4171E26E"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34874F3" w14:textId="64948C28" w:rsidR="007C6FD7" w:rsidRPr="00904838" w:rsidRDefault="007C6FD7" w:rsidP="007C6FD7">
            <w:pPr>
              <w:spacing w:after="0"/>
              <w:jc w:val="right"/>
              <w:rPr>
                <w:sz w:val="20"/>
              </w:rPr>
            </w:pPr>
            <w:r w:rsidRPr="0090000C">
              <w:t xml:space="preserve"> 83,948 </w:t>
            </w:r>
          </w:p>
        </w:tc>
        <w:tc>
          <w:tcPr>
            <w:tcW w:w="646" w:type="pct"/>
            <w:tcBorders>
              <w:top w:val="nil"/>
              <w:left w:val="nil"/>
              <w:bottom w:val="nil"/>
              <w:right w:val="nil"/>
            </w:tcBorders>
            <w:shd w:val="clear" w:color="auto" w:fill="auto"/>
            <w:noWrap/>
            <w:hideMark/>
          </w:tcPr>
          <w:p w14:paraId="6DBB67BD" w14:textId="54F312D4" w:rsidR="007C6FD7" w:rsidRPr="00904838" w:rsidRDefault="007C6FD7" w:rsidP="007C6FD7">
            <w:pPr>
              <w:spacing w:after="0"/>
              <w:jc w:val="right"/>
              <w:rPr>
                <w:sz w:val="20"/>
              </w:rPr>
            </w:pPr>
            <w:r w:rsidRPr="0090000C">
              <w:t xml:space="preserve"> 84,715 </w:t>
            </w:r>
          </w:p>
        </w:tc>
      </w:tr>
      <w:tr w:rsidR="007C6FD7" w:rsidRPr="00FC7BD2" w14:paraId="5A81A1E8" w14:textId="77777777" w:rsidTr="007C6FD7">
        <w:tc>
          <w:tcPr>
            <w:tcW w:w="479" w:type="pct"/>
            <w:tcBorders>
              <w:top w:val="nil"/>
              <w:left w:val="nil"/>
              <w:bottom w:val="nil"/>
              <w:right w:val="nil"/>
            </w:tcBorders>
            <w:shd w:val="clear" w:color="auto" w:fill="auto"/>
            <w:noWrap/>
          </w:tcPr>
          <w:p w14:paraId="76D9610C" w14:textId="77777777" w:rsidR="007C6FD7" w:rsidRPr="00904838" w:rsidRDefault="007C6FD7" w:rsidP="007C6FD7">
            <w:pPr>
              <w:spacing w:after="0"/>
              <w:jc w:val="right"/>
              <w:rPr>
                <w:sz w:val="20"/>
              </w:rPr>
            </w:pPr>
            <w:r w:rsidRPr="00211F9B">
              <w:t>2028</w:t>
            </w:r>
          </w:p>
        </w:tc>
        <w:tc>
          <w:tcPr>
            <w:tcW w:w="645" w:type="pct"/>
            <w:tcBorders>
              <w:top w:val="nil"/>
              <w:left w:val="nil"/>
              <w:bottom w:val="nil"/>
              <w:right w:val="nil"/>
            </w:tcBorders>
            <w:shd w:val="clear" w:color="auto" w:fill="auto"/>
            <w:noWrap/>
            <w:hideMark/>
          </w:tcPr>
          <w:p w14:paraId="0C6D030C" w14:textId="31FF6871" w:rsidR="007C6FD7" w:rsidRPr="00904838" w:rsidRDefault="007C6FD7" w:rsidP="007C6FD7">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4D1A963C" w14:textId="4A88666C" w:rsidR="007C6FD7" w:rsidRPr="00904838" w:rsidRDefault="007C6FD7" w:rsidP="007C6FD7">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10026274" w14:textId="15FEE996" w:rsidR="007C6FD7" w:rsidRPr="00904838" w:rsidRDefault="007C6FD7" w:rsidP="007C6FD7">
            <w:pPr>
              <w:spacing w:after="0"/>
              <w:jc w:val="right"/>
              <w:rPr>
                <w:sz w:val="20"/>
              </w:rPr>
            </w:pPr>
            <w:r w:rsidRPr="0090000C">
              <w:t xml:space="preserve"> 79,910 </w:t>
            </w:r>
          </w:p>
        </w:tc>
        <w:tc>
          <w:tcPr>
            <w:tcW w:w="646" w:type="pct"/>
            <w:tcBorders>
              <w:top w:val="nil"/>
              <w:left w:val="nil"/>
              <w:bottom w:val="nil"/>
              <w:right w:val="nil"/>
            </w:tcBorders>
            <w:shd w:val="clear" w:color="auto" w:fill="auto"/>
            <w:noWrap/>
            <w:hideMark/>
          </w:tcPr>
          <w:p w14:paraId="4687A9C6" w14:textId="7FA8B08D" w:rsidR="007C6FD7" w:rsidRPr="00904838" w:rsidRDefault="007C6FD7" w:rsidP="007C6FD7">
            <w:pPr>
              <w:spacing w:after="0"/>
              <w:jc w:val="right"/>
              <w:rPr>
                <w:sz w:val="20"/>
              </w:rPr>
            </w:pPr>
            <w:r w:rsidRPr="0090000C">
              <w:t xml:space="preserve"> 33,829 </w:t>
            </w:r>
          </w:p>
        </w:tc>
        <w:tc>
          <w:tcPr>
            <w:tcW w:w="646" w:type="pct"/>
            <w:tcBorders>
              <w:top w:val="nil"/>
              <w:left w:val="nil"/>
              <w:bottom w:val="nil"/>
              <w:right w:val="nil"/>
            </w:tcBorders>
            <w:shd w:val="clear" w:color="auto" w:fill="auto"/>
            <w:noWrap/>
            <w:hideMark/>
          </w:tcPr>
          <w:p w14:paraId="5D88DC28" w14:textId="1EF33B84"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672D274" w14:textId="2FD64B8D" w:rsidR="007C6FD7" w:rsidRPr="00904838" w:rsidRDefault="007C6FD7" w:rsidP="007C6FD7">
            <w:pPr>
              <w:spacing w:after="0"/>
              <w:jc w:val="right"/>
              <w:rPr>
                <w:sz w:val="20"/>
              </w:rPr>
            </w:pPr>
            <w:r w:rsidRPr="0090000C">
              <w:t xml:space="preserve"> 85,537 </w:t>
            </w:r>
          </w:p>
        </w:tc>
        <w:tc>
          <w:tcPr>
            <w:tcW w:w="646" w:type="pct"/>
            <w:tcBorders>
              <w:top w:val="nil"/>
              <w:left w:val="nil"/>
              <w:bottom w:val="nil"/>
              <w:right w:val="nil"/>
            </w:tcBorders>
            <w:shd w:val="clear" w:color="auto" w:fill="auto"/>
            <w:noWrap/>
            <w:hideMark/>
          </w:tcPr>
          <w:p w14:paraId="5E00A9DE" w14:textId="3B660831" w:rsidR="007C6FD7" w:rsidRPr="00904838" w:rsidRDefault="007C6FD7" w:rsidP="007C6FD7">
            <w:pPr>
              <w:spacing w:after="0"/>
              <w:jc w:val="right"/>
              <w:rPr>
                <w:sz w:val="20"/>
              </w:rPr>
            </w:pPr>
            <w:r w:rsidRPr="0090000C">
              <w:t xml:space="preserve"> 86,196 </w:t>
            </w:r>
          </w:p>
        </w:tc>
      </w:tr>
      <w:tr w:rsidR="007C6FD7" w:rsidRPr="00FC7BD2" w14:paraId="4DEF8F8A" w14:textId="77777777" w:rsidTr="007C6FD7">
        <w:tc>
          <w:tcPr>
            <w:tcW w:w="479" w:type="pct"/>
            <w:tcBorders>
              <w:top w:val="nil"/>
              <w:left w:val="nil"/>
              <w:bottom w:val="nil"/>
              <w:right w:val="nil"/>
            </w:tcBorders>
            <w:shd w:val="clear" w:color="auto" w:fill="auto"/>
            <w:noWrap/>
          </w:tcPr>
          <w:p w14:paraId="3A2D2F94" w14:textId="77777777" w:rsidR="007C6FD7" w:rsidRPr="00904838" w:rsidRDefault="007C6FD7" w:rsidP="007C6FD7">
            <w:pPr>
              <w:spacing w:after="0"/>
              <w:jc w:val="right"/>
              <w:rPr>
                <w:sz w:val="20"/>
              </w:rPr>
            </w:pPr>
            <w:r w:rsidRPr="00211F9B">
              <w:t>2029</w:t>
            </w:r>
          </w:p>
        </w:tc>
        <w:tc>
          <w:tcPr>
            <w:tcW w:w="645" w:type="pct"/>
            <w:tcBorders>
              <w:top w:val="nil"/>
              <w:left w:val="nil"/>
              <w:bottom w:val="nil"/>
              <w:right w:val="nil"/>
            </w:tcBorders>
            <w:shd w:val="clear" w:color="auto" w:fill="auto"/>
            <w:noWrap/>
            <w:hideMark/>
          </w:tcPr>
          <w:p w14:paraId="728702A0" w14:textId="41D58F73" w:rsidR="007C6FD7" w:rsidRPr="00904838" w:rsidRDefault="007C6FD7" w:rsidP="007C6FD7">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407CA75D" w14:textId="79FA3559" w:rsidR="007C6FD7" w:rsidRPr="00904838" w:rsidRDefault="007C6FD7" w:rsidP="007C6FD7">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092D82B7" w14:textId="679AC29D" w:rsidR="007C6FD7" w:rsidRPr="00904838" w:rsidRDefault="007C6FD7" w:rsidP="007C6FD7">
            <w:pPr>
              <w:spacing w:after="0"/>
              <w:jc w:val="right"/>
              <w:rPr>
                <w:sz w:val="20"/>
              </w:rPr>
            </w:pPr>
            <w:r w:rsidRPr="0090000C">
              <w:t xml:space="preserve"> 81,579 </w:t>
            </w:r>
          </w:p>
        </w:tc>
        <w:tc>
          <w:tcPr>
            <w:tcW w:w="646" w:type="pct"/>
            <w:tcBorders>
              <w:top w:val="nil"/>
              <w:left w:val="nil"/>
              <w:bottom w:val="nil"/>
              <w:right w:val="nil"/>
            </w:tcBorders>
            <w:shd w:val="clear" w:color="auto" w:fill="auto"/>
            <w:noWrap/>
            <w:hideMark/>
          </w:tcPr>
          <w:p w14:paraId="31FC577C" w14:textId="37CB993E" w:rsidR="007C6FD7" w:rsidRPr="00904838" w:rsidRDefault="007C6FD7" w:rsidP="007C6FD7">
            <w:pPr>
              <w:spacing w:after="0"/>
              <w:jc w:val="right"/>
              <w:rPr>
                <w:sz w:val="20"/>
              </w:rPr>
            </w:pPr>
            <w:r w:rsidRPr="0090000C">
              <w:t xml:space="preserve"> 35,948 </w:t>
            </w:r>
          </w:p>
        </w:tc>
        <w:tc>
          <w:tcPr>
            <w:tcW w:w="646" w:type="pct"/>
            <w:tcBorders>
              <w:top w:val="nil"/>
              <w:left w:val="nil"/>
              <w:bottom w:val="nil"/>
              <w:right w:val="nil"/>
            </w:tcBorders>
            <w:shd w:val="clear" w:color="auto" w:fill="auto"/>
            <w:noWrap/>
            <w:hideMark/>
          </w:tcPr>
          <w:p w14:paraId="38B501F2" w14:textId="00AFDD93"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31868D9" w14:textId="610D4744" w:rsidR="007C6FD7" w:rsidRPr="00904838" w:rsidRDefault="007C6FD7" w:rsidP="007C6FD7">
            <w:pPr>
              <w:spacing w:after="0"/>
              <w:jc w:val="right"/>
              <w:rPr>
                <w:sz w:val="20"/>
              </w:rPr>
            </w:pPr>
            <w:r w:rsidRPr="0090000C">
              <w:t xml:space="preserve"> 87,164 </w:t>
            </w:r>
          </w:p>
        </w:tc>
        <w:tc>
          <w:tcPr>
            <w:tcW w:w="646" w:type="pct"/>
            <w:tcBorders>
              <w:top w:val="nil"/>
              <w:left w:val="nil"/>
              <w:bottom w:val="nil"/>
              <w:right w:val="nil"/>
            </w:tcBorders>
            <w:shd w:val="clear" w:color="auto" w:fill="auto"/>
            <w:noWrap/>
            <w:hideMark/>
          </w:tcPr>
          <w:p w14:paraId="2A7B0EB2" w14:textId="57BD0834" w:rsidR="007C6FD7" w:rsidRPr="00904838" w:rsidRDefault="007C6FD7" w:rsidP="007C6FD7">
            <w:pPr>
              <w:spacing w:after="0"/>
              <w:jc w:val="right"/>
              <w:rPr>
                <w:sz w:val="20"/>
              </w:rPr>
            </w:pPr>
            <w:r w:rsidRPr="0090000C">
              <w:t xml:space="preserve"> 87,426 </w:t>
            </w:r>
          </w:p>
        </w:tc>
      </w:tr>
      <w:tr w:rsidR="007C6FD7" w:rsidRPr="00FC7BD2" w14:paraId="18CC296C" w14:textId="77777777" w:rsidTr="007C6FD7">
        <w:tc>
          <w:tcPr>
            <w:tcW w:w="479" w:type="pct"/>
            <w:tcBorders>
              <w:top w:val="nil"/>
              <w:left w:val="nil"/>
              <w:bottom w:val="nil"/>
              <w:right w:val="nil"/>
            </w:tcBorders>
            <w:shd w:val="clear" w:color="auto" w:fill="auto"/>
            <w:noWrap/>
          </w:tcPr>
          <w:p w14:paraId="7A6288E8" w14:textId="77777777" w:rsidR="007C6FD7" w:rsidRPr="00904838" w:rsidRDefault="007C6FD7" w:rsidP="007C6FD7">
            <w:pPr>
              <w:spacing w:after="0"/>
              <w:jc w:val="right"/>
              <w:rPr>
                <w:sz w:val="20"/>
              </w:rPr>
            </w:pPr>
            <w:r w:rsidRPr="00211F9B">
              <w:t>2030</w:t>
            </w:r>
          </w:p>
        </w:tc>
        <w:tc>
          <w:tcPr>
            <w:tcW w:w="645" w:type="pct"/>
            <w:tcBorders>
              <w:top w:val="nil"/>
              <w:left w:val="nil"/>
              <w:bottom w:val="nil"/>
              <w:right w:val="nil"/>
            </w:tcBorders>
            <w:shd w:val="clear" w:color="auto" w:fill="auto"/>
            <w:noWrap/>
            <w:hideMark/>
          </w:tcPr>
          <w:p w14:paraId="312B1C13" w14:textId="6B737DB1" w:rsidR="007C6FD7" w:rsidRPr="00904838" w:rsidRDefault="007C6FD7" w:rsidP="007C6FD7">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5DE0DF0A" w14:textId="36B2A383" w:rsidR="007C6FD7" w:rsidRPr="00904838" w:rsidRDefault="007C6FD7" w:rsidP="007C6FD7">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16D9702E" w14:textId="399F9951" w:rsidR="007C6FD7" w:rsidRPr="00904838" w:rsidRDefault="007C6FD7" w:rsidP="007C6FD7">
            <w:pPr>
              <w:spacing w:after="0"/>
              <w:jc w:val="right"/>
              <w:rPr>
                <w:sz w:val="20"/>
              </w:rPr>
            </w:pPr>
            <w:r w:rsidRPr="0090000C">
              <w:t xml:space="preserve"> 83,078 </w:t>
            </w:r>
          </w:p>
        </w:tc>
        <w:tc>
          <w:tcPr>
            <w:tcW w:w="646" w:type="pct"/>
            <w:tcBorders>
              <w:top w:val="nil"/>
              <w:left w:val="nil"/>
              <w:bottom w:val="nil"/>
              <w:right w:val="nil"/>
            </w:tcBorders>
            <w:shd w:val="clear" w:color="auto" w:fill="auto"/>
            <w:noWrap/>
            <w:hideMark/>
          </w:tcPr>
          <w:p w14:paraId="2EB15D9E" w14:textId="5E7674FB" w:rsidR="007C6FD7" w:rsidRPr="00904838" w:rsidRDefault="007C6FD7" w:rsidP="007C6FD7">
            <w:pPr>
              <w:spacing w:after="0"/>
              <w:jc w:val="right"/>
              <w:rPr>
                <w:sz w:val="20"/>
              </w:rPr>
            </w:pPr>
            <w:r w:rsidRPr="0090000C">
              <w:t xml:space="preserve"> 37,606 </w:t>
            </w:r>
          </w:p>
        </w:tc>
        <w:tc>
          <w:tcPr>
            <w:tcW w:w="646" w:type="pct"/>
            <w:tcBorders>
              <w:top w:val="nil"/>
              <w:left w:val="nil"/>
              <w:bottom w:val="nil"/>
              <w:right w:val="nil"/>
            </w:tcBorders>
            <w:shd w:val="clear" w:color="auto" w:fill="auto"/>
            <w:noWrap/>
            <w:hideMark/>
          </w:tcPr>
          <w:p w14:paraId="6561461F" w14:textId="28D3D743"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5FCBF74A" w14:textId="322C48D7" w:rsidR="007C6FD7" w:rsidRPr="00904838" w:rsidRDefault="007C6FD7" w:rsidP="007C6FD7">
            <w:pPr>
              <w:spacing w:after="0"/>
              <w:jc w:val="right"/>
              <w:rPr>
                <w:sz w:val="20"/>
              </w:rPr>
            </w:pPr>
            <w:r w:rsidRPr="0090000C">
              <w:t xml:space="preserve"> 88,948 </w:t>
            </w:r>
          </w:p>
        </w:tc>
        <w:tc>
          <w:tcPr>
            <w:tcW w:w="646" w:type="pct"/>
            <w:tcBorders>
              <w:top w:val="nil"/>
              <w:left w:val="nil"/>
              <w:bottom w:val="nil"/>
              <w:right w:val="nil"/>
            </w:tcBorders>
            <w:shd w:val="clear" w:color="auto" w:fill="auto"/>
            <w:noWrap/>
            <w:hideMark/>
          </w:tcPr>
          <w:p w14:paraId="2EDABE88" w14:textId="74991D68" w:rsidR="007C6FD7" w:rsidRPr="00904838" w:rsidRDefault="007C6FD7" w:rsidP="007C6FD7">
            <w:pPr>
              <w:spacing w:after="0"/>
              <w:jc w:val="right"/>
              <w:rPr>
                <w:sz w:val="20"/>
              </w:rPr>
            </w:pPr>
            <w:r w:rsidRPr="0090000C">
              <w:t xml:space="preserve"> 88,999 </w:t>
            </w:r>
          </w:p>
        </w:tc>
      </w:tr>
      <w:tr w:rsidR="007C6FD7" w:rsidRPr="00FC7BD2" w14:paraId="63D34790" w14:textId="77777777" w:rsidTr="007C6FD7">
        <w:tc>
          <w:tcPr>
            <w:tcW w:w="479" w:type="pct"/>
            <w:tcBorders>
              <w:top w:val="nil"/>
              <w:left w:val="nil"/>
              <w:bottom w:val="nil"/>
              <w:right w:val="nil"/>
            </w:tcBorders>
            <w:shd w:val="clear" w:color="auto" w:fill="auto"/>
            <w:noWrap/>
          </w:tcPr>
          <w:p w14:paraId="6B5DC8AF" w14:textId="77777777" w:rsidR="007C6FD7" w:rsidRPr="00904838" w:rsidRDefault="007C6FD7" w:rsidP="007C6FD7">
            <w:pPr>
              <w:spacing w:after="0"/>
              <w:jc w:val="right"/>
              <w:rPr>
                <w:sz w:val="20"/>
              </w:rPr>
            </w:pPr>
            <w:r w:rsidRPr="00211F9B">
              <w:t>2031</w:t>
            </w:r>
          </w:p>
        </w:tc>
        <w:tc>
          <w:tcPr>
            <w:tcW w:w="645" w:type="pct"/>
            <w:tcBorders>
              <w:top w:val="nil"/>
              <w:left w:val="nil"/>
              <w:bottom w:val="nil"/>
              <w:right w:val="nil"/>
            </w:tcBorders>
            <w:shd w:val="clear" w:color="auto" w:fill="auto"/>
            <w:noWrap/>
            <w:hideMark/>
          </w:tcPr>
          <w:p w14:paraId="07E8C11D" w14:textId="6D814DA3" w:rsidR="007C6FD7" w:rsidRPr="00904838" w:rsidRDefault="007C6FD7" w:rsidP="007C6FD7">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0745196E" w14:textId="67959BF6" w:rsidR="007C6FD7" w:rsidRPr="00904838" w:rsidRDefault="007C6FD7" w:rsidP="007C6FD7">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00ED44AA" w14:textId="4C41F942" w:rsidR="007C6FD7" w:rsidRPr="00904838" w:rsidRDefault="007C6FD7" w:rsidP="007C6FD7">
            <w:pPr>
              <w:spacing w:after="0"/>
              <w:jc w:val="right"/>
              <w:rPr>
                <w:sz w:val="20"/>
              </w:rPr>
            </w:pPr>
            <w:r w:rsidRPr="0090000C">
              <w:t xml:space="preserve"> 84,279 </w:t>
            </w:r>
          </w:p>
        </w:tc>
        <w:tc>
          <w:tcPr>
            <w:tcW w:w="646" w:type="pct"/>
            <w:tcBorders>
              <w:top w:val="nil"/>
              <w:left w:val="nil"/>
              <w:bottom w:val="nil"/>
              <w:right w:val="nil"/>
            </w:tcBorders>
            <w:shd w:val="clear" w:color="auto" w:fill="auto"/>
            <w:noWrap/>
            <w:hideMark/>
          </w:tcPr>
          <w:p w14:paraId="296FEDF9" w14:textId="3006F79D" w:rsidR="007C6FD7" w:rsidRPr="00904838" w:rsidRDefault="007C6FD7" w:rsidP="007C6FD7">
            <w:pPr>
              <w:spacing w:after="0"/>
              <w:jc w:val="right"/>
              <w:rPr>
                <w:sz w:val="20"/>
              </w:rPr>
            </w:pPr>
            <w:r w:rsidRPr="0090000C">
              <w:t xml:space="preserve"> 38,894 </w:t>
            </w:r>
          </w:p>
        </w:tc>
        <w:tc>
          <w:tcPr>
            <w:tcW w:w="646" w:type="pct"/>
            <w:tcBorders>
              <w:top w:val="nil"/>
              <w:left w:val="nil"/>
              <w:bottom w:val="nil"/>
              <w:right w:val="nil"/>
            </w:tcBorders>
            <w:shd w:val="clear" w:color="auto" w:fill="auto"/>
            <w:noWrap/>
            <w:hideMark/>
          </w:tcPr>
          <w:p w14:paraId="4609367C" w14:textId="7EE5C426"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A7C0DE5" w14:textId="3786EAAA" w:rsidR="007C6FD7" w:rsidRPr="00904838" w:rsidRDefault="007C6FD7" w:rsidP="007C6FD7">
            <w:pPr>
              <w:spacing w:after="0"/>
              <w:jc w:val="right"/>
              <w:rPr>
                <w:sz w:val="20"/>
              </w:rPr>
            </w:pPr>
            <w:r w:rsidRPr="0090000C">
              <w:t xml:space="preserve"> 90,168 </w:t>
            </w:r>
          </w:p>
        </w:tc>
        <w:tc>
          <w:tcPr>
            <w:tcW w:w="646" w:type="pct"/>
            <w:tcBorders>
              <w:top w:val="nil"/>
              <w:left w:val="nil"/>
              <w:bottom w:val="nil"/>
              <w:right w:val="nil"/>
            </w:tcBorders>
            <w:shd w:val="clear" w:color="auto" w:fill="auto"/>
            <w:noWrap/>
            <w:hideMark/>
          </w:tcPr>
          <w:p w14:paraId="342E006E" w14:textId="7026165E" w:rsidR="007C6FD7" w:rsidRPr="00904838" w:rsidRDefault="007C6FD7" w:rsidP="007C6FD7">
            <w:pPr>
              <w:spacing w:after="0"/>
              <w:jc w:val="right"/>
              <w:rPr>
                <w:sz w:val="20"/>
              </w:rPr>
            </w:pPr>
            <w:r w:rsidRPr="0090000C">
              <w:t xml:space="preserve"> 90,201 </w:t>
            </w:r>
          </w:p>
        </w:tc>
      </w:tr>
      <w:tr w:rsidR="007C6FD7" w:rsidRPr="00FC7BD2" w14:paraId="78AE2F71" w14:textId="77777777" w:rsidTr="007C6FD7">
        <w:tc>
          <w:tcPr>
            <w:tcW w:w="479" w:type="pct"/>
            <w:tcBorders>
              <w:top w:val="nil"/>
              <w:left w:val="nil"/>
              <w:right w:val="nil"/>
            </w:tcBorders>
            <w:shd w:val="clear" w:color="auto" w:fill="auto"/>
            <w:noWrap/>
          </w:tcPr>
          <w:p w14:paraId="3B6D43B8" w14:textId="77777777" w:rsidR="007C6FD7" w:rsidRPr="00904838" w:rsidRDefault="007C6FD7" w:rsidP="007C6FD7">
            <w:pPr>
              <w:spacing w:after="0"/>
              <w:jc w:val="right"/>
              <w:rPr>
                <w:sz w:val="20"/>
              </w:rPr>
            </w:pPr>
            <w:r w:rsidRPr="00211F9B">
              <w:t>2032</w:t>
            </w:r>
          </w:p>
        </w:tc>
        <w:tc>
          <w:tcPr>
            <w:tcW w:w="645" w:type="pct"/>
            <w:tcBorders>
              <w:top w:val="nil"/>
              <w:left w:val="nil"/>
              <w:right w:val="nil"/>
            </w:tcBorders>
            <w:shd w:val="clear" w:color="auto" w:fill="auto"/>
            <w:noWrap/>
            <w:hideMark/>
          </w:tcPr>
          <w:p w14:paraId="69CBAC9A" w14:textId="0BA8DD12" w:rsidR="007C6FD7" w:rsidRPr="00904838" w:rsidRDefault="007C6FD7" w:rsidP="007C6FD7">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45A98A14" w14:textId="6CC4C0CE" w:rsidR="007C6FD7" w:rsidRPr="00904838" w:rsidRDefault="007C6FD7" w:rsidP="007C6FD7">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1422FDF4" w14:textId="617920A9" w:rsidR="007C6FD7" w:rsidRPr="00904838" w:rsidRDefault="007C6FD7" w:rsidP="007C6FD7">
            <w:pPr>
              <w:spacing w:after="0"/>
              <w:jc w:val="right"/>
              <w:rPr>
                <w:sz w:val="20"/>
              </w:rPr>
            </w:pPr>
            <w:r w:rsidRPr="0090000C">
              <w:t xml:space="preserve"> 85,128 </w:t>
            </w:r>
          </w:p>
        </w:tc>
        <w:tc>
          <w:tcPr>
            <w:tcW w:w="646" w:type="pct"/>
            <w:tcBorders>
              <w:top w:val="nil"/>
              <w:left w:val="nil"/>
              <w:right w:val="nil"/>
            </w:tcBorders>
            <w:shd w:val="clear" w:color="auto" w:fill="auto"/>
            <w:noWrap/>
            <w:hideMark/>
          </w:tcPr>
          <w:p w14:paraId="1D754792" w14:textId="7C27B13E" w:rsidR="007C6FD7" w:rsidRPr="00904838" w:rsidRDefault="007C6FD7" w:rsidP="007C6FD7">
            <w:pPr>
              <w:spacing w:after="0"/>
              <w:jc w:val="right"/>
              <w:rPr>
                <w:sz w:val="20"/>
              </w:rPr>
            </w:pPr>
            <w:r w:rsidRPr="0090000C">
              <w:t xml:space="preserve"> 39,879 </w:t>
            </w:r>
          </w:p>
        </w:tc>
        <w:tc>
          <w:tcPr>
            <w:tcW w:w="646" w:type="pct"/>
            <w:tcBorders>
              <w:top w:val="nil"/>
              <w:left w:val="nil"/>
              <w:right w:val="nil"/>
            </w:tcBorders>
            <w:shd w:val="clear" w:color="auto" w:fill="auto"/>
            <w:noWrap/>
            <w:hideMark/>
          </w:tcPr>
          <w:p w14:paraId="37475BEB" w14:textId="19C6C44D" w:rsidR="007C6FD7" w:rsidRPr="00904838" w:rsidRDefault="007C6FD7" w:rsidP="007C6FD7">
            <w:pPr>
              <w:spacing w:after="0"/>
              <w:jc w:val="right"/>
              <w:rPr>
                <w:sz w:val="20"/>
              </w:rPr>
            </w:pPr>
            <w:r w:rsidRPr="0090000C">
              <w:t xml:space="preserve"> -   </w:t>
            </w:r>
          </w:p>
        </w:tc>
        <w:tc>
          <w:tcPr>
            <w:tcW w:w="646" w:type="pct"/>
            <w:tcBorders>
              <w:top w:val="nil"/>
              <w:left w:val="nil"/>
              <w:right w:val="nil"/>
            </w:tcBorders>
            <w:shd w:val="clear" w:color="auto" w:fill="auto"/>
            <w:noWrap/>
            <w:hideMark/>
          </w:tcPr>
          <w:p w14:paraId="479E22D5" w14:textId="46AC58B2" w:rsidR="007C6FD7" w:rsidRPr="00904838" w:rsidRDefault="007C6FD7" w:rsidP="007C6FD7">
            <w:pPr>
              <w:spacing w:after="0"/>
              <w:jc w:val="right"/>
              <w:rPr>
                <w:sz w:val="20"/>
              </w:rPr>
            </w:pPr>
            <w:r w:rsidRPr="0090000C">
              <w:t xml:space="preserve"> 90,723 </w:t>
            </w:r>
          </w:p>
        </w:tc>
        <w:tc>
          <w:tcPr>
            <w:tcW w:w="646" w:type="pct"/>
            <w:tcBorders>
              <w:top w:val="nil"/>
              <w:left w:val="nil"/>
              <w:right w:val="nil"/>
            </w:tcBorders>
            <w:shd w:val="clear" w:color="auto" w:fill="auto"/>
            <w:noWrap/>
            <w:hideMark/>
          </w:tcPr>
          <w:p w14:paraId="18AB24C4" w14:textId="6CED2FC8" w:rsidR="007C6FD7" w:rsidRPr="00904838" w:rsidRDefault="007C6FD7" w:rsidP="007C6FD7">
            <w:pPr>
              <w:spacing w:after="0"/>
              <w:jc w:val="right"/>
              <w:rPr>
                <w:sz w:val="20"/>
              </w:rPr>
            </w:pPr>
            <w:r w:rsidRPr="0090000C">
              <w:t xml:space="preserve"> 90,776 </w:t>
            </w:r>
          </w:p>
        </w:tc>
      </w:tr>
      <w:tr w:rsidR="007C6FD7" w:rsidRPr="00FC7BD2" w14:paraId="1AA267ED" w14:textId="77777777" w:rsidTr="007C6FD7">
        <w:tc>
          <w:tcPr>
            <w:tcW w:w="479" w:type="pct"/>
            <w:tcBorders>
              <w:top w:val="nil"/>
              <w:left w:val="nil"/>
              <w:bottom w:val="single" w:sz="4" w:space="0" w:color="auto"/>
              <w:right w:val="nil"/>
            </w:tcBorders>
            <w:shd w:val="clear" w:color="auto" w:fill="auto"/>
            <w:noWrap/>
          </w:tcPr>
          <w:p w14:paraId="4D5F03C0" w14:textId="77777777" w:rsidR="007C6FD7" w:rsidRPr="00904838" w:rsidRDefault="007C6FD7" w:rsidP="007C6FD7">
            <w:pPr>
              <w:spacing w:after="0"/>
              <w:jc w:val="right"/>
              <w:rPr>
                <w:sz w:val="20"/>
              </w:rPr>
            </w:pPr>
            <w:r w:rsidRPr="00211F9B">
              <w:t>2033</w:t>
            </w:r>
          </w:p>
        </w:tc>
        <w:tc>
          <w:tcPr>
            <w:tcW w:w="645" w:type="pct"/>
            <w:tcBorders>
              <w:top w:val="nil"/>
              <w:left w:val="nil"/>
              <w:bottom w:val="single" w:sz="4" w:space="0" w:color="auto"/>
              <w:right w:val="nil"/>
            </w:tcBorders>
            <w:shd w:val="clear" w:color="auto" w:fill="auto"/>
            <w:noWrap/>
            <w:hideMark/>
          </w:tcPr>
          <w:p w14:paraId="511FC6C6" w14:textId="0A704C29" w:rsidR="007C6FD7" w:rsidRPr="00904838" w:rsidRDefault="007C6FD7" w:rsidP="007C6FD7">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4B197498" w14:textId="0E562F24" w:rsidR="007C6FD7" w:rsidRPr="00904838" w:rsidRDefault="007C6FD7" w:rsidP="007C6FD7">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2A9ABCD1" w14:textId="12EDA069" w:rsidR="007C6FD7" w:rsidRPr="00904838" w:rsidRDefault="007C6FD7" w:rsidP="007C6FD7">
            <w:pPr>
              <w:spacing w:after="0"/>
              <w:jc w:val="right"/>
              <w:rPr>
                <w:sz w:val="20"/>
              </w:rPr>
            </w:pPr>
            <w:r w:rsidRPr="0090000C">
              <w:t xml:space="preserve"> 85,695 </w:t>
            </w:r>
          </w:p>
        </w:tc>
        <w:tc>
          <w:tcPr>
            <w:tcW w:w="646" w:type="pct"/>
            <w:tcBorders>
              <w:top w:val="nil"/>
              <w:left w:val="nil"/>
              <w:bottom w:val="single" w:sz="4" w:space="0" w:color="auto"/>
              <w:right w:val="nil"/>
            </w:tcBorders>
            <w:shd w:val="clear" w:color="auto" w:fill="auto"/>
            <w:noWrap/>
            <w:hideMark/>
          </w:tcPr>
          <w:p w14:paraId="0D4A705A" w14:textId="573E4899" w:rsidR="007C6FD7" w:rsidRPr="00904838" w:rsidRDefault="007C6FD7" w:rsidP="007C6FD7">
            <w:pPr>
              <w:spacing w:after="0"/>
              <w:jc w:val="right"/>
              <w:rPr>
                <w:sz w:val="20"/>
              </w:rPr>
            </w:pPr>
            <w:r w:rsidRPr="0090000C">
              <w:t xml:space="preserve"> 40,618 </w:t>
            </w:r>
          </w:p>
        </w:tc>
        <w:tc>
          <w:tcPr>
            <w:tcW w:w="646" w:type="pct"/>
            <w:tcBorders>
              <w:top w:val="nil"/>
              <w:left w:val="nil"/>
              <w:bottom w:val="single" w:sz="4" w:space="0" w:color="auto"/>
              <w:right w:val="nil"/>
            </w:tcBorders>
            <w:shd w:val="clear" w:color="auto" w:fill="auto"/>
            <w:noWrap/>
            <w:hideMark/>
          </w:tcPr>
          <w:p w14:paraId="7BC4D8AD" w14:textId="7C19185B" w:rsidR="007C6FD7" w:rsidRPr="00904838" w:rsidRDefault="007C6FD7" w:rsidP="007C6FD7">
            <w:pPr>
              <w:spacing w:after="0"/>
              <w:jc w:val="right"/>
              <w:rPr>
                <w:sz w:val="20"/>
              </w:rPr>
            </w:pPr>
            <w:r w:rsidRPr="0090000C">
              <w:t xml:space="preserve"> -   </w:t>
            </w:r>
          </w:p>
        </w:tc>
        <w:tc>
          <w:tcPr>
            <w:tcW w:w="646" w:type="pct"/>
            <w:tcBorders>
              <w:top w:val="nil"/>
              <w:left w:val="nil"/>
              <w:bottom w:val="single" w:sz="4" w:space="0" w:color="auto"/>
              <w:right w:val="nil"/>
            </w:tcBorders>
            <w:shd w:val="clear" w:color="auto" w:fill="auto"/>
            <w:noWrap/>
            <w:hideMark/>
          </w:tcPr>
          <w:p w14:paraId="49B95697" w14:textId="4700040C" w:rsidR="007C6FD7" w:rsidRPr="00904838" w:rsidRDefault="007C6FD7" w:rsidP="007C6FD7">
            <w:pPr>
              <w:spacing w:after="0"/>
              <w:jc w:val="right"/>
              <w:rPr>
                <w:sz w:val="20"/>
              </w:rPr>
            </w:pPr>
            <w:r w:rsidRPr="0090000C">
              <w:t xml:space="preserve"> 90,941 </w:t>
            </w:r>
          </w:p>
        </w:tc>
        <w:tc>
          <w:tcPr>
            <w:tcW w:w="646" w:type="pct"/>
            <w:tcBorders>
              <w:top w:val="nil"/>
              <w:left w:val="nil"/>
              <w:bottom w:val="single" w:sz="4" w:space="0" w:color="auto"/>
              <w:right w:val="nil"/>
            </w:tcBorders>
            <w:shd w:val="clear" w:color="auto" w:fill="auto"/>
            <w:noWrap/>
            <w:hideMark/>
          </w:tcPr>
          <w:p w14:paraId="663BAE81" w14:textId="5C8E6AD7" w:rsidR="007C6FD7" w:rsidRPr="00904838" w:rsidRDefault="007C6FD7" w:rsidP="007C6FD7">
            <w:pPr>
              <w:spacing w:after="0"/>
              <w:jc w:val="right"/>
              <w:rPr>
                <w:sz w:val="20"/>
              </w:rPr>
            </w:pPr>
            <w:r w:rsidRPr="0090000C">
              <w:t xml:space="preserve"> 90,982 </w:t>
            </w:r>
          </w:p>
        </w:tc>
      </w:tr>
      <w:tr w:rsidR="007865A0" w:rsidRPr="00FC7BD2" w14:paraId="0FDBB92A"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77777777" w:rsidR="007865A0" w:rsidRPr="00904838" w:rsidRDefault="007865A0" w:rsidP="007C6FD7">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7865A0" w:rsidRPr="00904838" w:rsidRDefault="007865A0" w:rsidP="007C6FD7">
            <w:pPr>
              <w:spacing w:after="0"/>
              <w:jc w:val="right"/>
              <w:rPr>
                <w:sz w:val="20"/>
              </w:rPr>
            </w:pPr>
          </w:p>
        </w:tc>
      </w:tr>
      <w:tr w:rsidR="007C6FD7" w:rsidRPr="00FC7BD2" w14:paraId="2E1842A4" w14:textId="77777777" w:rsidTr="007C6FD7">
        <w:tc>
          <w:tcPr>
            <w:tcW w:w="479" w:type="pct"/>
            <w:tcBorders>
              <w:top w:val="single" w:sz="4" w:space="0" w:color="auto"/>
              <w:left w:val="nil"/>
              <w:bottom w:val="nil"/>
              <w:right w:val="nil"/>
            </w:tcBorders>
            <w:shd w:val="clear" w:color="auto" w:fill="auto"/>
            <w:noWrap/>
            <w:hideMark/>
          </w:tcPr>
          <w:p w14:paraId="7B5B27AB" w14:textId="77777777" w:rsidR="007C6FD7" w:rsidRPr="00904838" w:rsidRDefault="007C6FD7" w:rsidP="007C6FD7">
            <w:pPr>
              <w:spacing w:after="0"/>
              <w:jc w:val="right"/>
              <w:rPr>
                <w:sz w:val="20"/>
              </w:rPr>
            </w:pPr>
            <w:r w:rsidRPr="00061DD0">
              <w:t>2020</w:t>
            </w:r>
          </w:p>
        </w:tc>
        <w:tc>
          <w:tcPr>
            <w:tcW w:w="645" w:type="pct"/>
            <w:tcBorders>
              <w:top w:val="single" w:sz="4" w:space="0" w:color="auto"/>
              <w:left w:val="nil"/>
              <w:bottom w:val="nil"/>
              <w:right w:val="nil"/>
            </w:tcBorders>
            <w:shd w:val="clear" w:color="auto" w:fill="auto"/>
            <w:noWrap/>
            <w:hideMark/>
          </w:tcPr>
          <w:p w14:paraId="730DB9CA" w14:textId="46D2A81C"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709D5F29" w14:textId="71E78396"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60588D92" w14:textId="50DD7FD8"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403C069C" w14:textId="77538DED"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59D67014" w14:textId="42DA9B18"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12968E34" w14:textId="69CC6917"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34DA19B0" w14:textId="31B50A03" w:rsidR="007C6FD7" w:rsidRPr="00904838" w:rsidRDefault="007C6FD7" w:rsidP="007C6FD7">
            <w:pPr>
              <w:spacing w:after="0"/>
              <w:jc w:val="right"/>
              <w:rPr>
                <w:sz w:val="20"/>
              </w:rPr>
            </w:pPr>
            <w:r w:rsidRPr="002D6EB0">
              <w:t>0.10</w:t>
            </w:r>
          </w:p>
        </w:tc>
      </w:tr>
      <w:tr w:rsidR="007C6FD7" w:rsidRPr="00FC7BD2" w14:paraId="2F8D4F22" w14:textId="77777777" w:rsidTr="007C6FD7">
        <w:tc>
          <w:tcPr>
            <w:tcW w:w="479" w:type="pct"/>
            <w:tcBorders>
              <w:top w:val="nil"/>
              <w:left w:val="nil"/>
              <w:bottom w:val="nil"/>
              <w:right w:val="nil"/>
            </w:tcBorders>
            <w:shd w:val="clear" w:color="auto" w:fill="auto"/>
            <w:noWrap/>
          </w:tcPr>
          <w:p w14:paraId="73C14EEA" w14:textId="77777777" w:rsidR="007C6FD7" w:rsidRPr="00904838" w:rsidRDefault="007C6FD7" w:rsidP="007C6FD7">
            <w:pPr>
              <w:spacing w:after="0"/>
              <w:jc w:val="right"/>
              <w:rPr>
                <w:sz w:val="20"/>
              </w:rPr>
            </w:pPr>
            <w:r w:rsidRPr="00061DD0">
              <w:t>2021</w:t>
            </w:r>
          </w:p>
        </w:tc>
        <w:tc>
          <w:tcPr>
            <w:tcW w:w="645" w:type="pct"/>
            <w:tcBorders>
              <w:top w:val="nil"/>
              <w:left w:val="nil"/>
              <w:bottom w:val="nil"/>
              <w:right w:val="nil"/>
            </w:tcBorders>
            <w:shd w:val="clear" w:color="auto" w:fill="auto"/>
            <w:noWrap/>
            <w:hideMark/>
          </w:tcPr>
          <w:p w14:paraId="59FD4FD5" w14:textId="0C83A144" w:rsidR="007C6FD7" w:rsidRPr="00904838" w:rsidRDefault="007C6FD7" w:rsidP="007C6FD7">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65EC7CB6" w14:textId="7BA62E86" w:rsidR="007C6FD7" w:rsidRPr="00904838" w:rsidRDefault="007C6FD7" w:rsidP="007C6FD7">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3C794642" w14:textId="73005B6F" w:rsidR="007C6FD7" w:rsidRPr="00904838" w:rsidRDefault="007C6FD7" w:rsidP="007C6FD7">
            <w:pPr>
              <w:spacing w:after="0"/>
              <w:jc w:val="right"/>
              <w:rPr>
                <w:sz w:val="20"/>
              </w:rPr>
            </w:pPr>
            <w:r w:rsidRPr="002D6EB0">
              <w:t>0.36</w:t>
            </w:r>
          </w:p>
        </w:tc>
        <w:tc>
          <w:tcPr>
            <w:tcW w:w="646" w:type="pct"/>
            <w:tcBorders>
              <w:top w:val="nil"/>
              <w:left w:val="nil"/>
              <w:bottom w:val="nil"/>
              <w:right w:val="nil"/>
            </w:tcBorders>
            <w:shd w:val="clear" w:color="auto" w:fill="auto"/>
            <w:noWrap/>
            <w:hideMark/>
          </w:tcPr>
          <w:p w14:paraId="13891A49" w14:textId="4D7304DB" w:rsidR="007C6FD7" w:rsidRPr="00904838" w:rsidRDefault="007C6FD7" w:rsidP="007C6FD7">
            <w:pPr>
              <w:spacing w:after="0"/>
              <w:jc w:val="right"/>
              <w:rPr>
                <w:sz w:val="20"/>
              </w:rPr>
            </w:pPr>
            <w:r w:rsidRPr="002D6EB0">
              <w:t>0.08</w:t>
            </w:r>
          </w:p>
        </w:tc>
        <w:tc>
          <w:tcPr>
            <w:tcW w:w="646" w:type="pct"/>
            <w:tcBorders>
              <w:top w:val="nil"/>
              <w:left w:val="nil"/>
              <w:bottom w:val="nil"/>
              <w:right w:val="nil"/>
            </w:tcBorders>
            <w:shd w:val="clear" w:color="auto" w:fill="auto"/>
            <w:noWrap/>
            <w:hideMark/>
          </w:tcPr>
          <w:p w14:paraId="0DC220DD" w14:textId="7A203DA7"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6B73768E" w14:textId="4C7B3AF4" w:rsidR="007C6FD7" w:rsidRPr="00904838" w:rsidRDefault="007C6FD7" w:rsidP="007C6FD7">
            <w:pPr>
              <w:spacing w:after="0"/>
              <w:jc w:val="right"/>
              <w:rPr>
                <w:sz w:val="20"/>
              </w:rPr>
            </w:pPr>
            <w:r w:rsidRPr="002D6EB0">
              <w:t>0.47</w:t>
            </w:r>
          </w:p>
        </w:tc>
        <w:tc>
          <w:tcPr>
            <w:tcW w:w="646" w:type="pct"/>
            <w:tcBorders>
              <w:top w:val="nil"/>
              <w:left w:val="nil"/>
              <w:bottom w:val="nil"/>
              <w:right w:val="nil"/>
            </w:tcBorders>
            <w:shd w:val="clear" w:color="auto" w:fill="auto"/>
            <w:noWrap/>
            <w:hideMark/>
          </w:tcPr>
          <w:p w14:paraId="47980F3C" w14:textId="1EA92920" w:rsidR="007C6FD7" w:rsidRPr="00904838" w:rsidRDefault="007C6FD7" w:rsidP="007C6FD7">
            <w:pPr>
              <w:spacing w:after="0"/>
              <w:jc w:val="right"/>
              <w:rPr>
                <w:sz w:val="20"/>
              </w:rPr>
            </w:pPr>
            <w:r w:rsidRPr="002D6EB0">
              <w:t>0.38</w:t>
            </w:r>
          </w:p>
        </w:tc>
      </w:tr>
      <w:tr w:rsidR="007C6FD7" w:rsidRPr="00FC7BD2" w14:paraId="2C317ACB" w14:textId="77777777" w:rsidTr="007C6FD7">
        <w:tc>
          <w:tcPr>
            <w:tcW w:w="479" w:type="pct"/>
            <w:tcBorders>
              <w:top w:val="nil"/>
              <w:left w:val="nil"/>
              <w:bottom w:val="nil"/>
              <w:right w:val="nil"/>
            </w:tcBorders>
            <w:shd w:val="clear" w:color="auto" w:fill="auto"/>
            <w:noWrap/>
          </w:tcPr>
          <w:p w14:paraId="5B219920" w14:textId="77777777" w:rsidR="007C6FD7" w:rsidRPr="00904838" w:rsidRDefault="007C6FD7" w:rsidP="007C6FD7">
            <w:pPr>
              <w:spacing w:after="0"/>
              <w:jc w:val="right"/>
              <w:rPr>
                <w:sz w:val="20"/>
              </w:rPr>
            </w:pPr>
            <w:r w:rsidRPr="00061DD0">
              <w:t>2022</w:t>
            </w:r>
          </w:p>
        </w:tc>
        <w:tc>
          <w:tcPr>
            <w:tcW w:w="645" w:type="pct"/>
            <w:tcBorders>
              <w:top w:val="nil"/>
              <w:left w:val="nil"/>
              <w:bottom w:val="nil"/>
              <w:right w:val="nil"/>
            </w:tcBorders>
            <w:shd w:val="clear" w:color="auto" w:fill="auto"/>
            <w:noWrap/>
            <w:hideMark/>
          </w:tcPr>
          <w:p w14:paraId="32FC4F4C" w14:textId="18199713" w:rsidR="007C6FD7" w:rsidRPr="00904838" w:rsidRDefault="007C6FD7" w:rsidP="007C6FD7">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147AD4F4" w14:textId="3A0D0F8A" w:rsidR="007C6FD7" w:rsidRPr="00904838" w:rsidRDefault="007C6FD7" w:rsidP="007C6FD7">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47484CE9" w14:textId="56513B92" w:rsidR="007C6FD7" w:rsidRPr="00904838" w:rsidRDefault="007C6FD7" w:rsidP="007C6FD7">
            <w:pPr>
              <w:spacing w:after="0"/>
              <w:jc w:val="right"/>
              <w:rPr>
                <w:sz w:val="20"/>
              </w:rPr>
            </w:pPr>
            <w:r w:rsidRPr="002D6EB0">
              <w:t>0.45</w:t>
            </w:r>
          </w:p>
        </w:tc>
        <w:tc>
          <w:tcPr>
            <w:tcW w:w="646" w:type="pct"/>
            <w:tcBorders>
              <w:top w:val="nil"/>
              <w:left w:val="nil"/>
              <w:bottom w:val="nil"/>
              <w:right w:val="nil"/>
            </w:tcBorders>
            <w:shd w:val="clear" w:color="auto" w:fill="auto"/>
            <w:noWrap/>
            <w:hideMark/>
          </w:tcPr>
          <w:p w14:paraId="3BBB704B" w14:textId="66111C9E" w:rsidR="007C6FD7" w:rsidRPr="00904838" w:rsidRDefault="007C6FD7" w:rsidP="007C6FD7">
            <w:pPr>
              <w:spacing w:after="0"/>
              <w:jc w:val="right"/>
              <w:rPr>
                <w:sz w:val="20"/>
              </w:rPr>
            </w:pPr>
            <w:r w:rsidRPr="002D6EB0">
              <w:t>0.11</w:t>
            </w:r>
          </w:p>
        </w:tc>
        <w:tc>
          <w:tcPr>
            <w:tcW w:w="646" w:type="pct"/>
            <w:tcBorders>
              <w:top w:val="nil"/>
              <w:left w:val="nil"/>
              <w:bottom w:val="nil"/>
              <w:right w:val="nil"/>
            </w:tcBorders>
            <w:shd w:val="clear" w:color="auto" w:fill="auto"/>
            <w:noWrap/>
            <w:hideMark/>
          </w:tcPr>
          <w:p w14:paraId="20CFCB6F" w14:textId="10207310"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EBC2129" w14:textId="1A57954A" w:rsidR="007C6FD7" w:rsidRPr="00904838" w:rsidRDefault="007C6FD7" w:rsidP="007C6FD7">
            <w:pPr>
              <w:spacing w:after="0"/>
              <w:jc w:val="right"/>
              <w:rPr>
                <w:sz w:val="20"/>
              </w:rPr>
            </w:pPr>
            <w:r w:rsidRPr="002D6EB0">
              <w:t>0.55</w:t>
            </w:r>
          </w:p>
        </w:tc>
        <w:tc>
          <w:tcPr>
            <w:tcW w:w="646" w:type="pct"/>
            <w:tcBorders>
              <w:top w:val="nil"/>
              <w:left w:val="nil"/>
              <w:bottom w:val="nil"/>
              <w:right w:val="nil"/>
            </w:tcBorders>
            <w:shd w:val="clear" w:color="auto" w:fill="auto"/>
            <w:noWrap/>
            <w:hideMark/>
          </w:tcPr>
          <w:p w14:paraId="725118CE" w14:textId="7D661B41" w:rsidR="007C6FD7" w:rsidRPr="00904838" w:rsidRDefault="007C6FD7" w:rsidP="007C6FD7">
            <w:pPr>
              <w:spacing w:after="0"/>
              <w:jc w:val="right"/>
              <w:rPr>
                <w:sz w:val="20"/>
              </w:rPr>
            </w:pPr>
            <w:r w:rsidRPr="002D6EB0">
              <w:t>0.46</w:t>
            </w:r>
          </w:p>
        </w:tc>
      </w:tr>
      <w:tr w:rsidR="007C6FD7" w:rsidRPr="00FC7BD2" w14:paraId="7AFB6360" w14:textId="77777777" w:rsidTr="007C6FD7">
        <w:tc>
          <w:tcPr>
            <w:tcW w:w="479" w:type="pct"/>
            <w:tcBorders>
              <w:top w:val="nil"/>
              <w:left w:val="nil"/>
              <w:bottom w:val="nil"/>
              <w:right w:val="nil"/>
            </w:tcBorders>
            <w:shd w:val="clear" w:color="auto" w:fill="auto"/>
            <w:noWrap/>
          </w:tcPr>
          <w:p w14:paraId="01407D37" w14:textId="77777777" w:rsidR="007C6FD7" w:rsidRPr="00904838" w:rsidRDefault="007C6FD7" w:rsidP="007C6FD7">
            <w:pPr>
              <w:spacing w:after="0"/>
              <w:jc w:val="right"/>
              <w:rPr>
                <w:sz w:val="20"/>
              </w:rPr>
            </w:pPr>
            <w:r w:rsidRPr="00061DD0">
              <w:t>2023</w:t>
            </w:r>
          </w:p>
        </w:tc>
        <w:tc>
          <w:tcPr>
            <w:tcW w:w="645" w:type="pct"/>
            <w:tcBorders>
              <w:top w:val="nil"/>
              <w:left w:val="nil"/>
              <w:bottom w:val="nil"/>
              <w:right w:val="nil"/>
            </w:tcBorders>
            <w:shd w:val="clear" w:color="auto" w:fill="auto"/>
            <w:noWrap/>
            <w:hideMark/>
          </w:tcPr>
          <w:p w14:paraId="221054B0" w14:textId="4E54E292" w:rsidR="007C6FD7" w:rsidRPr="00904838" w:rsidRDefault="007C6FD7" w:rsidP="007C6FD7">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678DB622" w14:textId="6A8B0F04" w:rsidR="007C6FD7" w:rsidRPr="00904838" w:rsidRDefault="007C6FD7" w:rsidP="007C6FD7">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429125A8" w14:textId="7495CBA4" w:rsidR="007C6FD7" w:rsidRPr="00904838" w:rsidRDefault="007C6FD7" w:rsidP="007C6FD7">
            <w:pPr>
              <w:spacing w:after="0"/>
              <w:jc w:val="right"/>
              <w:rPr>
                <w:sz w:val="20"/>
              </w:rPr>
            </w:pPr>
            <w:r w:rsidRPr="002D6EB0">
              <w:t>0.50</w:t>
            </w:r>
          </w:p>
        </w:tc>
        <w:tc>
          <w:tcPr>
            <w:tcW w:w="646" w:type="pct"/>
            <w:tcBorders>
              <w:top w:val="nil"/>
              <w:left w:val="nil"/>
              <w:bottom w:val="nil"/>
              <w:right w:val="nil"/>
            </w:tcBorders>
            <w:shd w:val="clear" w:color="auto" w:fill="auto"/>
            <w:noWrap/>
            <w:hideMark/>
          </w:tcPr>
          <w:p w14:paraId="555E8462" w14:textId="217A9044"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26098217" w14:textId="11FD89E4"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5D061B4" w14:textId="73998C67" w:rsidR="007C6FD7" w:rsidRPr="00904838" w:rsidRDefault="007C6FD7" w:rsidP="007C6FD7">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36411CD2" w14:textId="41735DC9" w:rsidR="007C6FD7" w:rsidRPr="00904838" w:rsidRDefault="007C6FD7" w:rsidP="007C6FD7">
            <w:pPr>
              <w:spacing w:after="0"/>
              <w:jc w:val="right"/>
              <w:rPr>
                <w:sz w:val="20"/>
              </w:rPr>
            </w:pPr>
            <w:r w:rsidRPr="002D6EB0">
              <w:t>0.63</w:t>
            </w:r>
          </w:p>
        </w:tc>
      </w:tr>
      <w:tr w:rsidR="007C6FD7" w:rsidRPr="00FC7BD2" w14:paraId="348509FE" w14:textId="77777777" w:rsidTr="007C6FD7">
        <w:tc>
          <w:tcPr>
            <w:tcW w:w="479" w:type="pct"/>
            <w:tcBorders>
              <w:top w:val="nil"/>
              <w:left w:val="nil"/>
              <w:bottom w:val="nil"/>
              <w:right w:val="nil"/>
            </w:tcBorders>
            <w:shd w:val="clear" w:color="auto" w:fill="auto"/>
            <w:noWrap/>
          </w:tcPr>
          <w:p w14:paraId="192057D5" w14:textId="77777777" w:rsidR="007C6FD7" w:rsidRPr="00904838" w:rsidRDefault="007C6FD7" w:rsidP="007C6FD7">
            <w:pPr>
              <w:spacing w:after="0"/>
              <w:jc w:val="right"/>
              <w:rPr>
                <w:sz w:val="20"/>
              </w:rPr>
            </w:pPr>
            <w:r w:rsidRPr="00061DD0">
              <w:t>2024</w:t>
            </w:r>
          </w:p>
        </w:tc>
        <w:tc>
          <w:tcPr>
            <w:tcW w:w="645" w:type="pct"/>
            <w:tcBorders>
              <w:top w:val="nil"/>
              <w:left w:val="nil"/>
              <w:bottom w:val="nil"/>
              <w:right w:val="nil"/>
            </w:tcBorders>
            <w:shd w:val="clear" w:color="auto" w:fill="auto"/>
            <w:noWrap/>
            <w:hideMark/>
          </w:tcPr>
          <w:p w14:paraId="08D646E5" w14:textId="4A72A224" w:rsidR="007C6FD7" w:rsidRPr="00904838" w:rsidRDefault="007C6FD7" w:rsidP="007C6FD7">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1F6A81BB" w14:textId="18DF40B7" w:rsidR="007C6FD7" w:rsidRPr="00904838" w:rsidRDefault="007C6FD7" w:rsidP="007C6FD7">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53FFA1CC" w14:textId="069D4F0B" w:rsidR="007C6FD7" w:rsidRPr="00904838" w:rsidRDefault="007C6FD7" w:rsidP="007C6FD7">
            <w:pPr>
              <w:spacing w:after="0"/>
              <w:jc w:val="right"/>
              <w:rPr>
                <w:sz w:val="20"/>
              </w:rPr>
            </w:pPr>
            <w:r w:rsidRPr="002D6EB0">
              <w:t>0.53</w:t>
            </w:r>
          </w:p>
        </w:tc>
        <w:tc>
          <w:tcPr>
            <w:tcW w:w="646" w:type="pct"/>
            <w:tcBorders>
              <w:top w:val="nil"/>
              <w:left w:val="nil"/>
              <w:bottom w:val="nil"/>
              <w:right w:val="nil"/>
            </w:tcBorders>
            <w:shd w:val="clear" w:color="auto" w:fill="auto"/>
            <w:noWrap/>
            <w:hideMark/>
          </w:tcPr>
          <w:p w14:paraId="10EEF829" w14:textId="551F5E1D"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3AB309B2" w14:textId="1DE9EB42"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187D27A" w14:textId="50671781" w:rsidR="007C6FD7" w:rsidRPr="00904838" w:rsidRDefault="007C6FD7" w:rsidP="007C6FD7">
            <w:pPr>
              <w:spacing w:after="0"/>
              <w:jc w:val="right"/>
              <w:rPr>
                <w:sz w:val="20"/>
              </w:rPr>
            </w:pPr>
            <w:r w:rsidRPr="002D6EB0">
              <w:t>0.63</w:t>
            </w:r>
          </w:p>
        </w:tc>
        <w:tc>
          <w:tcPr>
            <w:tcW w:w="646" w:type="pct"/>
            <w:tcBorders>
              <w:top w:val="nil"/>
              <w:left w:val="nil"/>
              <w:bottom w:val="nil"/>
              <w:right w:val="nil"/>
            </w:tcBorders>
            <w:shd w:val="clear" w:color="auto" w:fill="auto"/>
            <w:noWrap/>
            <w:hideMark/>
          </w:tcPr>
          <w:p w14:paraId="52A23982" w14:textId="20F4E2F2" w:rsidR="007C6FD7" w:rsidRPr="00904838" w:rsidRDefault="007C6FD7" w:rsidP="007C6FD7">
            <w:pPr>
              <w:spacing w:after="0"/>
              <w:jc w:val="right"/>
              <w:rPr>
                <w:sz w:val="20"/>
              </w:rPr>
            </w:pPr>
            <w:r w:rsidRPr="002D6EB0">
              <w:t>0.64</w:t>
            </w:r>
          </w:p>
        </w:tc>
      </w:tr>
      <w:tr w:rsidR="007C6FD7" w:rsidRPr="00FC7BD2" w14:paraId="58D75560" w14:textId="77777777" w:rsidTr="007C6FD7">
        <w:tc>
          <w:tcPr>
            <w:tcW w:w="479" w:type="pct"/>
            <w:tcBorders>
              <w:top w:val="nil"/>
              <w:left w:val="nil"/>
              <w:bottom w:val="nil"/>
              <w:right w:val="nil"/>
            </w:tcBorders>
            <w:shd w:val="clear" w:color="auto" w:fill="auto"/>
            <w:noWrap/>
          </w:tcPr>
          <w:p w14:paraId="6EDD2B70" w14:textId="77777777" w:rsidR="007C6FD7" w:rsidRPr="00904838" w:rsidRDefault="007C6FD7" w:rsidP="007C6FD7">
            <w:pPr>
              <w:spacing w:after="0"/>
              <w:jc w:val="right"/>
              <w:rPr>
                <w:sz w:val="20"/>
              </w:rPr>
            </w:pPr>
            <w:r w:rsidRPr="00061DD0">
              <w:t>2025</w:t>
            </w:r>
          </w:p>
        </w:tc>
        <w:tc>
          <w:tcPr>
            <w:tcW w:w="645" w:type="pct"/>
            <w:tcBorders>
              <w:top w:val="nil"/>
              <w:left w:val="nil"/>
              <w:bottom w:val="nil"/>
              <w:right w:val="nil"/>
            </w:tcBorders>
            <w:shd w:val="clear" w:color="auto" w:fill="auto"/>
            <w:noWrap/>
            <w:hideMark/>
          </w:tcPr>
          <w:p w14:paraId="35D8638B" w14:textId="0D8BCE84" w:rsidR="007C6FD7" w:rsidRPr="00904838" w:rsidRDefault="007C6FD7" w:rsidP="007C6FD7">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496FAF13" w14:textId="5440380C" w:rsidR="007C6FD7" w:rsidRPr="00904838" w:rsidRDefault="007C6FD7" w:rsidP="007C6FD7">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5C9C551A" w14:textId="72E306CD" w:rsidR="007C6FD7" w:rsidRPr="00904838" w:rsidRDefault="007C6FD7" w:rsidP="007C6FD7">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7479A12E" w14:textId="3FDB5A0B"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792960A3" w14:textId="52EDB9C8"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436D4207" w14:textId="7B2C3843" w:rsidR="007C6FD7" w:rsidRPr="00904838" w:rsidRDefault="007C6FD7" w:rsidP="007C6FD7">
            <w:pPr>
              <w:spacing w:after="0"/>
              <w:jc w:val="right"/>
              <w:rPr>
                <w:sz w:val="20"/>
              </w:rPr>
            </w:pPr>
            <w:r w:rsidRPr="002D6EB0">
              <w:t>0.71</w:t>
            </w:r>
          </w:p>
        </w:tc>
        <w:tc>
          <w:tcPr>
            <w:tcW w:w="646" w:type="pct"/>
            <w:tcBorders>
              <w:top w:val="nil"/>
              <w:left w:val="nil"/>
              <w:bottom w:val="nil"/>
              <w:right w:val="nil"/>
            </w:tcBorders>
            <w:shd w:val="clear" w:color="auto" w:fill="auto"/>
            <w:noWrap/>
            <w:hideMark/>
          </w:tcPr>
          <w:p w14:paraId="518AE746" w14:textId="7E90FCE5" w:rsidR="007C6FD7" w:rsidRPr="00904838" w:rsidRDefault="007C6FD7" w:rsidP="007C6FD7">
            <w:pPr>
              <w:spacing w:after="0"/>
              <w:jc w:val="right"/>
              <w:rPr>
                <w:sz w:val="20"/>
              </w:rPr>
            </w:pPr>
            <w:r w:rsidRPr="002D6EB0">
              <w:t>0.71</w:t>
            </w:r>
          </w:p>
        </w:tc>
      </w:tr>
      <w:tr w:rsidR="007C6FD7" w:rsidRPr="00FC7BD2" w14:paraId="003A559A" w14:textId="77777777" w:rsidTr="007C6FD7">
        <w:tc>
          <w:tcPr>
            <w:tcW w:w="479" w:type="pct"/>
            <w:tcBorders>
              <w:top w:val="nil"/>
              <w:left w:val="nil"/>
              <w:bottom w:val="nil"/>
              <w:right w:val="nil"/>
            </w:tcBorders>
            <w:shd w:val="clear" w:color="auto" w:fill="auto"/>
            <w:noWrap/>
          </w:tcPr>
          <w:p w14:paraId="57F321C2" w14:textId="77777777" w:rsidR="007C6FD7" w:rsidRPr="00904838" w:rsidRDefault="007C6FD7" w:rsidP="007C6FD7">
            <w:pPr>
              <w:spacing w:after="0"/>
              <w:jc w:val="right"/>
              <w:rPr>
                <w:sz w:val="20"/>
              </w:rPr>
            </w:pPr>
            <w:r w:rsidRPr="00061DD0">
              <w:t>2026</w:t>
            </w:r>
          </w:p>
        </w:tc>
        <w:tc>
          <w:tcPr>
            <w:tcW w:w="645" w:type="pct"/>
            <w:tcBorders>
              <w:top w:val="nil"/>
              <w:left w:val="nil"/>
              <w:bottom w:val="nil"/>
              <w:right w:val="nil"/>
            </w:tcBorders>
            <w:shd w:val="clear" w:color="auto" w:fill="auto"/>
            <w:noWrap/>
            <w:hideMark/>
          </w:tcPr>
          <w:p w14:paraId="2563002C" w14:textId="6FBB576F" w:rsidR="007C6FD7" w:rsidRPr="00904838" w:rsidRDefault="007C6FD7" w:rsidP="007C6FD7">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620A52A7" w14:textId="49410409" w:rsidR="007C6FD7" w:rsidRPr="00904838" w:rsidRDefault="007C6FD7" w:rsidP="007C6FD7">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4111B320" w14:textId="0913EE19"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5F11A006" w14:textId="4B9FB965"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4234F85F" w14:textId="6FADF4B2"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5292776" w14:textId="022C052E" w:rsidR="007C6FD7" w:rsidRPr="00904838" w:rsidRDefault="007C6FD7" w:rsidP="007C6FD7">
            <w:pPr>
              <w:spacing w:after="0"/>
              <w:jc w:val="right"/>
              <w:rPr>
                <w:sz w:val="20"/>
              </w:rPr>
            </w:pPr>
            <w:r w:rsidRPr="002D6EB0">
              <w:t>0.77</w:t>
            </w:r>
          </w:p>
        </w:tc>
        <w:tc>
          <w:tcPr>
            <w:tcW w:w="646" w:type="pct"/>
            <w:tcBorders>
              <w:top w:val="nil"/>
              <w:left w:val="nil"/>
              <w:bottom w:val="nil"/>
              <w:right w:val="nil"/>
            </w:tcBorders>
            <w:shd w:val="clear" w:color="auto" w:fill="auto"/>
            <w:noWrap/>
            <w:hideMark/>
          </w:tcPr>
          <w:p w14:paraId="16DB9045" w14:textId="4781F971" w:rsidR="007C6FD7" w:rsidRPr="00904838" w:rsidRDefault="007C6FD7" w:rsidP="007C6FD7">
            <w:pPr>
              <w:spacing w:after="0"/>
              <w:jc w:val="right"/>
              <w:rPr>
                <w:sz w:val="20"/>
              </w:rPr>
            </w:pPr>
            <w:r w:rsidRPr="002D6EB0">
              <w:t>0.77</w:t>
            </w:r>
          </w:p>
        </w:tc>
      </w:tr>
      <w:tr w:rsidR="007C6FD7" w:rsidRPr="00FC7BD2" w14:paraId="5149FEA3" w14:textId="77777777" w:rsidTr="007C6FD7">
        <w:tc>
          <w:tcPr>
            <w:tcW w:w="479" w:type="pct"/>
            <w:tcBorders>
              <w:top w:val="nil"/>
              <w:left w:val="nil"/>
              <w:bottom w:val="nil"/>
              <w:right w:val="nil"/>
            </w:tcBorders>
            <w:shd w:val="clear" w:color="auto" w:fill="auto"/>
            <w:noWrap/>
          </w:tcPr>
          <w:p w14:paraId="58F2A0B4" w14:textId="77777777" w:rsidR="007C6FD7" w:rsidRPr="00904838" w:rsidRDefault="007C6FD7" w:rsidP="007C6FD7">
            <w:pPr>
              <w:spacing w:after="0"/>
              <w:jc w:val="right"/>
              <w:rPr>
                <w:sz w:val="20"/>
              </w:rPr>
            </w:pPr>
            <w:r w:rsidRPr="00061DD0">
              <w:t>2027</w:t>
            </w:r>
          </w:p>
        </w:tc>
        <w:tc>
          <w:tcPr>
            <w:tcW w:w="645" w:type="pct"/>
            <w:tcBorders>
              <w:top w:val="nil"/>
              <w:left w:val="nil"/>
              <w:bottom w:val="nil"/>
              <w:right w:val="nil"/>
            </w:tcBorders>
            <w:shd w:val="clear" w:color="auto" w:fill="auto"/>
            <w:noWrap/>
            <w:hideMark/>
          </w:tcPr>
          <w:p w14:paraId="6F0BF63A" w14:textId="417B2689"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8F1F952" w14:textId="18890F6F"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5F68825" w14:textId="763D99D4"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4DD1C69C" w14:textId="15B835CD"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03BD4058" w14:textId="06CEF318"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E5A1224" w14:textId="4C50BE22" w:rsidR="007C6FD7" w:rsidRPr="00904838" w:rsidRDefault="007C6FD7" w:rsidP="007C6FD7">
            <w:pPr>
              <w:spacing w:after="0"/>
              <w:jc w:val="right"/>
              <w:rPr>
                <w:sz w:val="20"/>
              </w:rPr>
            </w:pPr>
            <w:r w:rsidRPr="002D6EB0">
              <w:t>0.79</w:t>
            </w:r>
          </w:p>
        </w:tc>
        <w:tc>
          <w:tcPr>
            <w:tcW w:w="646" w:type="pct"/>
            <w:tcBorders>
              <w:top w:val="nil"/>
              <w:left w:val="nil"/>
              <w:bottom w:val="nil"/>
              <w:right w:val="nil"/>
            </w:tcBorders>
            <w:shd w:val="clear" w:color="auto" w:fill="auto"/>
            <w:noWrap/>
            <w:hideMark/>
          </w:tcPr>
          <w:p w14:paraId="30769BF6" w14:textId="66E5024E" w:rsidR="007C6FD7" w:rsidRPr="00904838" w:rsidRDefault="007C6FD7" w:rsidP="007C6FD7">
            <w:pPr>
              <w:spacing w:after="0"/>
              <w:jc w:val="right"/>
              <w:rPr>
                <w:sz w:val="20"/>
              </w:rPr>
            </w:pPr>
            <w:r w:rsidRPr="002D6EB0">
              <w:t>0.80</w:t>
            </w:r>
          </w:p>
        </w:tc>
      </w:tr>
      <w:tr w:rsidR="007C6FD7" w:rsidRPr="00FC7BD2" w14:paraId="6D1967E0" w14:textId="77777777" w:rsidTr="007C6FD7">
        <w:tc>
          <w:tcPr>
            <w:tcW w:w="479" w:type="pct"/>
            <w:tcBorders>
              <w:top w:val="nil"/>
              <w:left w:val="nil"/>
              <w:bottom w:val="nil"/>
              <w:right w:val="nil"/>
            </w:tcBorders>
            <w:shd w:val="clear" w:color="auto" w:fill="auto"/>
            <w:noWrap/>
          </w:tcPr>
          <w:p w14:paraId="1EBA9DFD" w14:textId="77777777" w:rsidR="007C6FD7" w:rsidRPr="00904838" w:rsidRDefault="007C6FD7" w:rsidP="007C6FD7">
            <w:pPr>
              <w:spacing w:after="0"/>
              <w:jc w:val="right"/>
              <w:rPr>
                <w:sz w:val="20"/>
              </w:rPr>
            </w:pPr>
            <w:r w:rsidRPr="00061DD0">
              <w:t>2028</w:t>
            </w:r>
          </w:p>
        </w:tc>
        <w:tc>
          <w:tcPr>
            <w:tcW w:w="645" w:type="pct"/>
            <w:tcBorders>
              <w:top w:val="nil"/>
              <w:left w:val="nil"/>
              <w:bottom w:val="nil"/>
              <w:right w:val="nil"/>
            </w:tcBorders>
            <w:shd w:val="clear" w:color="auto" w:fill="auto"/>
            <w:noWrap/>
            <w:hideMark/>
          </w:tcPr>
          <w:p w14:paraId="784BC687" w14:textId="7254DD6C"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0E0C1E29" w14:textId="15AD92C5"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01EDBAC7" w14:textId="56122CFC"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18231A65" w14:textId="55F43573"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15B84DB8" w14:textId="41957FF9"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A8A38B9" w14:textId="0BA5DA50" w:rsidR="007C6FD7" w:rsidRPr="00904838" w:rsidRDefault="007C6FD7" w:rsidP="007C6FD7">
            <w:pPr>
              <w:spacing w:after="0"/>
              <w:jc w:val="right"/>
              <w:rPr>
                <w:sz w:val="20"/>
              </w:rPr>
            </w:pPr>
            <w:r w:rsidRPr="002D6EB0">
              <w:t>0.80</w:t>
            </w:r>
          </w:p>
        </w:tc>
        <w:tc>
          <w:tcPr>
            <w:tcW w:w="646" w:type="pct"/>
            <w:tcBorders>
              <w:top w:val="nil"/>
              <w:left w:val="nil"/>
              <w:bottom w:val="nil"/>
              <w:right w:val="nil"/>
            </w:tcBorders>
            <w:shd w:val="clear" w:color="auto" w:fill="auto"/>
            <w:noWrap/>
            <w:hideMark/>
          </w:tcPr>
          <w:p w14:paraId="03AF09D8" w14:textId="5A43FB3A" w:rsidR="007C6FD7" w:rsidRPr="00904838" w:rsidRDefault="007C6FD7" w:rsidP="007C6FD7">
            <w:pPr>
              <w:spacing w:after="0"/>
              <w:jc w:val="right"/>
              <w:rPr>
                <w:sz w:val="20"/>
              </w:rPr>
            </w:pPr>
            <w:r w:rsidRPr="002D6EB0">
              <w:t>0.80</w:t>
            </w:r>
          </w:p>
        </w:tc>
      </w:tr>
      <w:tr w:rsidR="007C6FD7" w:rsidRPr="00FC7BD2" w14:paraId="2A3D0C58" w14:textId="77777777" w:rsidTr="007C6FD7">
        <w:tc>
          <w:tcPr>
            <w:tcW w:w="479" w:type="pct"/>
            <w:tcBorders>
              <w:top w:val="nil"/>
              <w:left w:val="nil"/>
              <w:bottom w:val="nil"/>
              <w:right w:val="nil"/>
            </w:tcBorders>
            <w:shd w:val="clear" w:color="auto" w:fill="auto"/>
            <w:noWrap/>
          </w:tcPr>
          <w:p w14:paraId="02B2F65D" w14:textId="77777777" w:rsidR="007C6FD7" w:rsidRPr="00904838" w:rsidRDefault="007C6FD7" w:rsidP="007C6FD7">
            <w:pPr>
              <w:spacing w:after="0"/>
              <w:jc w:val="right"/>
              <w:rPr>
                <w:sz w:val="20"/>
              </w:rPr>
            </w:pPr>
            <w:r w:rsidRPr="00061DD0">
              <w:t>2029</w:t>
            </w:r>
          </w:p>
        </w:tc>
        <w:tc>
          <w:tcPr>
            <w:tcW w:w="645" w:type="pct"/>
            <w:tcBorders>
              <w:top w:val="nil"/>
              <w:left w:val="nil"/>
              <w:bottom w:val="nil"/>
              <w:right w:val="nil"/>
            </w:tcBorders>
            <w:shd w:val="clear" w:color="auto" w:fill="auto"/>
            <w:noWrap/>
            <w:hideMark/>
          </w:tcPr>
          <w:p w14:paraId="26A1F62C" w14:textId="7A2AE5EF"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2E6DCC28" w14:textId="29E836D0"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53DE0AA" w14:textId="214837C7"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71E0B432" w14:textId="466C22EF"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46DC538" w14:textId="33C5D748"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233D448" w14:textId="1550DFB3" w:rsidR="007C6FD7" w:rsidRPr="00904838" w:rsidRDefault="007C6FD7" w:rsidP="007C6FD7">
            <w:pPr>
              <w:spacing w:after="0"/>
              <w:jc w:val="right"/>
              <w:rPr>
                <w:sz w:val="20"/>
              </w:rPr>
            </w:pPr>
            <w:r w:rsidRPr="002D6EB0">
              <w:t>0.81</w:t>
            </w:r>
          </w:p>
        </w:tc>
        <w:tc>
          <w:tcPr>
            <w:tcW w:w="646" w:type="pct"/>
            <w:tcBorders>
              <w:top w:val="nil"/>
              <w:left w:val="nil"/>
              <w:bottom w:val="nil"/>
              <w:right w:val="nil"/>
            </w:tcBorders>
            <w:shd w:val="clear" w:color="auto" w:fill="auto"/>
            <w:noWrap/>
            <w:hideMark/>
          </w:tcPr>
          <w:p w14:paraId="696386F3" w14:textId="27A4957F" w:rsidR="007C6FD7" w:rsidRPr="00904838" w:rsidRDefault="007C6FD7" w:rsidP="007C6FD7">
            <w:pPr>
              <w:spacing w:after="0"/>
              <w:jc w:val="right"/>
              <w:rPr>
                <w:sz w:val="20"/>
              </w:rPr>
            </w:pPr>
            <w:r w:rsidRPr="002D6EB0">
              <w:t>0.81</w:t>
            </w:r>
          </w:p>
        </w:tc>
      </w:tr>
      <w:tr w:rsidR="007C6FD7" w:rsidRPr="00FC7BD2" w14:paraId="4AFC2AA5" w14:textId="77777777" w:rsidTr="007C6FD7">
        <w:tc>
          <w:tcPr>
            <w:tcW w:w="479" w:type="pct"/>
            <w:tcBorders>
              <w:top w:val="nil"/>
              <w:left w:val="nil"/>
              <w:bottom w:val="nil"/>
              <w:right w:val="nil"/>
            </w:tcBorders>
            <w:shd w:val="clear" w:color="auto" w:fill="auto"/>
            <w:noWrap/>
          </w:tcPr>
          <w:p w14:paraId="030F4D4F" w14:textId="77777777" w:rsidR="007C6FD7" w:rsidRPr="00904838" w:rsidRDefault="007C6FD7" w:rsidP="007C6FD7">
            <w:pPr>
              <w:spacing w:after="0"/>
              <w:jc w:val="right"/>
              <w:rPr>
                <w:sz w:val="20"/>
              </w:rPr>
            </w:pPr>
            <w:r w:rsidRPr="00061DD0">
              <w:t>2030</w:t>
            </w:r>
          </w:p>
        </w:tc>
        <w:tc>
          <w:tcPr>
            <w:tcW w:w="645" w:type="pct"/>
            <w:tcBorders>
              <w:top w:val="nil"/>
              <w:left w:val="nil"/>
              <w:bottom w:val="nil"/>
              <w:right w:val="nil"/>
            </w:tcBorders>
            <w:shd w:val="clear" w:color="auto" w:fill="auto"/>
            <w:noWrap/>
            <w:hideMark/>
          </w:tcPr>
          <w:p w14:paraId="7D159228" w14:textId="7A259381"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F950D28" w14:textId="12BEBD95"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5426956A" w14:textId="390FFB01"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73EF433" w14:textId="3955AA55"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752B298E" w14:textId="59C6EDA4"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3E63568" w14:textId="36B2BE83" w:rsidR="007C6FD7" w:rsidRPr="00904838" w:rsidRDefault="007C6FD7" w:rsidP="007C6FD7">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019BA456" w14:textId="73394596" w:rsidR="007C6FD7" w:rsidRPr="00904838" w:rsidRDefault="007C6FD7" w:rsidP="007C6FD7">
            <w:pPr>
              <w:spacing w:after="0"/>
              <w:jc w:val="right"/>
              <w:rPr>
                <w:sz w:val="20"/>
              </w:rPr>
            </w:pPr>
            <w:r w:rsidRPr="002D6EB0">
              <w:t>0.82</w:t>
            </w:r>
          </w:p>
        </w:tc>
      </w:tr>
      <w:tr w:rsidR="007C6FD7" w:rsidRPr="00FC7BD2" w14:paraId="1506FD48" w14:textId="77777777" w:rsidTr="007C6FD7">
        <w:tc>
          <w:tcPr>
            <w:tcW w:w="479" w:type="pct"/>
            <w:tcBorders>
              <w:top w:val="nil"/>
              <w:left w:val="nil"/>
              <w:bottom w:val="nil"/>
              <w:right w:val="nil"/>
            </w:tcBorders>
            <w:shd w:val="clear" w:color="auto" w:fill="auto"/>
            <w:noWrap/>
          </w:tcPr>
          <w:p w14:paraId="46FCC6A5" w14:textId="77777777" w:rsidR="007C6FD7" w:rsidRPr="00904838" w:rsidRDefault="007C6FD7" w:rsidP="007C6FD7">
            <w:pPr>
              <w:spacing w:after="0"/>
              <w:jc w:val="right"/>
              <w:rPr>
                <w:sz w:val="20"/>
              </w:rPr>
            </w:pPr>
            <w:r w:rsidRPr="00061DD0">
              <w:t>2031</w:t>
            </w:r>
          </w:p>
        </w:tc>
        <w:tc>
          <w:tcPr>
            <w:tcW w:w="645" w:type="pct"/>
            <w:tcBorders>
              <w:top w:val="nil"/>
              <w:left w:val="nil"/>
              <w:bottom w:val="nil"/>
              <w:right w:val="nil"/>
            </w:tcBorders>
            <w:shd w:val="clear" w:color="auto" w:fill="auto"/>
            <w:noWrap/>
            <w:hideMark/>
          </w:tcPr>
          <w:p w14:paraId="6A5D90EA" w14:textId="74E701BB"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228D4D35" w14:textId="23FA0777"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21D7A8D2" w14:textId="0DE3ED2E"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9744D77" w14:textId="58A247C6"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2DCCAB85" w14:textId="2BE9BC4E"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FDCC644" w14:textId="61E7BAC4" w:rsidR="007C6FD7" w:rsidRPr="00904838" w:rsidRDefault="007C6FD7" w:rsidP="007C6FD7">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73AED3F9" w14:textId="78042C52" w:rsidR="007C6FD7" w:rsidRPr="00904838" w:rsidRDefault="007C6FD7" w:rsidP="007C6FD7">
            <w:pPr>
              <w:spacing w:after="0"/>
              <w:jc w:val="right"/>
              <w:rPr>
                <w:sz w:val="20"/>
              </w:rPr>
            </w:pPr>
            <w:r w:rsidRPr="002D6EB0">
              <w:t>0.82</w:t>
            </w:r>
          </w:p>
        </w:tc>
      </w:tr>
      <w:tr w:rsidR="007C6FD7" w:rsidRPr="00FC7BD2" w14:paraId="2840213B" w14:textId="77777777" w:rsidTr="007C6FD7">
        <w:tc>
          <w:tcPr>
            <w:tcW w:w="479" w:type="pct"/>
            <w:tcBorders>
              <w:top w:val="nil"/>
              <w:left w:val="nil"/>
              <w:right w:val="nil"/>
            </w:tcBorders>
            <w:shd w:val="clear" w:color="auto" w:fill="auto"/>
            <w:noWrap/>
          </w:tcPr>
          <w:p w14:paraId="482F7684" w14:textId="77777777" w:rsidR="007C6FD7" w:rsidRPr="00904838" w:rsidRDefault="007C6FD7" w:rsidP="007C6FD7">
            <w:pPr>
              <w:spacing w:after="0"/>
              <w:jc w:val="right"/>
              <w:rPr>
                <w:sz w:val="20"/>
              </w:rPr>
            </w:pPr>
            <w:r w:rsidRPr="00061DD0">
              <w:t>2032</w:t>
            </w:r>
          </w:p>
        </w:tc>
        <w:tc>
          <w:tcPr>
            <w:tcW w:w="645" w:type="pct"/>
            <w:tcBorders>
              <w:top w:val="nil"/>
              <w:left w:val="nil"/>
              <w:right w:val="nil"/>
            </w:tcBorders>
            <w:shd w:val="clear" w:color="auto" w:fill="auto"/>
            <w:noWrap/>
            <w:hideMark/>
          </w:tcPr>
          <w:p w14:paraId="5FE28B1B" w14:textId="547FDB1C" w:rsidR="007C6FD7" w:rsidRPr="00904838" w:rsidRDefault="007C6FD7" w:rsidP="007C6FD7">
            <w:pPr>
              <w:spacing w:after="0"/>
              <w:jc w:val="right"/>
              <w:rPr>
                <w:sz w:val="20"/>
              </w:rPr>
            </w:pPr>
            <w:r w:rsidRPr="002D6EB0">
              <w:t>0.67</w:t>
            </w:r>
          </w:p>
        </w:tc>
        <w:tc>
          <w:tcPr>
            <w:tcW w:w="646" w:type="pct"/>
            <w:tcBorders>
              <w:top w:val="nil"/>
              <w:left w:val="nil"/>
              <w:right w:val="nil"/>
            </w:tcBorders>
            <w:shd w:val="clear" w:color="auto" w:fill="auto"/>
            <w:noWrap/>
            <w:hideMark/>
          </w:tcPr>
          <w:p w14:paraId="10FF6CE5" w14:textId="1CCD5499" w:rsidR="007C6FD7" w:rsidRPr="00904838" w:rsidRDefault="007C6FD7" w:rsidP="007C6FD7">
            <w:pPr>
              <w:spacing w:after="0"/>
              <w:jc w:val="right"/>
              <w:rPr>
                <w:sz w:val="20"/>
              </w:rPr>
            </w:pPr>
            <w:r w:rsidRPr="002D6EB0">
              <w:t>0.67</w:t>
            </w:r>
          </w:p>
        </w:tc>
        <w:tc>
          <w:tcPr>
            <w:tcW w:w="646" w:type="pct"/>
            <w:tcBorders>
              <w:top w:val="nil"/>
              <w:left w:val="nil"/>
              <w:right w:val="nil"/>
            </w:tcBorders>
            <w:shd w:val="clear" w:color="auto" w:fill="auto"/>
            <w:noWrap/>
            <w:hideMark/>
          </w:tcPr>
          <w:p w14:paraId="320137C0" w14:textId="21B41B87" w:rsidR="007C6FD7" w:rsidRPr="00904838" w:rsidRDefault="007C6FD7" w:rsidP="007C6FD7">
            <w:pPr>
              <w:spacing w:after="0"/>
              <w:jc w:val="right"/>
              <w:rPr>
                <w:sz w:val="20"/>
              </w:rPr>
            </w:pPr>
            <w:r w:rsidRPr="002D6EB0">
              <w:t>0.65</w:t>
            </w:r>
          </w:p>
        </w:tc>
        <w:tc>
          <w:tcPr>
            <w:tcW w:w="646" w:type="pct"/>
            <w:tcBorders>
              <w:top w:val="nil"/>
              <w:left w:val="nil"/>
              <w:right w:val="nil"/>
            </w:tcBorders>
            <w:shd w:val="clear" w:color="auto" w:fill="auto"/>
            <w:noWrap/>
            <w:hideMark/>
          </w:tcPr>
          <w:p w14:paraId="73C4A12E" w14:textId="6FB1A73B" w:rsidR="007C6FD7" w:rsidRPr="00904838" w:rsidRDefault="007C6FD7" w:rsidP="007C6FD7">
            <w:pPr>
              <w:spacing w:after="0"/>
              <w:jc w:val="right"/>
              <w:rPr>
                <w:sz w:val="20"/>
              </w:rPr>
            </w:pPr>
            <w:r w:rsidRPr="002D6EB0">
              <w:t>0.14</w:t>
            </w:r>
          </w:p>
        </w:tc>
        <w:tc>
          <w:tcPr>
            <w:tcW w:w="646" w:type="pct"/>
            <w:tcBorders>
              <w:top w:val="nil"/>
              <w:left w:val="nil"/>
              <w:right w:val="nil"/>
            </w:tcBorders>
            <w:shd w:val="clear" w:color="auto" w:fill="auto"/>
            <w:noWrap/>
            <w:hideMark/>
          </w:tcPr>
          <w:p w14:paraId="59685925" w14:textId="237D9C46" w:rsidR="007C6FD7" w:rsidRPr="00904838" w:rsidRDefault="007C6FD7" w:rsidP="007C6FD7">
            <w:pPr>
              <w:spacing w:after="0"/>
              <w:jc w:val="right"/>
              <w:rPr>
                <w:sz w:val="20"/>
              </w:rPr>
            </w:pPr>
            <w:r w:rsidRPr="002D6EB0">
              <w:t>0.00</w:t>
            </w:r>
          </w:p>
        </w:tc>
        <w:tc>
          <w:tcPr>
            <w:tcW w:w="646" w:type="pct"/>
            <w:tcBorders>
              <w:top w:val="nil"/>
              <w:left w:val="nil"/>
              <w:right w:val="nil"/>
            </w:tcBorders>
            <w:shd w:val="clear" w:color="auto" w:fill="auto"/>
            <w:noWrap/>
            <w:hideMark/>
          </w:tcPr>
          <w:p w14:paraId="1330CEF7" w14:textId="61BE1F7F" w:rsidR="007C6FD7" w:rsidRPr="00904838" w:rsidRDefault="007C6FD7" w:rsidP="007C6FD7">
            <w:pPr>
              <w:spacing w:after="0"/>
              <w:jc w:val="right"/>
              <w:rPr>
                <w:sz w:val="20"/>
              </w:rPr>
            </w:pPr>
            <w:r w:rsidRPr="002D6EB0">
              <w:t>0.83</w:t>
            </w:r>
          </w:p>
        </w:tc>
        <w:tc>
          <w:tcPr>
            <w:tcW w:w="646" w:type="pct"/>
            <w:tcBorders>
              <w:top w:val="nil"/>
              <w:left w:val="nil"/>
              <w:right w:val="nil"/>
            </w:tcBorders>
            <w:shd w:val="clear" w:color="auto" w:fill="auto"/>
            <w:noWrap/>
            <w:hideMark/>
          </w:tcPr>
          <w:p w14:paraId="52808A22" w14:textId="6D08BFFB" w:rsidR="007C6FD7" w:rsidRPr="00904838" w:rsidRDefault="007C6FD7" w:rsidP="007C6FD7">
            <w:pPr>
              <w:spacing w:after="0"/>
              <w:jc w:val="right"/>
              <w:rPr>
                <w:sz w:val="20"/>
              </w:rPr>
            </w:pPr>
            <w:r w:rsidRPr="002D6EB0">
              <w:t>0.83</w:t>
            </w:r>
          </w:p>
        </w:tc>
      </w:tr>
      <w:tr w:rsidR="007C6FD7" w:rsidRPr="00FC7BD2" w14:paraId="2CA54353" w14:textId="77777777" w:rsidTr="007C6FD7">
        <w:tc>
          <w:tcPr>
            <w:tcW w:w="479" w:type="pct"/>
            <w:tcBorders>
              <w:top w:val="nil"/>
              <w:left w:val="nil"/>
              <w:bottom w:val="single" w:sz="4" w:space="0" w:color="auto"/>
              <w:right w:val="nil"/>
            </w:tcBorders>
            <w:shd w:val="clear" w:color="auto" w:fill="auto"/>
            <w:noWrap/>
          </w:tcPr>
          <w:p w14:paraId="3F4796F8" w14:textId="77777777" w:rsidR="007C6FD7" w:rsidRPr="00904838" w:rsidRDefault="007C6FD7" w:rsidP="007C6FD7">
            <w:pPr>
              <w:spacing w:after="0"/>
              <w:jc w:val="right"/>
              <w:rPr>
                <w:sz w:val="20"/>
              </w:rPr>
            </w:pPr>
            <w:r w:rsidRPr="00061DD0">
              <w:t>2033</w:t>
            </w:r>
          </w:p>
        </w:tc>
        <w:tc>
          <w:tcPr>
            <w:tcW w:w="645" w:type="pct"/>
            <w:tcBorders>
              <w:top w:val="nil"/>
              <w:left w:val="nil"/>
              <w:bottom w:val="single" w:sz="4" w:space="0" w:color="auto"/>
              <w:right w:val="nil"/>
            </w:tcBorders>
            <w:shd w:val="clear" w:color="auto" w:fill="auto"/>
            <w:noWrap/>
            <w:hideMark/>
          </w:tcPr>
          <w:p w14:paraId="38778D53" w14:textId="1109CF29" w:rsidR="007C6FD7" w:rsidRPr="00904838" w:rsidRDefault="007C6FD7" w:rsidP="007C6FD7">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5D756BD6" w14:textId="4F448DC2" w:rsidR="007C6FD7" w:rsidRPr="00904838" w:rsidRDefault="007C6FD7" w:rsidP="007C6FD7">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7CB6E3E7" w14:textId="3D9DCDBA" w:rsidR="007C6FD7" w:rsidRPr="00904838" w:rsidRDefault="007C6FD7" w:rsidP="007C6FD7">
            <w:pPr>
              <w:spacing w:after="0"/>
              <w:jc w:val="right"/>
              <w:rPr>
                <w:sz w:val="20"/>
              </w:rPr>
            </w:pPr>
            <w:r w:rsidRPr="002D6EB0">
              <w:t>0.65</w:t>
            </w:r>
          </w:p>
        </w:tc>
        <w:tc>
          <w:tcPr>
            <w:tcW w:w="646" w:type="pct"/>
            <w:tcBorders>
              <w:top w:val="nil"/>
              <w:left w:val="nil"/>
              <w:bottom w:val="single" w:sz="4" w:space="0" w:color="auto"/>
              <w:right w:val="nil"/>
            </w:tcBorders>
            <w:shd w:val="clear" w:color="auto" w:fill="auto"/>
            <w:noWrap/>
            <w:hideMark/>
          </w:tcPr>
          <w:p w14:paraId="0F521C18" w14:textId="5A7CC238" w:rsidR="007C6FD7" w:rsidRPr="00904838" w:rsidRDefault="007C6FD7" w:rsidP="007C6FD7">
            <w:pPr>
              <w:spacing w:after="0"/>
              <w:jc w:val="right"/>
              <w:rPr>
                <w:sz w:val="20"/>
              </w:rPr>
            </w:pPr>
            <w:r w:rsidRPr="002D6EB0">
              <w:t>0.14</w:t>
            </w:r>
          </w:p>
        </w:tc>
        <w:tc>
          <w:tcPr>
            <w:tcW w:w="646" w:type="pct"/>
            <w:tcBorders>
              <w:top w:val="nil"/>
              <w:left w:val="nil"/>
              <w:bottom w:val="single" w:sz="4" w:space="0" w:color="auto"/>
              <w:right w:val="nil"/>
            </w:tcBorders>
            <w:shd w:val="clear" w:color="auto" w:fill="auto"/>
            <w:noWrap/>
            <w:hideMark/>
          </w:tcPr>
          <w:p w14:paraId="5C0C6BE8" w14:textId="7E759182" w:rsidR="007C6FD7" w:rsidRPr="00904838" w:rsidRDefault="007C6FD7" w:rsidP="007C6FD7">
            <w:pPr>
              <w:spacing w:after="0"/>
              <w:jc w:val="right"/>
              <w:rPr>
                <w:sz w:val="20"/>
              </w:rPr>
            </w:pPr>
            <w:r w:rsidRPr="002D6EB0">
              <w:t>0.00</w:t>
            </w:r>
          </w:p>
        </w:tc>
        <w:tc>
          <w:tcPr>
            <w:tcW w:w="646" w:type="pct"/>
            <w:tcBorders>
              <w:top w:val="nil"/>
              <w:left w:val="nil"/>
              <w:bottom w:val="single" w:sz="4" w:space="0" w:color="auto"/>
              <w:right w:val="nil"/>
            </w:tcBorders>
            <w:shd w:val="clear" w:color="auto" w:fill="auto"/>
            <w:noWrap/>
            <w:hideMark/>
          </w:tcPr>
          <w:p w14:paraId="63947D0B" w14:textId="0F484189" w:rsidR="007C6FD7" w:rsidRPr="00904838" w:rsidRDefault="007C6FD7" w:rsidP="007C6FD7">
            <w:pPr>
              <w:spacing w:after="0"/>
              <w:jc w:val="right"/>
              <w:rPr>
                <w:sz w:val="20"/>
              </w:rPr>
            </w:pPr>
            <w:r w:rsidRPr="002D6EB0">
              <w:t>0.83</w:t>
            </w:r>
          </w:p>
        </w:tc>
        <w:tc>
          <w:tcPr>
            <w:tcW w:w="646" w:type="pct"/>
            <w:tcBorders>
              <w:top w:val="nil"/>
              <w:left w:val="nil"/>
              <w:bottom w:val="single" w:sz="4" w:space="0" w:color="auto"/>
              <w:right w:val="nil"/>
            </w:tcBorders>
            <w:shd w:val="clear" w:color="auto" w:fill="auto"/>
            <w:noWrap/>
            <w:hideMark/>
          </w:tcPr>
          <w:p w14:paraId="528E0010" w14:textId="3E041F24" w:rsidR="007C6FD7" w:rsidRPr="00904838" w:rsidRDefault="007C6FD7" w:rsidP="007C6FD7">
            <w:pPr>
              <w:spacing w:after="0"/>
              <w:jc w:val="right"/>
              <w:rPr>
                <w:sz w:val="20"/>
              </w:rPr>
            </w:pPr>
            <w:r w:rsidRPr="002D6EB0">
              <w:t>0.83</w:t>
            </w:r>
          </w:p>
        </w:tc>
      </w:tr>
      <w:tr w:rsidR="007865A0" w:rsidRPr="00FC7BD2" w14:paraId="1E18C2E7"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77777777" w:rsidR="007865A0" w:rsidRPr="00904838" w:rsidRDefault="007865A0" w:rsidP="007C6FD7">
            <w:pPr>
              <w:spacing w:after="0"/>
              <w:jc w:val="right"/>
              <w:rPr>
                <w:sz w:val="20"/>
              </w:rPr>
            </w:pPr>
            <w:r w:rsidRPr="00904838">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7865A0" w:rsidRPr="00904838" w:rsidRDefault="007865A0" w:rsidP="007C6FD7">
            <w:pPr>
              <w:spacing w:after="0"/>
              <w:jc w:val="right"/>
              <w:rPr>
                <w:sz w:val="20"/>
              </w:rPr>
            </w:pPr>
          </w:p>
        </w:tc>
      </w:tr>
      <w:tr w:rsidR="007C6FD7" w:rsidRPr="00FC7BD2" w14:paraId="25B36278" w14:textId="77777777" w:rsidTr="007C6FD7">
        <w:tc>
          <w:tcPr>
            <w:tcW w:w="479" w:type="pct"/>
            <w:tcBorders>
              <w:top w:val="single" w:sz="4" w:space="0" w:color="auto"/>
              <w:left w:val="nil"/>
            </w:tcBorders>
            <w:shd w:val="clear" w:color="auto" w:fill="auto"/>
            <w:noWrap/>
            <w:hideMark/>
          </w:tcPr>
          <w:p w14:paraId="36F9DBE1" w14:textId="77777777" w:rsidR="007C6FD7" w:rsidRPr="00904838" w:rsidRDefault="007C6FD7" w:rsidP="007C6FD7">
            <w:pPr>
              <w:spacing w:after="0"/>
              <w:jc w:val="right"/>
              <w:rPr>
                <w:sz w:val="20"/>
              </w:rPr>
            </w:pPr>
            <w:r w:rsidRPr="009D5EF7">
              <w:t>2020</w:t>
            </w:r>
          </w:p>
        </w:tc>
        <w:tc>
          <w:tcPr>
            <w:tcW w:w="645" w:type="pct"/>
            <w:tcBorders>
              <w:top w:val="single" w:sz="4" w:space="0" w:color="auto"/>
            </w:tcBorders>
            <w:shd w:val="clear" w:color="auto" w:fill="auto"/>
            <w:noWrap/>
            <w:hideMark/>
          </w:tcPr>
          <w:p w14:paraId="2A7516EA" w14:textId="5BA23FE8"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68FCD01E" w14:textId="4B619548"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45C9092E" w14:textId="5DA81921"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4C721455" w14:textId="63A84379"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4F82ECED" w14:textId="06D7500A"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6CC81716" w14:textId="11874839"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532AA2C6" w14:textId="775B8858" w:rsidR="007C6FD7" w:rsidRPr="00904838" w:rsidRDefault="007C6FD7" w:rsidP="007C6FD7">
            <w:pPr>
              <w:spacing w:after="0"/>
              <w:jc w:val="right"/>
              <w:rPr>
                <w:sz w:val="20"/>
              </w:rPr>
            </w:pPr>
            <w:r w:rsidRPr="007418A0">
              <w:t>6431</w:t>
            </w:r>
          </w:p>
        </w:tc>
      </w:tr>
      <w:tr w:rsidR="007C6FD7" w:rsidRPr="00FC7BD2" w14:paraId="6BC59122" w14:textId="77777777" w:rsidTr="007C6FD7">
        <w:tc>
          <w:tcPr>
            <w:tcW w:w="479" w:type="pct"/>
            <w:tcBorders>
              <w:left w:val="nil"/>
            </w:tcBorders>
            <w:shd w:val="clear" w:color="auto" w:fill="auto"/>
            <w:noWrap/>
          </w:tcPr>
          <w:p w14:paraId="6DD55594" w14:textId="77777777" w:rsidR="007C6FD7" w:rsidRPr="00904838" w:rsidRDefault="007C6FD7" w:rsidP="007C6FD7">
            <w:pPr>
              <w:spacing w:after="0"/>
              <w:jc w:val="right"/>
              <w:rPr>
                <w:sz w:val="20"/>
              </w:rPr>
            </w:pPr>
            <w:r w:rsidRPr="009D5EF7">
              <w:t>2021</w:t>
            </w:r>
          </w:p>
        </w:tc>
        <w:tc>
          <w:tcPr>
            <w:tcW w:w="645" w:type="pct"/>
            <w:shd w:val="clear" w:color="auto" w:fill="auto"/>
            <w:noWrap/>
            <w:hideMark/>
          </w:tcPr>
          <w:p w14:paraId="2C41139D" w14:textId="159E4888" w:rsidR="007C6FD7" w:rsidRPr="00904838" w:rsidRDefault="007C6FD7" w:rsidP="007C6FD7">
            <w:pPr>
              <w:spacing w:after="0"/>
              <w:jc w:val="right"/>
              <w:rPr>
                <w:sz w:val="20"/>
              </w:rPr>
            </w:pPr>
            <w:r w:rsidRPr="007418A0">
              <w:t xml:space="preserve"> 26,533 </w:t>
            </w:r>
          </w:p>
        </w:tc>
        <w:tc>
          <w:tcPr>
            <w:tcW w:w="646" w:type="pct"/>
            <w:shd w:val="clear" w:color="auto" w:fill="auto"/>
            <w:noWrap/>
            <w:hideMark/>
          </w:tcPr>
          <w:p w14:paraId="579A49D2" w14:textId="6DE10185" w:rsidR="007C6FD7" w:rsidRPr="00904838" w:rsidRDefault="007C6FD7" w:rsidP="007C6FD7">
            <w:pPr>
              <w:spacing w:after="0"/>
              <w:jc w:val="right"/>
              <w:rPr>
                <w:sz w:val="20"/>
              </w:rPr>
            </w:pPr>
            <w:r w:rsidRPr="007418A0">
              <w:t xml:space="preserve"> 26,533 </w:t>
            </w:r>
          </w:p>
        </w:tc>
        <w:tc>
          <w:tcPr>
            <w:tcW w:w="646" w:type="pct"/>
            <w:shd w:val="clear" w:color="auto" w:fill="auto"/>
            <w:noWrap/>
            <w:hideMark/>
          </w:tcPr>
          <w:p w14:paraId="550EEAAF" w14:textId="7720751E" w:rsidR="007C6FD7" w:rsidRPr="00904838" w:rsidRDefault="007C6FD7" w:rsidP="007C6FD7">
            <w:pPr>
              <w:spacing w:after="0"/>
              <w:jc w:val="right"/>
              <w:rPr>
                <w:sz w:val="20"/>
              </w:rPr>
            </w:pPr>
            <w:r w:rsidRPr="007418A0">
              <w:t xml:space="preserve"> 26,024 </w:t>
            </w:r>
          </w:p>
        </w:tc>
        <w:tc>
          <w:tcPr>
            <w:tcW w:w="646" w:type="pct"/>
            <w:shd w:val="clear" w:color="auto" w:fill="auto"/>
            <w:noWrap/>
            <w:hideMark/>
          </w:tcPr>
          <w:p w14:paraId="384E1CE8" w14:textId="538FF247" w:rsidR="007C6FD7" w:rsidRPr="00904838" w:rsidRDefault="007C6FD7" w:rsidP="007C6FD7">
            <w:pPr>
              <w:spacing w:after="0"/>
              <w:jc w:val="right"/>
              <w:rPr>
                <w:sz w:val="20"/>
              </w:rPr>
            </w:pPr>
            <w:r w:rsidRPr="007418A0">
              <w:t xml:space="preserve"> 6,180 </w:t>
            </w:r>
          </w:p>
        </w:tc>
        <w:tc>
          <w:tcPr>
            <w:tcW w:w="646" w:type="pct"/>
            <w:shd w:val="clear" w:color="auto" w:fill="auto"/>
            <w:noWrap/>
            <w:hideMark/>
          </w:tcPr>
          <w:p w14:paraId="27B7C840" w14:textId="5F6BDDB4"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089FC2B" w14:textId="539BEAE3" w:rsidR="007C6FD7" w:rsidRPr="00904838" w:rsidRDefault="007C6FD7" w:rsidP="007C6FD7">
            <w:pPr>
              <w:spacing w:after="0"/>
              <w:jc w:val="right"/>
              <w:rPr>
                <w:sz w:val="20"/>
              </w:rPr>
            </w:pPr>
            <w:r w:rsidRPr="007418A0">
              <w:t xml:space="preserve"> 32,438 </w:t>
            </w:r>
          </w:p>
        </w:tc>
        <w:tc>
          <w:tcPr>
            <w:tcW w:w="646" w:type="pct"/>
            <w:shd w:val="clear" w:color="auto" w:fill="auto"/>
            <w:noWrap/>
            <w:hideMark/>
          </w:tcPr>
          <w:p w14:paraId="589BCAF2" w14:textId="4A22A0C5" w:rsidR="007C6FD7" w:rsidRPr="00904838" w:rsidRDefault="007C6FD7" w:rsidP="007C6FD7">
            <w:pPr>
              <w:spacing w:after="0"/>
              <w:jc w:val="right"/>
              <w:rPr>
                <w:sz w:val="20"/>
              </w:rPr>
            </w:pPr>
            <w:r w:rsidRPr="007418A0">
              <w:t>27078.5</w:t>
            </w:r>
          </w:p>
        </w:tc>
      </w:tr>
      <w:tr w:rsidR="007C6FD7" w:rsidRPr="00FC7BD2" w14:paraId="6DC9B5CB" w14:textId="77777777" w:rsidTr="007C6FD7">
        <w:tc>
          <w:tcPr>
            <w:tcW w:w="479" w:type="pct"/>
            <w:tcBorders>
              <w:left w:val="nil"/>
            </w:tcBorders>
            <w:shd w:val="clear" w:color="auto" w:fill="auto"/>
            <w:noWrap/>
          </w:tcPr>
          <w:p w14:paraId="155DC2C9" w14:textId="77777777" w:rsidR="007C6FD7" w:rsidRPr="00904838" w:rsidRDefault="007C6FD7" w:rsidP="007C6FD7">
            <w:pPr>
              <w:spacing w:after="0"/>
              <w:jc w:val="right"/>
              <w:rPr>
                <w:sz w:val="20"/>
              </w:rPr>
            </w:pPr>
            <w:r w:rsidRPr="009D5EF7">
              <w:t>2022</w:t>
            </w:r>
          </w:p>
        </w:tc>
        <w:tc>
          <w:tcPr>
            <w:tcW w:w="645" w:type="pct"/>
            <w:shd w:val="clear" w:color="auto" w:fill="auto"/>
            <w:noWrap/>
            <w:hideMark/>
          </w:tcPr>
          <w:p w14:paraId="49064F31" w14:textId="6B1B113B" w:rsidR="007C6FD7" w:rsidRPr="00904838" w:rsidRDefault="007C6FD7" w:rsidP="007C6FD7">
            <w:pPr>
              <w:spacing w:after="0"/>
              <w:jc w:val="right"/>
              <w:rPr>
                <w:sz w:val="20"/>
              </w:rPr>
            </w:pPr>
            <w:r w:rsidRPr="007418A0">
              <w:t xml:space="preserve"> 38,266 </w:t>
            </w:r>
          </w:p>
        </w:tc>
        <w:tc>
          <w:tcPr>
            <w:tcW w:w="646" w:type="pct"/>
            <w:shd w:val="clear" w:color="auto" w:fill="auto"/>
            <w:noWrap/>
            <w:hideMark/>
          </w:tcPr>
          <w:p w14:paraId="1218F128" w14:textId="7308102B" w:rsidR="007C6FD7" w:rsidRPr="00904838" w:rsidRDefault="007C6FD7" w:rsidP="007C6FD7">
            <w:pPr>
              <w:spacing w:after="0"/>
              <w:jc w:val="right"/>
              <w:rPr>
                <w:sz w:val="20"/>
              </w:rPr>
            </w:pPr>
            <w:r w:rsidRPr="007418A0">
              <w:t xml:space="preserve"> 38,266 </w:t>
            </w:r>
          </w:p>
        </w:tc>
        <w:tc>
          <w:tcPr>
            <w:tcW w:w="646" w:type="pct"/>
            <w:shd w:val="clear" w:color="auto" w:fill="auto"/>
            <w:noWrap/>
            <w:hideMark/>
          </w:tcPr>
          <w:p w14:paraId="61E843A7" w14:textId="079D3F32" w:rsidR="007C6FD7" w:rsidRPr="00904838" w:rsidRDefault="007C6FD7" w:rsidP="007C6FD7">
            <w:pPr>
              <w:spacing w:after="0"/>
              <w:jc w:val="right"/>
              <w:rPr>
                <w:sz w:val="20"/>
              </w:rPr>
            </w:pPr>
            <w:r w:rsidRPr="007418A0">
              <w:t xml:space="preserve"> 37,777 </w:t>
            </w:r>
          </w:p>
        </w:tc>
        <w:tc>
          <w:tcPr>
            <w:tcW w:w="646" w:type="pct"/>
            <w:shd w:val="clear" w:color="auto" w:fill="auto"/>
            <w:noWrap/>
            <w:hideMark/>
          </w:tcPr>
          <w:p w14:paraId="26783962" w14:textId="041F44BA" w:rsidR="007C6FD7" w:rsidRPr="00904838" w:rsidRDefault="007C6FD7" w:rsidP="007C6FD7">
            <w:pPr>
              <w:spacing w:after="0"/>
              <w:jc w:val="right"/>
              <w:rPr>
                <w:sz w:val="20"/>
              </w:rPr>
            </w:pPr>
            <w:r w:rsidRPr="007418A0">
              <w:t xml:space="preserve"> 11,628 </w:t>
            </w:r>
          </w:p>
        </w:tc>
        <w:tc>
          <w:tcPr>
            <w:tcW w:w="646" w:type="pct"/>
            <w:shd w:val="clear" w:color="auto" w:fill="auto"/>
            <w:noWrap/>
            <w:hideMark/>
          </w:tcPr>
          <w:p w14:paraId="6D3E24AA" w14:textId="0DAEB9E7"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04117337" w14:textId="4780A68F" w:rsidR="007C6FD7" w:rsidRPr="00904838" w:rsidRDefault="007C6FD7" w:rsidP="007C6FD7">
            <w:pPr>
              <w:spacing w:after="0"/>
              <w:jc w:val="right"/>
              <w:rPr>
                <w:sz w:val="20"/>
              </w:rPr>
            </w:pPr>
            <w:r w:rsidRPr="007418A0">
              <w:t xml:space="preserve"> 43,370 </w:t>
            </w:r>
          </w:p>
        </w:tc>
        <w:tc>
          <w:tcPr>
            <w:tcW w:w="646" w:type="pct"/>
            <w:shd w:val="clear" w:color="auto" w:fill="auto"/>
            <w:noWrap/>
            <w:hideMark/>
          </w:tcPr>
          <w:p w14:paraId="2C7DB65C" w14:textId="051B362D" w:rsidR="007C6FD7" w:rsidRPr="00904838" w:rsidRDefault="007C6FD7" w:rsidP="007C6FD7">
            <w:pPr>
              <w:spacing w:after="0"/>
              <w:jc w:val="right"/>
              <w:rPr>
                <w:sz w:val="20"/>
              </w:rPr>
            </w:pPr>
            <w:r w:rsidRPr="007418A0">
              <w:t>38597.1</w:t>
            </w:r>
          </w:p>
        </w:tc>
      </w:tr>
      <w:tr w:rsidR="007C6FD7" w:rsidRPr="00FC7BD2" w14:paraId="1A960303" w14:textId="77777777" w:rsidTr="007C6FD7">
        <w:tc>
          <w:tcPr>
            <w:tcW w:w="479" w:type="pct"/>
            <w:tcBorders>
              <w:left w:val="nil"/>
            </w:tcBorders>
            <w:shd w:val="clear" w:color="auto" w:fill="auto"/>
            <w:noWrap/>
          </w:tcPr>
          <w:p w14:paraId="6E502CCC" w14:textId="77777777" w:rsidR="007C6FD7" w:rsidRPr="00904838" w:rsidRDefault="007C6FD7" w:rsidP="007C6FD7">
            <w:pPr>
              <w:spacing w:after="0"/>
              <w:jc w:val="right"/>
              <w:rPr>
                <w:sz w:val="20"/>
              </w:rPr>
            </w:pPr>
            <w:r w:rsidRPr="009D5EF7">
              <w:t>2023</w:t>
            </w:r>
          </w:p>
        </w:tc>
        <w:tc>
          <w:tcPr>
            <w:tcW w:w="645" w:type="pct"/>
            <w:shd w:val="clear" w:color="auto" w:fill="auto"/>
            <w:noWrap/>
            <w:hideMark/>
          </w:tcPr>
          <w:p w14:paraId="14D37849" w14:textId="3549B9D4" w:rsidR="007C6FD7" w:rsidRPr="00904838" w:rsidRDefault="007C6FD7" w:rsidP="007C6FD7">
            <w:pPr>
              <w:spacing w:after="0"/>
              <w:jc w:val="right"/>
              <w:rPr>
                <w:sz w:val="20"/>
              </w:rPr>
            </w:pPr>
            <w:r w:rsidRPr="007418A0">
              <w:t xml:space="preserve"> 46,064 </w:t>
            </w:r>
          </w:p>
        </w:tc>
        <w:tc>
          <w:tcPr>
            <w:tcW w:w="646" w:type="pct"/>
            <w:shd w:val="clear" w:color="auto" w:fill="auto"/>
            <w:noWrap/>
            <w:hideMark/>
          </w:tcPr>
          <w:p w14:paraId="0FBA4AD6" w14:textId="6376DF70" w:rsidR="007C6FD7" w:rsidRPr="00904838" w:rsidRDefault="007C6FD7" w:rsidP="007C6FD7">
            <w:pPr>
              <w:spacing w:after="0"/>
              <w:jc w:val="right"/>
              <w:rPr>
                <w:sz w:val="20"/>
              </w:rPr>
            </w:pPr>
            <w:r w:rsidRPr="007418A0">
              <w:t xml:space="preserve"> 46,064 </w:t>
            </w:r>
          </w:p>
        </w:tc>
        <w:tc>
          <w:tcPr>
            <w:tcW w:w="646" w:type="pct"/>
            <w:shd w:val="clear" w:color="auto" w:fill="auto"/>
            <w:noWrap/>
            <w:hideMark/>
          </w:tcPr>
          <w:p w14:paraId="78D59DB3" w14:textId="1A6415A0" w:rsidR="007C6FD7" w:rsidRPr="00904838" w:rsidRDefault="007C6FD7" w:rsidP="007C6FD7">
            <w:pPr>
              <w:spacing w:after="0"/>
              <w:jc w:val="right"/>
              <w:rPr>
                <w:sz w:val="20"/>
              </w:rPr>
            </w:pPr>
            <w:r w:rsidRPr="007418A0">
              <w:t xml:space="preserve"> 45,673 </w:t>
            </w:r>
          </w:p>
        </w:tc>
        <w:tc>
          <w:tcPr>
            <w:tcW w:w="646" w:type="pct"/>
            <w:shd w:val="clear" w:color="auto" w:fill="auto"/>
            <w:noWrap/>
            <w:hideMark/>
          </w:tcPr>
          <w:p w14:paraId="360FD171" w14:textId="342E0E18" w:rsidR="007C6FD7" w:rsidRPr="00904838" w:rsidRDefault="007C6FD7" w:rsidP="007C6FD7">
            <w:pPr>
              <w:spacing w:after="0"/>
              <w:jc w:val="right"/>
              <w:rPr>
                <w:sz w:val="20"/>
              </w:rPr>
            </w:pPr>
            <w:r w:rsidRPr="007418A0">
              <w:t xml:space="preserve"> 17,681 </w:t>
            </w:r>
          </w:p>
        </w:tc>
        <w:tc>
          <w:tcPr>
            <w:tcW w:w="646" w:type="pct"/>
            <w:shd w:val="clear" w:color="auto" w:fill="auto"/>
            <w:noWrap/>
            <w:hideMark/>
          </w:tcPr>
          <w:p w14:paraId="17E2A7CE" w14:textId="4C895BFB"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6D4C55D0" w14:textId="60EBD0A4" w:rsidR="007C6FD7" w:rsidRPr="00904838" w:rsidRDefault="007C6FD7" w:rsidP="007C6FD7">
            <w:pPr>
              <w:spacing w:after="0"/>
              <w:jc w:val="right"/>
              <w:rPr>
                <w:sz w:val="20"/>
              </w:rPr>
            </w:pPr>
            <w:r w:rsidRPr="007418A0">
              <w:t xml:space="preserve"> 49,893 </w:t>
            </w:r>
          </w:p>
        </w:tc>
        <w:tc>
          <w:tcPr>
            <w:tcW w:w="646" w:type="pct"/>
            <w:shd w:val="clear" w:color="auto" w:fill="auto"/>
            <w:noWrap/>
            <w:hideMark/>
          </w:tcPr>
          <w:p w14:paraId="2484ED72" w14:textId="69BBEAF8" w:rsidR="007C6FD7" w:rsidRPr="00904838" w:rsidRDefault="007C6FD7" w:rsidP="007C6FD7">
            <w:pPr>
              <w:spacing w:after="0"/>
              <w:jc w:val="right"/>
              <w:rPr>
                <w:sz w:val="20"/>
              </w:rPr>
            </w:pPr>
            <w:r w:rsidRPr="007418A0">
              <w:t>55361.3</w:t>
            </w:r>
          </w:p>
        </w:tc>
      </w:tr>
      <w:tr w:rsidR="007C6FD7" w:rsidRPr="00FC7BD2" w14:paraId="62FE7506" w14:textId="77777777" w:rsidTr="007C6FD7">
        <w:tc>
          <w:tcPr>
            <w:tcW w:w="479" w:type="pct"/>
            <w:tcBorders>
              <w:left w:val="nil"/>
            </w:tcBorders>
            <w:shd w:val="clear" w:color="auto" w:fill="auto"/>
            <w:noWrap/>
          </w:tcPr>
          <w:p w14:paraId="07FE4057" w14:textId="77777777" w:rsidR="007C6FD7" w:rsidRPr="00904838" w:rsidRDefault="007C6FD7" w:rsidP="007C6FD7">
            <w:pPr>
              <w:spacing w:after="0"/>
              <w:jc w:val="right"/>
              <w:rPr>
                <w:sz w:val="20"/>
              </w:rPr>
            </w:pPr>
            <w:r w:rsidRPr="009D5EF7">
              <w:t>2024</w:t>
            </w:r>
          </w:p>
        </w:tc>
        <w:tc>
          <w:tcPr>
            <w:tcW w:w="645" w:type="pct"/>
            <w:shd w:val="clear" w:color="auto" w:fill="auto"/>
            <w:noWrap/>
            <w:hideMark/>
          </w:tcPr>
          <w:p w14:paraId="3FF71090" w14:textId="426D4D37" w:rsidR="007C6FD7" w:rsidRPr="00904838" w:rsidRDefault="007C6FD7" w:rsidP="007C6FD7">
            <w:pPr>
              <w:spacing w:after="0"/>
              <w:jc w:val="right"/>
              <w:rPr>
                <w:sz w:val="20"/>
              </w:rPr>
            </w:pPr>
            <w:r w:rsidRPr="007418A0">
              <w:t xml:space="preserve"> 52,228 </w:t>
            </w:r>
          </w:p>
        </w:tc>
        <w:tc>
          <w:tcPr>
            <w:tcW w:w="646" w:type="pct"/>
            <w:shd w:val="clear" w:color="auto" w:fill="auto"/>
            <w:noWrap/>
            <w:hideMark/>
          </w:tcPr>
          <w:p w14:paraId="04433EAE" w14:textId="6103CD49" w:rsidR="007C6FD7" w:rsidRPr="00904838" w:rsidRDefault="007C6FD7" w:rsidP="007C6FD7">
            <w:pPr>
              <w:spacing w:after="0"/>
              <w:jc w:val="right"/>
              <w:rPr>
                <w:sz w:val="20"/>
              </w:rPr>
            </w:pPr>
            <w:r w:rsidRPr="007418A0">
              <w:t xml:space="preserve"> 52,228 </w:t>
            </w:r>
          </w:p>
        </w:tc>
        <w:tc>
          <w:tcPr>
            <w:tcW w:w="646" w:type="pct"/>
            <w:shd w:val="clear" w:color="auto" w:fill="auto"/>
            <w:noWrap/>
            <w:hideMark/>
          </w:tcPr>
          <w:p w14:paraId="22C84EF0" w14:textId="6AB65392" w:rsidR="007C6FD7" w:rsidRPr="00904838" w:rsidRDefault="007C6FD7" w:rsidP="007C6FD7">
            <w:pPr>
              <w:spacing w:after="0"/>
              <w:jc w:val="right"/>
              <w:rPr>
                <w:sz w:val="20"/>
              </w:rPr>
            </w:pPr>
            <w:r w:rsidRPr="007418A0">
              <w:t xml:space="preserve"> 51,883 </w:t>
            </w:r>
          </w:p>
        </w:tc>
        <w:tc>
          <w:tcPr>
            <w:tcW w:w="646" w:type="pct"/>
            <w:shd w:val="clear" w:color="auto" w:fill="auto"/>
            <w:noWrap/>
            <w:hideMark/>
          </w:tcPr>
          <w:p w14:paraId="798909BA" w14:textId="737F5C3F" w:rsidR="007C6FD7" w:rsidRPr="00904838" w:rsidRDefault="007C6FD7" w:rsidP="007C6FD7">
            <w:pPr>
              <w:spacing w:after="0"/>
              <w:jc w:val="right"/>
              <w:rPr>
                <w:sz w:val="20"/>
              </w:rPr>
            </w:pPr>
            <w:r w:rsidRPr="007418A0">
              <w:t xml:space="preserve"> 20,880 </w:t>
            </w:r>
          </w:p>
        </w:tc>
        <w:tc>
          <w:tcPr>
            <w:tcW w:w="646" w:type="pct"/>
            <w:shd w:val="clear" w:color="auto" w:fill="auto"/>
            <w:noWrap/>
            <w:hideMark/>
          </w:tcPr>
          <w:p w14:paraId="19471BC9" w14:textId="20BA8F2C"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801A132" w14:textId="726ECB90" w:rsidR="007C6FD7" w:rsidRPr="00904838" w:rsidRDefault="007C6FD7" w:rsidP="007C6FD7">
            <w:pPr>
              <w:spacing w:after="0"/>
              <w:jc w:val="right"/>
              <w:rPr>
                <w:sz w:val="20"/>
              </w:rPr>
            </w:pPr>
            <w:r w:rsidRPr="007418A0">
              <w:t xml:space="preserve"> 55,647 </w:t>
            </w:r>
          </w:p>
        </w:tc>
        <w:tc>
          <w:tcPr>
            <w:tcW w:w="646" w:type="pct"/>
            <w:shd w:val="clear" w:color="auto" w:fill="auto"/>
            <w:noWrap/>
            <w:hideMark/>
          </w:tcPr>
          <w:p w14:paraId="5191D753" w14:textId="328A8071" w:rsidR="007C6FD7" w:rsidRPr="00904838" w:rsidRDefault="007C6FD7" w:rsidP="007C6FD7">
            <w:pPr>
              <w:spacing w:after="0"/>
              <w:jc w:val="right"/>
              <w:rPr>
                <w:sz w:val="20"/>
              </w:rPr>
            </w:pPr>
            <w:r w:rsidRPr="007418A0">
              <w:t>57082.3</w:t>
            </w:r>
          </w:p>
        </w:tc>
      </w:tr>
      <w:tr w:rsidR="007C6FD7" w:rsidRPr="00FC7BD2" w14:paraId="341439CF" w14:textId="77777777" w:rsidTr="007C6FD7">
        <w:tc>
          <w:tcPr>
            <w:tcW w:w="479" w:type="pct"/>
            <w:tcBorders>
              <w:left w:val="nil"/>
            </w:tcBorders>
            <w:shd w:val="clear" w:color="auto" w:fill="auto"/>
            <w:noWrap/>
          </w:tcPr>
          <w:p w14:paraId="56DC5A45" w14:textId="77777777" w:rsidR="007C6FD7" w:rsidRPr="00904838" w:rsidRDefault="007C6FD7" w:rsidP="007C6FD7">
            <w:pPr>
              <w:spacing w:after="0"/>
              <w:jc w:val="right"/>
              <w:rPr>
                <w:sz w:val="20"/>
              </w:rPr>
            </w:pPr>
            <w:r w:rsidRPr="009D5EF7">
              <w:t>2025</w:t>
            </w:r>
          </w:p>
        </w:tc>
        <w:tc>
          <w:tcPr>
            <w:tcW w:w="645" w:type="pct"/>
            <w:shd w:val="clear" w:color="auto" w:fill="auto"/>
            <w:noWrap/>
            <w:hideMark/>
          </w:tcPr>
          <w:p w14:paraId="5E7FE2E7" w14:textId="4FAD0779" w:rsidR="007C6FD7" w:rsidRPr="00904838" w:rsidRDefault="007C6FD7" w:rsidP="007C6FD7">
            <w:pPr>
              <w:spacing w:after="0"/>
              <w:jc w:val="right"/>
              <w:rPr>
                <w:sz w:val="20"/>
              </w:rPr>
            </w:pPr>
            <w:r w:rsidRPr="007418A0">
              <w:t xml:space="preserve"> 64,771 </w:t>
            </w:r>
          </w:p>
        </w:tc>
        <w:tc>
          <w:tcPr>
            <w:tcW w:w="646" w:type="pct"/>
            <w:shd w:val="clear" w:color="auto" w:fill="auto"/>
            <w:noWrap/>
            <w:hideMark/>
          </w:tcPr>
          <w:p w14:paraId="6B30AFF3" w14:textId="17579364" w:rsidR="007C6FD7" w:rsidRPr="00904838" w:rsidRDefault="007C6FD7" w:rsidP="007C6FD7">
            <w:pPr>
              <w:spacing w:after="0"/>
              <w:jc w:val="right"/>
              <w:rPr>
                <w:sz w:val="20"/>
              </w:rPr>
            </w:pPr>
            <w:r w:rsidRPr="007418A0">
              <w:t xml:space="preserve"> 64,771 </w:t>
            </w:r>
          </w:p>
        </w:tc>
        <w:tc>
          <w:tcPr>
            <w:tcW w:w="646" w:type="pct"/>
            <w:shd w:val="clear" w:color="auto" w:fill="auto"/>
            <w:noWrap/>
            <w:hideMark/>
          </w:tcPr>
          <w:p w14:paraId="45DAFD08" w14:textId="3CC4DD3C" w:rsidR="007C6FD7" w:rsidRPr="00904838" w:rsidRDefault="007C6FD7" w:rsidP="007C6FD7">
            <w:pPr>
              <w:spacing w:after="0"/>
              <w:jc w:val="right"/>
              <w:rPr>
                <w:sz w:val="20"/>
              </w:rPr>
            </w:pPr>
            <w:r w:rsidRPr="007418A0">
              <w:t xml:space="preserve"> 64,338 </w:t>
            </w:r>
          </w:p>
        </w:tc>
        <w:tc>
          <w:tcPr>
            <w:tcW w:w="646" w:type="pct"/>
            <w:shd w:val="clear" w:color="auto" w:fill="auto"/>
            <w:noWrap/>
            <w:hideMark/>
          </w:tcPr>
          <w:p w14:paraId="7D29EA34" w14:textId="2111FAE1" w:rsidR="007C6FD7" w:rsidRPr="00904838" w:rsidRDefault="007C6FD7" w:rsidP="007C6FD7">
            <w:pPr>
              <w:spacing w:after="0"/>
              <w:jc w:val="right"/>
              <w:rPr>
                <w:sz w:val="20"/>
              </w:rPr>
            </w:pPr>
            <w:r w:rsidRPr="007418A0">
              <w:t xml:space="preserve"> 24,297 </w:t>
            </w:r>
          </w:p>
        </w:tc>
        <w:tc>
          <w:tcPr>
            <w:tcW w:w="646" w:type="pct"/>
            <w:shd w:val="clear" w:color="auto" w:fill="auto"/>
            <w:noWrap/>
            <w:hideMark/>
          </w:tcPr>
          <w:p w14:paraId="4C0AC5F9" w14:textId="254BED12"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459CFAD" w14:textId="66E5FA01" w:rsidR="007C6FD7" w:rsidRPr="00904838" w:rsidRDefault="007C6FD7" w:rsidP="007C6FD7">
            <w:pPr>
              <w:spacing w:after="0"/>
              <w:jc w:val="right"/>
              <w:rPr>
                <w:sz w:val="20"/>
              </w:rPr>
            </w:pPr>
            <w:r w:rsidRPr="007418A0">
              <w:t xml:space="preserve"> 69,196 </w:t>
            </w:r>
          </w:p>
        </w:tc>
        <w:tc>
          <w:tcPr>
            <w:tcW w:w="646" w:type="pct"/>
            <w:shd w:val="clear" w:color="auto" w:fill="auto"/>
            <w:noWrap/>
            <w:hideMark/>
          </w:tcPr>
          <w:p w14:paraId="1481011C" w14:textId="7AF5F843" w:rsidR="007C6FD7" w:rsidRPr="00904838" w:rsidRDefault="007C6FD7" w:rsidP="007C6FD7">
            <w:pPr>
              <w:spacing w:after="0"/>
              <w:jc w:val="right"/>
              <w:rPr>
                <w:sz w:val="20"/>
              </w:rPr>
            </w:pPr>
            <w:r w:rsidRPr="007418A0">
              <w:t>69379.2</w:t>
            </w:r>
          </w:p>
        </w:tc>
      </w:tr>
      <w:tr w:rsidR="007C6FD7" w:rsidRPr="00FC7BD2" w14:paraId="6BE72FA1" w14:textId="77777777" w:rsidTr="007C6FD7">
        <w:tc>
          <w:tcPr>
            <w:tcW w:w="479" w:type="pct"/>
            <w:tcBorders>
              <w:left w:val="nil"/>
            </w:tcBorders>
            <w:shd w:val="clear" w:color="auto" w:fill="auto"/>
            <w:noWrap/>
          </w:tcPr>
          <w:p w14:paraId="06FA7B3E" w14:textId="77777777" w:rsidR="007C6FD7" w:rsidRPr="00904838" w:rsidRDefault="007C6FD7" w:rsidP="007C6FD7">
            <w:pPr>
              <w:spacing w:after="0"/>
              <w:jc w:val="right"/>
              <w:rPr>
                <w:sz w:val="20"/>
              </w:rPr>
            </w:pPr>
            <w:r w:rsidRPr="009D5EF7">
              <w:t>2026</w:t>
            </w:r>
          </w:p>
        </w:tc>
        <w:tc>
          <w:tcPr>
            <w:tcW w:w="645" w:type="pct"/>
            <w:shd w:val="clear" w:color="auto" w:fill="auto"/>
            <w:noWrap/>
            <w:hideMark/>
          </w:tcPr>
          <w:p w14:paraId="5256A01C" w14:textId="06821F49" w:rsidR="007C6FD7" w:rsidRPr="00904838" w:rsidRDefault="007C6FD7" w:rsidP="007C6FD7">
            <w:pPr>
              <w:spacing w:after="0"/>
              <w:jc w:val="right"/>
              <w:rPr>
                <w:sz w:val="20"/>
              </w:rPr>
            </w:pPr>
            <w:r w:rsidRPr="007418A0">
              <w:t xml:space="preserve"> 75,591 </w:t>
            </w:r>
          </w:p>
        </w:tc>
        <w:tc>
          <w:tcPr>
            <w:tcW w:w="646" w:type="pct"/>
            <w:shd w:val="clear" w:color="auto" w:fill="auto"/>
            <w:noWrap/>
            <w:hideMark/>
          </w:tcPr>
          <w:p w14:paraId="604940EA" w14:textId="42C0B98B" w:rsidR="007C6FD7" w:rsidRPr="00904838" w:rsidRDefault="007C6FD7" w:rsidP="007C6FD7">
            <w:pPr>
              <w:spacing w:after="0"/>
              <w:jc w:val="right"/>
              <w:rPr>
                <w:sz w:val="20"/>
              </w:rPr>
            </w:pPr>
            <w:r w:rsidRPr="007418A0">
              <w:t xml:space="preserve"> 75,591 </w:t>
            </w:r>
          </w:p>
        </w:tc>
        <w:tc>
          <w:tcPr>
            <w:tcW w:w="646" w:type="pct"/>
            <w:shd w:val="clear" w:color="auto" w:fill="auto"/>
            <w:noWrap/>
            <w:hideMark/>
          </w:tcPr>
          <w:p w14:paraId="754C3CAD" w14:textId="2D302183" w:rsidR="007C6FD7" w:rsidRPr="00904838" w:rsidRDefault="007C6FD7" w:rsidP="007C6FD7">
            <w:pPr>
              <w:spacing w:after="0"/>
              <w:jc w:val="right"/>
              <w:rPr>
                <w:sz w:val="20"/>
              </w:rPr>
            </w:pPr>
            <w:r w:rsidRPr="007418A0">
              <w:t xml:space="preserve"> 75,166 </w:t>
            </w:r>
          </w:p>
        </w:tc>
        <w:tc>
          <w:tcPr>
            <w:tcW w:w="646" w:type="pct"/>
            <w:shd w:val="clear" w:color="auto" w:fill="auto"/>
            <w:noWrap/>
            <w:hideMark/>
          </w:tcPr>
          <w:p w14:paraId="08C0B9BA" w14:textId="69EB6A49" w:rsidR="007C6FD7" w:rsidRPr="00904838" w:rsidRDefault="007C6FD7" w:rsidP="007C6FD7">
            <w:pPr>
              <w:spacing w:after="0"/>
              <w:jc w:val="right"/>
              <w:rPr>
                <w:sz w:val="20"/>
              </w:rPr>
            </w:pPr>
            <w:r w:rsidRPr="007418A0">
              <w:t xml:space="preserve"> 27,892 </w:t>
            </w:r>
          </w:p>
        </w:tc>
        <w:tc>
          <w:tcPr>
            <w:tcW w:w="646" w:type="pct"/>
            <w:shd w:val="clear" w:color="auto" w:fill="auto"/>
            <w:noWrap/>
            <w:hideMark/>
          </w:tcPr>
          <w:p w14:paraId="64A1D83B" w14:textId="0CBE3E74"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2FF12A19" w14:textId="22F8D236" w:rsidR="007C6FD7" w:rsidRPr="00904838" w:rsidRDefault="007C6FD7" w:rsidP="007C6FD7">
            <w:pPr>
              <w:spacing w:after="0"/>
              <w:jc w:val="right"/>
              <w:rPr>
                <w:sz w:val="20"/>
              </w:rPr>
            </w:pPr>
            <w:r w:rsidRPr="007418A0">
              <w:t xml:space="preserve"> 79,755 </w:t>
            </w:r>
          </w:p>
        </w:tc>
        <w:tc>
          <w:tcPr>
            <w:tcW w:w="646" w:type="pct"/>
            <w:shd w:val="clear" w:color="auto" w:fill="auto"/>
            <w:noWrap/>
            <w:hideMark/>
          </w:tcPr>
          <w:p w14:paraId="51E8D2AE" w14:textId="609F6EF0" w:rsidR="007C6FD7" w:rsidRPr="00904838" w:rsidRDefault="007C6FD7" w:rsidP="007C6FD7">
            <w:pPr>
              <w:spacing w:after="0"/>
              <w:jc w:val="right"/>
              <w:rPr>
                <w:sz w:val="20"/>
              </w:rPr>
            </w:pPr>
            <w:r w:rsidRPr="007418A0">
              <w:t>80074.2</w:t>
            </w:r>
          </w:p>
        </w:tc>
      </w:tr>
      <w:tr w:rsidR="007C6FD7" w:rsidRPr="00FC7BD2" w14:paraId="30DF0DC5" w14:textId="77777777" w:rsidTr="007C6FD7">
        <w:tc>
          <w:tcPr>
            <w:tcW w:w="479" w:type="pct"/>
            <w:tcBorders>
              <w:left w:val="nil"/>
            </w:tcBorders>
            <w:shd w:val="clear" w:color="auto" w:fill="auto"/>
            <w:noWrap/>
          </w:tcPr>
          <w:p w14:paraId="1F1B2C33" w14:textId="77777777" w:rsidR="007C6FD7" w:rsidRPr="00904838" w:rsidRDefault="007C6FD7" w:rsidP="007C6FD7">
            <w:pPr>
              <w:spacing w:after="0"/>
              <w:jc w:val="right"/>
              <w:rPr>
                <w:sz w:val="20"/>
              </w:rPr>
            </w:pPr>
            <w:r w:rsidRPr="009D5EF7">
              <w:t>2027</w:t>
            </w:r>
          </w:p>
        </w:tc>
        <w:tc>
          <w:tcPr>
            <w:tcW w:w="645" w:type="pct"/>
            <w:shd w:val="clear" w:color="auto" w:fill="auto"/>
            <w:noWrap/>
            <w:hideMark/>
          </w:tcPr>
          <w:p w14:paraId="707B6BFA" w14:textId="603E51AD" w:rsidR="007C6FD7" w:rsidRPr="00904838" w:rsidRDefault="007C6FD7" w:rsidP="007C6FD7">
            <w:pPr>
              <w:spacing w:after="0"/>
              <w:jc w:val="right"/>
              <w:rPr>
                <w:sz w:val="20"/>
              </w:rPr>
            </w:pPr>
            <w:r w:rsidRPr="007418A0">
              <w:t xml:space="preserve"> 78,792 </w:t>
            </w:r>
          </w:p>
        </w:tc>
        <w:tc>
          <w:tcPr>
            <w:tcW w:w="646" w:type="pct"/>
            <w:shd w:val="clear" w:color="auto" w:fill="auto"/>
            <w:noWrap/>
            <w:hideMark/>
          </w:tcPr>
          <w:p w14:paraId="49EA52A7" w14:textId="3DDF9BA4" w:rsidR="007C6FD7" w:rsidRPr="00904838" w:rsidRDefault="007C6FD7" w:rsidP="007C6FD7">
            <w:pPr>
              <w:spacing w:after="0"/>
              <w:jc w:val="right"/>
              <w:rPr>
                <w:sz w:val="20"/>
              </w:rPr>
            </w:pPr>
            <w:r w:rsidRPr="007418A0">
              <w:t xml:space="preserve"> 78,792 </w:t>
            </w:r>
          </w:p>
        </w:tc>
        <w:tc>
          <w:tcPr>
            <w:tcW w:w="646" w:type="pct"/>
            <w:shd w:val="clear" w:color="auto" w:fill="auto"/>
            <w:noWrap/>
            <w:hideMark/>
          </w:tcPr>
          <w:p w14:paraId="3D719BD2" w14:textId="5475EB75" w:rsidR="007C6FD7" w:rsidRPr="00904838" w:rsidRDefault="007C6FD7" w:rsidP="007C6FD7">
            <w:pPr>
              <w:spacing w:after="0"/>
              <w:jc w:val="right"/>
              <w:rPr>
                <w:sz w:val="20"/>
              </w:rPr>
            </w:pPr>
            <w:r w:rsidRPr="007418A0">
              <w:t xml:space="preserve"> 77,927 </w:t>
            </w:r>
          </w:p>
        </w:tc>
        <w:tc>
          <w:tcPr>
            <w:tcW w:w="646" w:type="pct"/>
            <w:shd w:val="clear" w:color="auto" w:fill="auto"/>
            <w:noWrap/>
            <w:hideMark/>
          </w:tcPr>
          <w:p w14:paraId="4A73A83F" w14:textId="2C2B99FD" w:rsidR="007C6FD7" w:rsidRPr="00904838" w:rsidRDefault="007C6FD7" w:rsidP="007C6FD7">
            <w:pPr>
              <w:spacing w:after="0"/>
              <w:jc w:val="right"/>
              <w:rPr>
                <w:sz w:val="20"/>
              </w:rPr>
            </w:pPr>
            <w:r w:rsidRPr="007418A0">
              <w:t xml:space="preserve"> 31,143 </w:t>
            </w:r>
          </w:p>
        </w:tc>
        <w:tc>
          <w:tcPr>
            <w:tcW w:w="646" w:type="pct"/>
            <w:shd w:val="clear" w:color="auto" w:fill="auto"/>
            <w:noWrap/>
            <w:hideMark/>
          </w:tcPr>
          <w:p w14:paraId="520A5460" w14:textId="05AF099F"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7153B865" w14:textId="4C5AFC1B" w:rsidR="007C6FD7" w:rsidRPr="00904838" w:rsidRDefault="007C6FD7" w:rsidP="007C6FD7">
            <w:pPr>
              <w:spacing w:after="0"/>
              <w:jc w:val="right"/>
              <w:rPr>
                <w:sz w:val="20"/>
              </w:rPr>
            </w:pPr>
            <w:r w:rsidRPr="007418A0">
              <w:t xml:space="preserve"> 83,948 </w:t>
            </w:r>
          </w:p>
        </w:tc>
        <w:tc>
          <w:tcPr>
            <w:tcW w:w="646" w:type="pct"/>
            <w:shd w:val="clear" w:color="auto" w:fill="auto"/>
            <w:noWrap/>
            <w:hideMark/>
          </w:tcPr>
          <w:p w14:paraId="33D5EC82" w14:textId="156C82DC" w:rsidR="007C6FD7" w:rsidRPr="00904838" w:rsidRDefault="007C6FD7" w:rsidP="007C6FD7">
            <w:pPr>
              <w:spacing w:after="0"/>
              <w:jc w:val="right"/>
              <w:rPr>
                <w:sz w:val="20"/>
              </w:rPr>
            </w:pPr>
            <w:r w:rsidRPr="007418A0">
              <w:t>84715.2</w:t>
            </w:r>
          </w:p>
        </w:tc>
      </w:tr>
      <w:tr w:rsidR="007C6FD7" w:rsidRPr="00FC7BD2" w14:paraId="161AD47D" w14:textId="77777777" w:rsidTr="007C6FD7">
        <w:tc>
          <w:tcPr>
            <w:tcW w:w="479" w:type="pct"/>
            <w:tcBorders>
              <w:left w:val="nil"/>
            </w:tcBorders>
            <w:shd w:val="clear" w:color="auto" w:fill="auto"/>
            <w:noWrap/>
          </w:tcPr>
          <w:p w14:paraId="78201089" w14:textId="77777777" w:rsidR="007C6FD7" w:rsidRPr="00904838" w:rsidRDefault="007C6FD7" w:rsidP="007C6FD7">
            <w:pPr>
              <w:spacing w:after="0"/>
              <w:jc w:val="right"/>
              <w:rPr>
                <w:sz w:val="20"/>
              </w:rPr>
            </w:pPr>
            <w:r w:rsidRPr="009D5EF7">
              <w:t>2028</w:t>
            </w:r>
          </w:p>
        </w:tc>
        <w:tc>
          <w:tcPr>
            <w:tcW w:w="645" w:type="pct"/>
            <w:shd w:val="clear" w:color="auto" w:fill="auto"/>
            <w:noWrap/>
            <w:hideMark/>
          </w:tcPr>
          <w:p w14:paraId="01274D09" w14:textId="2F77BDC3" w:rsidR="007C6FD7" w:rsidRPr="00904838" w:rsidRDefault="007C6FD7" w:rsidP="007C6FD7">
            <w:pPr>
              <w:spacing w:after="0"/>
              <w:jc w:val="right"/>
              <w:rPr>
                <w:sz w:val="20"/>
              </w:rPr>
            </w:pPr>
            <w:r w:rsidRPr="007418A0">
              <w:t xml:space="preserve"> 80,601 </w:t>
            </w:r>
          </w:p>
        </w:tc>
        <w:tc>
          <w:tcPr>
            <w:tcW w:w="646" w:type="pct"/>
            <w:shd w:val="clear" w:color="auto" w:fill="auto"/>
            <w:noWrap/>
            <w:hideMark/>
          </w:tcPr>
          <w:p w14:paraId="5BC31016" w14:textId="6326FC3B" w:rsidR="007C6FD7" w:rsidRPr="00904838" w:rsidRDefault="007C6FD7" w:rsidP="007C6FD7">
            <w:pPr>
              <w:spacing w:after="0"/>
              <w:jc w:val="right"/>
              <w:rPr>
                <w:sz w:val="20"/>
              </w:rPr>
            </w:pPr>
            <w:r w:rsidRPr="007418A0">
              <w:t xml:space="preserve"> 80,601 </w:t>
            </w:r>
          </w:p>
        </w:tc>
        <w:tc>
          <w:tcPr>
            <w:tcW w:w="646" w:type="pct"/>
            <w:shd w:val="clear" w:color="auto" w:fill="auto"/>
            <w:noWrap/>
            <w:hideMark/>
          </w:tcPr>
          <w:p w14:paraId="654CF036" w14:textId="52CC16BC" w:rsidR="007C6FD7" w:rsidRPr="00904838" w:rsidRDefault="007C6FD7" w:rsidP="007C6FD7">
            <w:pPr>
              <w:spacing w:after="0"/>
              <w:jc w:val="right"/>
              <w:rPr>
                <w:sz w:val="20"/>
              </w:rPr>
            </w:pPr>
            <w:r w:rsidRPr="007418A0">
              <w:t xml:space="preserve"> 79,910 </w:t>
            </w:r>
          </w:p>
        </w:tc>
        <w:tc>
          <w:tcPr>
            <w:tcW w:w="646" w:type="pct"/>
            <w:shd w:val="clear" w:color="auto" w:fill="auto"/>
            <w:noWrap/>
            <w:hideMark/>
          </w:tcPr>
          <w:p w14:paraId="53A83337" w14:textId="29EAF248" w:rsidR="007C6FD7" w:rsidRPr="00904838" w:rsidRDefault="007C6FD7" w:rsidP="007C6FD7">
            <w:pPr>
              <w:spacing w:after="0"/>
              <w:jc w:val="right"/>
              <w:rPr>
                <w:sz w:val="20"/>
              </w:rPr>
            </w:pPr>
            <w:r w:rsidRPr="007418A0">
              <w:t xml:space="preserve"> 33,829 </w:t>
            </w:r>
          </w:p>
        </w:tc>
        <w:tc>
          <w:tcPr>
            <w:tcW w:w="646" w:type="pct"/>
            <w:shd w:val="clear" w:color="auto" w:fill="auto"/>
            <w:noWrap/>
            <w:hideMark/>
          </w:tcPr>
          <w:p w14:paraId="76C19886" w14:textId="60D84469"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7C053AD2" w14:textId="25F5B4B7" w:rsidR="007C6FD7" w:rsidRPr="00904838" w:rsidRDefault="007C6FD7" w:rsidP="007C6FD7">
            <w:pPr>
              <w:spacing w:after="0"/>
              <w:jc w:val="right"/>
              <w:rPr>
                <w:sz w:val="20"/>
              </w:rPr>
            </w:pPr>
            <w:r w:rsidRPr="007418A0">
              <w:t xml:space="preserve"> 85,537 </w:t>
            </w:r>
          </w:p>
        </w:tc>
        <w:tc>
          <w:tcPr>
            <w:tcW w:w="646" w:type="pct"/>
            <w:shd w:val="clear" w:color="auto" w:fill="auto"/>
            <w:noWrap/>
            <w:hideMark/>
          </w:tcPr>
          <w:p w14:paraId="6FAE8B17" w14:textId="71FB6852" w:rsidR="007C6FD7" w:rsidRPr="00904838" w:rsidRDefault="007C6FD7" w:rsidP="007C6FD7">
            <w:pPr>
              <w:spacing w:after="0"/>
              <w:jc w:val="right"/>
              <w:rPr>
                <w:sz w:val="20"/>
              </w:rPr>
            </w:pPr>
            <w:r w:rsidRPr="007418A0">
              <w:t>86195.8</w:t>
            </w:r>
          </w:p>
        </w:tc>
      </w:tr>
      <w:tr w:rsidR="007C6FD7" w:rsidRPr="00FC7BD2" w14:paraId="63B96FBE" w14:textId="77777777" w:rsidTr="007C6FD7">
        <w:tc>
          <w:tcPr>
            <w:tcW w:w="479" w:type="pct"/>
            <w:tcBorders>
              <w:left w:val="nil"/>
            </w:tcBorders>
            <w:shd w:val="clear" w:color="auto" w:fill="auto"/>
            <w:noWrap/>
          </w:tcPr>
          <w:p w14:paraId="1E567EE0" w14:textId="77777777" w:rsidR="007C6FD7" w:rsidRPr="00904838" w:rsidRDefault="007C6FD7" w:rsidP="007C6FD7">
            <w:pPr>
              <w:spacing w:after="0"/>
              <w:jc w:val="right"/>
              <w:rPr>
                <w:sz w:val="20"/>
              </w:rPr>
            </w:pPr>
            <w:r w:rsidRPr="009D5EF7">
              <w:t>2029</w:t>
            </w:r>
          </w:p>
        </w:tc>
        <w:tc>
          <w:tcPr>
            <w:tcW w:w="645" w:type="pct"/>
            <w:shd w:val="clear" w:color="auto" w:fill="auto"/>
            <w:noWrap/>
            <w:hideMark/>
          </w:tcPr>
          <w:p w14:paraId="774E2B71" w14:textId="66764E3E" w:rsidR="007C6FD7" w:rsidRPr="00904838" w:rsidRDefault="007C6FD7" w:rsidP="007C6FD7">
            <w:pPr>
              <w:spacing w:after="0"/>
              <w:jc w:val="right"/>
              <w:rPr>
                <w:sz w:val="20"/>
              </w:rPr>
            </w:pPr>
            <w:r w:rsidRPr="007418A0">
              <w:t xml:space="preserve"> 82,178 </w:t>
            </w:r>
          </w:p>
        </w:tc>
        <w:tc>
          <w:tcPr>
            <w:tcW w:w="646" w:type="pct"/>
            <w:shd w:val="clear" w:color="auto" w:fill="auto"/>
            <w:noWrap/>
            <w:hideMark/>
          </w:tcPr>
          <w:p w14:paraId="0CE5869D" w14:textId="3AFC50AB" w:rsidR="007C6FD7" w:rsidRPr="00904838" w:rsidRDefault="007C6FD7" w:rsidP="007C6FD7">
            <w:pPr>
              <w:spacing w:after="0"/>
              <w:jc w:val="right"/>
              <w:rPr>
                <w:sz w:val="20"/>
              </w:rPr>
            </w:pPr>
            <w:r w:rsidRPr="007418A0">
              <w:t xml:space="preserve"> 82,178 </w:t>
            </w:r>
          </w:p>
        </w:tc>
        <w:tc>
          <w:tcPr>
            <w:tcW w:w="646" w:type="pct"/>
            <w:shd w:val="clear" w:color="auto" w:fill="auto"/>
            <w:noWrap/>
            <w:hideMark/>
          </w:tcPr>
          <w:p w14:paraId="5C69F28D" w14:textId="75D38DF5" w:rsidR="007C6FD7" w:rsidRPr="00904838" w:rsidRDefault="007C6FD7" w:rsidP="007C6FD7">
            <w:pPr>
              <w:spacing w:after="0"/>
              <w:jc w:val="right"/>
              <w:rPr>
                <w:sz w:val="20"/>
              </w:rPr>
            </w:pPr>
            <w:r w:rsidRPr="007418A0">
              <w:t xml:space="preserve"> 81,579 </w:t>
            </w:r>
          </w:p>
        </w:tc>
        <w:tc>
          <w:tcPr>
            <w:tcW w:w="646" w:type="pct"/>
            <w:shd w:val="clear" w:color="auto" w:fill="auto"/>
            <w:noWrap/>
            <w:hideMark/>
          </w:tcPr>
          <w:p w14:paraId="678AE9EE" w14:textId="7BB6BEA2" w:rsidR="007C6FD7" w:rsidRPr="00904838" w:rsidRDefault="007C6FD7" w:rsidP="007C6FD7">
            <w:pPr>
              <w:spacing w:after="0"/>
              <w:jc w:val="right"/>
              <w:rPr>
                <w:sz w:val="20"/>
              </w:rPr>
            </w:pPr>
            <w:r w:rsidRPr="007418A0">
              <w:t xml:space="preserve"> 35,948 </w:t>
            </w:r>
          </w:p>
        </w:tc>
        <w:tc>
          <w:tcPr>
            <w:tcW w:w="646" w:type="pct"/>
            <w:shd w:val="clear" w:color="auto" w:fill="auto"/>
            <w:noWrap/>
            <w:hideMark/>
          </w:tcPr>
          <w:p w14:paraId="573D4014" w14:textId="5099D02D"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63D01954" w14:textId="602DB595" w:rsidR="007C6FD7" w:rsidRPr="00904838" w:rsidRDefault="007C6FD7" w:rsidP="007C6FD7">
            <w:pPr>
              <w:spacing w:after="0"/>
              <w:jc w:val="right"/>
              <w:rPr>
                <w:sz w:val="20"/>
              </w:rPr>
            </w:pPr>
            <w:r w:rsidRPr="007418A0">
              <w:t xml:space="preserve"> 87,164 </w:t>
            </w:r>
          </w:p>
        </w:tc>
        <w:tc>
          <w:tcPr>
            <w:tcW w:w="646" w:type="pct"/>
            <w:shd w:val="clear" w:color="auto" w:fill="auto"/>
            <w:noWrap/>
            <w:hideMark/>
          </w:tcPr>
          <w:p w14:paraId="41689218" w14:textId="0122241E" w:rsidR="007C6FD7" w:rsidRPr="00904838" w:rsidRDefault="007C6FD7" w:rsidP="007C6FD7">
            <w:pPr>
              <w:spacing w:after="0"/>
              <w:jc w:val="right"/>
              <w:rPr>
                <w:sz w:val="20"/>
              </w:rPr>
            </w:pPr>
            <w:r w:rsidRPr="007418A0">
              <w:t xml:space="preserve"> 87,426 </w:t>
            </w:r>
          </w:p>
        </w:tc>
      </w:tr>
      <w:tr w:rsidR="007C6FD7" w:rsidRPr="00FC7BD2" w14:paraId="2D84C969" w14:textId="77777777" w:rsidTr="007C6FD7">
        <w:tc>
          <w:tcPr>
            <w:tcW w:w="479" w:type="pct"/>
            <w:tcBorders>
              <w:left w:val="nil"/>
            </w:tcBorders>
            <w:shd w:val="clear" w:color="auto" w:fill="auto"/>
            <w:noWrap/>
          </w:tcPr>
          <w:p w14:paraId="5C00C1BC" w14:textId="77777777" w:rsidR="007C6FD7" w:rsidRPr="00904838" w:rsidRDefault="007C6FD7" w:rsidP="007C6FD7">
            <w:pPr>
              <w:spacing w:after="0"/>
              <w:jc w:val="right"/>
              <w:rPr>
                <w:sz w:val="20"/>
              </w:rPr>
            </w:pPr>
            <w:r w:rsidRPr="009D5EF7">
              <w:t>2030</w:t>
            </w:r>
          </w:p>
        </w:tc>
        <w:tc>
          <w:tcPr>
            <w:tcW w:w="645" w:type="pct"/>
            <w:shd w:val="clear" w:color="auto" w:fill="auto"/>
            <w:noWrap/>
            <w:hideMark/>
          </w:tcPr>
          <w:p w14:paraId="241530DA" w14:textId="728D3E05" w:rsidR="007C6FD7" w:rsidRPr="00904838" w:rsidRDefault="007C6FD7" w:rsidP="007C6FD7">
            <w:pPr>
              <w:spacing w:after="0"/>
              <w:jc w:val="right"/>
              <w:rPr>
                <w:sz w:val="20"/>
              </w:rPr>
            </w:pPr>
            <w:r w:rsidRPr="007418A0">
              <w:t xml:space="preserve"> 83,638 </w:t>
            </w:r>
          </w:p>
        </w:tc>
        <w:tc>
          <w:tcPr>
            <w:tcW w:w="646" w:type="pct"/>
            <w:shd w:val="clear" w:color="auto" w:fill="auto"/>
            <w:noWrap/>
            <w:hideMark/>
          </w:tcPr>
          <w:p w14:paraId="5BFFCFB8" w14:textId="7081CEC1" w:rsidR="007C6FD7" w:rsidRPr="00904838" w:rsidRDefault="007C6FD7" w:rsidP="007C6FD7">
            <w:pPr>
              <w:spacing w:after="0"/>
              <w:jc w:val="right"/>
              <w:rPr>
                <w:sz w:val="20"/>
              </w:rPr>
            </w:pPr>
            <w:r w:rsidRPr="007418A0">
              <w:t xml:space="preserve"> 83,638 </w:t>
            </w:r>
          </w:p>
        </w:tc>
        <w:tc>
          <w:tcPr>
            <w:tcW w:w="646" w:type="pct"/>
            <w:shd w:val="clear" w:color="auto" w:fill="auto"/>
            <w:noWrap/>
            <w:hideMark/>
          </w:tcPr>
          <w:p w14:paraId="7FD0AC58" w14:textId="0F7C0DD4" w:rsidR="007C6FD7" w:rsidRPr="00904838" w:rsidRDefault="007C6FD7" w:rsidP="007C6FD7">
            <w:pPr>
              <w:spacing w:after="0"/>
              <w:jc w:val="right"/>
              <w:rPr>
                <w:sz w:val="20"/>
              </w:rPr>
            </w:pPr>
            <w:r w:rsidRPr="007418A0">
              <w:t xml:space="preserve"> 83,078 </w:t>
            </w:r>
          </w:p>
        </w:tc>
        <w:tc>
          <w:tcPr>
            <w:tcW w:w="646" w:type="pct"/>
            <w:shd w:val="clear" w:color="auto" w:fill="auto"/>
            <w:noWrap/>
            <w:hideMark/>
          </w:tcPr>
          <w:p w14:paraId="03709865" w14:textId="06109533" w:rsidR="007C6FD7" w:rsidRPr="00904838" w:rsidRDefault="007C6FD7" w:rsidP="007C6FD7">
            <w:pPr>
              <w:spacing w:after="0"/>
              <w:jc w:val="right"/>
              <w:rPr>
                <w:sz w:val="20"/>
              </w:rPr>
            </w:pPr>
            <w:r w:rsidRPr="007418A0">
              <w:t xml:space="preserve"> 37,606 </w:t>
            </w:r>
          </w:p>
        </w:tc>
        <w:tc>
          <w:tcPr>
            <w:tcW w:w="646" w:type="pct"/>
            <w:shd w:val="clear" w:color="auto" w:fill="auto"/>
            <w:noWrap/>
            <w:hideMark/>
          </w:tcPr>
          <w:p w14:paraId="119307E0" w14:textId="2078E4B4"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0A1E428" w14:textId="3B160B84" w:rsidR="007C6FD7" w:rsidRPr="00904838" w:rsidRDefault="007C6FD7" w:rsidP="007C6FD7">
            <w:pPr>
              <w:spacing w:after="0"/>
              <w:jc w:val="right"/>
              <w:rPr>
                <w:sz w:val="20"/>
              </w:rPr>
            </w:pPr>
            <w:r w:rsidRPr="007418A0">
              <w:t xml:space="preserve"> 88,948 </w:t>
            </w:r>
          </w:p>
        </w:tc>
        <w:tc>
          <w:tcPr>
            <w:tcW w:w="646" w:type="pct"/>
            <w:shd w:val="clear" w:color="auto" w:fill="auto"/>
            <w:noWrap/>
            <w:hideMark/>
          </w:tcPr>
          <w:p w14:paraId="6DBAACD1" w14:textId="2A14E30E" w:rsidR="007C6FD7" w:rsidRPr="00904838" w:rsidRDefault="007C6FD7" w:rsidP="007C6FD7">
            <w:pPr>
              <w:spacing w:after="0"/>
              <w:jc w:val="right"/>
              <w:rPr>
                <w:sz w:val="20"/>
              </w:rPr>
            </w:pPr>
            <w:r w:rsidRPr="007418A0">
              <w:t xml:space="preserve"> 88,999 </w:t>
            </w:r>
          </w:p>
        </w:tc>
      </w:tr>
      <w:tr w:rsidR="007C6FD7" w:rsidRPr="00FC7BD2" w14:paraId="04D483D3" w14:textId="77777777" w:rsidTr="007C6FD7">
        <w:tc>
          <w:tcPr>
            <w:tcW w:w="479" w:type="pct"/>
            <w:tcBorders>
              <w:left w:val="nil"/>
            </w:tcBorders>
            <w:shd w:val="clear" w:color="auto" w:fill="auto"/>
            <w:noWrap/>
          </w:tcPr>
          <w:p w14:paraId="5A2F81CE" w14:textId="77777777" w:rsidR="007C6FD7" w:rsidRPr="00904838" w:rsidRDefault="007C6FD7" w:rsidP="007C6FD7">
            <w:pPr>
              <w:spacing w:after="0"/>
              <w:jc w:val="right"/>
              <w:rPr>
                <w:sz w:val="20"/>
              </w:rPr>
            </w:pPr>
            <w:r w:rsidRPr="009D5EF7">
              <w:t>2031</w:t>
            </w:r>
          </w:p>
        </w:tc>
        <w:tc>
          <w:tcPr>
            <w:tcW w:w="645" w:type="pct"/>
            <w:shd w:val="clear" w:color="auto" w:fill="auto"/>
            <w:noWrap/>
            <w:hideMark/>
          </w:tcPr>
          <w:p w14:paraId="6B93B2AB" w14:textId="7634CC8F" w:rsidR="007C6FD7" w:rsidRPr="00904838" w:rsidRDefault="007C6FD7" w:rsidP="007C6FD7">
            <w:pPr>
              <w:spacing w:after="0"/>
              <w:jc w:val="right"/>
              <w:rPr>
                <w:sz w:val="20"/>
              </w:rPr>
            </w:pPr>
            <w:r w:rsidRPr="007418A0">
              <w:t xml:space="preserve"> 84,820 </w:t>
            </w:r>
          </w:p>
        </w:tc>
        <w:tc>
          <w:tcPr>
            <w:tcW w:w="646" w:type="pct"/>
            <w:shd w:val="clear" w:color="auto" w:fill="auto"/>
            <w:noWrap/>
            <w:hideMark/>
          </w:tcPr>
          <w:p w14:paraId="1C3A4D79" w14:textId="0D38B71D" w:rsidR="007C6FD7" w:rsidRPr="00904838" w:rsidRDefault="007C6FD7" w:rsidP="007C6FD7">
            <w:pPr>
              <w:spacing w:after="0"/>
              <w:jc w:val="right"/>
              <w:rPr>
                <w:sz w:val="20"/>
              </w:rPr>
            </w:pPr>
            <w:r w:rsidRPr="007418A0">
              <w:t xml:space="preserve"> 84,820 </w:t>
            </w:r>
          </w:p>
        </w:tc>
        <w:tc>
          <w:tcPr>
            <w:tcW w:w="646" w:type="pct"/>
            <w:shd w:val="clear" w:color="auto" w:fill="auto"/>
            <w:noWrap/>
            <w:hideMark/>
          </w:tcPr>
          <w:p w14:paraId="03BADE79" w14:textId="41F12C87" w:rsidR="007C6FD7" w:rsidRPr="00904838" w:rsidRDefault="007C6FD7" w:rsidP="007C6FD7">
            <w:pPr>
              <w:spacing w:after="0"/>
              <w:jc w:val="right"/>
              <w:rPr>
                <w:sz w:val="20"/>
              </w:rPr>
            </w:pPr>
            <w:r w:rsidRPr="007418A0">
              <w:t xml:space="preserve"> 84,279 </w:t>
            </w:r>
          </w:p>
        </w:tc>
        <w:tc>
          <w:tcPr>
            <w:tcW w:w="646" w:type="pct"/>
            <w:shd w:val="clear" w:color="auto" w:fill="auto"/>
            <w:noWrap/>
            <w:hideMark/>
          </w:tcPr>
          <w:p w14:paraId="32F56E52" w14:textId="08C00BBB" w:rsidR="007C6FD7" w:rsidRPr="00904838" w:rsidRDefault="007C6FD7" w:rsidP="007C6FD7">
            <w:pPr>
              <w:spacing w:after="0"/>
              <w:jc w:val="right"/>
              <w:rPr>
                <w:sz w:val="20"/>
              </w:rPr>
            </w:pPr>
            <w:r w:rsidRPr="007418A0">
              <w:t xml:space="preserve"> 38,894 </w:t>
            </w:r>
          </w:p>
        </w:tc>
        <w:tc>
          <w:tcPr>
            <w:tcW w:w="646" w:type="pct"/>
            <w:shd w:val="clear" w:color="auto" w:fill="auto"/>
            <w:noWrap/>
            <w:hideMark/>
          </w:tcPr>
          <w:p w14:paraId="0C9619A2" w14:textId="6236AF71"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75620728" w14:textId="702610BA" w:rsidR="007C6FD7" w:rsidRPr="00904838" w:rsidRDefault="007C6FD7" w:rsidP="007C6FD7">
            <w:pPr>
              <w:spacing w:after="0"/>
              <w:jc w:val="right"/>
              <w:rPr>
                <w:sz w:val="20"/>
              </w:rPr>
            </w:pPr>
            <w:r w:rsidRPr="007418A0">
              <w:t xml:space="preserve"> 90,168 </w:t>
            </w:r>
          </w:p>
        </w:tc>
        <w:tc>
          <w:tcPr>
            <w:tcW w:w="646" w:type="pct"/>
            <w:shd w:val="clear" w:color="auto" w:fill="auto"/>
            <w:noWrap/>
            <w:hideMark/>
          </w:tcPr>
          <w:p w14:paraId="4CB98949" w14:textId="20630107" w:rsidR="007C6FD7" w:rsidRPr="00904838" w:rsidRDefault="007C6FD7" w:rsidP="007C6FD7">
            <w:pPr>
              <w:spacing w:after="0"/>
              <w:jc w:val="right"/>
              <w:rPr>
                <w:sz w:val="20"/>
              </w:rPr>
            </w:pPr>
            <w:r w:rsidRPr="007418A0">
              <w:t xml:space="preserve"> 90,201 </w:t>
            </w:r>
          </w:p>
        </w:tc>
      </w:tr>
      <w:tr w:rsidR="007C6FD7" w:rsidRPr="00FC7BD2" w14:paraId="6E32306F" w14:textId="77777777" w:rsidTr="007C6FD7">
        <w:tc>
          <w:tcPr>
            <w:tcW w:w="479" w:type="pct"/>
            <w:tcBorders>
              <w:left w:val="nil"/>
            </w:tcBorders>
            <w:shd w:val="clear" w:color="auto" w:fill="auto"/>
            <w:noWrap/>
          </w:tcPr>
          <w:p w14:paraId="67D1E202" w14:textId="77777777" w:rsidR="007C6FD7" w:rsidRPr="00904838" w:rsidRDefault="007C6FD7" w:rsidP="007C6FD7">
            <w:pPr>
              <w:spacing w:after="0"/>
              <w:jc w:val="right"/>
              <w:rPr>
                <w:sz w:val="20"/>
              </w:rPr>
            </w:pPr>
            <w:r w:rsidRPr="009D5EF7">
              <w:t>2032</w:t>
            </w:r>
          </w:p>
        </w:tc>
        <w:tc>
          <w:tcPr>
            <w:tcW w:w="645" w:type="pct"/>
            <w:shd w:val="clear" w:color="auto" w:fill="auto"/>
            <w:noWrap/>
            <w:hideMark/>
          </w:tcPr>
          <w:p w14:paraId="79D854F1" w14:textId="41A87096" w:rsidR="007C6FD7" w:rsidRPr="00904838" w:rsidRDefault="007C6FD7" w:rsidP="007C6FD7">
            <w:pPr>
              <w:spacing w:after="0"/>
              <w:jc w:val="right"/>
              <w:rPr>
                <w:sz w:val="20"/>
              </w:rPr>
            </w:pPr>
            <w:r w:rsidRPr="007418A0">
              <w:t xml:space="preserve"> 85,650 </w:t>
            </w:r>
          </w:p>
        </w:tc>
        <w:tc>
          <w:tcPr>
            <w:tcW w:w="646" w:type="pct"/>
            <w:shd w:val="clear" w:color="auto" w:fill="auto"/>
            <w:noWrap/>
            <w:hideMark/>
          </w:tcPr>
          <w:p w14:paraId="7B3FA92B" w14:textId="2E653665" w:rsidR="007C6FD7" w:rsidRPr="00904838" w:rsidRDefault="007C6FD7" w:rsidP="007C6FD7">
            <w:pPr>
              <w:spacing w:after="0"/>
              <w:jc w:val="right"/>
              <w:rPr>
                <w:sz w:val="20"/>
              </w:rPr>
            </w:pPr>
            <w:r w:rsidRPr="007418A0">
              <w:t xml:space="preserve"> 85,650 </w:t>
            </w:r>
          </w:p>
        </w:tc>
        <w:tc>
          <w:tcPr>
            <w:tcW w:w="646" w:type="pct"/>
            <w:shd w:val="clear" w:color="auto" w:fill="auto"/>
            <w:noWrap/>
            <w:hideMark/>
          </w:tcPr>
          <w:p w14:paraId="5449CE21" w14:textId="0B682C53" w:rsidR="007C6FD7" w:rsidRPr="00904838" w:rsidRDefault="007C6FD7" w:rsidP="007C6FD7">
            <w:pPr>
              <w:spacing w:after="0"/>
              <w:jc w:val="right"/>
              <w:rPr>
                <w:sz w:val="20"/>
              </w:rPr>
            </w:pPr>
            <w:r w:rsidRPr="007418A0">
              <w:t xml:space="preserve"> 85,128 </w:t>
            </w:r>
          </w:p>
        </w:tc>
        <w:tc>
          <w:tcPr>
            <w:tcW w:w="646" w:type="pct"/>
            <w:shd w:val="clear" w:color="auto" w:fill="auto"/>
            <w:noWrap/>
            <w:hideMark/>
          </w:tcPr>
          <w:p w14:paraId="2E75BD67" w14:textId="5FCAB4A4" w:rsidR="007C6FD7" w:rsidRPr="00904838" w:rsidRDefault="007C6FD7" w:rsidP="007C6FD7">
            <w:pPr>
              <w:spacing w:after="0"/>
              <w:jc w:val="right"/>
              <w:rPr>
                <w:sz w:val="20"/>
              </w:rPr>
            </w:pPr>
            <w:r w:rsidRPr="007418A0">
              <w:t xml:space="preserve"> 39,879 </w:t>
            </w:r>
          </w:p>
        </w:tc>
        <w:tc>
          <w:tcPr>
            <w:tcW w:w="646" w:type="pct"/>
            <w:shd w:val="clear" w:color="auto" w:fill="auto"/>
            <w:noWrap/>
            <w:hideMark/>
          </w:tcPr>
          <w:p w14:paraId="75EFE418" w14:textId="3224E28F"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0F0E5818" w14:textId="40BF84AE" w:rsidR="007C6FD7" w:rsidRPr="00904838" w:rsidRDefault="007C6FD7" w:rsidP="007C6FD7">
            <w:pPr>
              <w:spacing w:after="0"/>
              <w:jc w:val="right"/>
              <w:rPr>
                <w:sz w:val="20"/>
              </w:rPr>
            </w:pPr>
            <w:r w:rsidRPr="007418A0">
              <w:t xml:space="preserve"> 90,723 </w:t>
            </w:r>
          </w:p>
        </w:tc>
        <w:tc>
          <w:tcPr>
            <w:tcW w:w="646" w:type="pct"/>
            <w:shd w:val="clear" w:color="auto" w:fill="auto"/>
            <w:noWrap/>
            <w:hideMark/>
          </w:tcPr>
          <w:p w14:paraId="34564F6F" w14:textId="7861284D" w:rsidR="007C6FD7" w:rsidRPr="00904838" w:rsidRDefault="007C6FD7" w:rsidP="007C6FD7">
            <w:pPr>
              <w:spacing w:after="0"/>
              <w:jc w:val="right"/>
              <w:rPr>
                <w:sz w:val="20"/>
              </w:rPr>
            </w:pPr>
            <w:r w:rsidRPr="007418A0">
              <w:t xml:space="preserve"> 90,776 </w:t>
            </w:r>
          </w:p>
        </w:tc>
      </w:tr>
      <w:tr w:rsidR="007C6FD7" w:rsidRPr="00FC7BD2" w14:paraId="35968D44" w14:textId="77777777" w:rsidTr="007C6FD7">
        <w:tc>
          <w:tcPr>
            <w:tcW w:w="479" w:type="pct"/>
            <w:tcBorders>
              <w:left w:val="nil"/>
              <w:bottom w:val="single" w:sz="4" w:space="0" w:color="auto"/>
            </w:tcBorders>
            <w:shd w:val="clear" w:color="auto" w:fill="auto"/>
            <w:noWrap/>
          </w:tcPr>
          <w:p w14:paraId="16790DBC" w14:textId="77777777" w:rsidR="007C6FD7" w:rsidRPr="00904838" w:rsidRDefault="007C6FD7" w:rsidP="007C6FD7">
            <w:pPr>
              <w:spacing w:after="0"/>
              <w:jc w:val="right"/>
              <w:rPr>
                <w:sz w:val="20"/>
              </w:rPr>
            </w:pPr>
            <w:r w:rsidRPr="009D5EF7">
              <w:t>2033</w:t>
            </w:r>
          </w:p>
        </w:tc>
        <w:tc>
          <w:tcPr>
            <w:tcW w:w="645" w:type="pct"/>
            <w:tcBorders>
              <w:bottom w:val="single" w:sz="4" w:space="0" w:color="auto"/>
            </w:tcBorders>
            <w:shd w:val="clear" w:color="auto" w:fill="auto"/>
            <w:noWrap/>
            <w:hideMark/>
          </w:tcPr>
          <w:p w14:paraId="3D109F11" w14:textId="2F249044" w:rsidR="007C6FD7" w:rsidRPr="00904838" w:rsidRDefault="007C6FD7" w:rsidP="007C6FD7">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41B32ABD" w14:textId="5009F7C8" w:rsidR="007C6FD7" w:rsidRPr="00904838" w:rsidRDefault="007C6FD7" w:rsidP="007C6FD7">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117B6D27" w14:textId="4F1C88EC" w:rsidR="007C6FD7" w:rsidRPr="00904838" w:rsidRDefault="007C6FD7" w:rsidP="007C6FD7">
            <w:pPr>
              <w:spacing w:after="0"/>
              <w:jc w:val="right"/>
              <w:rPr>
                <w:sz w:val="20"/>
              </w:rPr>
            </w:pPr>
            <w:r w:rsidRPr="007418A0">
              <w:t xml:space="preserve"> 85,695 </w:t>
            </w:r>
          </w:p>
        </w:tc>
        <w:tc>
          <w:tcPr>
            <w:tcW w:w="646" w:type="pct"/>
            <w:tcBorders>
              <w:bottom w:val="single" w:sz="4" w:space="0" w:color="auto"/>
            </w:tcBorders>
            <w:shd w:val="clear" w:color="auto" w:fill="auto"/>
            <w:noWrap/>
            <w:hideMark/>
          </w:tcPr>
          <w:p w14:paraId="47173880" w14:textId="4BADA468" w:rsidR="007C6FD7" w:rsidRPr="00904838" w:rsidRDefault="007C6FD7" w:rsidP="007C6FD7">
            <w:pPr>
              <w:spacing w:after="0"/>
              <w:jc w:val="right"/>
              <w:rPr>
                <w:sz w:val="20"/>
              </w:rPr>
            </w:pPr>
            <w:r w:rsidRPr="007418A0">
              <w:t xml:space="preserve"> 40,618 </w:t>
            </w:r>
          </w:p>
        </w:tc>
        <w:tc>
          <w:tcPr>
            <w:tcW w:w="646" w:type="pct"/>
            <w:tcBorders>
              <w:bottom w:val="single" w:sz="4" w:space="0" w:color="auto"/>
            </w:tcBorders>
            <w:shd w:val="clear" w:color="auto" w:fill="auto"/>
            <w:noWrap/>
            <w:hideMark/>
          </w:tcPr>
          <w:p w14:paraId="60DF5D57" w14:textId="28428694" w:rsidR="007C6FD7" w:rsidRPr="00904838" w:rsidRDefault="007C6FD7" w:rsidP="007C6FD7">
            <w:pPr>
              <w:spacing w:after="0"/>
              <w:jc w:val="right"/>
              <w:rPr>
                <w:sz w:val="20"/>
              </w:rPr>
            </w:pPr>
            <w:r w:rsidRPr="007418A0">
              <w:t xml:space="preserve"> -   </w:t>
            </w:r>
          </w:p>
        </w:tc>
        <w:tc>
          <w:tcPr>
            <w:tcW w:w="646" w:type="pct"/>
            <w:tcBorders>
              <w:bottom w:val="single" w:sz="4" w:space="0" w:color="auto"/>
            </w:tcBorders>
            <w:shd w:val="clear" w:color="auto" w:fill="auto"/>
            <w:noWrap/>
            <w:hideMark/>
          </w:tcPr>
          <w:p w14:paraId="740CC073" w14:textId="4B3369DE" w:rsidR="007C6FD7" w:rsidRPr="00904838" w:rsidRDefault="007C6FD7" w:rsidP="007C6FD7">
            <w:pPr>
              <w:spacing w:after="0"/>
              <w:jc w:val="right"/>
              <w:rPr>
                <w:sz w:val="20"/>
              </w:rPr>
            </w:pPr>
            <w:r w:rsidRPr="007418A0">
              <w:t xml:space="preserve"> 90,941 </w:t>
            </w:r>
          </w:p>
        </w:tc>
        <w:tc>
          <w:tcPr>
            <w:tcW w:w="646" w:type="pct"/>
            <w:tcBorders>
              <w:bottom w:val="single" w:sz="4" w:space="0" w:color="auto"/>
            </w:tcBorders>
            <w:shd w:val="clear" w:color="auto" w:fill="auto"/>
            <w:noWrap/>
            <w:hideMark/>
          </w:tcPr>
          <w:p w14:paraId="283FE08F" w14:textId="29736CE1" w:rsidR="007C6FD7" w:rsidRPr="00904838" w:rsidRDefault="007C6FD7" w:rsidP="007C6FD7">
            <w:pPr>
              <w:spacing w:after="0"/>
              <w:jc w:val="right"/>
              <w:rPr>
                <w:sz w:val="20"/>
              </w:rPr>
            </w:pPr>
            <w:r w:rsidRPr="007418A0">
              <w:t xml:space="preserve"> 90,982 </w:t>
            </w:r>
          </w:p>
        </w:tc>
      </w:tr>
    </w:tbl>
    <w:p w14:paraId="670E7E9A" w14:textId="77777777" w:rsidR="007865A0" w:rsidRDefault="007865A0" w:rsidP="00C8787D">
      <w:pPr>
        <w:pStyle w:val="Caption"/>
        <w:keepNext/>
        <w:ind w:left="1080" w:hanging="1080"/>
      </w:pPr>
    </w:p>
    <w:p w14:paraId="521C74F2" w14:textId="5BA4FD48" w:rsidR="00B66F14" w:rsidRPr="001959EC" w:rsidRDefault="00B66F14" w:rsidP="00B66F14">
      <w:pPr>
        <w:pStyle w:val="Caption"/>
        <w:keepNext/>
        <w:ind w:left="1080" w:hanging="1080"/>
        <w:rPr>
          <w:b/>
        </w:rPr>
      </w:pPr>
      <w:r w:rsidRPr="00F83FC5">
        <w:t>Table 2.</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rsidRPr="00F83FC5">
        <w:t xml:space="preserve"> – Results for the projection scenarios from Model </w:t>
      </w:r>
      <w:r>
        <w:t>21.2 from Stock Synthesis projection model.</w:t>
      </w:r>
      <w:r w:rsidRPr="00F83FC5">
        <w:t xml:space="preserve"> Female spawning stock biomass (SSB) SSB, fishing mortality (F), and catch 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B66F14" w:rsidRPr="00FC7BD2" w14:paraId="715F0AF5"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77777777" w:rsidR="00B66F14" w:rsidRPr="00904838" w:rsidRDefault="00B66F14" w:rsidP="008F33E0">
            <w:pPr>
              <w:spacing w:after="0"/>
              <w:jc w:val="right"/>
              <w:rPr>
                <w:sz w:val="20"/>
              </w:rPr>
            </w:pPr>
            <w:r w:rsidRPr="00904838">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77777777" w:rsidR="00B66F14" w:rsidRPr="00904838" w:rsidRDefault="00B66F14" w:rsidP="008F33E0">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77777777" w:rsidR="00B66F14" w:rsidRPr="00904838" w:rsidRDefault="00B66F14" w:rsidP="008F33E0">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77777777" w:rsidR="00B66F14" w:rsidRPr="00904838" w:rsidRDefault="00B66F14" w:rsidP="008F33E0">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77777777" w:rsidR="00B66F14" w:rsidRPr="00904838" w:rsidRDefault="00B66F14" w:rsidP="008F33E0">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77777777" w:rsidR="00B66F14" w:rsidRPr="00904838" w:rsidRDefault="00B66F14" w:rsidP="008F33E0">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77777777" w:rsidR="00B66F14" w:rsidRPr="00904838" w:rsidRDefault="00B66F14" w:rsidP="008F33E0">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77777777" w:rsidR="00B66F14" w:rsidRPr="00904838" w:rsidRDefault="00B66F14" w:rsidP="008F33E0">
            <w:pPr>
              <w:spacing w:after="0"/>
              <w:jc w:val="right"/>
              <w:rPr>
                <w:sz w:val="20"/>
              </w:rPr>
            </w:pPr>
            <w:r w:rsidRPr="00904838">
              <w:rPr>
                <w:sz w:val="20"/>
              </w:rPr>
              <w:t>Scenario 7</w:t>
            </w:r>
          </w:p>
        </w:tc>
      </w:tr>
      <w:tr w:rsidR="00B66F14" w:rsidRPr="00FC7BD2" w14:paraId="2C6081AE" w14:textId="77777777" w:rsidTr="008F33E0">
        <w:tc>
          <w:tcPr>
            <w:tcW w:w="479" w:type="pct"/>
            <w:tcBorders>
              <w:top w:val="single" w:sz="4" w:space="0" w:color="auto"/>
              <w:left w:val="nil"/>
              <w:bottom w:val="nil"/>
              <w:right w:val="nil"/>
            </w:tcBorders>
            <w:shd w:val="clear" w:color="auto" w:fill="auto"/>
            <w:noWrap/>
            <w:hideMark/>
          </w:tcPr>
          <w:p w14:paraId="66345BD4" w14:textId="77777777" w:rsidR="00B66F14" w:rsidRPr="00904838" w:rsidRDefault="00B66F14" w:rsidP="008F33E0">
            <w:pPr>
              <w:spacing w:after="0"/>
              <w:jc w:val="right"/>
              <w:rPr>
                <w:sz w:val="20"/>
              </w:rPr>
            </w:pPr>
            <w:r w:rsidRPr="00211F9B">
              <w:t>2020</w:t>
            </w:r>
          </w:p>
        </w:tc>
        <w:tc>
          <w:tcPr>
            <w:tcW w:w="645" w:type="pct"/>
            <w:tcBorders>
              <w:top w:val="single" w:sz="4" w:space="0" w:color="auto"/>
              <w:left w:val="nil"/>
              <w:bottom w:val="nil"/>
              <w:right w:val="nil"/>
            </w:tcBorders>
            <w:shd w:val="clear" w:color="auto" w:fill="auto"/>
            <w:noWrap/>
            <w:hideMark/>
          </w:tcPr>
          <w:p w14:paraId="01B3B38E"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65FBF266"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0D8F2C85"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48AB9F4A"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7B0AC3D4"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67079612"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29152CB2" w14:textId="77777777" w:rsidR="00B66F14" w:rsidRPr="00904838" w:rsidRDefault="00B66F14" w:rsidP="008F33E0">
            <w:pPr>
              <w:spacing w:after="0"/>
              <w:jc w:val="right"/>
              <w:rPr>
                <w:sz w:val="20"/>
              </w:rPr>
            </w:pPr>
            <w:r w:rsidRPr="0090000C">
              <w:t xml:space="preserve"> 6,431 </w:t>
            </w:r>
          </w:p>
        </w:tc>
      </w:tr>
      <w:tr w:rsidR="00B66F14" w:rsidRPr="00FC7BD2" w14:paraId="5193DC6F" w14:textId="77777777" w:rsidTr="008F33E0">
        <w:tc>
          <w:tcPr>
            <w:tcW w:w="479" w:type="pct"/>
            <w:tcBorders>
              <w:top w:val="nil"/>
              <w:left w:val="nil"/>
              <w:bottom w:val="nil"/>
              <w:right w:val="nil"/>
            </w:tcBorders>
            <w:shd w:val="clear" w:color="auto" w:fill="auto"/>
            <w:noWrap/>
          </w:tcPr>
          <w:p w14:paraId="0D5BC1F6" w14:textId="77777777" w:rsidR="00B66F14" w:rsidRPr="00904838" w:rsidRDefault="00B66F14" w:rsidP="008F33E0">
            <w:pPr>
              <w:spacing w:after="0"/>
              <w:jc w:val="right"/>
              <w:rPr>
                <w:sz w:val="20"/>
              </w:rPr>
            </w:pPr>
            <w:r w:rsidRPr="00211F9B">
              <w:t>2021</w:t>
            </w:r>
          </w:p>
        </w:tc>
        <w:tc>
          <w:tcPr>
            <w:tcW w:w="645" w:type="pct"/>
            <w:tcBorders>
              <w:top w:val="nil"/>
              <w:left w:val="nil"/>
              <w:bottom w:val="nil"/>
              <w:right w:val="nil"/>
            </w:tcBorders>
            <w:shd w:val="clear" w:color="auto" w:fill="auto"/>
            <w:noWrap/>
            <w:hideMark/>
          </w:tcPr>
          <w:p w14:paraId="142CB45D" w14:textId="77777777" w:rsidR="00B66F14" w:rsidRPr="00904838" w:rsidRDefault="00B66F14" w:rsidP="008F33E0">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12101DE4" w14:textId="77777777" w:rsidR="00B66F14" w:rsidRPr="00904838" w:rsidRDefault="00B66F14" w:rsidP="008F33E0">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0F577FF5" w14:textId="77777777" w:rsidR="00B66F14" w:rsidRPr="00904838" w:rsidRDefault="00B66F14" w:rsidP="008F33E0">
            <w:pPr>
              <w:spacing w:after="0"/>
              <w:jc w:val="right"/>
              <w:rPr>
                <w:sz w:val="20"/>
              </w:rPr>
            </w:pPr>
            <w:r w:rsidRPr="0090000C">
              <w:t xml:space="preserve"> 26,024 </w:t>
            </w:r>
          </w:p>
        </w:tc>
        <w:tc>
          <w:tcPr>
            <w:tcW w:w="646" w:type="pct"/>
            <w:tcBorders>
              <w:top w:val="nil"/>
              <w:left w:val="nil"/>
              <w:bottom w:val="nil"/>
              <w:right w:val="nil"/>
            </w:tcBorders>
            <w:shd w:val="clear" w:color="auto" w:fill="auto"/>
            <w:noWrap/>
            <w:hideMark/>
          </w:tcPr>
          <w:p w14:paraId="2AD4A276" w14:textId="77777777" w:rsidR="00B66F14" w:rsidRPr="00904838" w:rsidRDefault="00B66F14" w:rsidP="008F33E0">
            <w:pPr>
              <w:spacing w:after="0"/>
              <w:jc w:val="right"/>
              <w:rPr>
                <w:sz w:val="20"/>
              </w:rPr>
            </w:pPr>
            <w:r w:rsidRPr="0090000C">
              <w:t xml:space="preserve"> 6,180 </w:t>
            </w:r>
          </w:p>
        </w:tc>
        <w:tc>
          <w:tcPr>
            <w:tcW w:w="646" w:type="pct"/>
            <w:tcBorders>
              <w:top w:val="nil"/>
              <w:left w:val="nil"/>
              <w:bottom w:val="nil"/>
              <w:right w:val="nil"/>
            </w:tcBorders>
            <w:shd w:val="clear" w:color="auto" w:fill="auto"/>
            <w:noWrap/>
            <w:hideMark/>
          </w:tcPr>
          <w:p w14:paraId="3A695525"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75F442D5" w14:textId="77777777" w:rsidR="00B66F14" w:rsidRPr="00904838" w:rsidRDefault="00B66F14" w:rsidP="008F33E0">
            <w:pPr>
              <w:spacing w:after="0"/>
              <w:jc w:val="right"/>
              <w:rPr>
                <w:sz w:val="20"/>
              </w:rPr>
            </w:pPr>
            <w:r w:rsidRPr="0090000C">
              <w:t xml:space="preserve"> 32,438 </w:t>
            </w:r>
          </w:p>
        </w:tc>
        <w:tc>
          <w:tcPr>
            <w:tcW w:w="646" w:type="pct"/>
            <w:tcBorders>
              <w:top w:val="nil"/>
              <w:left w:val="nil"/>
              <w:bottom w:val="nil"/>
              <w:right w:val="nil"/>
            </w:tcBorders>
            <w:shd w:val="clear" w:color="auto" w:fill="auto"/>
            <w:noWrap/>
            <w:hideMark/>
          </w:tcPr>
          <w:p w14:paraId="36B4CFC7" w14:textId="77777777" w:rsidR="00B66F14" w:rsidRPr="00904838" w:rsidRDefault="00B66F14" w:rsidP="008F33E0">
            <w:pPr>
              <w:spacing w:after="0"/>
              <w:jc w:val="right"/>
              <w:rPr>
                <w:sz w:val="20"/>
              </w:rPr>
            </w:pPr>
            <w:r w:rsidRPr="0090000C">
              <w:t xml:space="preserve"> 27,079 </w:t>
            </w:r>
          </w:p>
        </w:tc>
      </w:tr>
      <w:tr w:rsidR="00B66F14" w:rsidRPr="00FC7BD2" w14:paraId="50CE9E7A" w14:textId="77777777" w:rsidTr="008F33E0">
        <w:tc>
          <w:tcPr>
            <w:tcW w:w="479" w:type="pct"/>
            <w:tcBorders>
              <w:top w:val="nil"/>
              <w:left w:val="nil"/>
              <w:bottom w:val="nil"/>
              <w:right w:val="nil"/>
            </w:tcBorders>
            <w:shd w:val="clear" w:color="auto" w:fill="auto"/>
            <w:noWrap/>
          </w:tcPr>
          <w:p w14:paraId="307C71AE" w14:textId="77777777" w:rsidR="00B66F14" w:rsidRPr="00904838" w:rsidRDefault="00B66F14" w:rsidP="008F33E0">
            <w:pPr>
              <w:spacing w:after="0"/>
              <w:jc w:val="right"/>
              <w:rPr>
                <w:sz w:val="20"/>
              </w:rPr>
            </w:pPr>
            <w:r w:rsidRPr="00211F9B">
              <w:t>2022</w:t>
            </w:r>
          </w:p>
        </w:tc>
        <w:tc>
          <w:tcPr>
            <w:tcW w:w="645" w:type="pct"/>
            <w:tcBorders>
              <w:top w:val="nil"/>
              <w:left w:val="nil"/>
              <w:bottom w:val="nil"/>
              <w:right w:val="nil"/>
            </w:tcBorders>
            <w:shd w:val="clear" w:color="auto" w:fill="auto"/>
            <w:noWrap/>
            <w:hideMark/>
          </w:tcPr>
          <w:p w14:paraId="3121F482" w14:textId="77777777" w:rsidR="00B66F14" w:rsidRPr="00904838" w:rsidRDefault="00B66F14" w:rsidP="008F33E0">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7EADDFF6" w14:textId="77777777" w:rsidR="00B66F14" w:rsidRPr="00904838" w:rsidRDefault="00B66F14" w:rsidP="008F33E0">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6F75DE2B" w14:textId="77777777" w:rsidR="00B66F14" w:rsidRPr="00904838" w:rsidRDefault="00B66F14" w:rsidP="008F33E0">
            <w:pPr>
              <w:spacing w:after="0"/>
              <w:jc w:val="right"/>
              <w:rPr>
                <w:sz w:val="20"/>
              </w:rPr>
            </w:pPr>
            <w:r w:rsidRPr="0090000C">
              <w:t xml:space="preserve"> 37,777 </w:t>
            </w:r>
          </w:p>
        </w:tc>
        <w:tc>
          <w:tcPr>
            <w:tcW w:w="646" w:type="pct"/>
            <w:tcBorders>
              <w:top w:val="nil"/>
              <w:left w:val="nil"/>
              <w:bottom w:val="nil"/>
              <w:right w:val="nil"/>
            </w:tcBorders>
            <w:shd w:val="clear" w:color="auto" w:fill="auto"/>
            <w:noWrap/>
            <w:hideMark/>
          </w:tcPr>
          <w:p w14:paraId="17D916ED" w14:textId="77777777" w:rsidR="00B66F14" w:rsidRPr="00904838" w:rsidRDefault="00B66F14" w:rsidP="008F33E0">
            <w:pPr>
              <w:spacing w:after="0"/>
              <w:jc w:val="right"/>
              <w:rPr>
                <w:sz w:val="20"/>
              </w:rPr>
            </w:pPr>
            <w:r w:rsidRPr="0090000C">
              <w:t xml:space="preserve"> 11,628 </w:t>
            </w:r>
          </w:p>
        </w:tc>
        <w:tc>
          <w:tcPr>
            <w:tcW w:w="646" w:type="pct"/>
            <w:tcBorders>
              <w:top w:val="nil"/>
              <w:left w:val="nil"/>
              <w:bottom w:val="nil"/>
              <w:right w:val="nil"/>
            </w:tcBorders>
            <w:shd w:val="clear" w:color="auto" w:fill="auto"/>
            <w:noWrap/>
            <w:hideMark/>
          </w:tcPr>
          <w:p w14:paraId="7E514CF3"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001F1BA" w14:textId="77777777" w:rsidR="00B66F14" w:rsidRPr="00904838" w:rsidRDefault="00B66F14" w:rsidP="008F33E0">
            <w:pPr>
              <w:spacing w:after="0"/>
              <w:jc w:val="right"/>
              <w:rPr>
                <w:sz w:val="20"/>
              </w:rPr>
            </w:pPr>
            <w:r w:rsidRPr="0090000C">
              <w:t xml:space="preserve"> 43,370 </w:t>
            </w:r>
          </w:p>
        </w:tc>
        <w:tc>
          <w:tcPr>
            <w:tcW w:w="646" w:type="pct"/>
            <w:tcBorders>
              <w:top w:val="nil"/>
              <w:left w:val="nil"/>
              <w:bottom w:val="nil"/>
              <w:right w:val="nil"/>
            </w:tcBorders>
            <w:shd w:val="clear" w:color="auto" w:fill="auto"/>
            <w:noWrap/>
            <w:hideMark/>
          </w:tcPr>
          <w:p w14:paraId="35A33254" w14:textId="77777777" w:rsidR="00B66F14" w:rsidRPr="00904838" w:rsidRDefault="00B66F14" w:rsidP="008F33E0">
            <w:pPr>
              <w:spacing w:after="0"/>
              <w:jc w:val="right"/>
              <w:rPr>
                <w:sz w:val="20"/>
              </w:rPr>
            </w:pPr>
            <w:r w:rsidRPr="0090000C">
              <w:t xml:space="preserve"> 38,597 </w:t>
            </w:r>
          </w:p>
        </w:tc>
      </w:tr>
      <w:tr w:rsidR="00B66F14" w:rsidRPr="00FC7BD2" w14:paraId="62B46D0E" w14:textId="77777777" w:rsidTr="008F33E0">
        <w:tc>
          <w:tcPr>
            <w:tcW w:w="479" w:type="pct"/>
            <w:tcBorders>
              <w:top w:val="nil"/>
              <w:left w:val="nil"/>
              <w:bottom w:val="nil"/>
              <w:right w:val="nil"/>
            </w:tcBorders>
            <w:shd w:val="clear" w:color="auto" w:fill="auto"/>
            <w:noWrap/>
          </w:tcPr>
          <w:p w14:paraId="21A27F9F" w14:textId="77777777" w:rsidR="00B66F14" w:rsidRPr="00904838" w:rsidRDefault="00B66F14" w:rsidP="008F33E0">
            <w:pPr>
              <w:spacing w:after="0"/>
              <w:jc w:val="right"/>
              <w:rPr>
                <w:sz w:val="20"/>
              </w:rPr>
            </w:pPr>
            <w:r w:rsidRPr="00211F9B">
              <w:t>2023</w:t>
            </w:r>
          </w:p>
        </w:tc>
        <w:tc>
          <w:tcPr>
            <w:tcW w:w="645" w:type="pct"/>
            <w:tcBorders>
              <w:top w:val="nil"/>
              <w:left w:val="nil"/>
              <w:bottom w:val="nil"/>
              <w:right w:val="nil"/>
            </w:tcBorders>
            <w:shd w:val="clear" w:color="auto" w:fill="auto"/>
            <w:noWrap/>
            <w:hideMark/>
          </w:tcPr>
          <w:p w14:paraId="7206AD4F" w14:textId="77777777" w:rsidR="00B66F14" w:rsidRPr="00904838" w:rsidRDefault="00B66F14" w:rsidP="008F33E0">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05339289" w14:textId="77777777" w:rsidR="00B66F14" w:rsidRPr="00904838" w:rsidRDefault="00B66F14" w:rsidP="008F33E0">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2689355D" w14:textId="77777777" w:rsidR="00B66F14" w:rsidRPr="00904838" w:rsidRDefault="00B66F14" w:rsidP="008F33E0">
            <w:pPr>
              <w:spacing w:after="0"/>
              <w:jc w:val="right"/>
              <w:rPr>
                <w:sz w:val="20"/>
              </w:rPr>
            </w:pPr>
            <w:r w:rsidRPr="0090000C">
              <w:t xml:space="preserve"> 45,673 </w:t>
            </w:r>
          </w:p>
        </w:tc>
        <w:tc>
          <w:tcPr>
            <w:tcW w:w="646" w:type="pct"/>
            <w:tcBorders>
              <w:top w:val="nil"/>
              <w:left w:val="nil"/>
              <w:bottom w:val="nil"/>
              <w:right w:val="nil"/>
            </w:tcBorders>
            <w:shd w:val="clear" w:color="auto" w:fill="auto"/>
            <w:noWrap/>
            <w:hideMark/>
          </w:tcPr>
          <w:p w14:paraId="78D0EEF9" w14:textId="77777777" w:rsidR="00B66F14" w:rsidRPr="00904838" w:rsidRDefault="00B66F14" w:rsidP="008F33E0">
            <w:pPr>
              <w:spacing w:after="0"/>
              <w:jc w:val="right"/>
              <w:rPr>
                <w:sz w:val="20"/>
              </w:rPr>
            </w:pPr>
            <w:r w:rsidRPr="0090000C">
              <w:t xml:space="preserve"> 17,681 </w:t>
            </w:r>
          </w:p>
        </w:tc>
        <w:tc>
          <w:tcPr>
            <w:tcW w:w="646" w:type="pct"/>
            <w:tcBorders>
              <w:top w:val="nil"/>
              <w:left w:val="nil"/>
              <w:bottom w:val="nil"/>
              <w:right w:val="nil"/>
            </w:tcBorders>
            <w:shd w:val="clear" w:color="auto" w:fill="auto"/>
            <w:noWrap/>
            <w:hideMark/>
          </w:tcPr>
          <w:p w14:paraId="026CBD86"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20AF62EC" w14:textId="77777777" w:rsidR="00B66F14" w:rsidRPr="00904838" w:rsidRDefault="00B66F14" w:rsidP="008F33E0">
            <w:pPr>
              <w:spacing w:after="0"/>
              <w:jc w:val="right"/>
              <w:rPr>
                <w:sz w:val="20"/>
              </w:rPr>
            </w:pPr>
            <w:r w:rsidRPr="0090000C">
              <w:t xml:space="preserve"> 49,893 </w:t>
            </w:r>
          </w:p>
        </w:tc>
        <w:tc>
          <w:tcPr>
            <w:tcW w:w="646" w:type="pct"/>
            <w:tcBorders>
              <w:top w:val="nil"/>
              <w:left w:val="nil"/>
              <w:bottom w:val="nil"/>
              <w:right w:val="nil"/>
            </w:tcBorders>
            <w:shd w:val="clear" w:color="auto" w:fill="auto"/>
            <w:noWrap/>
            <w:hideMark/>
          </w:tcPr>
          <w:p w14:paraId="0372B5C8" w14:textId="77777777" w:rsidR="00B66F14" w:rsidRPr="00904838" w:rsidRDefault="00B66F14" w:rsidP="008F33E0">
            <w:pPr>
              <w:spacing w:after="0"/>
              <w:jc w:val="right"/>
              <w:rPr>
                <w:sz w:val="20"/>
              </w:rPr>
            </w:pPr>
            <w:r w:rsidRPr="0090000C">
              <w:t xml:space="preserve"> 55,361 </w:t>
            </w:r>
          </w:p>
        </w:tc>
      </w:tr>
      <w:tr w:rsidR="00B66F14" w:rsidRPr="00FC7BD2" w14:paraId="791E01CC" w14:textId="77777777" w:rsidTr="008F33E0">
        <w:tc>
          <w:tcPr>
            <w:tcW w:w="479" w:type="pct"/>
            <w:tcBorders>
              <w:top w:val="nil"/>
              <w:left w:val="nil"/>
              <w:bottom w:val="nil"/>
              <w:right w:val="nil"/>
            </w:tcBorders>
            <w:shd w:val="clear" w:color="auto" w:fill="auto"/>
            <w:noWrap/>
          </w:tcPr>
          <w:p w14:paraId="3EC8A327" w14:textId="77777777" w:rsidR="00B66F14" w:rsidRPr="00904838" w:rsidRDefault="00B66F14" w:rsidP="008F33E0">
            <w:pPr>
              <w:spacing w:after="0"/>
              <w:jc w:val="right"/>
              <w:rPr>
                <w:sz w:val="20"/>
              </w:rPr>
            </w:pPr>
            <w:r w:rsidRPr="00211F9B">
              <w:t>2024</w:t>
            </w:r>
          </w:p>
        </w:tc>
        <w:tc>
          <w:tcPr>
            <w:tcW w:w="645" w:type="pct"/>
            <w:tcBorders>
              <w:top w:val="nil"/>
              <w:left w:val="nil"/>
              <w:bottom w:val="nil"/>
              <w:right w:val="nil"/>
            </w:tcBorders>
            <w:shd w:val="clear" w:color="auto" w:fill="auto"/>
            <w:noWrap/>
            <w:hideMark/>
          </w:tcPr>
          <w:p w14:paraId="3227ECAE" w14:textId="77777777" w:rsidR="00B66F14" w:rsidRPr="00904838" w:rsidRDefault="00B66F14" w:rsidP="008F33E0">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40AF9D10" w14:textId="77777777" w:rsidR="00B66F14" w:rsidRPr="00904838" w:rsidRDefault="00B66F14" w:rsidP="008F33E0">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2C293E17" w14:textId="77777777" w:rsidR="00B66F14" w:rsidRPr="00904838" w:rsidRDefault="00B66F14" w:rsidP="008F33E0">
            <w:pPr>
              <w:spacing w:after="0"/>
              <w:jc w:val="right"/>
              <w:rPr>
                <w:sz w:val="20"/>
              </w:rPr>
            </w:pPr>
            <w:r w:rsidRPr="0090000C">
              <w:t xml:space="preserve"> 51,883 </w:t>
            </w:r>
          </w:p>
        </w:tc>
        <w:tc>
          <w:tcPr>
            <w:tcW w:w="646" w:type="pct"/>
            <w:tcBorders>
              <w:top w:val="nil"/>
              <w:left w:val="nil"/>
              <w:bottom w:val="nil"/>
              <w:right w:val="nil"/>
            </w:tcBorders>
            <w:shd w:val="clear" w:color="auto" w:fill="auto"/>
            <w:noWrap/>
            <w:hideMark/>
          </w:tcPr>
          <w:p w14:paraId="453FB293" w14:textId="77777777" w:rsidR="00B66F14" w:rsidRPr="00904838" w:rsidRDefault="00B66F14" w:rsidP="008F33E0">
            <w:pPr>
              <w:spacing w:after="0"/>
              <w:jc w:val="right"/>
              <w:rPr>
                <w:sz w:val="20"/>
              </w:rPr>
            </w:pPr>
            <w:r w:rsidRPr="0090000C">
              <w:t xml:space="preserve"> 20,880 </w:t>
            </w:r>
          </w:p>
        </w:tc>
        <w:tc>
          <w:tcPr>
            <w:tcW w:w="646" w:type="pct"/>
            <w:tcBorders>
              <w:top w:val="nil"/>
              <w:left w:val="nil"/>
              <w:bottom w:val="nil"/>
              <w:right w:val="nil"/>
            </w:tcBorders>
            <w:shd w:val="clear" w:color="auto" w:fill="auto"/>
            <w:noWrap/>
            <w:hideMark/>
          </w:tcPr>
          <w:p w14:paraId="37B2906A"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585AF245" w14:textId="77777777" w:rsidR="00B66F14" w:rsidRPr="00904838" w:rsidRDefault="00B66F14" w:rsidP="008F33E0">
            <w:pPr>
              <w:spacing w:after="0"/>
              <w:jc w:val="right"/>
              <w:rPr>
                <w:sz w:val="20"/>
              </w:rPr>
            </w:pPr>
            <w:r w:rsidRPr="0090000C">
              <w:t xml:space="preserve"> 55,647 </w:t>
            </w:r>
          </w:p>
        </w:tc>
        <w:tc>
          <w:tcPr>
            <w:tcW w:w="646" w:type="pct"/>
            <w:tcBorders>
              <w:top w:val="nil"/>
              <w:left w:val="nil"/>
              <w:bottom w:val="nil"/>
              <w:right w:val="nil"/>
            </w:tcBorders>
            <w:shd w:val="clear" w:color="auto" w:fill="auto"/>
            <w:noWrap/>
            <w:hideMark/>
          </w:tcPr>
          <w:p w14:paraId="340D3103" w14:textId="77777777" w:rsidR="00B66F14" w:rsidRPr="00904838" w:rsidRDefault="00B66F14" w:rsidP="008F33E0">
            <w:pPr>
              <w:spacing w:after="0"/>
              <w:jc w:val="right"/>
              <w:rPr>
                <w:sz w:val="20"/>
              </w:rPr>
            </w:pPr>
            <w:r w:rsidRPr="0090000C">
              <w:t xml:space="preserve"> 57,082 </w:t>
            </w:r>
          </w:p>
        </w:tc>
      </w:tr>
      <w:tr w:rsidR="00B66F14" w:rsidRPr="00FC7BD2" w14:paraId="3545A29E" w14:textId="77777777" w:rsidTr="008F33E0">
        <w:tc>
          <w:tcPr>
            <w:tcW w:w="479" w:type="pct"/>
            <w:tcBorders>
              <w:top w:val="nil"/>
              <w:left w:val="nil"/>
              <w:bottom w:val="nil"/>
              <w:right w:val="nil"/>
            </w:tcBorders>
            <w:shd w:val="clear" w:color="auto" w:fill="auto"/>
            <w:noWrap/>
          </w:tcPr>
          <w:p w14:paraId="0F37FAC7" w14:textId="77777777" w:rsidR="00B66F14" w:rsidRPr="00904838" w:rsidRDefault="00B66F14" w:rsidP="008F33E0">
            <w:pPr>
              <w:spacing w:after="0"/>
              <w:jc w:val="right"/>
              <w:rPr>
                <w:sz w:val="20"/>
              </w:rPr>
            </w:pPr>
            <w:r w:rsidRPr="00211F9B">
              <w:t>2025</w:t>
            </w:r>
          </w:p>
        </w:tc>
        <w:tc>
          <w:tcPr>
            <w:tcW w:w="645" w:type="pct"/>
            <w:tcBorders>
              <w:top w:val="nil"/>
              <w:left w:val="nil"/>
              <w:bottom w:val="nil"/>
              <w:right w:val="nil"/>
            </w:tcBorders>
            <w:shd w:val="clear" w:color="auto" w:fill="auto"/>
            <w:noWrap/>
            <w:hideMark/>
          </w:tcPr>
          <w:p w14:paraId="719C6DF2" w14:textId="77777777" w:rsidR="00B66F14" w:rsidRPr="00904838" w:rsidRDefault="00B66F14" w:rsidP="008F33E0">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1932CBF6" w14:textId="77777777" w:rsidR="00B66F14" w:rsidRPr="00904838" w:rsidRDefault="00B66F14" w:rsidP="008F33E0">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4CC75756" w14:textId="77777777" w:rsidR="00B66F14" w:rsidRPr="00904838" w:rsidRDefault="00B66F14" w:rsidP="008F33E0">
            <w:pPr>
              <w:spacing w:after="0"/>
              <w:jc w:val="right"/>
              <w:rPr>
                <w:sz w:val="20"/>
              </w:rPr>
            </w:pPr>
            <w:r w:rsidRPr="0090000C">
              <w:t xml:space="preserve"> 64,338 </w:t>
            </w:r>
          </w:p>
        </w:tc>
        <w:tc>
          <w:tcPr>
            <w:tcW w:w="646" w:type="pct"/>
            <w:tcBorders>
              <w:top w:val="nil"/>
              <w:left w:val="nil"/>
              <w:bottom w:val="nil"/>
              <w:right w:val="nil"/>
            </w:tcBorders>
            <w:shd w:val="clear" w:color="auto" w:fill="auto"/>
            <w:noWrap/>
            <w:hideMark/>
          </w:tcPr>
          <w:p w14:paraId="166E5636" w14:textId="77777777" w:rsidR="00B66F14" w:rsidRPr="00904838" w:rsidRDefault="00B66F14" w:rsidP="008F33E0">
            <w:pPr>
              <w:spacing w:after="0"/>
              <w:jc w:val="right"/>
              <w:rPr>
                <w:sz w:val="20"/>
              </w:rPr>
            </w:pPr>
            <w:r w:rsidRPr="0090000C">
              <w:t xml:space="preserve"> 24,297 </w:t>
            </w:r>
          </w:p>
        </w:tc>
        <w:tc>
          <w:tcPr>
            <w:tcW w:w="646" w:type="pct"/>
            <w:tcBorders>
              <w:top w:val="nil"/>
              <w:left w:val="nil"/>
              <w:bottom w:val="nil"/>
              <w:right w:val="nil"/>
            </w:tcBorders>
            <w:shd w:val="clear" w:color="auto" w:fill="auto"/>
            <w:noWrap/>
            <w:hideMark/>
          </w:tcPr>
          <w:p w14:paraId="21EE1289"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4549DF18" w14:textId="77777777" w:rsidR="00B66F14" w:rsidRPr="00904838" w:rsidRDefault="00B66F14" w:rsidP="008F33E0">
            <w:pPr>
              <w:spacing w:after="0"/>
              <w:jc w:val="right"/>
              <w:rPr>
                <w:sz w:val="20"/>
              </w:rPr>
            </w:pPr>
            <w:r w:rsidRPr="0090000C">
              <w:t xml:space="preserve"> 69,196 </w:t>
            </w:r>
          </w:p>
        </w:tc>
        <w:tc>
          <w:tcPr>
            <w:tcW w:w="646" w:type="pct"/>
            <w:tcBorders>
              <w:top w:val="nil"/>
              <w:left w:val="nil"/>
              <w:bottom w:val="nil"/>
              <w:right w:val="nil"/>
            </w:tcBorders>
            <w:shd w:val="clear" w:color="auto" w:fill="auto"/>
            <w:noWrap/>
            <w:hideMark/>
          </w:tcPr>
          <w:p w14:paraId="3E0086F1" w14:textId="77777777" w:rsidR="00B66F14" w:rsidRPr="00904838" w:rsidRDefault="00B66F14" w:rsidP="008F33E0">
            <w:pPr>
              <w:spacing w:after="0"/>
              <w:jc w:val="right"/>
              <w:rPr>
                <w:sz w:val="20"/>
              </w:rPr>
            </w:pPr>
            <w:r w:rsidRPr="0090000C">
              <w:t xml:space="preserve"> 69,379 </w:t>
            </w:r>
          </w:p>
        </w:tc>
      </w:tr>
      <w:tr w:rsidR="00B66F14" w:rsidRPr="00FC7BD2" w14:paraId="15D9CC3B" w14:textId="77777777" w:rsidTr="008F33E0">
        <w:tc>
          <w:tcPr>
            <w:tcW w:w="479" w:type="pct"/>
            <w:tcBorders>
              <w:top w:val="nil"/>
              <w:left w:val="nil"/>
              <w:bottom w:val="nil"/>
              <w:right w:val="nil"/>
            </w:tcBorders>
            <w:shd w:val="clear" w:color="auto" w:fill="auto"/>
            <w:noWrap/>
          </w:tcPr>
          <w:p w14:paraId="4B7C63C9" w14:textId="77777777" w:rsidR="00B66F14" w:rsidRPr="00904838" w:rsidRDefault="00B66F14" w:rsidP="008F33E0">
            <w:pPr>
              <w:spacing w:after="0"/>
              <w:jc w:val="right"/>
              <w:rPr>
                <w:sz w:val="20"/>
              </w:rPr>
            </w:pPr>
            <w:r w:rsidRPr="00211F9B">
              <w:t>2026</w:t>
            </w:r>
          </w:p>
        </w:tc>
        <w:tc>
          <w:tcPr>
            <w:tcW w:w="645" w:type="pct"/>
            <w:tcBorders>
              <w:top w:val="nil"/>
              <w:left w:val="nil"/>
              <w:bottom w:val="nil"/>
              <w:right w:val="nil"/>
            </w:tcBorders>
            <w:shd w:val="clear" w:color="auto" w:fill="auto"/>
            <w:noWrap/>
            <w:hideMark/>
          </w:tcPr>
          <w:p w14:paraId="7E0CEE6E" w14:textId="77777777" w:rsidR="00B66F14" w:rsidRPr="00904838" w:rsidRDefault="00B66F14" w:rsidP="008F33E0">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5123FF0D" w14:textId="77777777" w:rsidR="00B66F14" w:rsidRPr="00904838" w:rsidRDefault="00B66F14" w:rsidP="008F33E0">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6CFC70C2" w14:textId="77777777" w:rsidR="00B66F14" w:rsidRPr="00904838" w:rsidRDefault="00B66F14" w:rsidP="008F33E0">
            <w:pPr>
              <w:spacing w:after="0"/>
              <w:jc w:val="right"/>
              <w:rPr>
                <w:sz w:val="20"/>
              </w:rPr>
            </w:pPr>
            <w:r w:rsidRPr="0090000C">
              <w:t xml:space="preserve"> 75,166 </w:t>
            </w:r>
          </w:p>
        </w:tc>
        <w:tc>
          <w:tcPr>
            <w:tcW w:w="646" w:type="pct"/>
            <w:tcBorders>
              <w:top w:val="nil"/>
              <w:left w:val="nil"/>
              <w:bottom w:val="nil"/>
              <w:right w:val="nil"/>
            </w:tcBorders>
            <w:shd w:val="clear" w:color="auto" w:fill="auto"/>
            <w:noWrap/>
            <w:hideMark/>
          </w:tcPr>
          <w:p w14:paraId="2B7EB6EB" w14:textId="77777777" w:rsidR="00B66F14" w:rsidRPr="00904838" w:rsidRDefault="00B66F14" w:rsidP="008F33E0">
            <w:pPr>
              <w:spacing w:after="0"/>
              <w:jc w:val="right"/>
              <w:rPr>
                <w:sz w:val="20"/>
              </w:rPr>
            </w:pPr>
            <w:r w:rsidRPr="0090000C">
              <w:t xml:space="preserve"> 27,892 </w:t>
            </w:r>
          </w:p>
        </w:tc>
        <w:tc>
          <w:tcPr>
            <w:tcW w:w="646" w:type="pct"/>
            <w:tcBorders>
              <w:top w:val="nil"/>
              <w:left w:val="nil"/>
              <w:bottom w:val="nil"/>
              <w:right w:val="nil"/>
            </w:tcBorders>
            <w:shd w:val="clear" w:color="auto" w:fill="auto"/>
            <w:noWrap/>
            <w:hideMark/>
          </w:tcPr>
          <w:p w14:paraId="373C1356"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6BEAC67" w14:textId="77777777" w:rsidR="00B66F14" w:rsidRPr="00904838" w:rsidRDefault="00B66F14" w:rsidP="008F33E0">
            <w:pPr>
              <w:spacing w:after="0"/>
              <w:jc w:val="right"/>
              <w:rPr>
                <w:sz w:val="20"/>
              </w:rPr>
            </w:pPr>
            <w:r w:rsidRPr="0090000C">
              <w:t xml:space="preserve"> 79,755 </w:t>
            </w:r>
          </w:p>
        </w:tc>
        <w:tc>
          <w:tcPr>
            <w:tcW w:w="646" w:type="pct"/>
            <w:tcBorders>
              <w:top w:val="nil"/>
              <w:left w:val="nil"/>
              <w:bottom w:val="nil"/>
              <w:right w:val="nil"/>
            </w:tcBorders>
            <w:shd w:val="clear" w:color="auto" w:fill="auto"/>
            <w:noWrap/>
            <w:hideMark/>
          </w:tcPr>
          <w:p w14:paraId="2BE89CF2" w14:textId="77777777" w:rsidR="00B66F14" w:rsidRPr="00904838" w:rsidRDefault="00B66F14" w:rsidP="008F33E0">
            <w:pPr>
              <w:spacing w:after="0"/>
              <w:jc w:val="right"/>
              <w:rPr>
                <w:sz w:val="20"/>
              </w:rPr>
            </w:pPr>
            <w:r w:rsidRPr="0090000C">
              <w:t xml:space="preserve"> 80,074 </w:t>
            </w:r>
          </w:p>
        </w:tc>
      </w:tr>
      <w:tr w:rsidR="00B66F14" w:rsidRPr="00FC7BD2" w14:paraId="1A2D9F63" w14:textId="77777777" w:rsidTr="008F33E0">
        <w:tc>
          <w:tcPr>
            <w:tcW w:w="479" w:type="pct"/>
            <w:tcBorders>
              <w:top w:val="nil"/>
              <w:left w:val="nil"/>
              <w:bottom w:val="nil"/>
              <w:right w:val="nil"/>
            </w:tcBorders>
            <w:shd w:val="clear" w:color="auto" w:fill="auto"/>
            <w:noWrap/>
          </w:tcPr>
          <w:p w14:paraId="5F7C9E84" w14:textId="77777777" w:rsidR="00B66F14" w:rsidRPr="00904838" w:rsidRDefault="00B66F14" w:rsidP="008F33E0">
            <w:pPr>
              <w:spacing w:after="0"/>
              <w:jc w:val="right"/>
              <w:rPr>
                <w:sz w:val="20"/>
              </w:rPr>
            </w:pPr>
            <w:r w:rsidRPr="00211F9B">
              <w:t>2027</w:t>
            </w:r>
          </w:p>
        </w:tc>
        <w:tc>
          <w:tcPr>
            <w:tcW w:w="645" w:type="pct"/>
            <w:tcBorders>
              <w:top w:val="nil"/>
              <w:left w:val="nil"/>
              <w:bottom w:val="nil"/>
              <w:right w:val="nil"/>
            </w:tcBorders>
            <w:shd w:val="clear" w:color="auto" w:fill="auto"/>
            <w:noWrap/>
            <w:hideMark/>
          </w:tcPr>
          <w:p w14:paraId="4ADA18CD" w14:textId="77777777" w:rsidR="00B66F14" w:rsidRPr="00904838" w:rsidRDefault="00B66F14" w:rsidP="008F33E0">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2BF64B10" w14:textId="77777777" w:rsidR="00B66F14" w:rsidRPr="00904838" w:rsidRDefault="00B66F14" w:rsidP="008F33E0">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22AA6F71" w14:textId="77777777" w:rsidR="00B66F14" w:rsidRPr="00904838" w:rsidRDefault="00B66F14" w:rsidP="008F33E0">
            <w:pPr>
              <w:spacing w:after="0"/>
              <w:jc w:val="right"/>
              <w:rPr>
                <w:sz w:val="20"/>
              </w:rPr>
            </w:pPr>
            <w:r w:rsidRPr="0090000C">
              <w:t xml:space="preserve"> 77,927 </w:t>
            </w:r>
          </w:p>
        </w:tc>
        <w:tc>
          <w:tcPr>
            <w:tcW w:w="646" w:type="pct"/>
            <w:tcBorders>
              <w:top w:val="nil"/>
              <w:left w:val="nil"/>
              <w:bottom w:val="nil"/>
              <w:right w:val="nil"/>
            </w:tcBorders>
            <w:shd w:val="clear" w:color="auto" w:fill="auto"/>
            <w:noWrap/>
            <w:hideMark/>
          </w:tcPr>
          <w:p w14:paraId="7F821897" w14:textId="77777777" w:rsidR="00B66F14" w:rsidRPr="00904838" w:rsidRDefault="00B66F14" w:rsidP="008F33E0">
            <w:pPr>
              <w:spacing w:after="0"/>
              <w:jc w:val="right"/>
              <w:rPr>
                <w:sz w:val="20"/>
              </w:rPr>
            </w:pPr>
            <w:r w:rsidRPr="0090000C">
              <w:t xml:space="preserve"> 31,143 </w:t>
            </w:r>
          </w:p>
        </w:tc>
        <w:tc>
          <w:tcPr>
            <w:tcW w:w="646" w:type="pct"/>
            <w:tcBorders>
              <w:top w:val="nil"/>
              <w:left w:val="nil"/>
              <w:bottom w:val="nil"/>
              <w:right w:val="nil"/>
            </w:tcBorders>
            <w:shd w:val="clear" w:color="auto" w:fill="auto"/>
            <w:noWrap/>
            <w:hideMark/>
          </w:tcPr>
          <w:p w14:paraId="3CF65131"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509593D9" w14:textId="77777777" w:rsidR="00B66F14" w:rsidRPr="00904838" w:rsidRDefault="00B66F14" w:rsidP="008F33E0">
            <w:pPr>
              <w:spacing w:after="0"/>
              <w:jc w:val="right"/>
              <w:rPr>
                <w:sz w:val="20"/>
              </w:rPr>
            </w:pPr>
            <w:r w:rsidRPr="0090000C">
              <w:t xml:space="preserve"> 83,948 </w:t>
            </w:r>
          </w:p>
        </w:tc>
        <w:tc>
          <w:tcPr>
            <w:tcW w:w="646" w:type="pct"/>
            <w:tcBorders>
              <w:top w:val="nil"/>
              <w:left w:val="nil"/>
              <w:bottom w:val="nil"/>
              <w:right w:val="nil"/>
            </w:tcBorders>
            <w:shd w:val="clear" w:color="auto" w:fill="auto"/>
            <w:noWrap/>
            <w:hideMark/>
          </w:tcPr>
          <w:p w14:paraId="1555DDE0" w14:textId="77777777" w:rsidR="00B66F14" w:rsidRPr="00904838" w:rsidRDefault="00B66F14" w:rsidP="008F33E0">
            <w:pPr>
              <w:spacing w:after="0"/>
              <w:jc w:val="right"/>
              <w:rPr>
                <w:sz w:val="20"/>
              </w:rPr>
            </w:pPr>
            <w:r w:rsidRPr="0090000C">
              <w:t xml:space="preserve"> 84,715 </w:t>
            </w:r>
          </w:p>
        </w:tc>
      </w:tr>
      <w:tr w:rsidR="00B66F14" w:rsidRPr="00FC7BD2" w14:paraId="3DA35943" w14:textId="77777777" w:rsidTr="008F33E0">
        <w:tc>
          <w:tcPr>
            <w:tcW w:w="479" w:type="pct"/>
            <w:tcBorders>
              <w:top w:val="nil"/>
              <w:left w:val="nil"/>
              <w:bottom w:val="nil"/>
              <w:right w:val="nil"/>
            </w:tcBorders>
            <w:shd w:val="clear" w:color="auto" w:fill="auto"/>
            <w:noWrap/>
          </w:tcPr>
          <w:p w14:paraId="6348579A" w14:textId="77777777" w:rsidR="00B66F14" w:rsidRPr="00904838" w:rsidRDefault="00B66F14" w:rsidP="008F33E0">
            <w:pPr>
              <w:spacing w:after="0"/>
              <w:jc w:val="right"/>
              <w:rPr>
                <w:sz w:val="20"/>
              </w:rPr>
            </w:pPr>
            <w:r w:rsidRPr="00211F9B">
              <w:t>2028</w:t>
            </w:r>
          </w:p>
        </w:tc>
        <w:tc>
          <w:tcPr>
            <w:tcW w:w="645" w:type="pct"/>
            <w:tcBorders>
              <w:top w:val="nil"/>
              <w:left w:val="nil"/>
              <w:bottom w:val="nil"/>
              <w:right w:val="nil"/>
            </w:tcBorders>
            <w:shd w:val="clear" w:color="auto" w:fill="auto"/>
            <w:noWrap/>
            <w:hideMark/>
          </w:tcPr>
          <w:p w14:paraId="6955A973" w14:textId="77777777" w:rsidR="00B66F14" w:rsidRPr="00904838" w:rsidRDefault="00B66F14" w:rsidP="008F33E0">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1652A04F" w14:textId="77777777" w:rsidR="00B66F14" w:rsidRPr="00904838" w:rsidRDefault="00B66F14" w:rsidP="008F33E0">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7ADCB004" w14:textId="77777777" w:rsidR="00B66F14" w:rsidRPr="00904838" w:rsidRDefault="00B66F14" w:rsidP="008F33E0">
            <w:pPr>
              <w:spacing w:after="0"/>
              <w:jc w:val="right"/>
              <w:rPr>
                <w:sz w:val="20"/>
              </w:rPr>
            </w:pPr>
            <w:r w:rsidRPr="0090000C">
              <w:t xml:space="preserve"> 79,910 </w:t>
            </w:r>
          </w:p>
        </w:tc>
        <w:tc>
          <w:tcPr>
            <w:tcW w:w="646" w:type="pct"/>
            <w:tcBorders>
              <w:top w:val="nil"/>
              <w:left w:val="nil"/>
              <w:bottom w:val="nil"/>
              <w:right w:val="nil"/>
            </w:tcBorders>
            <w:shd w:val="clear" w:color="auto" w:fill="auto"/>
            <w:noWrap/>
            <w:hideMark/>
          </w:tcPr>
          <w:p w14:paraId="7F5987EE" w14:textId="77777777" w:rsidR="00B66F14" w:rsidRPr="00904838" w:rsidRDefault="00B66F14" w:rsidP="008F33E0">
            <w:pPr>
              <w:spacing w:after="0"/>
              <w:jc w:val="right"/>
              <w:rPr>
                <w:sz w:val="20"/>
              </w:rPr>
            </w:pPr>
            <w:r w:rsidRPr="0090000C">
              <w:t xml:space="preserve"> 33,829 </w:t>
            </w:r>
          </w:p>
        </w:tc>
        <w:tc>
          <w:tcPr>
            <w:tcW w:w="646" w:type="pct"/>
            <w:tcBorders>
              <w:top w:val="nil"/>
              <w:left w:val="nil"/>
              <w:bottom w:val="nil"/>
              <w:right w:val="nil"/>
            </w:tcBorders>
            <w:shd w:val="clear" w:color="auto" w:fill="auto"/>
            <w:noWrap/>
            <w:hideMark/>
          </w:tcPr>
          <w:p w14:paraId="28C0A6AE"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01C72660" w14:textId="77777777" w:rsidR="00B66F14" w:rsidRPr="00904838" w:rsidRDefault="00B66F14" w:rsidP="008F33E0">
            <w:pPr>
              <w:spacing w:after="0"/>
              <w:jc w:val="right"/>
              <w:rPr>
                <w:sz w:val="20"/>
              </w:rPr>
            </w:pPr>
            <w:r w:rsidRPr="0090000C">
              <w:t xml:space="preserve"> 85,537 </w:t>
            </w:r>
          </w:p>
        </w:tc>
        <w:tc>
          <w:tcPr>
            <w:tcW w:w="646" w:type="pct"/>
            <w:tcBorders>
              <w:top w:val="nil"/>
              <w:left w:val="nil"/>
              <w:bottom w:val="nil"/>
              <w:right w:val="nil"/>
            </w:tcBorders>
            <w:shd w:val="clear" w:color="auto" w:fill="auto"/>
            <w:noWrap/>
            <w:hideMark/>
          </w:tcPr>
          <w:p w14:paraId="5017D716" w14:textId="77777777" w:rsidR="00B66F14" w:rsidRPr="00904838" w:rsidRDefault="00B66F14" w:rsidP="008F33E0">
            <w:pPr>
              <w:spacing w:after="0"/>
              <w:jc w:val="right"/>
              <w:rPr>
                <w:sz w:val="20"/>
              </w:rPr>
            </w:pPr>
            <w:r w:rsidRPr="0090000C">
              <w:t xml:space="preserve"> 86,196 </w:t>
            </w:r>
          </w:p>
        </w:tc>
      </w:tr>
      <w:tr w:rsidR="00B66F14" w:rsidRPr="00FC7BD2" w14:paraId="6C886B98" w14:textId="77777777" w:rsidTr="008F33E0">
        <w:tc>
          <w:tcPr>
            <w:tcW w:w="479" w:type="pct"/>
            <w:tcBorders>
              <w:top w:val="nil"/>
              <w:left w:val="nil"/>
              <w:bottom w:val="nil"/>
              <w:right w:val="nil"/>
            </w:tcBorders>
            <w:shd w:val="clear" w:color="auto" w:fill="auto"/>
            <w:noWrap/>
          </w:tcPr>
          <w:p w14:paraId="3EA429E5" w14:textId="77777777" w:rsidR="00B66F14" w:rsidRPr="00904838" w:rsidRDefault="00B66F14" w:rsidP="008F33E0">
            <w:pPr>
              <w:spacing w:after="0"/>
              <w:jc w:val="right"/>
              <w:rPr>
                <w:sz w:val="20"/>
              </w:rPr>
            </w:pPr>
            <w:r w:rsidRPr="00211F9B">
              <w:t>2029</w:t>
            </w:r>
          </w:p>
        </w:tc>
        <w:tc>
          <w:tcPr>
            <w:tcW w:w="645" w:type="pct"/>
            <w:tcBorders>
              <w:top w:val="nil"/>
              <w:left w:val="nil"/>
              <w:bottom w:val="nil"/>
              <w:right w:val="nil"/>
            </w:tcBorders>
            <w:shd w:val="clear" w:color="auto" w:fill="auto"/>
            <w:noWrap/>
            <w:hideMark/>
          </w:tcPr>
          <w:p w14:paraId="3AE805C4" w14:textId="77777777" w:rsidR="00B66F14" w:rsidRPr="00904838" w:rsidRDefault="00B66F14" w:rsidP="008F33E0">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7232064B" w14:textId="77777777" w:rsidR="00B66F14" w:rsidRPr="00904838" w:rsidRDefault="00B66F14" w:rsidP="008F33E0">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04286023" w14:textId="77777777" w:rsidR="00B66F14" w:rsidRPr="00904838" w:rsidRDefault="00B66F14" w:rsidP="008F33E0">
            <w:pPr>
              <w:spacing w:after="0"/>
              <w:jc w:val="right"/>
              <w:rPr>
                <w:sz w:val="20"/>
              </w:rPr>
            </w:pPr>
            <w:r w:rsidRPr="0090000C">
              <w:t xml:space="preserve"> 81,579 </w:t>
            </w:r>
          </w:p>
        </w:tc>
        <w:tc>
          <w:tcPr>
            <w:tcW w:w="646" w:type="pct"/>
            <w:tcBorders>
              <w:top w:val="nil"/>
              <w:left w:val="nil"/>
              <w:bottom w:val="nil"/>
              <w:right w:val="nil"/>
            </w:tcBorders>
            <w:shd w:val="clear" w:color="auto" w:fill="auto"/>
            <w:noWrap/>
            <w:hideMark/>
          </w:tcPr>
          <w:p w14:paraId="1BFCDFFB" w14:textId="77777777" w:rsidR="00B66F14" w:rsidRPr="00904838" w:rsidRDefault="00B66F14" w:rsidP="008F33E0">
            <w:pPr>
              <w:spacing w:after="0"/>
              <w:jc w:val="right"/>
              <w:rPr>
                <w:sz w:val="20"/>
              </w:rPr>
            </w:pPr>
            <w:r w:rsidRPr="0090000C">
              <w:t xml:space="preserve"> 35,948 </w:t>
            </w:r>
          </w:p>
        </w:tc>
        <w:tc>
          <w:tcPr>
            <w:tcW w:w="646" w:type="pct"/>
            <w:tcBorders>
              <w:top w:val="nil"/>
              <w:left w:val="nil"/>
              <w:bottom w:val="nil"/>
              <w:right w:val="nil"/>
            </w:tcBorders>
            <w:shd w:val="clear" w:color="auto" w:fill="auto"/>
            <w:noWrap/>
            <w:hideMark/>
          </w:tcPr>
          <w:p w14:paraId="4F295BAD"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00AEDE3C" w14:textId="77777777" w:rsidR="00B66F14" w:rsidRPr="00904838" w:rsidRDefault="00B66F14" w:rsidP="008F33E0">
            <w:pPr>
              <w:spacing w:after="0"/>
              <w:jc w:val="right"/>
              <w:rPr>
                <w:sz w:val="20"/>
              </w:rPr>
            </w:pPr>
            <w:r w:rsidRPr="0090000C">
              <w:t xml:space="preserve"> 87,164 </w:t>
            </w:r>
          </w:p>
        </w:tc>
        <w:tc>
          <w:tcPr>
            <w:tcW w:w="646" w:type="pct"/>
            <w:tcBorders>
              <w:top w:val="nil"/>
              <w:left w:val="nil"/>
              <w:bottom w:val="nil"/>
              <w:right w:val="nil"/>
            </w:tcBorders>
            <w:shd w:val="clear" w:color="auto" w:fill="auto"/>
            <w:noWrap/>
            <w:hideMark/>
          </w:tcPr>
          <w:p w14:paraId="4F9043DE" w14:textId="77777777" w:rsidR="00B66F14" w:rsidRPr="00904838" w:rsidRDefault="00B66F14" w:rsidP="008F33E0">
            <w:pPr>
              <w:spacing w:after="0"/>
              <w:jc w:val="right"/>
              <w:rPr>
                <w:sz w:val="20"/>
              </w:rPr>
            </w:pPr>
            <w:r w:rsidRPr="0090000C">
              <w:t xml:space="preserve"> 87,426 </w:t>
            </w:r>
          </w:p>
        </w:tc>
      </w:tr>
      <w:tr w:rsidR="00B66F14" w:rsidRPr="00FC7BD2" w14:paraId="15815752" w14:textId="77777777" w:rsidTr="008F33E0">
        <w:tc>
          <w:tcPr>
            <w:tcW w:w="479" w:type="pct"/>
            <w:tcBorders>
              <w:top w:val="nil"/>
              <w:left w:val="nil"/>
              <w:bottom w:val="nil"/>
              <w:right w:val="nil"/>
            </w:tcBorders>
            <w:shd w:val="clear" w:color="auto" w:fill="auto"/>
            <w:noWrap/>
          </w:tcPr>
          <w:p w14:paraId="4894AA9E" w14:textId="77777777" w:rsidR="00B66F14" w:rsidRPr="00904838" w:rsidRDefault="00B66F14" w:rsidP="008F33E0">
            <w:pPr>
              <w:spacing w:after="0"/>
              <w:jc w:val="right"/>
              <w:rPr>
                <w:sz w:val="20"/>
              </w:rPr>
            </w:pPr>
            <w:r w:rsidRPr="00211F9B">
              <w:t>2030</w:t>
            </w:r>
          </w:p>
        </w:tc>
        <w:tc>
          <w:tcPr>
            <w:tcW w:w="645" w:type="pct"/>
            <w:tcBorders>
              <w:top w:val="nil"/>
              <w:left w:val="nil"/>
              <w:bottom w:val="nil"/>
              <w:right w:val="nil"/>
            </w:tcBorders>
            <w:shd w:val="clear" w:color="auto" w:fill="auto"/>
            <w:noWrap/>
            <w:hideMark/>
          </w:tcPr>
          <w:p w14:paraId="0A6247BE" w14:textId="77777777" w:rsidR="00B66F14" w:rsidRPr="00904838" w:rsidRDefault="00B66F14" w:rsidP="008F33E0">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7766FD6A" w14:textId="77777777" w:rsidR="00B66F14" w:rsidRPr="00904838" w:rsidRDefault="00B66F14" w:rsidP="008F33E0">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4514D0F5" w14:textId="77777777" w:rsidR="00B66F14" w:rsidRPr="00904838" w:rsidRDefault="00B66F14" w:rsidP="008F33E0">
            <w:pPr>
              <w:spacing w:after="0"/>
              <w:jc w:val="right"/>
              <w:rPr>
                <w:sz w:val="20"/>
              </w:rPr>
            </w:pPr>
            <w:r w:rsidRPr="0090000C">
              <w:t xml:space="preserve"> 83,078 </w:t>
            </w:r>
          </w:p>
        </w:tc>
        <w:tc>
          <w:tcPr>
            <w:tcW w:w="646" w:type="pct"/>
            <w:tcBorders>
              <w:top w:val="nil"/>
              <w:left w:val="nil"/>
              <w:bottom w:val="nil"/>
              <w:right w:val="nil"/>
            </w:tcBorders>
            <w:shd w:val="clear" w:color="auto" w:fill="auto"/>
            <w:noWrap/>
            <w:hideMark/>
          </w:tcPr>
          <w:p w14:paraId="4AA10DD0" w14:textId="77777777" w:rsidR="00B66F14" w:rsidRPr="00904838" w:rsidRDefault="00B66F14" w:rsidP="008F33E0">
            <w:pPr>
              <w:spacing w:after="0"/>
              <w:jc w:val="right"/>
              <w:rPr>
                <w:sz w:val="20"/>
              </w:rPr>
            </w:pPr>
            <w:r w:rsidRPr="0090000C">
              <w:t xml:space="preserve"> 37,606 </w:t>
            </w:r>
          </w:p>
        </w:tc>
        <w:tc>
          <w:tcPr>
            <w:tcW w:w="646" w:type="pct"/>
            <w:tcBorders>
              <w:top w:val="nil"/>
              <w:left w:val="nil"/>
              <w:bottom w:val="nil"/>
              <w:right w:val="nil"/>
            </w:tcBorders>
            <w:shd w:val="clear" w:color="auto" w:fill="auto"/>
            <w:noWrap/>
            <w:hideMark/>
          </w:tcPr>
          <w:p w14:paraId="1F9BB0FE"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32E1BE3E" w14:textId="77777777" w:rsidR="00B66F14" w:rsidRPr="00904838" w:rsidRDefault="00B66F14" w:rsidP="008F33E0">
            <w:pPr>
              <w:spacing w:after="0"/>
              <w:jc w:val="right"/>
              <w:rPr>
                <w:sz w:val="20"/>
              </w:rPr>
            </w:pPr>
            <w:r w:rsidRPr="0090000C">
              <w:t xml:space="preserve"> 88,948 </w:t>
            </w:r>
          </w:p>
        </w:tc>
        <w:tc>
          <w:tcPr>
            <w:tcW w:w="646" w:type="pct"/>
            <w:tcBorders>
              <w:top w:val="nil"/>
              <w:left w:val="nil"/>
              <w:bottom w:val="nil"/>
              <w:right w:val="nil"/>
            </w:tcBorders>
            <w:shd w:val="clear" w:color="auto" w:fill="auto"/>
            <w:noWrap/>
            <w:hideMark/>
          </w:tcPr>
          <w:p w14:paraId="194C0C52" w14:textId="77777777" w:rsidR="00B66F14" w:rsidRPr="00904838" w:rsidRDefault="00B66F14" w:rsidP="008F33E0">
            <w:pPr>
              <w:spacing w:after="0"/>
              <w:jc w:val="right"/>
              <w:rPr>
                <w:sz w:val="20"/>
              </w:rPr>
            </w:pPr>
            <w:r w:rsidRPr="0090000C">
              <w:t xml:space="preserve"> 88,999 </w:t>
            </w:r>
          </w:p>
        </w:tc>
      </w:tr>
      <w:tr w:rsidR="00B66F14" w:rsidRPr="00FC7BD2" w14:paraId="54AD0C68" w14:textId="77777777" w:rsidTr="008F33E0">
        <w:tc>
          <w:tcPr>
            <w:tcW w:w="479" w:type="pct"/>
            <w:tcBorders>
              <w:top w:val="nil"/>
              <w:left w:val="nil"/>
              <w:bottom w:val="nil"/>
              <w:right w:val="nil"/>
            </w:tcBorders>
            <w:shd w:val="clear" w:color="auto" w:fill="auto"/>
            <w:noWrap/>
          </w:tcPr>
          <w:p w14:paraId="1DFF9ABD" w14:textId="77777777" w:rsidR="00B66F14" w:rsidRPr="00904838" w:rsidRDefault="00B66F14" w:rsidP="008F33E0">
            <w:pPr>
              <w:spacing w:after="0"/>
              <w:jc w:val="right"/>
              <w:rPr>
                <w:sz w:val="20"/>
              </w:rPr>
            </w:pPr>
            <w:r w:rsidRPr="00211F9B">
              <w:t>2031</w:t>
            </w:r>
          </w:p>
        </w:tc>
        <w:tc>
          <w:tcPr>
            <w:tcW w:w="645" w:type="pct"/>
            <w:tcBorders>
              <w:top w:val="nil"/>
              <w:left w:val="nil"/>
              <w:bottom w:val="nil"/>
              <w:right w:val="nil"/>
            </w:tcBorders>
            <w:shd w:val="clear" w:color="auto" w:fill="auto"/>
            <w:noWrap/>
            <w:hideMark/>
          </w:tcPr>
          <w:p w14:paraId="71E0161B" w14:textId="77777777" w:rsidR="00B66F14" w:rsidRPr="00904838" w:rsidRDefault="00B66F14" w:rsidP="008F33E0">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3CBCF4A8" w14:textId="77777777" w:rsidR="00B66F14" w:rsidRPr="00904838" w:rsidRDefault="00B66F14" w:rsidP="008F33E0">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3802ABC5" w14:textId="77777777" w:rsidR="00B66F14" w:rsidRPr="00904838" w:rsidRDefault="00B66F14" w:rsidP="008F33E0">
            <w:pPr>
              <w:spacing w:after="0"/>
              <w:jc w:val="right"/>
              <w:rPr>
                <w:sz w:val="20"/>
              </w:rPr>
            </w:pPr>
            <w:r w:rsidRPr="0090000C">
              <w:t xml:space="preserve"> 84,279 </w:t>
            </w:r>
          </w:p>
        </w:tc>
        <w:tc>
          <w:tcPr>
            <w:tcW w:w="646" w:type="pct"/>
            <w:tcBorders>
              <w:top w:val="nil"/>
              <w:left w:val="nil"/>
              <w:bottom w:val="nil"/>
              <w:right w:val="nil"/>
            </w:tcBorders>
            <w:shd w:val="clear" w:color="auto" w:fill="auto"/>
            <w:noWrap/>
            <w:hideMark/>
          </w:tcPr>
          <w:p w14:paraId="59847D21" w14:textId="77777777" w:rsidR="00B66F14" w:rsidRPr="00904838" w:rsidRDefault="00B66F14" w:rsidP="008F33E0">
            <w:pPr>
              <w:spacing w:after="0"/>
              <w:jc w:val="right"/>
              <w:rPr>
                <w:sz w:val="20"/>
              </w:rPr>
            </w:pPr>
            <w:r w:rsidRPr="0090000C">
              <w:t xml:space="preserve"> 38,894 </w:t>
            </w:r>
          </w:p>
        </w:tc>
        <w:tc>
          <w:tcPr>
            <w:tcW w:w="646" w:type="pct"/>
            <w:tcBorders>
              <w:top w:val="nil"/>
              <w:left w:val="nil"/>
              <w:bottom w:val="nil"/>
              <w:right w:val="nil"/>
            </w:tcBorders>
            <w:shd w:val="clear" w:color="auto" w:fill="auto"/>
            <w:noWrap/>
            <w:hideMark/>
          </w:tcPr>
          <w:p w14:paraId="4AC14FA7"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75198C63" w14:textId="77777777" w:rsidR="00B66F14" w:rsidRPr="00904838" w:rsidRDefault="00B66F14" w:rsidP="008F33E0">
            <w:pPr>
              <w:spacing w:after="0"/>
              <w:jc w:val="right"/>
              <w:rPr>
                <w:sz w:val="20"/>
              </w:rPr>
            </w:pPr>
            <w:r w:rsidRPr="0090000C">
              <w:t xml:space="preserve"> 90,168 </w:t>
            </w:r>
          </w:p>
        </w:tc>
        <w:tc>
          <w:tcPr>
            <w:tcW w:w="646" w:type="pct"/>
            <w:tcBorders>
              <w:top w:val="nil"/>
              <w:left w:val="nil"/>
              <w:bottom w:val="nil"/>
              <w:right w:val="nil"/>
            </w:tcBorders>
            <w:shd w:val="clear" w:color="auto" w:fill="auto"/>
            <w:noWrap/>
            <w:hideMark/>
          </w:tcPr>
          <w:p w14:paraId="702BA02F" w14:textId="77777777" w:rsidR="00B66F14" w:rsidRPr="00904838" w:rsidRDefault="00B66F14" w:rsidP="008F33E0">
            <w:pPr>
              <w:spacing w:after="0"/>
              <w:jc w:val="right"/>
              <w:rPr>
                <w:sz w:val="20"/>
              </w:rPr>
            </w:pPr>
            <w:r w:rsidRPr="0090000C">
              <w:t xml:space="preserve"> 90,201 </w:t>
            </w:r>
          </w:p>
        </w:tc>
      </w:tr>
      <w:tr w:rsidR="00B66F14" w:rsidRPr="00FC7BD2" w14:paraId="5E97C08C" w14:textId="77777777" w:rsidTr="008F33E0">
        <w:tc>
          <w:tcPr>
            <w:tcW w:w="479" w:type="pct"/>
            <w:tcBorders>
              <w:top w:val="nil"/>
              <w:left w:val="nil"/>
              <w:right w:val="nil"/>
            </w:tcBorders>
            <w:shd w:val="clear" w:color="auto" w:fill="auto"/>
            <w:noWrap/>
          </w:tcPr>
          <w:p w14:paraId="0DC1C9D3" w14:textId="77777777" w:rsidR="00B66F14" w:rsidRPr="00904838" w:rsidRDefault="00B66F14" w:rsidP="008F33E0">
            <w:pPr>
              <w:spacing w:after="0"/>
              <w:jc w:val="right"/>
              <w:rPr>
                <w:sz w:val="20"/>
              </w:rPr>
            </w:pPr>
            <w:r w:rsidRPr="00211F9B">
              <w:t>2032</w:t>
            </w:r>
          </w:p>
        </w:tc>
        <w:tc>
          <w:tcPr>
            <w:tcW w:w="645" w:type="pct"/>
            <w:tcBorders>
              <w:top w:val="nil"/>
              <w:left w:val="nil"/>
              <w:right w:val="nil"/>
            </w:tcBorders>
            <w:shd w:val="clear" w:color="auto" w:fill="auto"/>
            <w:noWrap/>
            <w:hideMark/>
          </w:tcPr>
          <w:p w14:paraId="5E686789" w14:textId="77777777" w:rsidR="00B66F14" w:rsidRPr="00904838" w:rsidRDefault="00B66F14" w:rsidP="008F33E0">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6658E256" w14:textId="77777777" w:rsidR="00B66F14" w:rsidRPr="00904838" w:rsidRDefault="00B66F14" w:rsidP="008F33E0">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7AEFE8D6" w14:textId="77777777" w:rsidR="00B66F14" w:rsidRPr="00904838" w:rsidRDefault="00B66F14" w:rsidP="008F33E0">
            <w:pPr>
              <w:spacing w:after="0"/>
              <w:jc w:val="right"/>
              <w:rPr>
                <w:sz w:val="20"/>
              </w:rPr>
            </w:pPr>
            <w:r w:rsidRPr="0090000C">
              <w:t xml:space="preserve"> 85,128 </w:t>
            </w:r>
          </w:p>
        </w:tc>
        <w:tc>
          <w:tcPr>
            <w:tcW w:w="646" w:type="pct"/>
            <w:tcBorders>
              <w:top w:val="nil"/>
              <w:left w:val="nil"/>
              <w:right w:val="nil"/>
            </w:tcBorders>
            <w:shd w:val="clear" w:color="auto" w:fill="auto"/>
            <w:noWrap/>
            <w:hideMark/>
          </w:tcPr>
          <w:p w14:paraId="60C453A6" w14:textId="77777777" w:rsidR="00B66F14" w:rsidRPr="00904838" w:rsidRDefault="00B66F14" w:rsidP="008F33E0">
            <w:pPr>
              <w:spacing w:after="0"/>
              <w:jc w:val="right"/>
              <w:rPr>
                <w:sz w:val="20"/>
              </w:rPr>
            </w:pPr>
            <w:r w:rsidRPr="0090000C">
              <w:t xml:space="preserve"> 39,879 </w:t>
            </w:r>
          </w:p>
        </w:tc>
        <w:tc>
          <w:tcPr>
            <w:tcW w:w="646" w:type="pct"/>
            <w:tcBorders>
              <w:top w:val="nil"/>
              <w:left w:val="nil"/>
              <w:right w:val="nil"/>
            </w:tcBorders>
            <w:shd w:val="clear" w:color="auto" w:fill="auto"/>
            <w:noWrap/>
            <w:hideMark/>
          </w:tcPr>
          <w:p w14:paraId="66C9F586" w14:textId="77777777" w:rsidR="00B66F14" w:rsidRPr="00904838" w:rsidRDefault="00B66F14" w:rsidP="008F33E0">
            <w:pPr>
              <w:spacing w:after="0"/>
              <w:jc w:val="right"/>
              <w:rPr>
                <w:sz w:val="20"/>
              </w:rPr>
            </w:pPr>
            <w:r w:rsidRPr="0090000C">
              <w:t xml:space="preserve"> -   </w:t>
            </w:r>
          </w:p>
        </w:tc>
        <w:tc>
          <w:tcPr>
            <w:tcW w:w="646" w:type="pct"/>
            <w:tcBorders>
              <w:top w:val="nil"/>
              <w:left w:val="nil"/>
              <w:right w:val="nil"/>
            </w:tcBorders>
            <w:shd w:val="clear" w:color="auto" w:fill="auto"/>
            <w:noWrap/>
            <w:hideMark/>
          </w:tcPr>
          <w:p w14:paraId="6CDCF6EF" w14:textId="77777777" w:rsidR="00B66F14" w:rsidRPr="00904838" w:rsidRDefault="00B66F14" w:rsidP="008F33E0">
            <w:pPr>
              <w:spacing w:after="0"/>
              <w:jc w:val="right"/>
              <w:rPr>
                <w:sz w:val="20"/>
              </w:rPr>
            </w:pPr>
            <w:r w:rsidRPr="0090000C">
              <w:t xml:space="preserve"> 90,723 </w:t>
            </w:r>
          </w:p>
        </w:tc>
        <w:tc>
          <w:tcPr>
            <w:tcW w:w="646" w:type="pct"/>
            <w:tcBorders>
              <w:top w:val="nil"/>
              <w:left w:val="nil"/>
              <w:right w:val="nil"/>
            </w:tcBorders>
            <w:shd w:val="clear" w:color="auto" w:fill="auto"/>
            <w:noWrap/>
            <w:hideMark/>
          </w:tcPr>
          <w:p w14:paraId="73FA262F" w14:textId="77777777" w:rsidR="00B66F14" w:rsidRPr="00904838" w:rsidRDefault="00B66F14" w:rsidP="008F33E0">
            <w:pPr>
              <w:spacing w:after="0"/>
              <w:jc w:val="right"/>
              <w:rPr>
                <w:sz w:val="20"/>
              </w:rPr>
            </w:pPr>
            <w:r w:rsidRPr="0090000C">
              <w:t xml:space="preserve"> 90,776 </w:t>
            </w:r>
          </w:p>
        </w:tc>
      </w:tr>
      <w:tr w:rsidR="00B66F14" w:rsidRPr="00FC7BD2" w14:paraId="0099E543" w14:textId="77777777" w:rsidTr="008F33E0">
        <w:tc>
          <w:tcPr>
            <w:tcW w:w="479" w:type="pct"/>
            <w:tcBorders>
              <w:top w:val="nil"/>
              <w:left w:val="nil"/>
              <w:bottom w:val="single" w:sz="4" w:space="0" w:color="auto"/>
              <w:right w:val="nil"/>
            </w:tcBorders>
            <w:shd w:val="clear" w:color="auto" w:fill="auto"/>
            <w:noWrap/>
          </w:tcPr>
          <w:p w14:paraId="7EC2B537" w14:textId="77777777" w:rsidR="00B66F14" w:rsidRPr="00904838" w:rsidRDefault="00B66F14" w:rsidP="008F33E0">
            <w:pPr>
              <w:spacing w:after="0"/>
              <w:jc w:val="right"/>
              <w:rPr>
                <w:sz w:val="20"/>
              </w:rPr>
            </w:pPr>
            <w:r w:rsidRPr="00211F9B">
              <w:t>2033</w:t>
            </w:r>
          </w:p>
        </w:tc>
        <w:tc>
          <w:tcPr>
            <w:tcW w:w="645" w:type="pct"/>
            <w:tcBorders>
              <w:top w:val="nil"/>
              <w:left w:val="nil"/>
              <w:bottom w:val="single" w:sz="4" w:space="0" w:color="auto"/>
              <w:right w:val="nil"/>
            </w:tcBorders>
            <w:shd w:val="clear" w:color="auto" w:fill="auto"/>
            <w:noWrap/>
            <w:hideMark/>
          </w:tcPr>
          <w:p w14:paraId="0EAEF093" w14:textId="77777777" w:rsidR="00B66F14" w:rsidRPr="00904838" w:rsidRDefault="00B66F14" w:rsidP="008F33E0">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684FF8F6" w14:textId="77777777" w:rsidR="00B66F14" w:rsidRPr="00904838" w:rsidRDefault="00B66F14" w:rsidP="008F33E0">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5F0EF318" w14:textId="77777777" w:rsidR="00B66F14" w:rsidRPr="00904838" w:rsidRDefault="00B66F14" w:rsidP="008F33E0">
            <w:pPr>
              <w:spacing w:after="0"/>
              <w:jc w:val="right"/>
              <w:rPr>
                <w:sz w:val="20"/>
              </w:rPr>
            </w:pPr>
            <w:r w:rsidRPr="0090000C">
              <w:t xml:space="preserve"> 85,695 </w:t>
            </w:r>
          </w:p>
        </w:tc>
        <w:tc>
          <w:tcPr>
            <w:tcW w:w="646" w:type="pct"/>
            <w:tcBorders>
              <w:top w:val="nil"/>
              <w:left w:val="nil"/>
              <w:bottom w:val="single" w:sz="4" w:space="0" w:color="auto"/>
              <w:right w:val="nil"/>
            </w:tcBorders>
            <w:shd w:val="clear" w:color="auto" w:fill="auto"/>
            <w:noWrap/>
            <w:hideMark/>
          </w:tcPr>
          <w:p w14:paraId="5B90D7FA" w14:textId="77777777" w:rsidR="00B66F14" w:rsidRPr="00904838" w:rsidRDefault="00B66F14" w:rsidP="008F33E0">
            <w:pPr>
              <w:spacing w:after="0"/>
              <w:jc w:val="right"/>
              <w:rPr>
                <w:sz w:val="20"/>
              </w:rPr>
            </w:pPr>
            <w:r w:rsidRPr="0090000C">
              <w:t xml:space="preserve"> 40,618 </w:t>
            </w:r>
          </w:p>
        </w:tc>
        <w:tc>
          <w:tcPr>
            <w:tcW w:w="646" w:type="pct"/>
            <w:tcBorders>
              <w:top w:val="nil"/>
              <w:left w:val="nil"/>
              <w:bottom w:val="single" w:sz="4" w:space="0" w:color="auto"/>
              <w:right w:val="nil"/>
            </w:tcBorders>
            <w:shd w:val="clear" w:color="auto" w:fill="auto"/>
            <w:noWrap/>
            <w:hideMark/>
          </w:tcPr>
          <w:p w14:paraId="5EBA801D"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single" w:sz="4" w:space="0" w:color="auto"/>
              <w:right w:val="nil"/>
            </w:tcBorders>
            <w:shd w:val="clear" w:color="auto" w:fill="auto"/>
            <w:noWrap/>
            <w:hideMark/>
          </w:tcPr>
          <w:p w14:paraId="33D1C0C3" w14:textId="77777777" w:rsidR="00B66F14" w:rsidRPr="00904838" w:rsidRDefault="00B66F14" w:rsidP="008F33E0">
            <w:pPr>
              <w:spacing w:after="0"/>
              <w:jc w:val="right"/>
              <w:rPr>
                <w:sz w:val="20"/>
              </w:rPr>
            </w:pPr>
            <w:r w:rsidRPr="0090000C">
              <w:t xml:space="preserve"> 90,941 </w:t>
            </w:r>
          </w:p>
        </w:tc>
        <w:tc>
          <w:tcPr>
            <w:tcW w:w="646" w:type="pct"/>
            <w:tcBorders>
              <w:top w:val="nil"/>
              <w:left w:val="nil"/>
              <w:bottom w:val="single" w:sz="4" w:space="0" w:color="auto"/>
              <w:right w:val="nil"/>
            </w:tcBorders>
            <w:shd w:val="clear" w:color="auto" w:fill="auto"/>
            <w:noWrap/>
            <w:hideMark/>
          </w:tcPr>
          <w:p w14:paraId="10DCC5B8" w14:textId="77777777" w:rsidR="00B66F14" w:rsidRPr="00904838" w:rsidRDefault="00B66F14" w:rsidP="008F33E0">
            <w:pPr>
              <w:spacing w:after="0"/>
              <w:jc w:val="right"/>
              <w:rPr>
                <w:sz w:val="20"/>
              </w:rPr>
            </w:pPr>
            <w:r w:rsidRPr="0090000C">
              <w:t xml:space="preserve"> 90,982 </w:t>
            </w:r>
          </w:p>
        </w:tc>
      </w:tr>
      <w:tr w:rsidR="00B66F14" w:rsidRPr="00FC7BD2" w14:paraId="078BCE67"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77777777" w:rsidR="00B66F14" w:rsidRPr="00904838" w:rsidRDefault="00B66F14" w:rsidP="008F33E0">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B66F14" w:rsidRPr="00904838" w:rsidRDefault="00B66F14" w:rsidP="008F33E0">
            <w:pPr>
              <w:spacing w:after="0"/>
              <w:jc w:val="right"/>
              <w:rPr>
                <w:sz w:val="20"/>
              </w:rPr>
            </w:pPr>
          </w:p>
        </w:tc>
      </w:tr>
      <w:tr w:rsidR="00B66F14" w:rsidRPr="00FC7BD2" w14:paraId="6BCDF950" w14:textId="77777777" w:rsidTr="008F33E0">
        <w:tc>
          <w:tcPr>
            <w:tcW w:w="479" w:type="pct"/>
            <w:tcBorders>
              <w:top w:val="single" w:sz="4" w:space="0" w:color="auto"/>
              <w:left w:val="nil"/>
              <w:bottom w:val="nil"/>
              <w:right w:val="nil"/>
            </w:tcBorders>
            <w:shd w:val="clear" w:color="auto" w:fill="auto"/>
            <w:noWrap/>
            <w:hideMark/>
          </w:tcPr>
          <w:p w14:paraId="1979EC4F" w14:textId="77777777" w:rsidR="00B66F14" w:rsidRPr="00904838" w:rsidRDefault="00B66F14" w:rsidP="008F33E0">
            <w:pPr>
              <w:spacing w:after="0"/>
              <w:jc w:val="right"/>
              <w:rPr>
                <w:sz w:val="20"/>
              </w:rPr>
            </w:pPr>
            <w:r w:rsidRPr="00061DD0">
              <w:t>2020</w:t>
            </w:r>
          </w:p>
        </w:tc>
        <w:tc>
          <w:tcPr>
            <w:tcW w:w="645" w:type="pct"/>
            <w:tcBorders>
              <w:top w:val="single" w:sz="4" w:space="0" w:color="auto"/>
              <w:left w:val="nil"/>
              <w:bottom w:val="nil"/>
              <w:right w:val="nil"/>
            </w:tcBorders>
            <w:shd w:val="clear" w:color="auto" w:fill="auto"/>
            <w:noWrap/>
            <w:hideMark/>
          </w:tcPr>
          <w:p w14:paraId="756B5096"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30FF8C0B"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56AC5E15"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2DA22E89"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41E00E9E"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4B9D9CDD"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78979F7A" w14:textId="77777777" w:rsidR="00B66F14" w:rsidRPr="00904838" w:rsidRDefault="00B66F14" w:rsidP="008F33E0">
            <w:pPr>
              <w:spacing w:after="0"/>
              <w:jc w:val="right"/>
              <w:rPr>
                <w:sz w:val="20"/>
              </w:rPr>
            </w:pPr>
            <w:r w:rsidRPr="002D6EB0">
              <w:t>0.10</w:t>
            </w:r>
          </w:p>
        </w:tc>
      </w:tr>
      <w:tr w:rsidR="00B66F14" w:rsidRPr="00FC7BD2" w14:paraId="63401A81" w14:textId="77777777" w:rsidTr="008F33E0">
        <w:tc>
          <w:tcPr>
            <w:tcW w:w="479" w:type="pct"/>
            <w:tcBorders>
              <w:top w:val="nil"/>
              <w:left w:val="nil"/>
              <w:bottom w:val="nil"/>
              <w:right w:val="nil"/>
            </w:tcBorders>
            <w:shd w:val="clear" w:color="auto" w:fill="auto"/>
            <w:noWrap/>
          </w:tcPr>
          <w:p w14:paraId="57E264C7" w14:textId="77777777" w:rsidR="00B66F14" w:rsidRPr="00904838" w:rsidRDefault="00B66F14" w:rsidP="008F33E0">
            <w:pPr>
              <w:spacing w:after="0"/>
              <w:jc w:val="right"/>
              <w:rPr>
                <w:sz w:val="20"/>
              </w:rPr>
            </w:pPr>
            <w:r w:rsidRPr="00061DD0">
              <w:t>2021</w:t>
            </w:r>
          </w:p>
        </w:tc>
        <w:tc>
          <w:tcPr>
            <w:tcW w:w="645" w:type="pct"/>
            <w:tcBorders>
              <w:top w:val="nil"/>
              <w:left w:val="nil"/>
              <w:bottom w:val="nil"/>
              <w:right w:val="nil"/>
            </w:tcBorders>
            <w:shd w:val="clear" w:color="auto" w:fill="auto"/>
            <w:noWrap/>
            <w:hideMark/>
          </w:tcPr>
          <w:p w14:paraId="234103BB" w14:textId="77777777" w:rsidR="00B66F14" w:rsidRPr="00904838" w:rsidRDefault="00B66F14" w:rsidP="008F33E0">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1038E3D2" w14:textId="77777777" w:rsidR="00B66F14" w:rsidRPr="00904838" w:rsidRDefault="00B66F14" w:rsidP="008F33E0">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71889C51" w14:textId="77777777" w:rsidR="00B66F14" w:rsidRPr="00904838" w:rsidRDefault="00B66F14" w:rsidP="008F33E0">
            <w:pPr>
              <w:spacing w:after="0"/>
              <w:jc w:val="right"/>
              <w:rPr>
                <w:sz w:val="20"/>
              </w:rPr>
            </w:pPr>
            <w:r w:rsidRPr="002D6EB0">
              <w:t>0.36</w:t>
            </w:r>
          </w:p>
        </w:tc>
        <w:tc>
          <w:tcPr>
            <w:tcW w:w="646" w:type="pct"/>
            <w:tcBorders>
              <w:top w:val="nil"/>
              <w:left w:val="nil"/>
              <w:bottom w:val="nil"/>
              <w:right w:val="nil"/>
            </w:tcBorders>
            <w:shd w:val="clear" w:color="auto" w:fill="auto"/>
            <w:noWrap/>
            <w:hideMark/>
          </w:tcPr>
          <w:p w14:paraId="20E1D600" w14:textId="77777777" w:rsidR="00B66F14" w:rsidRPr="00904838" w:rsidRDefault="00B66F14" w:rsidP="008F33E0">
            <w:pPr>
              <w:spacing w:after="0"/>
              <w:jc w:val="right"/>
              <w:rPr>
                <w:sz w:val="20"/>
              </w:rPr>
            </w:pPr>
            <w:r w:rsidRPr="002D6EB0">
              <w:t>0.08</w:t>
            </w:r>
          </w:p>
        </w:tc>
        <w:tc>
          <w:tcPr>
            <w:tcW w:w="646" w:type="pct"/>
            <w:tcBorders>
              <w:top w:val="nil"/>
              <w:left w:val="nil"/>
              <w:bottom w:val="nil"/>
              <w:right w:val="nil"/>
            </w:tcBorders>
            <w:shd w:val="clear" w:color="auto" w:fill="auto"/>
            <w:noWrap/>
            <w:hideMark/>
          </w:tcPr>
          <w:p w14:paraId="12DB7A2C"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8EA97FE" w14:textId="77777777" w:rsidR="00B66F14" w:rsidRPr="00904838" w:rsidRDefault="00B66F14" w:rsidP="008F33E0">
            <w:pPr>
              <w:spacing w:after="0"/>
              <w:jc w:val="right"/>
              <w:rPr>
                <w:sz w:val="20"/>
              </w:rPr>
            </w:pPr>
            <w:r w:rsidRPr="002D6EB0">
              <w:t>0.47</w:t>
            </w:r>
          </w:p>
        </w:tc>
        <w:tc>
          <w:tcPr>
            <w:tcW w:w="646" w:type="pct"/>
            <w:tcBorders>
              <w:top w:val="nil"/>
              <w:left w:val="nil"/>
              <w:bottom w:val="nil"/>
              <w:right w:val="nil"/>
            </w:tcBorders>
            <w:shd w:val="clear" w:color="auto" w:fill="auto"/>
            <w:noWrap/>
            <w:hideMark/>
          </w:tcPr>
          <w:p w14:paraId="2AD5B2FB" w14:textId="77777777" w:rsidR="00B66F14" w:rsidRPr="00904838" w:rsidRDefault="00B66F14" w:rsidP="008F33E0">
            <w:pPr>
              <w:spacing w:after="0"/>
              <w:jc w:val="right"/>
              <w:rPr>
                <w:sz w:val="20"/>
              </w:rPr>
            </w:pPr>
            <w:r w:rsidRPr="002D6EB0">
              <w:t>0.38</w:t>
            </w:r>
          </w:p>
        </w:tc>
      </w:tr>
      <w:tr w:rsidR="00B66F14" w:rsidRPr="00FC7BD2" w14:paraId="0E198740" w14:textId="77777777" w:rsidTr="008F33E0">
        <w:tc>
          <w:tcPr>
            <w:tcW w:w="479" w:type="pct"/>
            <w:tcBorders>
              <w:top w:val="nil"/>
              <w:left w:val="nil"/>
              <w:bottom w:val="nil"/>
              <w:right w:val="nil"/>
            </w:tcBorders>
            <w:shd w:val="clear" w:color="auto" w:fill="auto"/>
            <w:noWrap/>
          </w:tcPr>
          <w:p w14:paraId="2D45A01B" w14:textId="77777777" w:rsidR="00B66F14" w:rsidRPr="00904838" w:rsidRDefault="00B66F14" w:rsidP="008F33E0">
            <w:pPr>
              <w:spacing w:after="0"/>
              <w:jc w:val="right"/>
              <w:rPr>
                <w:sz w:val="20"/>
              </w:rPr>
            </w:pPr>
            <w:r w:rsidRPr="00061DD0">
              <w:t>2022</w:t>
            </w:r>
          </w:p>
        </w:tc>
        <w:tc>
          <w:tcPr>
            <w:tcW w:w="645" w:type="pct"/>
            <w:tcBorders>
              <w:top w:val="nil"/>
              <w:left w:val="nil"/>
              <w:bottom w:val="nil"/>
              <w:right w:val="nil"/>
            </w:tcBorders>
            <w:shd w:val="clear" w:color="auto" w:fill="auto"/>
            <w:noWrap/>
            <w:hideMark/>
          </w:tcPr>
          <w:p w14:paraId="631BEC18" w14:textId="77777777" w:rsidR="00B66F14" w:rsidRPr="00904838" w:rsidRDefault="00B66F14" w:rsidP="008F33E0">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413D4F14" w14:textId="77777777" w:rsidR="00B66F14" w:rsidRPr="00904838" w:rsidRDefault="00B66F14" w:rsidP="008F33E0">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680F7D7E" w14:textId="77777777" w:rsidR="00B66F14" w:rsidRPr="00904838" w:rsidRDefault="00B66F14" w:rsidP="008F33E0">
            <w:pPr>
              <w:spacing w:after="0"/>
              <w:jc w:val="right"/>
              <w:rPr>
                <w:sz w:val="20"/>
              </w:rPr>
            </w:pPr>
            <w:r w:rsidRPr="002D6EB0">
              <w:t>0.45</w:t>
            </w:r>
          </w:p>
        </w:tc>
        <w:tc>
          <w:tcPr>
            <w:tcW w:w="646" w:type="pct"/>
            <w:tcBorders>
              <w:top w:val="nil"/>
              <w:left w:val="nil"/>
              <w:bottom w:val="nil"/>
              <w:right w:val="nil"/>
            </w:tcBorders>
            <w:shd w:val="clear" w:color="auto" w:fill="auto"/>
            <w:noWrap/>
            <w:hideMark/>
          </w:tcPr>
          <w:p w14:paraId="354E32B3" w14:textId="77777777" w:rsidR="00B66F14" w:rsidRPr="00904838" w:rsidRDefault="00B66F14" w:rsidP="008F33E0">
            <w:pPr>
              <w:spacing w:after="0"/>
              <w:jc w:val="right"/>
              <w:rPr>
                <w:sz w:val="20"/>
              </w:rPr>
            </w:pPr>
            <w:r w:rsidRPr="002D6EB0">
              <w:t>0.11</w:t>
            </w:r>
          </w:p>
        </w:tc>
        <w:tc>
          <w:tcPr>
            <w:tcW w:w="646" w:type="pct"/>
            <w:tcBorders>
              <w:top w:val="nil"/>
              <w:left w:val="nil"/>
              <w:bottom w:val="nil"/>
              <w:right w:val="nil"/>
            </w:tcBorders>
            <w:shd w:val="clear" w:color="auto" w:fill="auto"/>
            <w:noWrap/>
            <w:hideMark/>
          </w:tcPr>
          <w:p w14:paraId="13FBD466"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3F0FF897" w14:textId="77777777" w:rsidR="00B66F14" w:rsidRPr="00904838" w:rsidRDefault="00B66F14" w:rsidP="008F33E0">
            <w:pPr>
              <w:spacing w:after="0"/>
              <w:jc w:val="right"/>
              <w:rPr>
                <w:sz w:val="20"/>
              </w:rPr>
            </w:pPr>
            <w:r w:rsidRPr="002D6EB0">
              <w:t>0.55</w:t>
            </w:r>
          </w:p>
        </w:tc>
        <w:tc>
          <w:tcPr>
            <w:tcW w:w="646" w:type="pct"/>
            <w:tcBorders>
              <w:top w:val="nil"/>
              <w:left w:val="nil"/>
              <w:bottom w:val="nil"/>
              <w:right w:val="nil"/>
            </w:tcBorders>
            <w:shd w:val="clear" w:color="auto" w:fill="auto"/>
            <w:noWrap/>
            <w:hideMark/>
          </w:tcPr>
          <w:p w14:paraId="62C080C9" w14:textId="77777777" w:rsidR="00B66F14" w:rsidRPr="00904838" w:rsidRDefault="00B66F14" w:rsidP="008F33E0">
            <w:pPr>
              <w:spacing w:after="0"/>
              <w:jc w:val="right"/>
              <w:rPr>
                <w:sz w:val="20"/>
              </w:rPr>
            </w:pPr>
            <w:r w:rsidRPr="002D6EB0">
              <w:t>0.46</w:t>
            </w:r>
          </w:p>
        </w:tc>
      </w:tr>
      <w:tr w:rsidR="00B66F14" w:rsidRPr="00FC7BD2" w14:paraId="55E4BD44" w14:textId="77777777" w:rsidTr="008F33E0">
        <w:tc>
          <w:tcPr>
            <w:tcW w:w="479" w:type="pct"/>
            <w:tcBorders>
              <w:top w:val="nil"/>
              <w:left w:val="nil"/>
              <w:bottom w:val="nil"/>
              <w:right w:val="nil"/>
            </w:tcBorders>
            <w:shd w:val="clear" w:color="auto" w:fill="auto"/>
            <w:noWrap/>
          </w:tcPr>
          <w:p w14:paraId="046648C4" w14:textId="77777777" w:rsidR="00B66F14" w:rsidRPr="00904838" w:rsidRDefault="00B66F14" w:rsidP="008F33E0">
            <w:pPr>
              <w:spacing w:after="0"/>
              <w:jc w:val="right"/>
              <w:rPr>
                <w:sz w:val="20"/>
              </w:rPr>
            </w:pPr>
            <w:r w:rsidRPr="00061DD0">
              <w:t>2023</w:t>
            </w:r>
          </w:p>
        </w:tc>
        <w:tc>
          <w:tcPr>
            <w:tcW w:w="645" w:type="pct"/>
            <w:tcBorders>
              <w:top w:val="nil"/>
              <w:left w:val="nil"/>
              <w:bottom w:val="nil"/>
              <w:right w:val="nil"/>
            </w:tcBorders>
            <w:shd w:val="clear" w:color="auto" w:fill="auto"/>
            <w:noWrap/>
            <w:hideMark/>
          </w:tcPr>
          <w:p w14:paraId="6302489D" w14:textId="77777777" w:rsidR="00B66F14" w:rsidRPr="00904838" w:rsidRDefault="00B66F14" w:rsidP="008F33E0">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69A89ED3" w14:textId="77777777" w:rsidR="00B66F14" w:rsidRPr="00904838" w:rsidRDefault="00B66F14" w:rsidP="008F33E0">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04E20529" w14:textId="77777777" w:rsidR="00B66F14" w:rsidRPr="00904838" w:rsidRDefault="00B66F14" w:rsidP="008F33E0">
            <w:pPr>
              <w:spacing w:after="0"/>
              <w:jc w:val="right"/>
              <w:rPr>
                <w:sz w:val="20"/>
              </w:rPr>
            </w:pPr>
            <w:r w:rsidRPr="002D6EB0">
              <w:t>0.50</w:t>
            </w:r>
          </w:p>
        </w:tc>
        <w:tc>
          <w:tcPr>
            <w:tcW w:w="646" w:type="pct"/>
            <w:tcBorders>
              <w:top w:val="nil"/>
              <w:left w:val="nil"/>
              <w:bottom w:val="nil"/>
              <w:right w:val="nil"/>
            </w:tcBorders>
            <w:shd w:val="clear" w:color="auto" w:fill="auto"/>
            <w:noWrap/>
            <w:hideMark/>
          </w:tcPr>
          <w:p w14:paraId="6DEC96B6"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285EB363"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414ACC3" w14:textId="77777777" w:rsidR="00B66F14" w:rsidRPr="00904838" w:rsidRDefault="00B66F14" w:rsidP="008F33E0">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38349FD7" w14:textId="77777777" w:rsidR="00B66F14" w:rsidRPr="00904838" w:rsidRDefault="00B66F14" w:rsidP="008F33E0">
            <w:pPr>
              <w:spacing w:after="0"/>
              <w:jc w:val="right"/>
              <w:rPr>
                <w:sz w:val="20"/>
              </w:rPr>
            </w:pPr>
            <w:r w:rsidRPr="002D6EB0">
              <w:t>0.63</w:t>
            </w:r>
          </w:p>
        </w:tc>
      </w:tr>
      <w:tr w:rsidR="00B66F14" w:rsidRPr="00FC7BD2" w14:paraId="77DF989B" w14:textId="77777777" w:rsidTr="008F33E0">
        <w:tc>
          <w:tcPr>
            <w:tcW w:w="479" w:type="pct"/>
            <w:tcBorders>
              <w:top w:val="nil"/>
              <w:left w:val="nil"/>
              <w:bottom w:val="nil"/>
              <w:right w:val="nil"/>
            </w:tcBorders>
            <w:shd w:val="clear" w:color="auto" w:fill="auto"/>
            <w:noWrap/>
          </w:tcPr>
          <w:p w14:paraId="433DC274" w14:textId="77777777" w:rsidR="00B66F14" w:rsidRPr="00904838" w:rsidRDefault="00B66F14" w:rsidP="008F33E0">
            <w:pPr>
              <w:spacing w:after="0"/>
              <w:jc w:val="right"/>
              <w:rPr>
                <w:sz w:val="20"/>
              </w:rPr>
            </w:pPr>
            <w:r w:rsidRPr="00061DD0">
              <w:t>2024</w:t>
            </w:r>
          </w:p>
        </w:tc>
        <w:tc>
          <w:tcPr>
            <w:tcW w:w="645" w:type="pct"/>
            <w:tcBorders>
              <w:top w:val="nil"/>
              <w:left w:val="nil"/>
              <w:bottom w:val="nil"/>
              <w:right w:val="nil"/>
            </w:tcBorders>
            <w:shd w:val="clear" w:color="auto" w:fill="auto"/>
            <w:noWrap/>
            <w:hideMark/>
          </w:tcPr>
          <w:p w14:paraId="3359B36F" w14:textId="77777777" w:rsidR="00B66F14" w:rsidRPr="00904838" w:rsidRDefault="00B66F14" w:rsidP="008F33E0">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13457441" w14:textId="77777777" w:rsidR="00B66F14" w:rsidRPr="00904838" w:rsidRDefault="00B66F14" w:rsidP="008F33E0">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6A89ADAA" w14:textId="77777777" w:rsidR="00B66F14" w:rsidRPr="00904838" w:rsidRDefault="00B66F14" w:rsidP="008F33E0">
            <w:pPr>
              <w:spacing w:after="0"/>
              <w:jc w:val="right"/>
              <w:rPr>
                <w:sz w:val="20"/>
              </w:rPr>
            </w:pPr>
            <w:r w:rsidRPr="002D6EB0">
              <w:t>0.53</w:t>
            </w:r>
          </w:p>
        </w:tc>
        <w:tc>
          <w:tcPr>
            <w:tcW w:w="646" w:type="pct"/>
            <w:tcBorders>
              <w:top w:val="nil"/>
              <w:left w:val="nil"/>
              <w:bottom w:val="nil"/>
              <w:right w:val="nil"/>
            </w:tcBorders>
            <w:shd w:val="clear" w:color="auto" w:fill="auto"/>
            <w:noWrap/>
            <w:hideMark/>
          </w:tcPr>
          <w:p w14:paraId="3ED83A9C"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084D4313"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712DF8F" w14:textId="77777777" w:rsidR="00B66F14" w:rsidRPr="00904838" w:rsidRDefault="00B66F14" w:rsidP="008F33E0">
            <w:pPr>
              <w:spacing w:after="0"/>
              <w:jc w:val="right"/>
              <w:rPr>
                <w:sz w:val="20"/>
              </w:rPr>
            </w:pPr>
            <w:r w:rsidRPr="002D6EB0">
              <w:t>0.63</w:t>
            </w:r>
          </w:p>
        </w:tc>
        <w:tc>
          <w:tcPr>
            <w:tcW w:w="646" w:type="pct"/>
            <w:tcBorders>
              <w:top w:val="nil"/>
              <w:left w:val="nil"/>
              <w:bottom w:val="nil"/>
              <w:right w:val="nil"/>
            </w:tcBorders>
            <w:shd w:val="clear" w:color="auto" w:fill="auto"/>
            <w:noWrap/>
            <w:hideMark/>
          </w:tcPr>
          <w:p w14:paraId="4A173881" w14:textId="77777777" w:rsidR="00B66F14" w:rsidRPr="00904838" w:rsidRDefault="00B66F14" w:rsidP="008F33E0">
            <w:pPr>
              <w:spacing w:after="0"/>
              <w:jc w:val="right"/>
              <w:rPr>
                <w:sz w:val="20"/>
              </w:rPr>
            </w:pPr>
            <w:r w:rsidRPr="002D6EB0">
              <w:t>0.64</w:t>
            </w:r>
          </w:p>
        </w:tc>
      </w:tr>
      <w:tr w:rsidR="00B66F14" w:rsidRPr="00FC7BD2" w14:paraId="183D8D1E" w14:textId="77777777" w:rsidTr="008F33E0">
        <w:tc>
          <w:tcPr>
            <w:tcW w:w="479" w:type="pct"/>
            <w:tcBorders>
              <w:top w:val="nil"/>
              <w:left w:val="nil"/>
              <w:bottom w:val="nil"/>
              <w:right w:val="nil"/>
            </w:tcBorders>
            <w:shd w:val="clear" w:color="auto" w:fill="auto"/>
            <w:noWrap/>
          </w:tcPr>
          <w:p w14:paraId="57EE7A27" w14:textId="77777777" w:rsidR="00B66F14" w:rsidRPr="00904838" w:rsidRDefault="00B66F14" w:rsidP="008F33E0">
            <w:pPr>
              <w:spacing w:after="0"/>
              <w:jc w:val="right"/>
              <w:rPr>
                <w:sz w:val="20"/>
              </w:rPr>
            </w:pPr>
            <w:r w:rsidRPr="00061DD0">
              <w:t>2025</w:t>
            </w:r>
          </w:p>
        </w:tc>
        <w:tc>
          <w:tcPr>
            <w:tcW w:w="645" w:type="pct"/>
            <w:tcBorders>
              <w:top w:val="nil"/>
              <w:left w:val="nil"/>
              <w:bottom w:val="nil"/>
              <w:right w:val="nil"/>
            </w:tcBorders>
            <w:shd w:val="clear" w:color="auto" w:fill="auto"/>
            <w:noWrap/>
            <w:hideMark/>
          </w:tcPr>
          <w:p w14:paraId="72D11025" w14:textId="77777777" w:rsidR="00B66F14" w:rsidRPr="00904838" w:rsidRDefault="00B66F14" w:rsidP="008F33E0">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59653D72" w14:textId="77777777" w:rsidR="00B66F14" w:rsidRPr="00904838" w:rsidRDefault="00B66F14" w:rsidP="008F33E0">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1BF32EBC" w14:textId="77777777" w:rsidR="00B66F14" w:rsidRPr="00904838" w:rsidRDefault="00B66F14" w:rsidP="008F33E0">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5B54A07C"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89DAC1B"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33E079B3" w14:textId="77777777" w:rsidR="00B66F14" w:rsidRPr="00904838" w:rsidRDefault="00B66F14" w:rsidP="008F33E0">
            <w:pPr>
              <w:spacing w:after="0"/>
              <w:jc w:val="right"/>
              <w:rPr>
                <w:sz w:val="20"/>
              </w:rPr>
            </w:pPr>
            <w:r w:rsidRPr="002D6EB0">
              <w:t>0.71</w:t>
            </w:r>
          </w:p>
        </w:tc>
        <w:tc>
          <w:tcPr>
            <w:tcW w:w="646" w:type="pct"/>
            <w:tcBorders>
              <w:top w:val="nil"/>
              <w:left w:val="nil"/>
              <w:bottom w:val="nil"/>
              <w:right w:val="nil"/>
            </w:tcBorders>
            <w:shd w:val="clear" w:color="auto" w:fill="auto"/>
            <w:noWrap/>
            <w:hideMark/>
          </w:tcPr>
          <w:p w14:paraId="45A9A577" w14:textId="77777777" w:rsidR="00B66F14" w:rsidRPr="00904838" w:rsidRDefault="00B66F14" w:rsidP="008F33E0">
            <w:pPr>
              <w:spacing w:after="0"/>
              <w:jc w:val="right"/>
              <w:rPr>
                <w:sz w:val="20"/>
              </w:rPr>
            </w:pPr>
            <w:r w:rsidRPr="002D6EB0">
              <w:t>0.71</w:t>
            </w:r>
          </w:p>
        </w:tc>
      </w:tr>
      <w:tr w:rsidR="00B66F14" w:rsidRPr="00FC7BD2" w14:paraId="2891A7DF" w14:textId="77777777" w:rsidTr="008F33E0">
        <w:tc>
          <w:tcPr>
            <w:tcW w:w="479" w:type="pct"/>
            <w:tcBorders>
              <w:top w:val="nil"/>
              <w:left w:val="nil"/>
              <w:bottom w:val="nil"/>
              <w:right w:val="nil"/>
            </w:tcBorders>
            <w:shd w:val="clear" w:color="auto" w:fill="auto"/>
            <w:noWrap/>
          </w:tcPr>
          <w:p w14:paraId="0C5B64EF" w14:textId="77777777" w:rsidR="00B66F14" w:rsidRPr="00904838" w:rsidRDefault="00B66F14" w:rsidP="008F33E0">
            <w:pPr>
              <w:spacing w:after="0"/>
              <w:jc w:val="right"/>
              <w:rPr>
                <w:sz w:val="20"/>
              </w:rPr>
            </w:pPr>
            <w:r w:rsidRPr="00061DD0">
              <w:t>2026</w:t>
            </w:r>
          </w:p>
        </w:tc>
        <w:tc>
          <w:tcPr>
            <w:tcW w:w="645" w:type="pct"/>
            <w:tcBorders>
              <w:top w:val="nil"/>
              <w:left w:val="nil"/>
              <w:bottom w:val="nil"/>
              <w:right w:val="nil"/>
            </w:tcBorders>
            <w:shd w:val="clear" w:color="auto" w:fill="auto"/>
            <w:noWrap/>
            <w:hideMark/>
          </w:tcPr>
          <w:p w14:paraId="293BDEAC" w14:textId="77777777" w:rsidR="00B66F14" w:rsidRPr="00904838" w:rsidRDefault="00B66F14" w:rsidP="008F33E0">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78DA28A6" w14:textId="77777777" w:rsidR="00B66F14" w:rsidRPr="00904838" w:rsidRDefault="00B66F14" w:rsidP="008F33E0">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64566309"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1223E7D"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79C422AA"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7472CB1E" w14:textId="77777777" w:rsidR="00B66F14" w:rsidRPr="00904838" w:rsidRDefault="00B66F14" w:rsidP="008F33E0">
            <w:pPr>
              <w:spacing w:after="0"/>
              <w:jc w:val="right"/>
              <w:rPr>
                <w:sz w:val="20"/>
              </w:rPr>
            </w:pPr>
            <w:r w:rsidRPr="002D6EB0">
              <w:t>0.77</w:t>
            </w:r>
          </w:p>
        </w:tc>
        <w:tc>
          <w:tcPr>
            <w:tcW w:w="646" w:type="pct"/>
            <w:tcBorders>
              <w:top w:val="nil"/>
              <w:left w:val="nil"/>
              <w:bottom w:val="nil"/>
              <w:right w:val="nil"/>
            </w:tcBorders>
            <w:shd w:val="clear" w:color="auto" w:fill="auto"/>
            <w:noWrap/>
            <w:hideMark/>
          </w:tcPr>
          <w:p w14:paraId="72E7255F" w14:textId="77777777" w:rsidR="00B66F14" w:rsidRPr="00904838" w:rsidRDefault="00B66F14" w:rsidP="008F33E0">
            <w:pPr>
              <w:spacing w:after="0"/>
              <w:jc w:val="right"/>
              <w:rPr>
                <w:sz w:val="20"/>
              </w:rPr>
            </w:pPr>
            <w:r w:rsidRPr="002D6EB0">
              <w:t>0.77</w:t>
            </w:r>
          </w:p>
        </w:tc>
      </w:tr>
      <w:tr w:rsidR="00B66F14" w:rsidRPr="00FC7BD2" w14:paraId="26E667C0" w14:textId="77777777" w:rsidTr="008F33E0">
        <w:tc>
          <w:tcPr>
            <w:tcW w:w="479" w:type="pct"/>
            <w:tcBorders>
              <w:top w:val="nil"/>
              <w:left w:val="nil"/>
              <w:bottom w:val="nil"/>
              <w:right w:val="nil"/>
            </w:tcBorders>
            <w:shd w:val="clear" w:color="auto" w:fill="auto"/>
            <w:noWrap/>
          </w:tcPr>
          <w:p w14:paraId="76E1E150" w14:textId="77777777" w:rsidR="00B66F14" w:rsidRPr="00904838" w:rsidRDefault="00B66F14" w:rsidP="008F33E0">
            <w:pPr>
              <w:spacing w:after="0"/>
              <w:jc w:val="right"/>
              <w:rPr>
                <w:sz w:val="20"/>
              </w:rPr>
            </w:pPr>
            <w:r w:rsidRPr="00061DD0">
              <w:t>2027</w:t>
            </w:r>
          </w:p>
        </w:tc>
        <w:tc>
          <w:tcPr>
            <w:tcW w:w="645" w:type="pct"/>
            <w:tcBorders>
              <w:top w:val="nil"/>
              <w:left w:val="nil"/>
              <w:bottom w:val="nil"/>
              <w:right w:val="nil"/>
            </w:tcBorders>
            <w:shd w:val="clear" w:color="auto" w:fill="auto"/>
            <w:noWrap/>
            <w:hideMark/>
          </w:tcPr>
          <w:p w14:paraId="528DA8F5"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1F979240"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14D27386"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8A6A016"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B5865F9"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694CF691" w14:textId="77777777" w:rsidR="00B66F14" w:rsidRPr="00904838" w:rsidRDefault="00B66F14" w:rsidP="008F33E0">
            <w:pPr>
              <w:spacing w:after="0"/>
              <w:jc w:val="right"/>
              <w:rPr>
                <w:sz w:val="20"/>
              </w:rPr>
            </w:pPr>
            <w:r w:rsidRPr="002D6EB0">
              <w:t>0.79</w:t>
            </w:r>
          </w:p>
        </w:tc>
        <w:tc>
          <w:tcPr>
            <w:tcW w:w="646" w:type="pct"/>
            <w:tcBorders>
              <w:top w:val="nil"/>
              <w:left w:val="nil"/>
              <w:bottom w:val="nil"/>
              <w:right w:val="nil"/>
            </w:tcBorders>
            <w:shd w:val="clear" w:color="auto" w:fill="auto"/>
            <w:noWrap/>
            <w:hideMark/>
          </w:tcPr>
          <w:p w14:paraId="489C1535" w14:textId="77777777" w:rsidR="00B66F14" w:rsidRPr="00904838" w:rsidRDefault="00B66F14" w:rsidP="008F33E0">
            <w:pPr>
              <w:spacing w:after="0"/>
              <w:jc w:val="right"/>
              <w:rPr>
                <w:sz w:val="20"/>
              </w:rPr>
            </w:pPr>
            <w:r w:rsidRPr="002D6EB0">
              <w:t>0.80</w:t>
            </w:r>
          </w:p>
        </w:tc>
      </w:tr>
      <w:tr w:rsidR="00B66F14" w:rsidRPr="00FC7BD2" w14:paraId="671FC8F9" w14:textId="77777777" w:rsidTr="008F33E0">
        <w:tc>
          <w:tcPr>
            <w:tcW w:w="479" w:type="pct"/>
            <w:tcBorders>
              <w:top w:val="nil"/>
              <w:left w:val="nil"/>
              <w:bottom w:val="nil"/>
              <w:right w:val="nil"/>
            </w:tcBorders>
            <w:shd w:val="clear" w:color="auto" w:fill="auto"/>
            <w:noWrap/>
          </w:tcPr>
          <w:p w14:paraId="7026EDE4" w14:textId="77777777" w:rsidR="00B66F14" w:rsidRPr="00904838" w:rsidRDefault="00B66F14" w:rsidP="008F33E0">
            <w:pPr>
              <w:spacing w:after="0"/>
              <w:jc w:val="right"/>
              <w:rPr>
                <w:sz w:val="20"/>
              </w:rPr>
            </w:pPr>
            <w:r w:rsidRPr="00061DD0">
              <w:t>2028</w:t>
            </w:r>
          </w:p>
        </w:tc>
        <w:tc>
          <w:tcPr>
            <w:tcW w:w="645" w:type="pct"/>
            <w:tcBorders>
              <w:top w:val="nil"/>
              <w:left w:val="nil"/>
              <w:bottom w:val="nil"/>
              <w:right w:val="nil"/>
            </w:tcBorders>
            <w:shd w:val="clear" w:color="auto" w:fill="auto"/>
            <w:noWrap/>
            <w:hideMark/>
          </w:tcPr>
          <w:p w14:paraId="20812610"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159DEC63"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66824AC2"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2F7AE88B"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1937DDD6"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F461D35" w14:textId="77777777" w:rsidR="00B66F14" w:rsidRPr="00904838" w:rsidRDefault="00B66F14" w:rsidP="008F33E0">
            <w:pPr>
              <w:spacing w:after="0"/>
              <w:jc w:val="right"/>
              <w:rPr>
                <w:sz w:val="20"/>
              </w:rPr>
            </w:pPr>
            <w:r w:rsidRPr="002D6EB0">
              <w:t>0.80</w:t>
            </w:r>
          </w:p>
        </w:tc>
        <w:tc>
          <w:tcPr>
            <w:tcW w:w="646" w:type="pct"/>
            <w:tcBorders>
              <w:top w:val="nil"/>
              <w:left w:val="nil"/>
              <w:bottom w:val="nil"/>
              <w:right w:val="nil"/>
            </w:tcBorders>
            <w:shd w:val="clear" w:color="auto" w:fill="auto"/>
            <w:noWrap/>
            <w:hideMark/>
          </w:tcPr>
          <w:p w14:paraId="0FDB3227" w14:textId="77777777" w:rsidR="00B66F14" w:rsidRPr="00904838" w:rsidRDefault="00B66F14" w:rsidP="008F33E0">
            <w:pPr>
              <w:spacing w:after="0"/>
              <w:jc w:val="right"/>
              <w:rPr>
                <w:sz w:val="20"/>
              </w:rPr>
            </w:pPr>
            <w:r w:rsidRPr="002D6EB0">
              <w:t>0.80</w:t>
            </w:r>
          </w:p>
        </w:tc>
      </w:tr>
      <w:tr w:rsidR="00B66F14" w:rsidRPr="00FC7BD2" w14:paraId="35157AF1" w14:textId="77777777" w:rsidTr="008F33E0">
        <w:tc>
          <w:tcPr>
            <w:tcW w:w="479" w:type="pct"/>
            <w:tcBorders>
              <w:top w:val="nil"/>
              <w:left w:val="nil"/>
              <w:bottom w:val="nil"/>
              <w:right w:val="nil"/>
            </w:tcBorders>
            <w:shd w:val="clear" w:color="auto" w:fill="auto"/>
            <w:noWrap/>
          </w:tcPr>
          <w:p w14:paraId="496DEB3F" w14:textId="77777777" w:rsidR="00B66F14" w:rsidRPr="00904838" w:rsidRDefault="00B66F14" w:rsidP="008F33E0">
            <w:pPr>
              <w:spacing w:after="0"/>
              <w:jc w:val="right"/>
              <w:rPr>
                <w:sz w:val="20"/>
              </w:rPr>
            </w:pPr>
            <w:r w:rsidRPr="00061DD0">
              <w:t>2029</w:t>
            </w:r>
          </w:p>
        </w:tc>
        <w:tc>
          <w:tcPr>
            <w:tcW w:w="645" w:type="pct"/>
            <w:tcBorders>
              <w:top w:val="nil"/>
              <w:left w:val="nil"/>
              <w:bottom w:val="nil"/>
              <w:right w:val="nil"/>
            </w:tcBorders>
            <w:shd w:val="clear" w:color="auto" w:fill="auto"/>
            <w:noWrap/>
            <w:hideMark/>
          </w:tcPr>
          <w:p w14:paraId="18E6B438"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659C8422"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0860A9B"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7151B89E"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67247D35"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7DE4452C" w14:textId="77777777" w:rsidR="00B66F14" w:rsidRPr="00904838" w:rsidRDefault="00B66F14" w:rsidP="008F33E0">
            <w:pPr>
              <w:spacing w:after="0"/>
              <w:jc w:val="right"/>
              <w:rPr>
                <w:sz w:val="20"/>
              </w:rPr>
            </w:pPr>
            <w:r w:rsidRPr="002D6EB0">
              <w:t>0.81</w:t>
            </w:r>
          </w:p>
        </w:tc>
        <w:tc>
          <w:tcPr>
            <w:tcW w:w="646" w:type="pct"/>
            <w:tcBorders>
              <w:top w:val="nil"/>
              <w:left w:val="nil"/>
              <w:bottom w:val="nil"/>
              <w:right w:val="nil"/>
            </w:tcBorders>
            <w:shd w:val="clear" w:color="auto" w:fill="auto"/>
            <w:noWrap/>
            <w:hideMark/>
          </w:tcPr>
          <w:p w14:paraId="393EB0E8" w14:textId="77777777" w:rsidR="00B66F14" w:rsidRPr="00904838" w:rsidRDefault="00B66F14" w:rsidP="008F33E0">
            <w:pPr>
              <w:spacing w:after="0"/>
              <w:jc w:val="right"/>
              <w:rPr>
                <w:sz w:val="20"/>
              </w:rPr>
            </w:pPr>
            <w:r w:rsidRPr="002D6EB0">
              <w:t>0.81</w:t>
            </w:r>
          </w:p>
        </w:tc>
      </w:tr>
      <w:tr w:rsidR="00B66F14" w:rsidRPr="00FC7BD2" w14:paraId="1853D65C" w14:textId="77777777" w:rsidTr="008F33E0">
        <w:tc>
          <w:tcPr>
            <w:tcW w:w="479" w:type="pct"/>
            <w:tcBorders>
              <w:top w:val="nil"/>
              <w:left w:val="nil"/>
              <w:bottom w:val="nil"/>
              <w:right w:val="nil"/>
            </w:tcBorders>
            <w:shd w:val="clear" w:color="auto" w:fill="auto"/>
            <w:noWrap/>
          </w:tcPr>
          <w:p w14:paraId="141A2E0B" w14:textId="77777777" w:rsidR="00B66F14" w:rsidRPr="00904838" w:rsidRDefault="00B66F14" w:rsidP="008F33E0">
            <w:pPr>
              <w:spacing w:after="0"/>
              <w:jc w:val="right"/>
              <w:rPr>
                <w:sz w:val="20"/>
              </w:rPr>
            </w:pPr>
            <w:r w:rsidRPr="00061DD0">
              <w:t>2030</w:t>
            </w:r>
          </w:p>
        </w:tc>
        <w:tc>
          <w:tcPr>
            <w:tcW w:w="645" w:type="pct"/>
            <w:tcBorders>
              <w:top w:val="nil"/>
              <w:left w:val="nil"/>
              <w:bottom w:val="nil"/>
              <w:right w:val="nil"/>
            </w:tcBorders>
            <w:shd w:val="clear" w:color="auto" w:fill="auto"/>
            <w:noWrap/>
            <w:hideMark/>
          </w:tcPr>
          <w:p w14:paraId="4B652234"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01DE064D"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DA4708B"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87E63A8"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3C208BC"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5D5F2EE" w14:textId="77777777" w:rsidR="00B66F14" w:rsidRPr="00904838" w:rsidRDefault="00B66F14" w:rsidP="008F33E0">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0BD57E1D" w14:textId="77777777" w:rsidR="00B66F14" w:rsidRPr="00904838" w:rsidRDefault="00B66F14" w:rsidP="008F33E0">
            <w:pPr>
              <w:spacing w:after="0"/>
              <w:jc w:val="right"/>
              <w:rPr>
                <w:sz w:val="20"/>
              </w:rPr>
            </w:pPr>
            <w:r w:rsidRPr="002D6EB0">
              <w:t>0.82</w:t>
            </w:r>
          </w:p>
        </w:tc>
      </w:tr>
      <w:tr w:rsidR="00B66F14" w:rsidRPr="00FC7BD2" w14:paraId="26EAFBB7" w14:textId="77777777" w:rsidTr="008F33E0">
        <w:tc>
          <w:tcPr>
            <w:tcW w:w="479" w:type="pct"/>
            <w:tcBorders>
              <w:top w:val="nil"/>
              <w:left w:val="nil"/>
              <w:bottom w:val="nil"/>
              <w:right w:val="nil"/>
            </w:tcBorders>
            <w:shd w:val="clear" w:color="auto" w:fill="auto"/>
            <w:noWrap/>
          </w:tcPr>
          <w:p w14:paraId="63534742" w14:textId="77777777" w:rsidR="00B66F14" w:rsidRPr="00904838" w:rsidRDefault="00B66F14" w:rsidP="008F33E0">
            <w:pPr>
              <w:spacing w:after="0"/>
              <w:jc w:val="right"/>
              <w:rPr>
                <w:sz w:val="20"/>
              </w:rPr>
            </w:pPr>
            <w:r w:rsidRPr="00061DD0">
              <w:t>2031</w:t>
            </w:r>
          </w:p>
        </w:tc>
        <w:tc>
          <w:tcPr>
            <w:tcW w:w="645" w:type="pct"/>
            <w:tcBorders>
              <w:top w:val="nil"/>
              <w:left w:val="nil"/>
              <w:bottom w:val="nil"/>
              <w:right w:val="nil"/>
            </w:tcBorders>
            <w:shd w:val="clear" w:color="auto" w:fill="auto"/>
            <w:noWrap/>
            <w:hideMark/>
          </w:tcPr>
          <w:p w14:paraId="0CE1A5E4"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7A5D96B"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092C38D"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5964BE5B"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08E78380"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34AC8231" w14:textId="77777777" w:rsidR="00B66F14" w:rsidRPr="00904838" w:rsidRDefault="00B66F14" w:rsidP="008F33E0">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590B7095" w14:textId="77777777" w:rsidR="00B66F14" w:rsidRPr="00904838" w:rsidRDefault="00B66F14" w:rsidP="008F33E0">
            <w:pPr>
              <w:spacing w:after="0"/>
              <w:jc w:val="right"/>
              <w:rPr>
                <w:sz w:val="20"/>
              </w:rPr>
            </w:pPr>
            <w:r w:rsidRPr="002D6EB0">
              <w:t>0.82</w:t>
            </w:r>
          </w:p>
        </w:tc>
      </w:tr>
      <w:tr w:rsidR="00B66F14" w:rsidRPr="00FC7BD2" w14:paraId="56A8E34A" w14:textId="77777777" w:rsidTr="008F33E0">
        <w:tc>
          <w:tcPr>
            <w:tcW w:w="479" w:type="pct"/>
            <w:tcBorders>
              <w:top w:val="nil"/>
              <w:left w:val="nil"/>
              <w:right w:val="nil"/>
            </w:tcBorders>
            <w:shd w:val="clear" w:color="auto" w:fill="auto"/>
            <w:noWrap/>
          </w:tcPr>
          <w:p w14:paraId="1FC7716D" w14:textId="77777777" w:rsidR="00B66F14" w:rsidRPr="00904838" w:rsidRDefault="00B66F14" w:rsidP="008F33E0">
            <w:pPr>
              <w:spacing w:after="0"/>
              <w:jc w:val="right"/>
              <w:rPr>
                <w:sz w:val="20"/>
              </w:rPr>
            </w:pPr>
            <w:r w:rsidRPr="00061DD0">
              <w:t>2032</w:t>
            </w:r>
          </w:p>
        </w:tc>
        <w:tc>
          <w:tcPr>
            <w:tcW w:w="645" w:type="pct"/>
            <w:tcBorders>
              <w:top w:val="nil"/>
              <w:left w:val="nil"/>
              <w:right w:val="nil"/>
            </w:tcBorders>
            <w:shd w:val="clear" w:color="auto" w:fill="auto"/>
            <w:noWrap/>
            <w:hideMark/>
          </w:tcPr>
          <w:p w14:paraId="41572330" w14:textId="77777777" w:rsidR="00B66F14" w:rsidRPr="00904838" w:rsidRDefault="00B66F14" w:rsidP="008F33E0">
            <w:pPr>
              <w:spacing w:after="0"/>
              <w:jc w:val="right"/>
              <w:rPr>
                <w:sz w:val="20"/>
              </w:rPr>
            </w:pPr>
            <w:r w:rsidRPr="002D6EB0">
              <w:t>0.67</w:t>
            </w:r>
          </w:p>
        </w:tc>
        <w:tc>
          <w:tcPr>
            <w:tcW w:w="646" w:type="pct"/>
            <w:tcBorders>
              <w:top w:val="nil"/>
              <w:left w:val="nil"/>
              <w:right w:val="nil"/>
            </w:tcBorders>
            <w:shd w:val="clear" w:color="auto" w:fill="auto"/>
            <w:noWrap/>
            <w:hideMark/>
          </w:tcPr>
          <w:p w14:paraId="46EDB1F1" w14:textId="77777777" w:rsidR="00B66F14" w:rsidRPr="00904838" w:rsidRDefault="00B66F14" w:rsidP="008F33E0">
            <w:pPr>
              <w:spacing w:after="0"/>
              <w:jc w:val="right"/>
              <w:rPr>
                <w:sz w:val="20"/>
              </w:rPr>
            </w:pPr>
            <w:r w:rsidRPr="002D6EB0">
              <w:t>0.67</w:t>
            </w:r>
          </w:p>
        </w:tc>
        <w:tc>
          <w:tcPr>
            <w:tcW w:w="646" w:type="pct"/>
            <w:tcBorders>
              <w:top w:val="nil"/>
              <w:left w:val="nil"/>
              <w:right w:val="nil"/>
            </w:tcBorders>
            <w:shd w:val="clear" w:color="auto" w:fill="auto"/>
            <w:noWrap/>
            <w:hideMark/>
          </w:tcPr>
          <w:p w14:paraId="27D04BA9" w14:textId="77777777" w:rsidR="00B66F14" w:rsidRPr="00904838" w:rsidRDefault="00B66F14" w:rsidP="008F33E0">
            <w:pPr>
              <w:spacing w:after="0"/>
              <w:jc w:val="right"/>
              <w:rPr>
                <w:sz w:val="20"/>
              </w:rPr>
            </w:pPr>
            <w:r w:rsidRPr="002D6EB0">
              <w:t>0.65</w:t>
            </w:r>
          </w:p>
        </w:tc>
        <w:tc>
          <w:tcPr>
            <w:tcW w:w="646" w:type="pct"/>
            <w:tcBorders>
              <w:top w:val="nil"/>
              <w:left w:val="nil"/>
              <w:right w:val="nil"/>
            </w:tcBorders>
            <w:shd w:val="clear" w:color="auto" w:fill="auto"/>
            <w:noWrap/>
            <w:hideMark/>
          </w:tcPr>
          <w:p w14:paraId="7CF35574" w14:textId="77777777" w:rsidR="00B66F14" w:rsidRPr="00904838" w:rsidRDefault="00B66F14" w:rsidP="008F33E0">
            <w:pPr>
              <w:spacing w:after="0"/>
              <w:jc w:val="right"/>
              <w:rPr>
                <w:sz w:val="20"/>
              </w:rPr>
            </w:pPr>
            <w:r w:rsidRPr="002D6EB0">
              <w:t>0.14</w:t>
            </w:r>
          </w:p>
        </w:tc>
        <w:tc>
          <w:tcPr>
            <w:tcW w:w="646" w:type="pct"/>
            <w:tcBorders>
              <w:top w:val="nil"/>
              <w:left w:val="nil"/>
              <w:right w:val="nil"/>
            </w:tcBorders>
            <w:shd w:val="clear" w:color="auto" w:fill="auto"/>
            <w:noWrap/>
            <w:hideMark/>
          </w:tcPr>
          <w:p w14:paraId="1E2232C9" w14:textId="77777777" w:rsidR="00B66F14" w:rsidRPr="00904838" w:rsidRDefault="00B66F14" w:rsidP="008F33E0">
            <w:pPr>
              <w:spacing w:after="0"/>
              <w:jc w:val="right"/>
              <w:rPr>
                <w:sz w:val="20"/>
              </w:rPr>
            </w:pPr>
            <w:r w:rsidRPr="002D6EB0">
              <w:t>0.00</w:t>
            </w:r>
          </w:p>
        </w:tc>
        <w:tc>
          <w:tcPr>
            <w:tcW w:w="646" w:type="pct"/>
            <w:tcBorders>
              <w:top w:val="nil"/>
              <w:left w:val="nil"/>
              <w:right w:val="nil"/>
            </w:tcBorders>
            <w:shd w:val="clear" w:color="auto" w:fill="auto"/>
            <w:noWrap/>
            <w:hideMark/>
          </w:tcPr>
          <w:p w14:paraId="21031560" w14:textId="77777777" w:rsidR="00B66F14" w:rsidRPr="00904838" w:rsidRDefault="00B66F14" w:rsidP="008F33E0">
            <w:pPr>
              <w:spacing w:after="0"/>
              <w:jc w:val="right"/>
              <w:rPr>
                <w:sz w:val="20"/>
              </w:rPr>
            </w:pPr>
            <w:r w:rsidRPr="002D6EB0">
              <w:t>0.83</w:t>
            </w:r>
          </w:p>
        </w:tc>
        <w:tc>
          <w:tcPr>
            <w:tcW w:w="646" w:type="pct"/>
            <w:tcBorders>
              <w:top w:val="nil"/>
              <w:left w:val="nil"/>
              <w:right w:val="nil"/>
            </w:tcBorders>
            <w:shd w:val="clear" w:color="auto" w:fill="auto"/>
            <w:noWrap/>
            <w:hideMark/>
          </w:tcPr>
          <w:p w14:paraId="0E57BAE0" w14:textId="77777777" w:rsidR="00B66F14" w:rsidRPr="00904838" w:rsidRDefault="00B66F14" w:rsidP="008F33E0">
            <w:pPr>
              <w:spacing w:after="0"/>
              <w:jc w:val="right"/>
              <w:rPr>
                <w:sz w:val="20"/>
              </w:rPr>
            </w:pPr>
            <w:r w:rsidRPr="002D6EB0">
              <w:t>0.83</w:t>
            </w:r>
          </w:p>
        </w:tc>
      </w:tr>
      <w:tr w:rsidR="00B66F14" w:rsidRPr="00FC7BD2" w14:paraId="678B03C7" w14:textId="77777777" w:rsidTr="008F33E0">
        <w:tc>
          <w:tcPr>
            <w:tcW w:w="479" w:type="pct"/>
            <w:tcBorders>
              <w:top w:val="nil"/>
              <w:left w:val="nil"/>
              <w:bottom w:val="single" w:sz="4" w:space="0" w:color="auto"/>
              <w:right w:val="nil"/>
            </w:tcBorders>
            <w:shd w:val="clear" w:color="auto" w:fill="auto"/>
            <w:noWrap/>
          </w:tcPr>
          <w:p w14:paraId="28246567" w14:textId="77777777" w:rsidR="00B66F14" w:rsidRPr="00904838" w:rsidRDefault="00B66F14" w:rsidP="008F33E0">
            <w:pPr>
              <w:spacing w:after="0"/>
              <w:jc w:val="right"/>
              <w:rPr>
                <w:sz w:val="20"/>
              </w:rPr>
            </w:pPr>
            <w:r w:rsidRPr="00061DD0">
              <w:t>2033</w:t>
            </w:r>
          </w:p>
        </w:tc>
        <w:tc>
          <w:tcPr>
            <w:tcW w:w="645" w:type="pct"/>
            <w:tcBorders>
              <w:top w:val="nil"/>
              <w:left w:val="nil"/>
              <w:bottom w:val="single" w:sz="4" w:space="0" w:color="auto"/>
              <w:right w:val="nil"/>
            </w:tcBorders>
            <w:shd w:val="clear" w:color="auto" w:fill="auto"/>
            <w:noWrap/>
            <w:hideMark/>
          </w:tcPr>
          <w:p w14:paraId="1752D9E4" w14:textId="77777777" w:rsidR="00B66F14" w:rsidRPr="00904838" w:rsidRDefault="00B66F14" w:rsidP="008F33E0">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607DBF84" w14:textId="77777777" w:rsidR="00B66F14" w:rsidRPr="00904838" w:rsidRDefault="00B66F14" w:rsidP="008F33E0">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532913ED" w14:textId="77777777" w:rsidR="00B66F14" w:rsidRPr="00904838" w:rsidRDefault="00B66F14" w:rsidP="008F33E0">
            <w:pPr>
              <w:spacing w:after="0"/>
              <w:jc w:val="right"/>
              <w:rPr>
                <w:sz w:val="20"/>
              </w:rPr>
            </w:pPr>
            <w:r w:rsidRPr="002D6EB0">
              <w:t>0.65</w:t>
            </w:r>
          </w:p>
        </w:tc>
        <w:tc>
          <w:tcPr>
            <w:tcW w:w="646" w:type="pct"/>
            <w:tcBorders>
              <w:top w:val="nil"/>
              <w:left w:val="nil"/>
              <w:bottom w:val="single" w:sz="4" w:space="0" w:color="auto"/>
              <w:right w:val="nil"/>
            </w:tcBorders>
            <w:shd w:val="clear" w:color="auto" w:fill="auto"/>
            <w:noWrap/>
            <w:hideMark/>
          </w:tcPr>
          <w:p w14:paraId="69EE574B" w14:textId="77777777" w:rsidR="00B66F14" w:rsidRPr="00904838" w:rsidRDefault="00B66F14" w:rsidP="008F33E0">
            <w:pPr>
              <w:spacing w:after="0"/>
              <w:jc w:val="right"/>
              <w:rPr>
                <w:sz w:val="20"/>
              </w:rPr>
            </w:pPr>
            <w:r w:rsidRPr="002D6EB0">
              <w:t>0.14</w:t>
            </w:r>
          </w:p>
        </w:tc>
        <w:tc>
          <w:tcPr>
            <w:tcW w:w="646" w:type="pct"/>
            <w:tcBorders>
              <w:top w:val="nil"/>
              <w:left w:val="nil"/>
              <w:bottom w:val="single" w:sz="4" w:space="0" w:color="auto"/>
              <w:right w:val="nil"/>
            </w:tcBorders>
            <w:shd w:val="clear" w:color="auto" w:fill="auto"/>
            <w:noWrap/>
            <w:hideMark/>
          </w:tcPr>
          <w:p w14:paraId="7797BD2C" w14:textId="77777777" w:rsidR="00B66F14" w:rsidRPr="00904838" w:rsidRDefault="00B66F14" w:rsidP="008F33E0">
            <w:pPr>
              <w:spacing w:after="0"/>
              <w:jc w:val="right"/>
              <w:rPr>
                <w:sz w:val="20"/>
              </w:rPr>
            </w:pPr>
            <w:r w:rsidRPr="002D6EB0">
              <w:t>0.00</w:t>
            </w:r>
          </w:p>
        </w:tc>
        <w:tc>
          <w:tcPr>
            <w:tcW w:w="646" w:type="pct"/>
            <w:tcBorders>
              <w:top w:val="nil"/>
              <w:left w:val="nil"/>
              <w:bottom w:val="single" w:sz="4" w:space="0" w:color="auto"/>
              <w:right w:val="nil"/>
            </w:tcBorders>
            <w:shd w:val="clear" w:color="auto" w:fill="auto"/>
            <w:noWrap/>
            <w:hideMark/>
          </w:tcPr>
          <w:p w14:paraId="13413487" w14:textId="77777777" w:rsidR="00B66F14" w:rsidRPr="00904838" w:rsidRDefault="00B66F14" w:rsidP="008F33E0">
            <w:pPr>
              <w:spacing w:after="0"/>
              <w:jc w:val="right"/>
              <w:rPr>
                <w:sz w:val="20"/>
              </w:rPr>
            </w:pPr>
            <w:r w:rsidRPr="002D6EB0">
              <w:t>0.83</w:t>
            </w:r>
          </w:p>
        </w:tc>
        <w:tc>
          <w:tcPr>
            <w:tcW w:w="646" w:type="pct"/>
            <w:tcBorders>
              <w:top w:val="nil"/>
              <w:left w:val="nil"/>
              <w:bottom w:val="single" w:sz="4" w:space="0" w:color="auto"/>
              <w:right w:val="nil"/>
            </w:tcBorders>
            <w:shd w:val="clear" w:color="auto" w:fill="auto"/>
            <w:noWrap/>
            <w:hideMark/>
          </w:tcPr>
          <w:p w14:paraId="4788D61D" w14:textId="77777777" w:rsidR="00B66F14" w:rsidRPr="00904838" w:rsidRDefault="00B66F14" w:rsidP="008F33E0">
            <w:pPr>
              <w:spacing w:after="0"/>
              <w:jc w:val="right"/>
              <w:rPr>
                <w:sz w:val="20"/>
              </w:rPr>
            </w:pPr>
            <w:r w:rsidRPr="002D6EB0">
              <w:t>0.83</w:t>
            </w:r>
          </w:p>
        </w:tc>
      </w:tr>
      <w:tr w:rsidR="00B66F14" w:rsidRPr="00FC7BD2" w14:paraId="7C645798"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77777777" w:rsidR="00B66F14" w:rsidRPr="00904838" w:rsidRDefault="00B66F14" w:rsidP="008F33E0">
            <w:pPr>
              <w:spacing w:after="0"/>
              <w:jc w:val="right"/>
              <w:rPr>
                <w:sz w:val="20"/>
              </w:rPr>
            </w:pPr>
            <w:r w:rsidRPr="00904838">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B66F14" w:rsidRPr="00904838" w:rsidRDefault="00B66F14" w:rsidP="008F33E0">
            <w:pPr>
              <w:spacing w:after="0"/>
              <w:jc w:val="right"/>
              <w:rPr>
                <w:sz w:val="20"/>
              </w:rPr>
            </w:pPr>
          </w:p>
        </w:tc>
      </w:tr>
      <w:tr w:rsidR="00B66F14" w:rsidRPr="00FC7BD2" w14:paraId="560CA84F" w14:textId="77777777" w:rsidTr="008F33E0">
        <w:tc>
          <w:tcPr>
            <w:tcW w:w="479" w:type="pct"/>
            <w:tcBorders>
              <w:top w:val="single" w:sz="4" w:space="0" w:color="auto"/>
              <w:left w:val="nil"/>
            </w:tcBorders>
            <w:shd w:val="clear" w:color="auto" w:fill="auto"/>
            <w:noWrap/>
            <w:hideMark/>
          </w:tcPr>
          <w:p w14:paraId="30816E30" w14:textId="77777777" w:rsidR="00B66F14" w:rsidRPr="00904838" w:rsidRDefault="00B66F14" w:rsidP="008F33E0">
            <w:pPr>
              <w:spacing w:after="0"/>
              <w:jc w:val="right"/>
              <w:rPr>
                <w:sz w:val="20"/>
              </w:rPr>
            </w:pPr>
            <w:r w:rsidRPr="009D5EF7">
              <w:t>2020</w:t>
            </w:r>
          </w:p>
        </w:tc>
        <w:tc>
          <w:tcPr>
            <w:tcW w:w="645" w:type="pct"/>
            <w:tcBorders>
              <w:top w:val="single" w:sz="4" w:space="0" w:color="auto"/>
            </w:tcBorders>
            <w:shd w:val="clear" w:color="auto" w:fill="auto"/>
            <w:noWrap/>
            <w:hideMark/>
          </w:tcPr>
          <w:p w14:paraId="706CE699"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1CD78082"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1269B7B2"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7CB8F18A"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5E173F14"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3CDBDD86"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59CE2FCD" w14:textId="77777777" w:rsidR="00B66F14" w:rsidRPr="00904838" w:rsidRDefault="00B66F14" w:rsidP="008F33E0">
            <w:pPr>
              <w:spacing w:after="0"/>
              <w:jc w:val="right"/>
              <w:rPr>
                <w:sz w:val="20"/>
              </w:rPr>
            </w:pPr>
            <w:r w:rsidRPr="007418A0">
              <w:t>6431</w:t>
            </w:r>
          </w:p>
        </w:tc>
      </w:tr>
      <w:tr w:rsidR="00B66F14" w:rsidRPr="00FC7BD2" w14:paraId="353A7FC2" w14:textId="77777777" w:rsidTr="008F33E0">
        <w:tc>
          <w:tcPr>
            <w:tcW w:w="479" w:type="pct"/>
            <w:tcBorders>
              <w:left w:val="nil"/>
            </w:tcBorders>
            <w:shd w:val="clear" w:color="auto" w:fill="auto"/>
            <w:noWrap/>
          </w:tcPr>
          <w:p w14:paraId="3EA1BA90" w14:textId="77777777" w:rsidR="00B66F14" w:rsidRPr="00904838" w:rsidRDefault="00B66F14" w:rsidP="008F33E0">
            <w:pPr>
              <w:spacing w:after="0"/>
              <w:jc w:val="right"/>
              <w:rPr>
                <w:sz w:val="20"/>
              </w:rPr>
            </w:pPr>
            <w:r w:rsidRPr="009D5EF7">
              <w:t>2021</w:t>
            </w:r>
          </w:p>
        </w:tc>
        <w:tc>
          <w:tcPr>
            <w:tcW w:w="645" w:type="pct"/>
            <w:shd w:val="clear" w:color="auto" w:fill="auto"/>
            <w:noWrap/>
            <w:hideMark/>
          </w:tcPr>
          <w:p w14:paraId="5D7EF450" w14:textId="77777777" w:rsidR="00B66F14" w:rsidRPr="00904838" w:rsidRDefault="00B66F14" w:rsidP="008F33E0">
            <w:pPr>
              <w:spacing w:after="0"/>
              <w:jc w:val="right"/>
              <w:rPr>
                <w:sz w:val="20"/>
              </w:rPr>
            </w:pPr>
            <w:r w:rsidRPr="007418A0">
              <w:t xml:space="preserve"> 26,533 </w:t>
            </w:r>
          </w:p>
        </w:tc>
        <w:tc>
          <w:tcPr>
            <w:tcW w:w="646" w:type="pct"/>
            <w:shd w:val="clear" w:color="auto" w:fill="auto"/>
            <w:noWrap/>
            <w:hideMark/>
          </w:tcPr>
          <w:p w14:paraId="6A6F7E45" w14:textId="77777777" w:rsidR="00B66F14" w:rsidRPr="00904838" w:rsidRDefault="00B66F14" w:rsidP="008F33E0">
            <w:pPr>
              <w:spacing w:after="0"/>
              <w:jc w:val="right"/>
              <w:rPr>
                <w:sz w:val="20"/>
              </w:rPr>
            </w:pPr>
            <w:r w:rsidRPr="007418A0">
              <w:t xml:space="preserve"> 26,533 </w:t>
            </w:r>
          </w:p>
        </w:tc>
        <w:tc>
          <w:tcPr>
            <w:tcW w:w="646" w:type="pct"/>
            <w:shd w:val="clear" w:color="auto" w:fill="auto"/>
            <w:noWrap/>
            <w:hideMark/>
          </w:tcPr>
          <w:p w14:paraId="524C1BC5" w14:textId="77777777" w:rsidR="00B66F14" w:rsidRPr="00904838" w:rsidRDefault="00B66F14" w:rsidP="008F33E0">
            <w:pPr>
              <w:spacing w:after="0"/>
              <w:jc w:val="right"/>
              <w:rPr>
                <w:sz w:val="20"/>
              </w:rPr>
            </w:pPr>
            <w:r w:rsidRPr="007418A0">
              <w:t xml:space="preserve"> 26,024 </w:t>
            </w:r>
          </w:p>
        </w:tc>
        <w:tc>
          <w:tcPr>
            <w:tcW w:w="646" w:type="pct"/>
            <w:shd w:val="clear" w:color="auto" w:fill="auto"/>
            <w:noWrap/>
            <w:hideMark/>
          </w:tcPr>
          <w:p w14:paraId="4CD23453" w14:textId="77777777" w:rsidR="00B66F14" w:rsidRPr="00904838" w:rsidRDefault="00B66F14" w:rsidP="008F33E0">
            <w:pPr>
              <w:spacing w:after="0"/>
              <w:jc w:val="right"/>
              <w:rPr>
                <w:sz w:val="20"/>
              </w:rPr>
            </w:pPr>
            <w:r w:rsidRPr="007418A0">
              <w:t xml:space="preserve"> 6,180 </w:t>
            </w:r>
          </w:p>
        </w:tc>
        <w:tc>
          <w:tcPr>
            <w:tcW w:w="646" w:type="pct"/>
            <w:shd w:val="clear" w:color="auto" w:fill="auto"/>
            <w:noWrap/>
            <w:hideMark/>
          </w:tcPr>
          <w:p w14:paraId="372E333D"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27071E6" w14:textId="77777777" w:rsidR="00B66F14" w:rsidRPr="00904838" w:rsidRDefault="00B66F14" w:rsidP="008F33E0">
            <w:pPr>
              <w:spacing w:after="0"/>
              <w:jc w:val="right"/>
              <w:rPr>
                <w:sz w:val="20"/>
              </w:rPr>
            </w:pPr>
            <w:r w:rsidRPr="007418A0">
              <w:t xml:space="preserve"> 32,438 </w:t>
            </w:r>
          </w:p>
        </w:tc>
        <w:tc>
          <w:tcPr>
            <w:tcW w:w="646" w:type="pct"/>
            <w:shd w:val="clear" w:color="auto" w:fill="auto"/>
            <w:noWrap/>
            <w:hideMark/>
          </w:tcPr>
          <w:p w14:paraId="2ECE23A7" w14:textId="77777777" w:rsidR="00B66F14" w:rsidRPr="00904838" w:rsidRDefault="00B66F14" w:rsidP="008F33E0">
            <w:pPr>
              <w:spacing w:after="0"/>
              <w:jc w:val="right"/>
              <w:rPr>
                <w:sz w:val="20"/>
              </w:rPr>
            </w:pPr>
            <w:r w:rsidRPr="007418A0">
              <w:t>27078.5</w:t>
            </w:r>
          </w:p>
        </w:tc>
      </w:tr>
      <w:tr w:rsidR="00B66F14" w:rsidRPr="00FC7BD2" w14:paraId="5B13D015" w14:textId="77777777" w:rsidTr="008F33E0">
        <w:tc>
          <w:tcPr>
            <w:tcW w:w="479" w:type="pct"/>
            <w:tcBorders>
              <w:left w:val="nil"/>
            </w:tcBorders>
            <w:shd w:val="clear" w:color="auto" w:fill="auto"/>
            <w:noWrap/>
          </w:tcPr>
          <w:p w14:paraId="204407E6" w14:textId="77777777" w:rsidR="00B66F14" w:rsidRPr="00904838" w:rsidRDefault="00B66F14" w:rsidP="008F33E0">
            <w:pPr>
              <w:spacing w:after="0"/>
              <w:jc w:val="right"/>
              <w:rPr>
                <w:sz w:val="20"/>
              </w:rPr>
            </w:pPr>
            <w:r w:rsidRPr="009D5EF7">
              <w:t>2022</w:t>
            </w:r>
          </w:p>
        </w:tc>
        <w:tc>
          <w:tcPr>
            <w:tcW w:w="645" w:type="pct"/>
            <w:shd w:val="clear" w:color="auto" w:fill="auto"/>
            <w:noWrap/>
            <w:hideMark/>
          </w:tcPr>
          <w:p w14:paraId="6CEFD4E6" w14:textId="77777777" w:rsidR="00B66F14" w:rsidRPr="00904838" w:rsidRDefault="00B66F14" w:rsidP="008F33E0">
            <w:pPr>
              <w:spacing w:after="0"/>
              <w:jc w:val="right"/>
              <w:rPr>
                <w:sz w:val="20"/>
              </w:rPr>
            </w:pPr>
            <w:r w:rsidRPr="007418A0">
              <w:t xml:space="preserve"> 38,266 </w:t>
            </w:r>
          </w:p>
        </w:tc>
        <w:tc>
          <w:tcPr>
            <w:tcW w:w="646" w:type="pct"/>
            <w:shd w:val="clear" w:color="auto" w:fill="auto"/>
            <w:noWrap/>
            <w:hideMark/>
          </w:tcPr>
          <w:p w14:paraId="47C76D4C" w14:textId="77777777" w:rsidR="00B66F14" w:rsidRPr="00904838" w:rsidRDefault="00B66F14" w:rsidP="008F33E0">
            <w:pPr>
              <w:spacing w:after="0"/>
              <w:jc w:val="right"/>
              <w:rPr>
                <w:sz w:val="20"/>
              </w:rPr>
            </w:pPr>
            <w:r w:rsidRPr="007418A0">
              <w:t xml:space="preserve"> 38,266 </w:t>
            </w:r>
          </w:p>
        </w:tc>
        <w:tc>
          <w:tcPr>
            <w:tcW w:w="646" w:type="pct"/>
            <w:shd w:val="clear" w:color="auto" w:fill="auto"/>
            <w:noWrap/>
            <w:hideMark/>
          </w:tcPr>
          <w:p w14:paraId="48B8CC42" w14:textId="77777777" w:rsidR="00B66F14" w:rsidRPr="00904838" w:rsidRDefault="00B66F14" w:rsidP="008F33E0">
            <w:pPr>
              <w:spacing w:after="0"/>
              <w:jc w:val="right"/>
              <w:rPr>
                <w:sz w:val="20"/>
              </w:rPr>
            </w:pPr>
            <w:r w:rsidRPr="007418A0">
              <w:t xml:space="preserve"> 37,777 </w:t>
            </w:r>
          </w:p>
        </w:tc>
        <w:tc>
          <w:tcPr>
            <w:tcW w:w="646" w:type="pct"/>
            <w:shd w:val="clear" w:color="auto" w:fill="auto"/>
            <w:noWrap/>
            <w:hideMark/>
          </w:tcPr>
          <w:p w14:paraId="7480DD09" w14:textId="77777777" w:rsidR="00B66F14" w:rsidRPr="00904838" w:rsidRDefault="00B66F14" w:rsidP="008F33E0">
            <w:pPr>
              <w:spacing w:after="0"/>
              <w:jc w:val="right"/>
              <w:rPr>
                <w:sz w:val="20"/>
              </w:rPr>
            </w:pPr>
            <w:r w:rsidRPr="007418A0">
              <w:t xml:space="preserve"> 11,628 </w:t>
            </w:r>
          </w:p>
        </w:tc>
        <w:tc>
          <w:tcPr>
            <w:tcW w:w="646" w:type="pct"/>
            <w:shd w:val="clear" w:color="auto" w:fill="auto"/>
            <w:noWrap/>
            <w:hideMark/>
          </w:tcPr>
          <w:p w14:paraId="0EAC930A"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D91A859" w14:textId="77777777" w:rsidR="00B66F14" w:rsidRPr="00904838" w:rsidRDefault="00B66F14" w:rsidP="008F33E0">
            <w:pPr>
              <w:spacing w:after="0"/>
              <w:jc w:val="right"/>
              <w:rPr>
                <w:sz w:val="20"/>
              </w:rPr>
            </w:pPr>
            <w:r w:rsidRPr="007418A0">
              <w:t xml:space="preserve"> 43,370 </w:t>
            </w:r>
          </w:p>
        </w:tc>
        <w:tc>
          <w:tcPr>
            <w:tcW w:w="646" w:type="pct"/>
            <w:shd w:val="clear" w:color="auto" w:fill="auto"/>
            <w:noWrap/>
            <w:hideMark/>
          </w:tcPr>
          <w:p w14:paraId="27F41D46" w14:textId="77777777" w:rsidR="00B66F14" w:rsidRPr="00904838" w:rsidRDefault="00B66F14" w:rsidP="008F33E0">
            <w:pPr>
              <w:spacing w:after="0"/>
              <w:jc w:val="right"/>
              <w:rPr>
                <w:sz w:val="20"/>
              </w:rPr>
            </w:pPr>
            <w:r w:rsidRPr="007418A0">
              <w:t>38597.1</w:t>
            </w:r>
          </w:p>
        </w:tc>
      </w:tr>
      <w:tr w:rsidR="00B66F14" w:rsidRPr="00FC7BD2" w14:paraId="6CDF1F0C" w14:textId="77777777" w:rsidTr="008F33E0">
        <w:tc>
          <w:tcPr>
            <w:tcW w:w="479" w:type="pct"/>
            <w:tcBorders>
              <w:left w:val="nil"/>
            </w:tcBorders>
            <w:shd w:val="clear" w:color="auto" w:fill="auto"/>
            <w:noWrap/>
          </w:tcPr>
          <w:p w14:paraId="2222A4AD" w14:textId="77777777" w:rsidR="00B66F14" w:rsidRPr="00904838" w:rsidRDefault="00B66F14" w:rsidP="008F33E0">
            <w:pPr>
              <w:spacing w:after="0"/>
              <w:jc w:val="right"/>
              <w:rPr>
                <w:sz w:val="20"/>
              </w:rPr>
            </w:pPr>
            <w:r w:rsidRPr="009D5EF7">
              <w:t>2023</w:t>
            </w:r>
          </w:p>
        </w:tc>
        <w:tc>
          <w:tcPr>
            <w:tcW w:w="645" w:type="pct"/>
            <w:shd w:val="clear" w:color="auto" w:fill="auto"/>
            <w:noWrap/>
            <w:hideMark/>
          </w:tcPr>
          <w:p w14:paraId="26143BAB" w14:textId="77777777" w:rsidR="00B66F14" w:rsidRPr="00904838" w:rsidRDefault="00B66F14" w:rsidP="008F33E0">
            <w:pPr>
              <w:spacing w:after="0"/>
              <w:jc w:val="right"/>
              <w:rPr>
                <w:sz w:val="20"/>
              </w:rPr>
            </w:pPr>
            <w:r w:rsidRPr="007418A0">
              <w:t xml:space="preserve"> 46,064 </w:t>
            </w:r>
          </w:p>
        </w:tc>
        <w:tc>
          <w:tcPr>
            <w:tcW w:w="646" w:type="pct"/>
            <w:shd w:val="clear" w:color="auto" w:fill="auto"/>
            <w:noWrap/>
            <w:hideMark/>
          </w:tcPr>
          <w:p w14:paraId="7141D926" w14:textId="77777777" w:rsidR="00B66F14" w:rsidRPr="00904838" w:rsidRDefault="00B66F14" w:rsidP="008F33E0">
            <w:pPr>
              <w:spacing w:after="0"/>
              <w:jc w:val="right"/>
              <w:rPr>
                <w:sz w:val="20"/>
              </w:rPr>
            </w:pPr>
            <w:r w:rsidRPr="007418A0">
              <w:t xml:space="preserve"> 46,064 </w:t>
            </w:r>
          </w:p>
        </w:tc>
        <w:tc>
          <w:tcPr>
            <w:tcW w:w="646" w:type="pct"/>
            <w:shd w:val="clear" w:color="auto" w:fill="auto"/>
            <w:noWrap/>
            <w:hideMark/>
          </w:tcPr>
          <w:p w14:paraId="06347255" w14:textId="77777777" w:rsidR="00B66F14" w:rsidRPr="00904838" w:rsidRDefault="00B66F14" w:rsidP="008F33E0">
            <w:pPr>
              <w:spacing w:after="0"/>
              <w:jc w:val="right"/>
              <w:rPr>
                <w:sz w:val="20"/>
              </w:rPr>
            </w:pPr>
            <w:r w:rsidRPr="007418A0">
              <w:t xml:space="preserve"> 45,673 </w:t>
            </w:r>
          </w:p>
        </w:tc>
        <w:tc>
          <w:tcPr>
            <w:tcW w:w="646" w:type="pct"/>
            <w:shd w:val="clear" w:color="auto" w:fill="auto"/>
            <w:noWrap/>
            <w:hideMark/>
          </w:tcPr>
          <w:p w14:paraId="2512CD2B" w14:textId="77777777" w:rsidR="00B66F14" w:rsidRPr="00904838" w:rsidRDefault="00B66F14" w:rsidP="008F33E0">
            <w:pPr>
              <w:spacing w:after="0"/>
              <w:jc w:val="right"/>
              <w:rPr>
                <w:sz w:val="20"/>
              </w:rPr>
            </w:pPr>
            <w:r w:rsidRPr="007418A0">
              <w:t xml:space="preserve"> 17,681 </w:t>
            </w:r>
          </w:p>
        </w:tc>
        <w:tc>
          <w:tcPr>
            <w:tcW w:w="646" w:type="pct"/>
            <w:shd w:val="clear" w:color="auto" w:fill="auto"/>
            <w:noWrap/>
            <w:hideMark/>
          </w:tcPr>
          <w:p w14:paraId="5D55BD7E"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3D536091" w14:textId="77777777" w:rsidR="00B66F14" w:rsidRPr="00904838" w:rsidRDefault="00B66F14" w:rsidP="008F33E0">
            <w:pPr>
              <w:spacing w:after="0"/>
              <w:jc w:val="right"/>
              <w:rPr>
                <w:sz w:val="20"/>
              </w:rPr>
            </w:pPr>
            <w:r w:rsidRPr="007418A0">
              <w:t xml:space="preserve"> 49,893 </w:t>
            </w:r>
          </w:p>
        </w:tc>
        <w:tc>
          <w:tcPr>
            <w:tcW w:w="646" w:type="pct"/>
            <w:shd w:val="clear" w:color="auto" w:fill="auto"/>
            <w:noWrap/>
            <w:hideMark/>
          </w:tcPr>
          <w:p w14:paraId="42AC73B1" w14:textId="77777777" w:rsidR="00B66F14" w:rsidRPr="00904838" w:rsidRDefault="00B66F14" w:rsidP="008F33E0">
            <w:pPr>
              <w:spacing w:after="0"/>
              <w:jc w:val="right"/>
              <w:rPr>
                <w:sz w:val="20"/>
              </w:rPr>
            </w:pPr>
            <w:r w:rsidRPr="007418A0">
              <w:t>55361.3</w:t>
            </w:r>
          </w:p>
        </w:tc>
      </w:tr>
      <w:tr w:rsidR="00B66F14" w:rsidRPr="00FC7BD2" w14:paraId="6A0F6D91" w14:textId="77777777" w:rsidTr="008F33E0">
        <w:tc>
          <w:tcPr>
            <w:tcW w:w="479" w:type="pct"/>
            <w:tcBorders>
              <w:left w:val="nil"/>
            </w:tcBorders>
            <w:shd w:val="clear" w:color="auto" w:fill="auto"/>
            <w:noWrap/>
          </w:tcPr>
          <w:p w14:paraId="46B6EFB8" w14:textId="77777777" w:rsidR="00B66F14" w:rsidRPr="00904838" w:rsidRDefault="00B66F14" w:rsidP="008F33E0">
            <w:pPr>
              <w:spacing w:after="0"/>
              <w:jc w:val="right"/>
              <w:rPr>
                <w:sz w:val="20"/>
              </w:rPr>
            </w:pPr>
            <w:r w:rsidRPr="009D5EF7">
              <w:t>2024</w:t>
            </w:r>
          </w:p>
        </w:tc>
        <w:tc>
          <w:tcPr>
            <w:tcW w:w="645" w:type="pct"/>
            <w:shd w:val="clear" w:color="auto" w:fill="auto"/>
            <w:noWrap/>
            <w:hideMark/>
          </w:tcPr>
          <w:p w14:paraId="73173018" w14:textId="77777777" w:rsidR="00B66F14" w:rsidRPr="00904838" w:rsidRDefault="00B66F14" w:rsidP="008F33E0">
            <w:pPr>
              <w:spacing w:after="0"/>
              <w:jc w:val="right"/>
              <w:rPr>
                <w:sz w:val="20"/>
              </w:rPr>
            </w:pPr>
            <w:r w:rsidRPr="007418A0">
              <w:t xml:space="preserve"> 52,228 </w:t>
            </w:r>
          </w:p>
        </w:tc>
        <w:tc>
          <w:tcPr>
            <w:tcW w:w="646" w:type="pct"/>
            <w:shd w:val="clear" w:color="auto" w:fill="auto"/>
            <w:noWrap/>
            <w:hideMark/>
          </w:tcPr>
          <w:p w14:paraId="5B9D0925" w14:textId="77777777" w:rsidR="00B66F14" w:rsidRPr="00904838" w:rsidRDefault="00B66F14" w:rsidP="008F33E0">
            <w:pPr>
              <w:spacing w:after="0"/>
              <w:jc w:val="right"/>
              <w:rPr>
                <w:sz w:val="20"/>
              </w:rPr>
            </w:pPr>
            <w:r w:rsidRPr="007418A0">
              <w:t xml:space="preserve"> 52,228 </w:t>
            </w:r>
          </w:p>
        </w:tc>
        <w:tc>
          <w:tcPr>
            <w:tcW w:w="646" w:type="pct"/>
            <w:shd w:val="clear" w:color="auto" w:fill="auto"/>
            <w:noWrap/>
            <w:hideMark/>
          </w:tcPr>
          <w:p w14:paraId="3274B72B" w14:textId="77777777" w:rsidR="00B66F14" w:rsidRPr="00904838" w:rsidRDefault="00B66F14" w:rsidP="008F33E0">
            <w:pPr>
              <w:spacing w:after="0"/>
              <w:jc w:val="right"/>
              <w:rPr>
                <w:sz w:val="20"/>
              </w:rPr>
            </w:pPr>
            <w:r w:rsidRPr="007418A0">
              <w:t xml:space="preserve"> 51,883 </w:t>
            </w:r>
          </w:p>
        </w:tc>
        <w:tc>
          <w:tcPr>
            <w:tcW w:w="646" w:type="pct"/>
            <w:shd w:val="clear" w:color="auto" w:fill="auto"/>
            <w:noWrap/>
            <w:hideMark/>
          </w:tcPr>
          <w:p w14:paraId="42A3C796" w14:textId="77777777" w:rsidR="00B66F14" w:rsidRPr="00904838" w:rsidRDefault="00B66F14" w:rsidP="008F33E0">
            <w:pPr>
              <w:spacing w:after="0"/>
              <w:jc w:val="right"/>
              <w:rPr>
                <w:sz w:val="20"/>
              </w:rPr>
            </w:pPr>
            <w:r w:rsidRPr="007418A0">
              <w:t xml:space="preserve"> 20,880 </w:t>
            </w:r>
          </w:p>
        </w:tc>
        <w:tc>
          <w:tcPr>
            <w:tcW w:w="646" w:type="pct"/>
            <w:shd w:val="clear" w:color="auto" w:fill="auto"/>
            <w:noWrap/>
            <w:hideMark/>
          </w:tcPr>
          <w:p w14:paraId="202C8C9A"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681AB1E1" w14:textId="77777777" w:rsidR="00B66F14" w:rsidRPr="00904838" w:rsidRDefault="00B66F14" w:rsidP="008F33E0">
            <w:pPr>
              <w:spacing w:after="0"/>
              <w:jc w:val="right"/>
              <w:rPr>
                <w:sz w:val="20"/>
              </w:rPr>
            </w:pPr>
            <w:r w:rsidRPr="007418A0">
              <w:t xml:space="preserve"> 55,647 </w:t>
            </w:r>
          </w:p>
        </w:tc>
        <w:tc>
          <w:tcPr>
            <w:tcW w:w="646" w:type="pct"/>
            <w:shd w:val="clear" w:color="auto" w:fill="auto"/>
            <w:noWrap/>
            <w:hideMark/>
          </w:tcPr>
          <w:p w14:paraId="6326FEF2" w14:textId="77777777" w:rsidR="00B66F14" w:rsidRPr="00904838" w:rsidRDefault="00B66F14" w:rsidP="008F33E0">
            <w:pPr>
              <w:spacing w:after="0"/>
              <w:jc w:val="right"/>
              <w:rPr>
                <w:sz w:val="20"/>
              </w:rPr>
            </w:pPr>
            <w:r w:rsidRPr="007418A0">
              <w:t>57082.3</w:t>
            </w:r>
          </w:p>
        </w:tc>
      </w:tr>
      <w:tr w:rsidR="00B66F14" w:rsidRPr="00FC7BD2" w14:paraId="07614459" w14:textId="77777777" w:rsidTr="008F33E0">
        <w:tc>
          <w:tcPr>
            <w:tcW w:w="479" w:type="pct"/>
            <w:tcBorders>
              <w:left w:val="nil"/>
            </w:tcBorders>
            <w:shd w:val="clear" w:color="auto" w:fill="auto"/>
            <w:noWrap/>
          </w:tcPr>
          <w:p w14:paraId="6CEB43D7" w14:textId="77777777" w:rsidR="00B66F14" w:rsidRPr="00904838" w:rsidRDefault="00B66F14" w:rsidP="008F33E0">
            <w:pPr>
              <w:spacing w:after="0"/>
              <w:jc w:val="right"/>
              <w:rPr>
                <w:sz w:val="20"/>
              </w:rPr>
            </w:pPr>
            <w:r w:rsidRPr="009D5EF7">
              <w:t>2025</w:t>
            </w:r>
          </w:p>
        </w:tc>
        <w:tc>
          <w:tcPr>
            <w:tcW w:w="645" w:type="pct"/>
            <w:shd w:val="clear" w:color="auto" w:fill="auto"/>
            <w:noWrap/>
            <w:hideMark/>
          </w:tcPr>
          <w:p w14:paraId="18968C17" w14:textId="77777777" w:rsidR="00B66F14" w:rsidRPr="00904838" w:rsidRDefault="00B66F14" w:rsidP="008F33E0">
            <w:pPr>
              <w:spacing w:after="0"/>
              <w:jc w:val="right"/>
              <w:rPr>
                <w:sz w:val="20"/>
              </w:rPr>
            </w:pPr>
            <w:r w:rsidRPr="007418A0">
              <w:t xml:space="preserve"> 64,771 </w:t>
            </w:r>
          </w:p>
        </w:tc>
        <w:tc>
          <w:tcPr>
            <w:tcW w:w="646" w:type="pct"/>
            <w:shd w:val="clear" w:color="auto" w:fill="auto"/>
            <w:noWrap/>
            <w:hideMark/>
          </w:tcPr>
          <w:p w14:paraId="628900EE" w14:textId="77777777" w:rsidR="00B66F14" w:rsidRPr="00904838" w:rsidRDefault="00B66F14" w:rsidP="008F33E0">
            <w:pPr>
              <w:spacing w:after="0"/>
              <w:jc w:val="right"/>
              <w:rPr>
                <w:sz w:val="20"/>
              </w:rPr>
            </w:pPr>
            <w:r w:rsidRPr="007418A0">
              <w:t xml:space="preserve"> 64,771 </w:t>
            </w:r>
          </w:p>
        </w:tc>
        <w:tc>
          <w:tcPr>
            <w:tcW w:w="646" w:type="pct"/>
            <w:shd w:val="clear" w:color="auto" w:fill="auto"/>
            <w:noWrap/>
            <w:hideMark/>
          </w:tcPr>
          <w:p w14:paraId="3CF59B9A" w14:textId="77777777" w:rsidR="00B66F14" w:rsidRPr="00904838" w:rsidRDefault="00B66F14" w:rsidP="008F33E0">
            <w:pPr>
              <w:spacing w:after="0"/>
              <w:jc w:val="right"/>
              <w:rPr>
                <w:sz w:val="20"/>
              </w:rPr>
            </w:pPr>
            <w:r w:rsidRPr="007418A0">
              <w:t xml:space="preserve"> 64,338 </w:t>
            </w:r>
          </w:p>
        </w:tc>
        <w:tc>
          <w:tcPr>
            <w:tcW w:w="646" w:type="pct"/>
            <w:shd w:val="clear" w:color="auto" w:fill="auto"/>
            <w:noWrap/>
            <w:hideMark/>
          </w:tcPr>
          <w:p w14:paraId="355F476D" w14:textId="77777777" w:rsidR="00B66F14" w:rsidRPr="00904838" w:rsidRDefault="00B66F14" w:rsidP="008F33E0">
            <w:pPr>
              <w:spacing w:after="0"/>
              <w:jc w:val="right"/>
              <w:rPr>
                <w:sz w:val="20"/>
              </w:rPr>
            </w:pPr>
            <w:r w:rsidRPr="007418A0">
              <w:t xml:space="preserve"> 24,297 </w:t>
            </w:r>
          </w:p>
        </w:tc>
        <w:tc>
          <w:tcPr>
            <w:tcW w:w="646" w:type="pct"/>
            <w:shd w:val="clear" w:color="auto" w:fill="auto"/>
            <w:noWrap/>
            <w:hideMark/>
          </w:tcPr>
          <w:p w14:paraId="2343EA54"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7F816829" w14:textId="77777777" w:rsidR="00B66F14" w:rsidRPr="00904838" w:rsidRDefault="00B66F14" w:rsidP="008F33E0">
            <w:pPr>
              <w:spacing w:after="0"/>
              <w:jc w:val="right"/>
              <w:rPr>
                <w:sz w:val="20"/>
              </w:rPr>
            </w:pPr>
            <w:r w:rsidRPr="007418A0">
              <w:t xml:space="preserve"> 69,196 </w:t>
            </w:r>
          </w:p>
        </w:tc>
        <w:tc>
          <w:tcPr>
            <w:tcW w:w="646" w:type="pct"/>
            <w:shd w:val="clear" w:color="auto" w:fill="auto"/>
            <w:noWrap/>
            <w:hideMark/>
          </w:tcPr>
          <w:p w14:paraId="2285F052" w14:textId="77777777" w:rsidR="00B66F14" w:rsidRPr="00904838" w:rsidRDefault="00B66F14" w:rsidP="008F33E0">
            <w:pPr>
              <w:spacing w:after="0"/>
              <w:jc w:val="right"/>
              <w:rPr>
                <w:sz w:val="20"/>
              </w:rPr>
            </w:pPr>
            <w:r w:rsidRPr="007418A0">
              <w:t>69379.2</w:t>
            </w:r>
          </w:p>
        </w:tc>
      </w:tr>
      <w:tr w:rsidR="00B66F14" w:rsidRPr="00FC7BD2" w14:paraId="28CFD14F" w14:textId="77777777" w:rsidTr="008F33E0">
        <w:tc>
          <w:tcPr>
            <w:tcW w:w="479" w:type="pct"/>
            <w:tcBorders>
              <w:left w:val="nil"/>
            </w:tcBorders>
            <w:shd w:val="clear" w:color="auto" w:fill="auto"/>
            <w:noWrap/>
          </w:tcPr>
          <w:p w14:paraId="3987B38B" w14:textId="77777777" w:rsidR="00B66F14" w:rsidRPr="00904838" w:rsidRDefault="00B66F14" w:rsidP="008F33E0">
            <w:pPr>
              <w:spacing w:after="0"/>
              <w:jc w:val="right"/>
              <w:rPr>
                <w:sz w:val="20"/>
              </w:rPr>
            </w:pPr>
            <w:r w:rsidRPr="009D5EF7">
              <w:t>2026</w:t>
            </w:r>
          </w:p>
        </w:tc>
        <w:tc>
          <w:tcPr>
            <w:tcW w:w="645" w:type="pct"/>
            <w:shd w:val="clear" w:color="auto" w:fill="auto"/>
            <w:noWrap/>
            <w:hideMark/>
          </w:tcPr>
          <w:p w14:paraId="25FFB197" w14:textId="77777777" w:rsidR="00B66F14" w:rsidRPr="00904838" w:rsidRDefault="00B66F14" w:rsidP="008F33E0">
            <w:pPr>
              <w:spacing w:after="0"/>
              <w:jc w:val="right"/>
              <w:rPr>
                <w:sz w:val="20"/>
              </w:rPr>
            </w:pPr>
            <w:r w:rsidRPr="007418A0">
              <w:t xml:space="preserve"> 75,591 </w:t>
            </w:r>
          </w:p>
        </w:tc>
        <w:tc>
          <w:tcPr>
            <w:tcW w:w="646" w:type="pct"/>
            <w:shd w:val="clear" w:color="auto" w:fill="auto"/>
            <w:noWrap/>
            <w:hideMark/>
          </w:tcPr>
          <w:p w14:paraId="5D4CBC61" w14:textId="77777777" w:rsidR="00B66F14" w:rsidRPr="00904838" w:rsidRDefault="00B66F14" w:rsidP="008F33E0">
            <w:pPr>
              <w:spacing w:after="0"/>
              <w:jc w:val="right"/>
              <w:rPr>
                <w:sz w:val="20"/>
              </w:rPr>
            </w:pPr>
            <w:r w:rsidRPr="007418A0">
              <w:t xml:space="preserve"> 75,591 </w:t>
            </w:r>
          </w:p>
        </w:tc>
        <w:tc>
          <w:tcPr>
            <w:tcW w:w="646" w:type="pct"/>
            <w:shd w:val="clear" w:color="auto" w:fill="auto"/>
            <w:noWrap/>
            <w:hideMark/>
          </w:tcPr>
          <w:p w14:paraId="63E3BCDD" w14:textId="77777777" w:rsidR="00B66F14" w:rsidRPr="00904838" w:rsidRDefault="00B66F14" w:rsidP="008F33E0">
            <w:pPr>
              <w:spacing w:after="0"/>
              <w:jc w:val="right"/>
              <w:rPr>
                <w:sz w:val="20"/>
              </w:rPr>
            </w:pPr>
            <w:r w:rsidRPr="007418A0">
              <w:t xml:space="preserve"> 75,166 </w:t>
            </w:r>
          </w:p>
        </w:tc>
        <w:tc>
          <w:tcPr>
            <w:tcW w:w="646" w:type="pct"/>
            <w:shd w:val="clear" w:color="auto" w:fill="auto"/>
            <w:noWrap/>
            <w:hideMark/>
          </w:tcPr>
          <w:p w14:paraId="32D14C25" w14:textId="77777777" w:rsidR="00B66F14" w:rsidRPr="00904838" w:rsidRDefault="00B66F14" w:rsidP="008F33E0">
            <w:pPr>
              <w:spacing w:after="0"/>
              <w:jc w:val="right"/>
              <w:rPr>
                <w:sz w:val="20"/>
              </w:rPr>
            </w:pPr>
            <w:r w:rsidRPr="007418A0">
              <w:t xml:space="preserve"> 27,892 </w:t>
            </w:r>
          </w:p>
        </w:tc>
        <w:tc>
          <w:tcPr>
            <w:tcW w:w="646" w:type="pct"/>
            <w:shd w:val="clear" w:color="auto" w:fill="auto"/>
            <w:noWrap/>
            <w:hideMark/>
          </w:tcPr>
          <w:p w14:paraId="2262E376"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46BCEC4D" w14:textId="77777777" w:rsidR="00B66F14" w:rsidRPr="00904838" w:rsidRDefault="00B66F14" w:rsidP="008F33E0">
            <w:pPr>
              <w:spacing w:after="0"/>
              <w:jc w:val="right"/>
              <w:rPr>
                <w:sz w:val="20"/>
              </w:rPr>
            </w:pPr>
            <w:r w:rsidRPr="007418A0">
              <w:t xml:space="preserve"> 79,755 </w:t>
            </w:r>
          </w:p>
        </w:tc>
        <w:tc>
          <w:tcPr>
            <w:tcW w:w="646" w:type="pct"/>
            <w:shd w:val="clear" w:color="auto" w:fill="auto"/>
            <w:noWrap/>
            <w:hideMark/>
          </w:tcPr>
          <w:p w14:paraId="58C215EC" w14:textId="77777777" w:rsidR="00B66F14" w:rsidRPr="00904838" w:rsidRDefault="00B66F14" w:rsidP="008F33E0">
            <w:pPr>
              <w:spacing w:after="0"/>
              <w:jc w:val="right"/>
              <w:rPr>
                <w:sz w:val="20"/>
              </w:rPr>
            </w:pPr>
            <w:r w:rsidRPr="007418A0">
              <w:t>80074.2</w:t>
            </w:r>
          </w:p>
        </w:tc>
      </w:tr>
      <w:tr w:rsidR="00B66F14" w:rsidRPr="00FC7BD2" w14:paraId="2DE1253F" w14:textId="77777777" w:rsidTr="008F33E0">
        <w:tc>
          <w:tcPr>
            <w:tcW w:w="479" w:type="pct"/>
            <w:tcBorders>
              <w:left w:val="nil"/>
            </w:tcBorders>
            <w:shd w:val="clear" w:color="auto" w:fill="auto"/>
            <w:noWrap/>
          </w:tcPr>
          <w:p w14:paraId="479D7D9E" w14:textId="77777777" w:rsidR="00B66F14" w:rsidRPr="00904838" w:rsidRDefault="00B66F14" w:rsidP="008F33E0">
            <w:pPr>
              <w:spacing w:after="0"/>
              <w:jc w:val="right"/>
              <w:rPr>
                <w:sz w:val="20"/>
              </w:rPr>
            </w:pPr>
            <w:r w:rsidRPr="009D5EF7">
              <w:t>2027</w:t>
            </w:r>
          </w:p>
        </w:tc>
        <w:tc>
          <w:tcPr>
            <w:tcW w:w="645" w:type="pct"/>
            <w:shd w:val="clear" w:color="auto" w:fill="auto"/>
            <w:noWrap/>
            <w:hideMark/>
          </w:tcPr>
          <w:p w14:paraId="7FE8FFE5" w14:textId="77777777" w:rsidR="00B66F14" w:rsidRPr="00904838" w:rsidRDefault="00B66F14" w:rsidP="008F33E0">
            <w:pPr>
              <w:spacing w:after="0"/>
              <w:jc w:val="right"/>
              <w:rPr>
                <w:sz w:val="20"/>
              </w:rPr>
            </w:pPr>
            <w:r w:rsidRPr="007418A0">
              <w:t xml:space="preserve"> 78,792 </w:t>
            </w:r>
          </w:p>
        </w:tc>
        <w:tc>
          <w:tcPr>
            <w:tcW w:w="646" w:type="pct"/>
            <w:shd w:val="clear" w:color="auto" w:fill="auto"/>
            <w:noWrap/>
            <w:hideMark/>
          </w:tcPr>
          <w:p w14:paraId="28ADEACE" w14:textId="77777777" w:rsidR="00B66F14" w:rsidRPr="00904838" w:rsidRDefault="00B66F14" w:rsidP="008F33E0">
            <w:pPr>
              <w:spacing w:after="0"/>
              <w:jc w:val="right"/>
              <w:rPr>
                <w:sz w:val="20"/>
              </w:rPr>
            </w:pPr>
            <w:r w:rsidRPr="007418A0">
              <w:t xml:space="preserve"> 78,792 </w:t>
            </w:r>
          </w:p>
        </w:tc>
        <w:tc>
          <w:tcPr>
            <w:tcW w:w="646" w:type="pct"/>
            <w:shd w:val="clear" w:color="auto" w:fill="auto"/>
            <w:noWrap/>
            <w:hideMark/>
          </w:tcPr>
          <w:p w14:paraId="3315A8FE" w14:textId="77777777" w:rsidR="00B66F14" w:rsidRPr="00904838" w:rsidRDefault="00B66F14" w:rsidP="008F33E0">
            <w:pPr>
              <w:spacing w:after="0"/>
              <w:jc w:val="right"/>
              <w:rPr>
                <w:sz w:val="20"/>
              </w:rPr>
            </w:pPr>
            <w:r w:rsidRPr="007418A0">
              <w:t xml:space="preserve"> 77,927 </w:t>
            </w:r>
          </w:p>
        </w:tc>
        <w:tc>
          <w:tcPr>
            <w:tcW w:w="646" w:type="pct"/>
            <w:shd w:val="clear" w:color="auto" w:fill="auto"/>
            <w:noWrap/>
            <w:hideMark/>
          </w:tcPr>
          <w:p w14:paraId="6100EF0A" w14:textId="77777777" w:rsidR="00B66F14" w:rsidRPr="00904838" w:rsidRDefault="00B66F14" w:rsidP="008F33E0">
            <w:pPr>
              <w:spacing w:after="0"/>
              <w:jc w:val="right"/>
              <w:rPr>
                <w:sz w:val="20"/>
              </w:rPr>
            </w:pPr>
            <w:r w:rsidRPr="007418A0">
              <w:t xml:space="preserve"> 31,143 </w:t>
            </w:r>
          </w:p>
        </w:tc>
        <w:tc>
          <w:tcPr>
            <w:tcW w:w="646" w:type="pct"/>
            <w:shd w:val="clear" w:color="auto" w:fill="auto"/>
            <w:noWrap/>
            <w:hideMark/>
          </w:tcPr>
          <w:p w14:paraId="7BDF3982"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3DAE1920" w14:textId="77777777" w:rsidR="00B66F14" w:rsidRPr="00904838" w:rsidRDefault="00B66F14" w:rsidP="008F33E0">
            <w:pPr>
              <w:spacing w:after="0"/>
              <w:jc w:val="right"/>
              <w:rPr>
                <w:sz w:val="20"/>
              </w:rPr>
            </w:pPr>
            <w:r w:rsidRPr="007418A0">
              <w:t xml:space="preserve"> 83,948 </w:t>
            </w:r>
          </w:p>
        </w:tc>
        <w:tc>
          <w:tcPr>
            <w:tcW w:w="646" w:type="pct"/>
            <w:shd w:val="clear" w:color="auto" w:fill="auto"/>
            <w:noWrap/>
            <w:hideMark/>
          </w:tcPr>
          <w:p w14:paraId="5B06C5DA" w14:textId="77777777" w:rsidR="00B66F14" w:rsidRPr="00904838" w:rsidRDefault="00B66F14" w:rsidP="008F33E0">
            <w:pPr>
              <w:spacing w:after="0"/>
              <w:jc w:val="right"/>
              <w:rPr>
                <w:sz w:val="20"/>
              </w:rPr>
            </w:pPr>
            <w:r w:rsidRPr="007418A0">
              <w:t>84715.2</w:t>
            </w:r>
          </w:p>
        </w:tc>
      </w:tr>
      <w:tr w:rsidR="00B66F14" w:rsidRPr="00FC7BD2" w14:paraId="23899395" w14:textId="77777777" w:rsidTr="008F33E0">
        <w:tc>
          <w:tcPr>
            <w:tcW w:w="479" w:type="pct"/>
            <w:tcBorders>
              <w:left w:val="nil"/>
            </w:tcBorders>
            <w:shd w:val="clear" w:color="auto" w:fill="auto"/>
            <w:noWrap/>
          </w:tcPr>
          <w:p w14:paraId="315EAEB0" w14:textId="77777777" w:rsidR="00B66F14" w:rsidRPr="00904838" w:rsidRDefault="00B66F14" w:rsidP="008F33E0">
            <w:pPr>
              <w:spacing w:after="0"/>
              <w:jc w:val="right"/>
              <w:rPr>
                <w:sz w:val="20"/>
              </w:rPr>
            </w:pPr>
            <w:r w:rsidRPr="009D5EF7">
              <w:t>2028</w:t>
            </w:r>
          </w:p>
        </w:tc>
        <w:tc>
          <w:tcPr>
            <w:tcW w:w="645" w:type="pct"/>
            <w:shd w:val="clear" w:color="auto" w:fill="auto"/>
            <w:noWrap/>
            <w:hideMark/>
          </w:tcPr>
          <w:p w14:paraId="186076BF" w14:textId="77777777" w:rsidR="00B66F14" w:rsidRPr="00904838" w:rsidRDefault="00B66F14" w:rsidP="008F33E0">
            <w:pPr>
              <w:spacing w:after="0"/>
              <w:jc w:val="right"/>
              <w:rPr>
                <w:sz w:val="20"/>
              </w:rPr>
            </w:pPr>
            <w:r w:rsidRPr="007418A0">
              <w:t xml:space="preserve"> 80,601 </w:t>
            </w:r>
          </w:p>
        </w:tc>
        <w:tc>
          <w:tcPr>
            <w:tcW w:w="646" w:type="pct"/>
            <w:shd w:val="clear" w:color="auto" w:fill="auto"/>
            <w:noWrap/>
            <w:hideMark/>
          </w:tcPr>
          <w:p w14:paraId="47B84AF0" w14:textId="77777777" w:rsidR="00B66F14" w:rsidRPr="00904838" w:rsidRDefault="00B66F14" w:rsidP="008F33E0">
            <w:pPr>
              <w:spacing w:after="0"/>
              <w:jc w:val="right"/>
              <w:rPr>
                <w:sz w:val="20"/>
              </w:rPr>
            </w:pPr>
            <w:r w:rsidRPr="007418A0">
              <w:t xml:space="preserve"> 80,601 </w:t>
            </w:r>
          </w:p>
        </w:tc>
        <w:tc>
          <w:tcPr>
            <w:tcW w:w="646" w:type="pct"/>
            <w:shd w:val="clear" w:color="auto" w:fill="auto"/>
            <w:noWrap/>
            <w:hideMark/>
          </w:tcPr>
          <w:p w14:paraId="041FB2F5" w14:textId="77777777" w:rsidR="00B66F14" w:rsidRPr="00904838" w:rsidRDefault="00B66F14" w:rsidP="008F33E0">
            <w:pPr>
              <w:spacing w:after="0"/>
              <w:jc w:val="right"/>
              <w:rPr>
                <w:sz w:val="20"/>
              </w:rPr>
            </w:pPr>
            <w:r w:rsidRPr="007418A0">
              <w:t xml:space="preserve"> 79,910 </w:t>
            </w:r>
          </w:p>
        </w:tc>
        <w:tc>
          <w:tcPr>
            <w:tcW w:w="646" w:type="pct"/>
            <w:shd w:val="clear" w:color="auto" w:fill="auto"/>
            <w:noWrap/>
            <w:hideMark/>
          </w:tcPr>
          <w:p w14:paraId="4F210558" w14:textId="77777777" w:rsidR="00B66F14" w:rsidRPr="00904838" w:rsidRDefault="00B66F14" w:rsidP="008F33E0">
            <w:pPr>
              <w:spacing w:after="0"/>
              <w:jc w:val="right"/>
              <w:rPr>
                <w:sz w:val="20"/>
              </w:rPr>
            </w:pPr>
            <w:r w:rsidRPr="007418A0">
              <w:t xml:space="preserve"> 33,829 </w:t>
            </w:r>
          </w:p>
        </w:tc>
        <w:tc>
          <w:tcPr>
            <w:tcW w:w="646" w:type="pct"/>
            <w:shd w:val="clear" w:color="auto" w:fill="auto"/>
            <w:noWrap/>
            <w:hideMark/>
          </w:tcPr>
          <w:p w14:paraId="40D6DE7B"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E21E28A" w14:textId="77777777" w:rsidR="00B66F14" w:rsidRPr="00904838" w:rsidRDefault="00B66F14" w:rsidP="008F33E0">
            <w:pPr>
              <w:spacing w:after="0"/>
              <w:jc w:val="right"/>
              <w:rPr>
                <w:sz w:val="20"/>
              </w:rPr>
            </w:pPr>
            <w:r w:rsidRPr="007418A0">
              <w:t xml:space="preserve"> 85,537 </w:t>
            </w:r>
          </w:p>
        </w:tc>
        <w:tc>
          <w:tcPr>
            <w:tcW w:w="646" w:type="pct"/>
            <w:shd w:val="clear" w:color="auto" w:fill="auto"/>
            <w:noWrap/>
            <w:hideMark/>
          </w:tcPr>
          <w:p w14:paraId="44FC710B" w14:textId="77777777" w:rsidR="00B66F14" w:rsidRPr="00904838" w:rsidRDefault="00B66F14" w:rsidP="008F33E0">
            <w:pPr>
              <w:spacing w:after="0"/>
              <w:jc w:val="right"/>
              <w:rPr>
                <w:sz w:val="20"/>
              </w:rPr>
            </w:pPr>
            <w:r w:rsidRPr="007418A0">
              <w:t>86195.8</w:t>
            </w:r>
          </w:p>
        </w:tc>
      </w:tr>
      <w:tr w:rsidR="00B66F14" w:rsidRPr="00FC7BD2" w14:paraId="1DF3CC1D" w14:textId="77777777" w:rsidTr="008F33E0">
        <w:tc>
          <w:tcPr>
            <w:tcW w:w="479" w:type="pct"/>
            <w:tcBorders>
              <w:left w:val="nil"/>
            </w:tcBorders>
            <w:shd w:val="clear" w:color="auto" w:fill="auto"/>
            <w:noWrap/>
          </w:tcPr>
          <w:p w14:paraId="6FEF73C6" w14:textId="77777777" w:rsidR="00B66F14" w:rsidRPr="00904838" w:rsidRDefault="00B66F14" w:rsidP="008F33E0">
            <w:pPr>
              <w:spacing w:after="0"/>
              <w:jc w:val="right"/>
              <w:rPr>
                <w:sz w:val="20"/>
              </w:rPr>
            </w:pPr>
            <w:r w:rsidRPr="009D5EF7">
              <w:t>2029</w:t>
            </w:r>
          </w:p>
        </w:tc>
        <w:tc>
          <w:tcPr>
            <w:tcW w:w="645" w:type="pct"/>
            <w:shd w:val="clear" w:color="auto" w:fill="auto"/>
            <w:noWrap/>
            <w:hideMark/>
          </w:tcPr>
          <w:p w14:paraId="5039590E" w14:textId="77777777" w:rsidR="00B66F14" w:rsidRPr="00904838" w:rsidRDefault="00B66F14" w:rsidP="008F33E0">
            <w:pPr>
              <w:spacing w:after="0"/>
              <w:jc w:val="right"/>
              <w:rPr>
                <w:sz w:val="20"/>
              </w:rPr>
            </w:pPr>
            <w:r w:rsidRPr="007418A0">
              <w:t xml:space="preserve"> 82,178 </w:t>
            </w:r>
          </w:p>
        </w:tc>
        <w:tc>
          <w:tcPr>
            <w:tcW w:w="646" w:type="pct"/>
            <w:shd w:val="clear" w:color="auto" w:fill="auto"/>
            <w:noWrap/>
            <w:hideMark/>
          </w:tcPr>
          <w:p w14:paraId="431A5E1B" w14:textId="77777777" w:rsidR="00B66F14" w:rsidRPr="00904838" w:rsidRDefault="00B66F14" w:rsidP="008F33E0">
            <w:pPr>
              <w:spacing w:after="0"/>
              <w:jc w:val="right"/>
              <w:rPr>
                <w:sz w:val="20"/>
              </w:rPr>
            </w:pPr>
            <w:r w:rsidRPr="007418A0">
              <w:t xml:space="preserve"> 82,178 </w:t>
            </w:r>
          </w:p>
        </w:tc>
        <w:tc>
          <w:tcPr>
            <w:tcW w:w="646" w:type="pct"/>
            <w:shd w:val="clear" w:color="auto" w:fill="auto"/>
            <w:noWrap/>
            <w:hideMark/>
          </w:tcPr>
          <w:p w14:paraId="6598FA7D" w14:textId="77777777" w:rsidR="00B66F14" w:rsidRPr="00904838" w:rsidRDefault="00B66F14" w:rsidP="008F33E0">
            <w:pPr>
              <w:spacing w:after="0"/>
              <w:jc w:val="right"/>
              <w:rPr>
                <w:sz w:val="20"/>
              </w:rPr>
            </w:pPr>
            <w:r w:rsidRPr="007418A0">
              <w:t xml:space="preserve"> 81,579 </w:t>
            </w:r>
          </w:p>
        </w:tc>
        <w:tc>
          <w:tcPr>
            <w:tcW w:w="646" w:type="pct"/>
            <w:shd w:val="clear" w:color="auto" w:fill="auto"/>
            <w:noWrap/>
            <w:hideMark/>
          </w:tcPr>
          <w:p w14:paraId="38CE6E98" w14:textId="77777777" w:rsidR="00B66F14" w:rsidRPr="00904838" w:rsidRDefault="00B66F14" w:rsidP="008F33E0">
            <w:pPr>
              <w:spacing w:after="0"/>
              <w:jc w:val="right"/>
              <w:rPr>
                <w:sz w:val="20"/>
              </w:rPr>
            </w:pPr>
            <w:r w:rsidRPr="007418A0">
              <w:t xml:space="preserve"> 35,948 </w:t>
            </w:r>
          </w:p>
        </w:tc>
        <w:tc>
          <w:tcPr>
            <w:tcW w:w="646" w:type="pct"/>
            <w:shd w:val="clear" w:color="auto" w:fill="auto"/>
            <w:noWrap/>
            <w:hideMark/>
          </w:tcPr>
          <w:p w14:paraId="6275873F"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51D26768" w14:textId="77777777" w:rsidR="00B66F14" w:rsidRPr="00904838" w:rsidRDefault="00B66F14" w:rsidP="008F33E0">
            <w:pPr>
              <w:spacing w:after="0"/>
              <w:jc w:val="right"/>
              <w:rPr>
                <w:sz w:val="20"/>
              </w:rPr>
            </w:pPr>
            <w:r w:rsidRPr="007418A0">
              <w:t xml:space="preserve"> 87,164 </w:t>
            </w:r>
          </w:p>
        </w:tc>
        <w:tc>
          <w:tcPr>
            <w:tcW w:w="646" w:type="pct"/>
            <w:shd w:val="clear" w:color="auto" w:fill="auto"/>
            <w:noWrap/>
            <w:hideMark/>
          </w:tcPr>
          <w:p w14:paraId="0FD5F3B9" w14:textId="77777777" w:rsidR="00B66F14" w:rsidRPr="00904838" w:rsidRDefault="00B66F14" w:rsidP="008F33E0">
            <w:pPr>
              <w:spacing w:after="0"/>
              <w:jc w:val="right"/>
              <w:rPr>
                <w:sz w:val="20"/>
              </w:rPr>
            </w:pPr>
            <w:r w:rsidRPr="007418A0">
              <w:t xml:space="preserve"> 87,426 </w:t>
            </w:r>
          </w:p>
        </w:tc>
      </w:tr>
      <w:tr w:rsidR="00B66F14" w:rsidRPr="00FC7BD2" w14:paraId="1D785C30" w14:textId="77777777" w:rsidTr="008F33E0">
        <w:tc>
          <w:tcPr>
            <w:tcW w:w="479" w:type="pct"/>
            <w:tcBorders>
              <w:left w:val="nil"/>
            </w:tcBorders>
            <w:shd w:val="clear" w:color="auto" w:fill="auto"/>
            <w:noWrap/>
          </w:tcPr>
          <w:p w14:paraId="2CEA2816" w14:textId="77777777" w:rsidR="00B66F14" w:rsidRPr="00904838" w:rsidRDefault="00B66F14" w:rsidP="008F33E0">
            <w:pPr>
              <w:spacing w:after="0"/>
              <w:jc w:val="right"/>
              <w:rPr>
                <w:sz w:val="20"/>
              </w:rPr>
            </w:pPr>
            <w:r w:rsidRPr="009D5EF7">
              <w:t>2030</w:t>
            </w:r>
          </w:p>
        </w:tc>
        <w:tc>
          <w:tcPr>
            <w:tcW w:w="645" w:type="pct"/>
            <w:shd w:val="clear" w:color="auto" w:fill="auto"/>
            <w:noWrap/>
            <w:hideMark/>
          </w:tcPr>
          <w:p w14:paraId="2E10ACA2" w14:textId="77777777" w:rsidR="00B66F14" w:rsidRPr="00904838" w:rsidRDefault="00B66F14" w:rsidP="008F33E0">
            <w:pPr>
              <w:spacing w:after="0"/>
              <w:jc w:val="right"/>
              <w:rPr>
                <w:sz w:val="20"/>
              </w:rPr>
            </w:pPr>
            <w:r w:rsidRPr="007418A0">
              <w:t xml:space="preserve"> 83,638 </w:t>
            </w:r>
          </w:p>
        </w:tc>
        <w:tc>
          <w:tcPr>
            <w:tcW w:w="646" w:type="pct"/>
            <w:shd w:val="clear" w:color="auto" w:fill="auto"/>
            <w:noWrap/>
            <w:hideMark/>
          </w:tcPr>
          <w:p w14:paraId="50BB981F" w14:textId="77777777" w:rsidR="00B66F14" w:rsidRPr="00904838" w:rsidRDefault="00B66F14" w:rsidP="008F33E0">
            <w:pPr>
              <w:spacing w:after="0"/>
              <w:jc w:val="right"/>
              <w:rPr>
                <w:sz w:val="20"/>
              </w:rPr>
            </w:pPr>
            <w:r w:rsidRPr="007418A0">
              <w:t xml:space="preserve"> 83,638 </w:t>
            </w:r>
          </w:p>
        </w:tc>
        <w:tc>
          <w:tcPr>
            <w:tcW w:w="646" w:type="pct"/>
            <w:shd w:val="clear" w:color="auto" w:fill="auto"/>
            <w:noWrap/>
            <w:hideMark/>
          </w:tcPr>
          <w:p w14:paraId="47C7ABDD" w14:textId="77777777" w:rsidR="00B66F14" w:rsidRPr="00904838" w:rsidRDefault="00B66F14" w:rsidP="008F33E0">
            <w:pPr>
              <w:spacing w:after="0"/>
              <w:jc w:val="right"/>
              <w:rPr>
                <w:sz w:val="20"/>
              </w:rPr>
            </w:pPr>
            <w:r w:rsidRPr="007418A0">
              <w:t xml:space="preserve"> 83,078 </w:t>
            </w:r>
          </w:p>
        </w:tc>
        <w:tc>
          <w:tcPr>
            <w:tcW w:w="646" w:type="pct"/>
            <w:shd w:val="clear" w:color="auto" w:fill="auto"/>
            <w:noWrap/>
            <w:hideMark/>
          </w:tcPr>
          <w:p w14:paraId="52190584" w14:textId="77777777" w:rsidR="00B66F14" w:rsidRPr="00904838" w:rsidRDefault="00B66F14" w:rsidP="008F33E0">
            <w:pPr>
              <w:spacing w:after="0"/>
              <w:jc w:val="right"/>
              <w:rPr>
                <w:sz w:val="20"/>
              </w:rPr>
            </w:pPr>
            <w:r w:rsidRPr="007418A0">
              <w:t xml:space="preserve"> 37,606 </w:t>
            </w:r>
          </w:p>
        </w:tc>
        <w:tc>
          <w:tcPr>
            <w:tcW w:w="646" w:type="pct"/>
            <w:shd w:val="clear" w:color="auto" w:fill="auto"/>
            <w:noWrap/>
            <w:hideMark/>
          </w:tcPr>
          <w:p w14:paraId="24F576B1"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77D720B1" w14:textId="77777777" w:rsidR="00B66F14" w:rsidRPr="00904838" w:rsidRDefault="00B66F14" w:rsidP="008F33E0">
            <w:pPr>
              <w:spacing w:after="0"/>
              <w:jc w:val="right"/>
              <w:rPr>
                <w:sz w:val="20"/>
              </w:rPr>
            </w:pPr>
            <w:r w:rsidRPr="007418A0">
              <w:t xml:space="preserve"> 88,948 </w:t>
            </w:r>
          </w:p>
        </w:tc>
        <w:tc>
          <w:tcPr>
            <w:tcW w:w="646" w:type="pct"/>
            <w:shd w:val="clear" w:color="auto" w:fill="auto"/>
            <w:noWrap/>
            <w:hideMark/>
          </w:tcPr>
          <w:p w14:paraId="130E0F94" w14:textId="77777777" w:rsidR="00B66F14" w:rsidRPr="00904838" w:rsidRDefault="00B66F14" w:rsidP="008F33E0">
            <w:pPr>
              <w:spacing w:after="0"/>
              <w:jc w:val="right"/>
              <w:rPr>
                <w:sz w:val="20"/>
              </w:rPr>
            </w:pPr>
            <w:r w:rsidRPr="007418A0">
              <w:t xml:space="preserve"> 88,999 </w:t>
            </w:r>
          </w:p>
        </w:tc>
      </w:tr>
      <w:tr w:rsidR="00B66F14" w:rsidRPr="00FC7BD2" w14:paraId="665A3B1A" w14:textId="77777777" w:rsidTr="008F33E0">
        <w:tc>
          <w:tcPr>
            <w:tcW w:w="479" w:type="pct"/>
            <w:tcBorders>
              <w:left w:val="nil"/>
            </w:tcBorders>
            <w:shd w:val="clear" w:color="auto" w:fill="auto"/>
            <w:noWrap/>
          </w:tcPr>
          <w:p w14:paraId="2D75527D" w14:textId="77777777" w:rsidR="00B66F14" w:rsidRPr="00904838" w:rsidRDefault="00B66F14" w:rsidP="008F33E0">
            <w:pPr>
              <w:spacing w:after="0"/>
              <w:jc w:val="right"/>
              <w:rPr>
                <w:sz w:val="20"/>
              </w:rPr>
            </w:pPr>
            <w:r w:rsidRPr="009D5EF7">
              <w:t>2031</w:t>
            </w:r>
          </w:p>
        </w:tc>
        <w:tc>
          <w:tcPr>
            <w:tcW w:w="645" w:type="pct"/>
            <w:shd w:val="clear" w:color="auto" w:fill="auto"/>
            <w:noWrap/>
            <w:hideMark/>
          </w:tcPr>
          <w:p w14:paraId="08EA4FF8" w14:textId="77777777" w:rsidR="00B66F14" w:rsidRPr="00904838" w:rsidRDefault="00B66F14" w:rsidP="008F33E0">
            <w:pPr>
              <w:spacing w:after="0"/>
              <w:jc w:val="right"/>
              <w:rPr>
                <w:sz w:val="20"/>
              </w:rPr>
            </w:pPr>
            <w:r w:rsidRPr="007418A0">
              <w:t xml:space="preserve"> 84,820 </w:t>
            </w:r>
          </w:p>
        </w:tc>
        <w:tc>
          <w:tcPr>
            <w:tcW w:w="646" w:type="pct"/>
            <w:shd w:val="clear" w:color="auto" w:fill="auto"/>
            <w:noWrap/>
            <w:hideMark/>
          </w:tcPr>
          <w:p w14:paraId="200A864E" w14:textId="77777777" w:rsidR="00B66F14" w:rsidRPr="00904838" w:rsidRDefault="00B66F14" w:rsidP="008F33E0">
            <w:pPr>
              <w:spacing w:after="0"/>
              <w:jc w:val="right"/>
              <w:rPr>
                <w:sz w:val="20"/>
              </w:rPr>
            </w:pPr>
            <w:r w:rsidRPr="007418A0">
              <w:t xml:space="preserve"> 84,820 </w:t>
            </w:r>
          </w:p>
        </w:tc>
        <w:tc>
          <w:tcPr>
            <w:tcW w:w="646" w:type="pct"/>
            <w:shd w:val="clear" w:color="auto" w:fill="auto"/>
            <w:noWrap/>
            <w:hideMark/>
          </w:tcPr>
          <w:p w14:paraId="4ECF346E" w14:textId="77777777" w:rsidR="00B66F14" w:rsidRPr="00904838" w:rsidRDefault="00B66F14" w:rsidP="008F33E0">
            <w:pPr>
              <w:spacing w:after="0"/>
              <w:jc w:val="right"/>
              <w:rPr>
                <w:sz w:val="20"/>
              </w:rPr>
            </w:pPr>
            <w:r w:rsidRPr="007418A0">
              <w:t xml:space="preserve"> 84,279 </w:t>
            </w:r>
          </w:p>
        </w:tc>
        <w:tc>
          <w:tcPr>
            <w:tcW w:w="646" w:type="pct"/>
            <w:shd w:val="clear" w:color="auto" w:fill="auto"/>
            <w:noWrap/>
            <w:hideMark/>
          </w:tcPr>
          <w:p w14:paraId="7E1B2E7B" w14:textId="77777777" w:rsidR="00B66F14" w:rsidRPr="00904838" w:rsidRDefault="00B66F14" w:rsidP="008F33E0">
            <w:pPr>
              <w:spacing w:after="0"/>
              <w:jc w:val="right"/>
              <w:rPr>
                <w:sz w:val="20"/>
              </w:rPr>
            </w:pPr>
            <w:r w:rsidRPr="007418A0">
              <w:t xml:space="preserve"> 38,894 </w:t>
            </w:r>
          </w:p>
        </w:tc>
        <w:tc>
          <w:tcPr>
            <w:tcW w:w="646" w:type="pct"/>
            <w:shd w:val="clear" w:color="auto" w:fill="auto"/>
            <w:noWrap/>
            <w:hideMark/>
          </w:tcPr>
          <w:p w14:paraId="73D332AB"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84BD26B" w14:textId="77777777" w:rsidR="00B66F14" w:rsidRPr="00904838" w:rsidRDefault="00B66F14" w:rsidP="008F33E0">
            <w:pPr>
              <w:spacing w:after="0"/>
              <w:jc w:val="right"/>
              <w:rPr>
                <w:sz w:val="20"/>
              </w:rPr>
            </w:pPr>
            <w:r w:rsidRPr="007418A0">
              <w:t xml:space="preserve"> 90,168 </w:t>
            </w:r>
          </w:p>
        </w:tc>
        <w:tc>
          <w:tcPr>
            <w:tcW w:w="646" w:type="pct"/>
            <w:shd w:val="clear" w:color="auto" w:fill="auto"/>
            <w:noWrap/>
            <w:hideMark/>
          </w:tcPr>
          <w:p w14:paraId="5FD415EE" w14:textId="77777777" w:rsidR="00B66F14" w:rsidRPr="00904838" w:rsidRDefault="00B66F14" w:rsidP="008F33E0">
            <w:pPr>
              <w:spacing w:after="0"/>
              <w:jc w:val="right"/>
              <w:rPr>
                <w:sz w:val="20"/>
              </w:rPr>
            </w:pPr>
            <w:r w:rsidRPr="007418A0">
              <w:t xml:space="preserve"> 90,201 </w:t>
            </w:r>
          </w:p>
        </w:tc>
      </w:tr>
      <w:tr w:rsidR="00B66F14" w:rsidRPr="00FC7BD2" w14:paraId="7296F486" w14:textId="77777777" w:rsidTr="008F33E0">
        <w:tc>
          <w:tcPr>
            <w:tcW w:w="479" w:type="pct"/>
            <w:tcBorders>
              <w:left w:val="nil"/>
            </w:tcBorders>
            <w:shd w:val="clear" w:color="auto" w:fill="auto"/>
            <w:noWrap/>
          </w:tcPr>
          <w:p w14:paraId="2E9A4703" w14:textId="77777777" w:rsidR="00B66F14" w:rsidRPr="00904838" w:rsidRDefault="00B66F14" w:rsidP="008F33E0">
            <w:pPr>
              <w:spacing w:after="0"/>
              <w:jc w:val="right"/>
              <w:rPr>
                <w:sz w:val="20"/>
              </w:rPr>
            </w:pPr>
            <w:r w:rsidRPr="009D5EF7">
              <w:t>2032</w:t>
            </w:r>
          </w:p>
        </w:tc>
        <w:tc>
          <w:tcPr>
            <w:tcW w:w="645" w:type="pct"/>
            <w:shd w:val="clear" w:color="auto" w:fill="auto"/>
            <w:noWrap/>
            <w:hideMark/>
          </w:tcPr>
          <w:p w14:paraId="6FA30D83" w14:textId="77777777" w:rsidR="00B66F14" w:rsidRPr="00904838" w:rsidRDefault="00B66F14" w:rsidP="008F33E0">
            <w:pPr>
              <w:spacing w:after="0"/>
              <w:jc w:val="right"/>
              <w:rPr>
                <w:sz w:val="20"/>
              </w:rPr>
            </w:pPr>
            <w:r w:rsidRPr="007418A0">
              <w:t xml:space="preserve"> 85,650 </w:t>
            </w:r>
          </w:p>
        </w:tc>
        <w:tc>
          <w:tcPr>
            <w:tcW w:w="646" w:type="pct"/>
            <w:shd w:val="clear" w:color="auto" w:fill="auto"/>
            <w:noWrap/>
            <w:hideMark/>
          </w:tcPr>
          <w:p w14:paraId="5D4A491C" w14:textId="77777777" w:rsidR="00B66F14" w:rsidRPr="00904838" w:rsidRDefault="00B66F14" w:rsidP="008F33E0">
            <w:pPr>
              <w:spacing w:after="0"/>
              <w:jc w:val="right"/>
              <w:rPr>
                <w:sz w:val="20"/>
              </w:rPr>
            </w:pPr>
            <w:r w:rsidRPr="007418A0">
              <w:t xml:space="preserve"> 85,650 </w:t>
            </w:r>
          </w:p>
        </w:tc>
        <w:tc>
          <w:tcPr>
            <w:tcW w:w="646" w:type="pct"/>
            <w:shd w:val="clear" w:color="auto" w:fill="auto"/>
            <w:noWrap/>
            <w:hideMark/>
          </w:tcPr>
          <w:p w14:paraId="05E38E05" w14:textId="77777777" w:rsidR="00B66F14" w:rsidRPr="00904838" w:rsidRDefault="00B66F14" w:rsidP="008F33E0">
            <w:pPr>
              <w:spacing w:after="0"/>
              <w:jc w:val="right"/>
              <w:rPr>
                <w:sz w:val="20"/>
              </w:rPr>
            </w:pPr>
            <w:r w:rsidRPr="007418A0">
              <w:t xml:space="preserve"> 85,128 </w:t>
            </w:r>
          </w:p>
        </w:tc>
        <w:tc>
          <w:tcPr>
            <w:tcW w:w="646" w:type="pct"/>
            <w:shd w:val="clear" w:color="auto" w:fill="auto"/>
            <w:noWrap/>
            <w:hideMark/>
          </w:tcPr>
          <w:p w14:paraId="05CBF6F0" w14:textId="77777777" w:rsidR="00B66F14" w:rsidRPr="00904838" w:rsidRDefault="00B66F14" w:rsidP="008F33E0">
            <w:pPr>
              <w:spacing w:after="0"/>
              <w:jc w:val="right"/>
              <w:rPr>
                <w:sz w:val="20"/>
              </w:rPr>
            </w:pPr>
            <w:r w:rsidRPr="007418A0">
              <w:t xml:space="preserve"> 39,879 </w:t>
            </w:r>
          </w:p>
        </w:tc>
        <w:tc>
          <w:tcPr>
            <w:tcW w:w="646" w:type="pct"/>
            <w:shd w:val="clear" w:color="auto" w:fill="auto"/>
            <w:noWrap/>
            <w:hideMark/>
          </w:tcPr>
          <w:p w14:paraId="7CCD1399"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6275E08C" w14:textId="77777777" w:rsidR="00B66F14" w:rsidRPr="00904838" w:rsidRDefault="00B66F14" w:rsidP="008F33E0">
            <w:pPr>
              <w:spacing w:after="0"/>
              <w:jc w:val="right"/>
              <w:rPr>
                <w:sz w:val="20"/>
              </w:rPr>
            </w:pPr>
            <w:r w:rsidRPr="007418A0">
              <w:t xml:space="preserve"> 90,723 </w:t>
            </w:r>
          </w:p>
        </w:tc>
        <w:tc>
          <w:tcPr>
            <w:tcW w:w="646" w:type="pct"/>
            <w:shd w:val="clear" w:color="auto" w:fill="auto"/>
            <w:noWrap/>
            <w:hideMark/>
          </w:tcPr>
          <w:p w14:paraId="5F344063" w14:textId="77777777" w:rsidR="00B66F14" w:rsidRPr="00904838" w:rsidRDefault="00B66F14" w:rsidP="008F33E0">
            <w:pPr>
              <w:spacing w:after="0"/>
              <w:jc w:val="right"/>
              <w:rPr>
                <w:sz w:val="20"/>
              </w:rPr>
            </w:pPr>
            <w:r w:rsidRPr="007418A0">
              <w:t xml:space="preserve"> 90,776 </w:t>
            </w:r>
          </w:p>
        </w:tc>
      </w:tr>
      <w:tr w:rsidR="00B66F14" w:rsidRPr="00FC7BD2" w14:paraId="52FB2507" w14:textId="77777777" w:rsidTr="008F33E0">
        <w:tc>
          <w:tcPr>
            <w:tcW w:w="479" w:type="pct"/>
            <w:tcBorders>
              <w:left w:val="nil"/>
              <w:bottom w:val="single" w:sz="4" w:space="0" w:color="auto"/>
            </w:tcBorders>
            <w:shd w:val="clear" w:color="auto" w:fill="auto"/>
            <w:noWrap/>
          </w:tcPr>
          <w:p w14:paraId="242F9B5D" w14:textId="77777777" w:rsidR="00B66F14" w:rsidRPr="00904838" w:rsidRDefault="00B66F14" w:rsidP="008F33E0">
            <w:pPr>
              <w:spacing w:after="0"/>
              <w:jc w:val="right"/>
              <w:rPr>
                <w:sz w:val="20"/>
              </w:rPr>
            </w:pPr>
            <w:r w:rsidRPr="009D5EF7">
              <w:t>2033</w:t>
            </w:r>
          </w:p>
        </w:tc>
        <w:tc>
          <w:tcPr>
            <w:tcW w:w="645" w:type="pct"/>
            <w:tcBorders>
              <w:bottom w:val="single" w:sz="4" w:space="0" w:color="auto"/>
            </w:tcBorders>
            <w:shd w:val="clear" w:color="auto" w:fill="auto"/>
            <w:noWrap/>
            <w:hideMark/>
          </w:tcPr>
          <w:p w14:paraId="5167FACD" w14:textId="77777777" w:rsidR="00B66F14" w:rsidRPr="00904838" w:rsidRDefault="00B66F14" w:rsidP="008F33E0">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1D0D7745" w14:textId="77777777" w:rsidR="00B66F14" w:rsidRPr="00904838" w:rsidRDefault="00B66F14" w:rsidP="008F33E0">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28A56204" w14:textId="77777777" w:rsidR="00B66F14" w:rsidRPr="00904838" w:rsidRDefault="00B66F14" w:rsidP="008F33E0">
            <w:pPr>
              <w:spacing w:after="0"/>
              <w:jc w:val="right"/>
              <w:rPr>
                <w:sz w:val="20"/>
              </w:rPr>
            </w:pPr>
            <w:r w:rsidRPr="007418A0">
              <w:t xml:space="preserve"> 85,695 </w:t>
            </w:r>
          </w:p>
        </w:tc>
        <w:tc>
          <w:tcPr>
            <w:tcW w:w="646" w:type="pct"/>
            <w:tcBorders>
              <w:bottom w:val="single" w:sz="4" w:space="0" w:color="auto"/>
            </w:tcBorders>
            <w:shd w:val="clear" w:color="auto" w:fill="auto"/>
            <w:noWrap/>
            <w:hideMark/>
          </w:tcPr>
          <w:p w14:paraId="6BAE0606" w14:textId="77777777" w:rsidR="00B66F14" w:rsidRPr="00904838" w:rsidRDefault="00B66F14" w:rsidP="008F33E0">
            <w:pPr>
              <w:spacing w:after="0"/>
              <w:jc w:val="right"/>
              <w:rPr>
                <w:sz w:val="20"/>
              </w:rPr>
            </w:pPr>
            <w:r w:rsidRPr="007418A0">
              <w:t xml:space="preserve"> 40,618 </w:t>
            </w:r>
          </w:p>
        </w:tc>
        <w:tc>
          <w:tcPr>
            <w:tcW w:w="646" w:type="pct"/>
            <w:tcBorders>
              <w:bottom w:val="single" w:sz="4" w:space="0" w:color="auto"/>
            </w:tcBorders>
            <w:shd w:val="clear" w:color="auto" w:fill="auto"/>
            <w:noWrap/>
            <w:hideMark/>
          </w:tcPr>
          <w:p w14:paraId="0E29F477" w14:textId="77777777" w:rsidR="00B66F14" w:rsidRPr="00904838" w:rsidRDefault="00B66F14" w:rsidP="008F33E0">
            <w:pPr>
              <w:spacing w:after="0"/>
              <w:jc w:val="right"/>
              <w:rPr>
                <w:sz w:val="20"/>
              </w:rPr>
            </w:pPr>
            <w:r w:rsidRPr="007418A0">
              <w:t xml:space="preserve"> -   </w:t>
            </w:r>
          </w:p>
        </w:tc>
        <w:tc>
          <w:tcPr>
            <w:tcW w:w="646" w:type="pct"/>
            <w:tcBorders>
              <w:bottom w:val="single" w:sz="4" w:space="0" w:color="auto"/>
            </w:tcBorders>
            <w:shd w:val="clear" w:color="auto" w:fill="auto"/>
            <w:noWrap/>
            <w:hideMark/>
          </w:tcPr>
          <w:p w14:paraId="7A943C70" w14:textId="77777777" w:rsidR="00B66F14" w:rsidRPr="00904838" w:rsidRDefault="00B66F14" w:rsidP="008F33E0">
            <w:pPr>
              <w:spacing w:after="0"/>
              <w:jc w:val="right"/>
              <w:rPr>
                <w:sz w:val="20"/>
              </w:rPr>
            </w:pPr>
            <w:r w:rsidRPr="007418A0">
              <w:t xml:space="preserve"> 90,941 </w:t>
            </w:r>
          </w:p>
        </w:tc>
        <w:tc>
          <w:tcPr>
            <w:tcW w:w="646" w:type="pct"/>
            <w:tcBorders>
              <w:bottom w:val="single" w:sz="4" w:space="0" w:color="auto"/>
            </w:tcBorders>
            <w:shd w:val="clear" w:color="auto" w:fill="auto"/>
            <w:noWrap/>
            <w:hideMark/>
          </w:tcPr>
          <w:p w14:paraId="23DF9245" w14:textId="77777777" w:rsidR="00B66F14" w:rsidRPr="00904838" w:rsidRDefault="00B66F14" w:rsidP="008F33E0">
            <w:pPr>
              <w:spacing w:after="0"/>
              <w:jc w:val="right"/>
              <w:rPr>
                <w:sz w:val="20"/>
              </w:rPr>
            </w:pPr>
            <w:r w:rsidRPr="007418A0">
              <w:t xml:space="preserve"> 90,982 </w:t>
            </w:r>
          </w:p>
        </w:tc>
      </w:tr>
    </w:tbl>
    <w:p w14:paraId="7DA8DC68" w14:textId="77777777" w:rsidR="00B66F14" w:rsidRDefault="00B66F14" w:rsidP="00C8787D">
      <w:pPr>
        <w:pStyle w:val="Caption"/>
        <w:keepNext/>
        <w:ind w:left="1080" w:hanging="1080"/>
      </w:pPr>
    </w:p>
    <w:p w14:paraId="0FA128F9" w14:textId="08C2BE3A" w:rsidR="00C8787D" w:rsidRDefault="00C8787D" w:rsidP="00C8787D">
      <w:pPr>
        <w:pStyle w:val="Caption"/>
        <w:keepNext/>
        <w:ind w:left="1080" w:hanging="1080"/>
      </w:pPr>
      <w:r w:rsidRPr="00F83FC5">
        <w:t>Table 2.</w:t>
      </w:r>
      <w:r>
        <w:rPr>
          <w:noProof/>
        </w:rPr>
        <w:fldChar w:fldCharType="begin"/>
      </w:r>
      <w:r>
        <w:rPr>
          <w:noProof/>
        </w:rPr>
        <w:instrText xml:space="preserve"> SEQ Table \* ARABIC </w:instrText>
      </w:r>
      <w:r>
        <w:rPr>
          <w:noProof/>
        </w:rPr>
        <w:fldChar w:fldCharType="separate"/>
      </w:r>
      <w:r w:rsidR="00B66F14">
        <w:rPr>
          <w:noProof/>
        </w:rPr>
        <w:t>29</w:t>
      </w:r>
      <w:r>
        <w:rPr>
          <w:noProof/>
        </w:rPr>
        <w:fldChar w:fldCharType="end"/>
      </w:r>
      <w:r w:rsidRPr="00F83FC5">
        <w:t xml:space="preserve"> – </w:t>
      </w:r>
      <w:r>
        <w:rPr>
          <w:rFonts w:eastAsiaTheme="minorEastAsia"/>
        </w:rPr>
        <w:t>Delta-LM covariate fits and standard errors for converting the annual Gulf of Alaska June sea surface temperature anomaly to a spawning marine heatwave cumulative index value</w:t>
      </w:r>
      <w:r w:rsidRPr="00F83FC5">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990"/>
        <w:gridCol w:w="1170"/>
      </w:tblGrid>
      <w:tr w:rsidR="00C8787D" w:rsidRPr="0044447B" w14:paraId="3A1EFAA5" w14:textId="77777777" w:rsidTr="00A6570D">
        <w:trPr>
          <w:jc w:val="center"/>
        </w:trPr>
        <w:tc>
          <w:tcPr>
            <w:tcW w:w="1525" w:type="dxa"/>
            <w:tcBorders>
              <w:top w:val="double" w:sz="4" w:space="0" w:color="auto"/>
              <w:bottom w:val="single" w:sz="4" w:space="0" w:color="auto"/>
            </w:tcBorders>
            <w:shd w:val="clear" w:color="auto" w:fill="BDD6EE" w:themeFill="accent1" w:themeFillTint="66"/>
          </w:tcPr>
          <w:p w14:paraId="34AD960D" w14:textId="77777777" w:rsidR="00C8787D" w:rsidRDefault="00C8787D" w:rsidP="002A4FDE">
            <w:pPr>
              <w:jc w:val="right"/>
              <w:rPr>
                <w:rFonts w:eastAsiaTheme="minorEastAsia"/>
              </w:rPr>
            </w:pPr>
            <w:r>
              <w:rPr>
                <w:rFonts w:eastAsiaTheme="minorEastAsia"/>
              </w:rPr>
              <w:t>Covariate</w:t>
            </w:r>
          </w:p>
        </w:tc>
        <w:tc>
          <w:tcPr>
            <w:tcW w:w="990" w:type="dxa"/>
            <w:tcBorders>
              <w:top w:val="double" w:sz="4" w:space="0" w:color="auto"/>
              <w:bottom w:val="single" w:sz="4" w:space="0" w:color="auto"/>
            </w:tcBorders>
            <w:shd w:val="clear" w:color="auto" w:fill="BDD6EE" w:themeFill="accent1" w:themeFillTint="66"/>
          </w:tcPr>
          <w:p w14:paraId="0262300B" w14:textId="77777777" w:rsidR="00C8787D" w:rsidRDefault="00C8787D" w:rsidP="002A4FDE">
            <w:pPr>
              <w:jc w:val="right"/>
              <w:rPr>
                <w:rFonts w:eastAsiaTheme="minorEastAsia"/>
              </w:rPr>
            </w:pPr>
            <w:r>
              <w:rPr>
                <w:rFonts w:eastAsiaTheme="minorEastAsia"/>
              </w:rPr>
              <w:t>Value</w:t>
            </w:r>
          </w:p>
        </w:tc>
        <w:tc>
          <w:tcPr>
            <w:tcW w:w="1170" w:type="dxa"/>
            <w:tcBorders>
              <w:top w:val="double" w:sz="4" w:space="0" w:color="auto"/>
              <w:bottom w:val="single" w:sz="4" w:space="0" w:color="auto"/>
            </w:tcBorders>
            <w:shd w:val="clear" w:color="auto" w:fill="BDD6EE" w:themeFill="accent1" w:themeFillTint="66"/>
          </w:tcPr>
          <w:p w14:paraId="0BD9B5C5" w14:textId="77777777" w:rsidR="00C8787D" w:rsidRPr="0044447B" w:rsidRDefault="00C8787D" w:rsidP="002A4FDE">
            <w:pPr>
              <w:jc w:val="right"/>
              <w:rPr>
                <w:rFonts w:eastAsiaTheme="minorEastAsia"/>
              </w:rPr>
            </w:pPr>
            <w:r>
              <w:rPr>
                <w:rFonts w:eastAsiaTheme="minorEastAsia"/>
              </w:rPr>
              <w:t>Std. Error</w:t>
            </w:r>
          </w:p>
        </w:tc>
      </w:tr>
      <w:tr w:rsidR="00C8787D" w14:paraId="08DFD626" w14:textId="77777777" w:rsidTr="00A6570D">
        <w:trPr>
          <w:jc w:val="center"/>
        </w:trPr>
        <w:tc>
          <w:tcPr>
            <w:tcW w:w="1525" w:type="dxa"/>
            <w:tcBorders>
              <w:top w:val="single" w:sz="4" w:space="0" w:color="auto"/>
            </w:tcBorders>
          </w:tcPr>
          <w:p w14:paraId="51825FA0" w14:textId="77777777" w:rsidR="00C8787D" w:rsidRDefault="008C2DF5" w:rsidP="002A4FDE">
            <w:pPr>
              <w:jc w:val="right"/>
              <w:rPr>
                <w:rFonts w:eastAsiaTheme="minorEastAsia"/>
              </w:rPr>
            </w:pPr>
            <m:oMathPara>
              <m:oMath>
                <m:sSub>
                  <m:sSubPr>
                    <m:ctrlPr>
                      <w:ins w:id="20"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0</m:t>
                    </m:r>
                  </m:sub>
                </m:sSub>
              </m:oMath>
            </m:oMathPara>
          </w:p>
        </w:tc>
        <w:tc>
          <w:tcPr>
            <w:tcW w:w="990" w:type="dxa"/>
            <w:tcBorders>
              <w:top w:val="single" w:sz="4" w:space="0" w:color="auto"/>
            </w:tcBorders>
          </w:tcPr>
          <w:p w14:paraId="119B69ED" w14:textId="77777777" w:rsidR="00C8787D" w:rsidRDefault="00C8787D" w:rsidP="002A4FDE">
            <w:pPr>
              <w:jc w:val="right"/>
              <w:rPr>
                <w:rFonts w:eastAsiaTheme="minorEastAsia"/>
              </w:rPr>
            </w:pPr>
            <w:r>
              <w:rPr>
                <w:rFonts w:eastAsiaTheme="minorEastAsia"/>
              </w:rPr>
              <w:t>-2.8593</w:t>
            </w:r>
          </w:p>
        </w:tc>
        <w:tc>
          <w:tcPr>
            <w:tcW w:w="1170" w:type="dxa"/>
            <w:tcBorders>
              <w:top w:val="single" w:sz="4" w:space="0" w:color="auto"/>
            </w:tcBorders>
          </w:tcPr>
          <w:p w14:paraId="123B52B0" w14:textId="77777777" w:rsidR="00C8787D" w:rsidRDefault="00C8787D" w:rsidP="002A4FDE">
            <w:pPr>
              <w:jc w:val="right"/>
              <w:rPr>
                <w:rFonts w:eastAsiaTheme="minorEastAsia"/>
              </w:rPr>
            </w:pPr>
            <w:r>
              <w:rPr>
                <w:rFonts w:eastAsiaTheme="minorEastAsia"/>
              </w:rPr>
              <w:t>0.8117</w:t>
            </w:r>
          </w:p>
        </w:tc>
      </w:tr>
      <w:tr w:rsidR="00C8787D" w14:paraId="407C1D72" w14:textId="77777777" w:rsidTr="00A6570D">
        <w:trPr>
          <w:jc w:val="center"/>
        </w:trPr>
        <w:tc>
          <w:tcPr>
            <w:tcW w:w="1525" w:type="dxa"/>
          </w:tcPr>
          <w:p w14:paraId="0E2729BA" w14:textId="77777777" w:rsidR="00C8787D" w:rsidRDefault="008C2DF5" w:rsidP="002A4FDE">
            <w:pPr>
              <w:jc w:val="right"/>
              <w:rPr>
                <w:rFonts w:eastAsiaTheme="minorEastAsia"/>
              </w:rPr>
            </w:pPr>
            <m:oMathPara>
              <m:oMath>
                <m:sSub>
                  <m:sSubPr>
                    <m:ctrlPr>
                      <w:ins w:id="21"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1</m:t>
                    </m:r>
                  </m:sub>
                </m:sSub>
              </m:oMath>
            </m:oMathPara>
          </w:p>
        </w:tc>
        <w:tc>
          <w:tcPr>
            <w:tcW w:w="990" w:type="dxa"/>
          </w:tcPr>
          <w:p w14:paraId="0F7887B6" w14:textId="77777777" w:rsidR="00C8787D" w:rsidRDefault="00C8787D" w:rsidP="002A4FDE">
            <w:pPr>
              <w:jc w:val="right"/>
              <w:rPr>
                <w:rFonts w:eastAsiaTheme="minorEastAsia"/>
              </w:rPr>
            </w:pPr>
            <w:r>
              <w:rPr>
                <w:rFonts w:eastAsiaTheme="minorEastAsia"/>
              </w:rPr>
              <w:t>3.6810</w:t>
            </w:r>
          </w:p>
        </w:tc>
        <w:tc>
          <w:tcPr>
            <w:tcW w:w="1170" w:type="dxa"/>
          </w:tcPr>
          <w:p w14:paraId="1DFAFB01" w14:textId="77777777" w:rsidR="00C8787D" w:rsidRDefault="00C8787D" w:rsidP="002A4FDE">
            <w:pPr>
              <w:jc w:val="right"/>
              <w:rPr>
                <w:rFonts w:eastAsiaTheme="minorEastAsia"/>
              </w:rPr>
            </w:pPr>
            <w:r>
              <w:rPr>
                <w:rFonts w:eastAsiaTheme="minorEastAsia"/>
              </w:rPr>
              <w:t>1.2133</w:t>
            </w:r>
          </w:p>
        </w:tc>
      </w:tr>
      <w:tr w:rsidR="00C8787D" w14:paraId="7A4D61B2" w14:textId="77777777" w:rsidTr="00A6570D">
        <w:trPr>
          <w:jc w:val="center"/>
        </w:trPr>
        <w:tc>
          <w:tcPr>
            <w:tcW w:w="1525" w:type="dxa"/>
          </w:tcPr>
          <w:p w14:paraId="74826E36" w14:textId="77777777" w:rsidR="00C8787D" w:rsidRDefault="008C2DF5" w:rsidP="002A4FDE">
            <w:pPr>
              <w:jc w:val="right"/>
              <w:rPr>
                <w:rFonts w:eastAsiaTheme="minorEastAsia"/>
              </w:rPr>
            </w:pPr>
            <m:oMathPara>
              <m:oMath>
                <m:sSub>
                  <m:sSubPr>
                    <m:ctrlPr>
                      <w:ins w:id="22"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2</m:t>
                    </m:r>
                  </m:sub>
                </m:sSub>
              </m:oMath>
            </m:oMathPara>
          </w:p>
        </w:tc>
        <w:tc>
          <w:tcPr>
            <w:tcW w:w="990" w:type="dxa"/>
          </w:tcPr>
          <w:p w14:paraId="4ACAF89D" w14:textId="77777777" w:rsidR="00C8787D" w:rsidRDefault="00C8787D" w:rsidP="002A4FDE">
            <w:pPr>
              <w:jc w:val="right"/>
              <w:rPr>
                <w:rFonts w:eastAsiaTheme="minorEastAsia"/>
              </w:rPr>
            </w:pPr>
            <w:r w:rsidRPr="0044447B">
              <w:rPr>
                <w:rFonts w:eastAsiaTheme="minorEastAsia"/>
              </w:rPr>
              <w:t>-</w:t>
            </w:r>
            <w:r>
              <w:rPr>
                <w:rFonts w:eastAsiaTheme="minorEastAsia"/>
              </w:rPr>
              <w:t>21.48</w:t>
            </w:r>
          </w:p>
        </w:tc>
        <w:tc>
          <w:tcPr>
            <w:tcW w:w="1170" w:type="dxa"/>
          </w:tcPr>
          <w:p w14:paraId="67B0878F" w14:textId="77777777" w:rsidR="00C8787D" w:rsidRDefault="00C8787D" w:rsidP="002A4FDE">
            <w:pPr>
              <w:jc w:val="right"/>
              <w:rPr>
                <w:rFonts w:eastAsiaTheme="minorEastAsia"/>
              </w:rPr>
            </w:pPr>
            <w:r>
              <w:rPr>
                <w:rFonts w:eastAsiaTheme="minorEastAsia"/>
              </w:rPr>
              <w:t>11.96</w:t>
            </w:r>
          </w:p>
        </w:tc>
      </w:tr>
      <w:tr w:rsidR="00C8787D" w14:paraId="5951FFEE" w14:textId="77777777" w:rsidTr="00A6570D">
        <w:trPr>
          <w:jc w:val="center"/>
        </w:trPr>
        <w:tc>
          <w:tcPr>
            <w:tcW w:w="1525" w:type="dxa"/>
            <w:tcBorders>
              <w:bottom w:val="single" w:sz="4" w:space="0" w:color="auto"/>
            </w:tcBorders>
          </w:tcPr>
          <w:p w14:paraId="05A9E753" w14:textId="77777777" w:rsidR="00C8787D" w:rsidRDefault="008C2DF5" w:rsidP="002A4FDE">
            <w:pPr>
              <w:jc w:val="right"/>
              <w:rPr>
                <w:rFonts w:eastAsiaTheme="minorEastAsia"/>
              </w:rPr>
            </w:pPr>
            <m:oMathPara>
              <m:oMath>
                <m:sSub>
                  <m:sSubPr>
                    <m:ctrlPr>
                      <w:ins w:id="23"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3</m:t>
                    </m:r>
                  </m:sub>
                </m:sSub>
              </m:oMath>
            </m:oMathPara>
          </w:p>
        </w:tc>
        <w:tc>
          <w:tcPr>
            <w:tcW w:w="990" w:type="dxa"/>
            <w:tcBorders>
              <w:bottom w:val="single" w:sz="4" w:space="0" w:color="auto"/>
            </w:tcBorders>
          </w:tcPr>
          <w:p w14:paraId="621BFFCA" w14:textId="77777777" w:rsidR="00C8787D" w:rsidRDefault="00C8787D" w:rsidP="002A4FDE">
            <w:pPr>
              <w:jc w:val="right"/>
              <w:rPr>
                <w:rFonts w:eastAsiaTheme="minorEastAsia"/>
              </w:rPr>
            </w:pPr>
            <w:r>
              <w:rPr>
                <w:rFonts w:eastAsiaTheme="minorEastAsia"/>
              </w:rPr>
              <w:t>89.60</w:t>
            </w:r>
          </w:p>
        </w:tc>
        <w:tc>
          <w:tcPr>
            <w:tcW w:w="1170" w:type="dxa"/>
            <w:tcBorders>
              <w:bottom w:val="single" w:sz="4" w:space="0" w:color="auto"/>
            </w:tcBorders>
          </w:tcPr>
          <w:p w14:paraId="6730E1C4" w14:textId="77777777" w:rsidR="00C8787D" w:rsidRDefault="00C8787D" w:rsidP="002A4FDE">
            <w:pPr>
              <w:jc w:val="right"/>
              <w:rPr>
                <w:rFonts w:eastAsiaTheme="minorEastAsia"/>
              </w:rPr>
            </w:pPr>
            <w:r>
              <w:rPr>
                <w:rFonts w:eastAsiaTheme="minorEastAsia"/>
              </w:rPr>
              <w:t>17.50</w:t>
            </w:r>
          </w:p>
        </w:tc>
      </w:tr>
    </w:tbl>
    <w:p w14:paraId="39D44499" w14:textId="77777777" w:rsidR="00C8787D" w:rsidRPr="001E60E3" w:rsidRDefault="00C8787D" w:rsidP="00C8787D"/>
    <w:p w14:paraId="1F69FC95" w14:textId="63B5CB51" w:rsidR="00C8787D" w:rsidRDefault="00C8787D" w:rsidP="00C8787D">
      <w:pPr>
        <w:pStyle w:val="Caption"/>
        <w:keepNext/>
        <w:ind w:left="1080" w:hanging="1080"/>
      </w:pPr>
      <w:r w:rsidRPr="00F83FC5">
        <w:t>Table 2.</w:t>
      </w:r>
      <w:r>
        <w:rPr>
          <w:noProof/>
        </w:rPr>
        <w:fldChar w:fldCharType="begin"/>
      </w:r>
      <w:r>
        <w:rPr>
          <w:noProof/>
        </w:rPr>
        <w:instrText xml:space="preserve"> SEQ Table \* ARABIC </w:instrText>
      </w:r>
      <w:r>
        <w:rPr>
          <w:noProof/>
        </w:rPr>
        <w:fldChar w:fldCharType="separate"/>
      </w:r>
      <w:r w:rsidR="00B66F14">
        <w:rPr>
          <w:noProof/>
        </w:rPr>
        <w:t>30</w:t>
      </w:r>
      <w:r>
        <w:rPr>
          <w:noProof/>
        </w:rPr>
        <w:fldChar w:fldCharType="end"/>
      </w:r>
      <w:r>
        <w:t xml:space="preserve">– Percent change in simple model averaged spawning biomass and catch </w:t>
      </w:r>
      <w:r w:rsidRPr="00F83FC5">
        <w:t xml:space="preserve">from Model </w:t>
      </w:r>
      <w:r>
        <w:t>2</w:t>
      </w:r>
      <w:r w:rsidR="00B66F14">
        <w:t>1</w:t>
      </w:r>
      <w:r>
        <w:t>.1 for RCP 2.6 and RCP 4.5 projection scenarios for the 5 climate models as a difference from projections generated for the same time period assuming constant 1982-2012 climate conditions.</w:t>
      </w:r>
      <w:r w:rsidRPr="00F83FC5">
        <w:t xml:space="preserve"> </w:t>
      </w:r>
    </w:p>
    <w:tbl>
      <w:tblPr>
        <w:tblStyle w:val="TableGrid"/>
        <w:tblW w:w="0" w:type="auto"/>
        <w:jc w:val="center"/>
        <w:tblLook w:val="04A0" w:firstRow="1" w:lastRow="0" w:firstColumn="1" w:lastColumn="0" w:noHBand="0" w:noVBand="1"/>
      </w:tblPr>
      <w:tblGrid>
        <w:gridCol w:w="1870"/>
        <w:gridCol w:w="1870"/>
        <w:gridCol w:w="1120"/>
        <w:gridCol w:w="990"/>
      </w:tblGrid>
      <w:tr w:rsidR="00C8787D" w14:paraId="30E946A8" w14:textId="77777777" w:rsidTr="002A4FDE">
        <w:trPr>
          <w:jc w:val="center"/>
        </w:trPr>
        <w:tc>
          <w:tcPr>
            <w:tcW w:w="1870" w:type="dxa"/>
            <w:tcBorders>
              <w:top w:val="double" w:sz="4" w:space="0" w:color="auto"/>
              <w:left w:val="nil"/>
              <w:bottom w:val="single" w:sz="4" w:space="0" w:color="auto"/>
              <w:right w:val="nil"/>
            </w:tcBorders>
            <w:shd w:val="clear" w:color="auto" w:fill="BDD6EE" w:themeFill="accent1" w:themeFillTint="66"/>
          </w:tcPr>
          <w:p w14:paraId="400BA763" w14:textId="77777777" w:rsidR="00C8787D" w:rsidRDefault="00C8787D" w:rsidP="002A4FDE">
            <w:pPr>
              <w:ind w:left="180" w:hanging="180"/>
            </w:pPr>
          </w:p>
        </w:tc>
        <w:tc>
          <w:tcPr>
            <w:tcW w:w="1870" w:type="dxa"/>
            <w:tcBorders>
              <w:top w:val="double" w:sz="4" w:space="0" w:color="auto"/>
              <w:left w:val="nil"/>
              <w:bottom w:val="single" w:sz="4" w:space="0" w:color="auto"/>
              <w:right w:val="nil"/>
            </w:tcBorders>
            <w:shd w:val="clear" w:color="auto" w:fill="BDD6EE" w:themeFill="accent1" w:themeFillTint="66"/>
          </w:tcPr>
          <w:p w14:paraId="1A2150D7" w14:textId="77777777" w:rsidR="00C8787D" w:rsidRDefault="00C8787D" w:rsidP="002A4FDE">
            <w:pPr>
              <w:ind w:left="180" w:hanging="180"/>
            </w:pPr>
            <w:r>
              <w:t>Time period</w:t>
            </w:r>
          </w:p>
        </w:tc>
        <w:tc>
          <w:tcPr>
            <w:tcW w:w="1120" w:type="dxa"/>
            <w:tcBorders>
              <w:top w:val="double" w:sz="4" w:space="0" w:color="auto"/>
              <w:left w:val="nil"/>
              <w:bottom w:val="single" w:sz="4" w:space="0" w:color="auto"/>
              <w:right w:val="nil"/>
            </w:tcBorders>
            <w:shd w:val="clear" w:color="auto" w:fill="BDD6EE" w:themeFill="accent1" w:themeFillTint="66"/>
          </w:tcPr>
          <w:p w14:paraId="0B2713B6" w14:textId="77777777" w:rsidR="00C8787D" w:rsidRDefault="00C8787D" w:rsidP="002A4FDE">
            <w:pPr>
              <w:ind w:left="180" w:hanging="180"/>
              <w:jc w:val="center"/>
            </w:pPr>
            <w:r>
              <w:t>RCP 2.6</w:t>
            </w:r>
          </w:p>
        </w:tc>
        <w:tc>
          <w:tcPr>
            <w:tcW w:w="990" w:type="dxa"/>
            <w:tcBorders>
              <w:top w:val="double" w:sz="4" w:space="0" w:color="auto"/>
              <w:left w:val="nil"/>
              <w:bottom w:val="single" w:sz="4" w:space="0" w:color="auto"/>
              <w:right w:val="nil"/>
            </w:tcBorders>
            <w:shd w:val="clear" w:color="auto" w:fill="BDD6EE" w:themeFill="accent1" w:themeFillTint="66"/>
          </w:tcPr>
          <w:p w14:paraId="752BEB28" w14:textId="77777777" w:rsidR="00C8787D" w:rsidRDefault="00C8787D" w:rsidP="002A4FDE">
            <w:pPr>
              <w:ind w:left="180" w:hanging="180"/>
              <w:jc w:val="center"/>
            </w:pPr>
            <w:r>
              <w:t>RCP 4.5</w:t>
            </w:r>
          </w:p>
        </w:tc>
      </w:tr>
      <w:tr w:rsidR="00C8787D" w14:paraId="65C8EB46" w14:textId="77777777" w:rsidTr="002A4FDE">
        <w:trPr>
          <w:jc w:val="center"/>
        </w:trPr>
        <w:tc>
          <w:tcPr>
            <w:tcW w:w="1870" w:type="dxa"/>
            <w:vMerge w:val="restart"/>
            <w:tcBorders>
              <w:top w:val="single" w:sz="4" w:space="0" w:color="auto"/>
              <w:left w:val="nil"/>
              <w:bottom w:val="nil"/>
              <w:right w:val="nil"/>
            </w:tcBorders>
          </w:tcPr>
          <w:p w14:paraId="00486EE1" w14:textId="77777777" w:rsidR="00C8787D" w:rsidRDefault="00C8787D" w:rsidP="002A4FDE">
            <w:pPr>
              <w:ind w:left="180" w:hanging="180"/>
            </w:pPr>
            <w:r>
              <w:t xml:space="preserve">Δ unfished spawning biomass </w:t>
            </w:r>
          </w:p>
        </w:tc>
        <w:tc>
          <w:tcPr>
            <w:tcW w:w="1870" w:type="dxa"/>
            <w:tcBorders>
              <w:top w:val="single" w:sz="4" w:space="0" w:color="auto"/>
              <w:left w:val="nil"/>
              <w:bottom w:val="nil"/>
              <w:right w:val="nil"/>
            </w:tcBorders>
          </w:tcPr>
          <w:p w14:paraId="75D26B07" w14:textId="77777777" w:rsidR="00C8787D" w:rsidRDefault="00C8787D" w:rsidP="002A4FDE">
            <w:pPr>
              <w:ind w:left="180" w:hanging="180"/>
            </w:pPr>
            <w:r>
              <w:t>2022-2049</w:t>
            </w:r>
          </w:p>
        </w:tc>
        <w:tc>
          <w:tcPr>
            <w:tcW w:w="1120" w:type="dxa"/>
            <w:tcBorders>
              <w:top w:val="single" w:sz="4" w:space="0" w:color="auto"/>
              <w:left w:val="nil"/>
              <w:bottom w:val="nil"/>
              <w:right w:val="nil"/>
            </w:tcBorders>
          </w:tcPr>
          <w:p w14:paraId="2460DBB7" w14:textId="77777777" w:rsidR="00C8787D" w:rsidRDefault="00C8787D" w:rsidP="002A4FDE">
            <w:pPr>
              <w:ind w:left="180" w:hanging="180"/>
              <w:jc w:val="right"/>
            </w:pPr>
            <w:r>
              <w:t>3.32%</w:t>
            </w:r>
          </w:p>
        </w:tc>
        <w:tc>
          <w:tcPr>
            <w:tcW w:w="990" w:type="dxa"/>
            <w:tcBorders>
              <w:top w:val="single" w:sz="4" w:space="0" w:color="auto"/>
              <w:left w:val="nil"/>
              <w:bottom w:val="nil"/>
              <w:right w:val="nil"/>
            </w:tcBorders>
          </w:tcPr>
          <w:p w14:paraId="32D9BA32" w14:textId="77777777" w:rsidR="00C8787D" w:rsidRDefault="00C8787D" w:rsidP="002A4FDE">
            <w:pPr>
              <w:ind w:left="180" w:hanging="180"/>
              <w:jc w:val="right"/>
            </w:pPr>
            <w:r>
              <w:t>0.50%</w:t>
            </w:r>
          </w:p>
        </w:tc>
      </w:tr>
      <w:tr w:rsidR="00C8787D" w14:paraId="40ADC557" w14:textId="77777777" w:rsidTr="002A4FDE">
        <w:trPr>
          <w:jc w:val="center"/>
        </w:trPr>
        <w:tc>
          <w:tcPr>
            <w:tcW w:w="1870" w:type="dxa"/>
            <w:vMerge/>
            <w:tcBorders>
              <w:top w:val="nil"/>
              <w:left w:val="nil"/>
              <w:bottom w:val="nil"/>
              <w:right w:val="nil"/>
            </w:tcBorders>
          </w:tcPr>
          <w:p w14:paraId="67F6D7D6" w14:textId="77777777" w:rsidR="00C8787D" w:rsidRDefault="00C8787D" w:rsidP="002A4FDE">
            <w:pPr>
              <w:ind w:left="180" w:hanging="180"/>
            </w:pPr>
          </w:p>
        </w:tc>
        <w:tc>
          <w:tcPr>
            <w:tcW w:w="1870" w:type="dxa"/>
            <w:tcBorders>
              <w:top w:val="nil"/>
              <w:left w:val="nil"/>
              <w:bottom w:val="nil"/>
              <w:right w:val="nil"/>
            </w:tcBorders>
          </w:tcPr>
          <w:p w14:paraId="03C30CCE" w14:textId="77777777" w:rsidR="00C8787D" w:rsidRDefault="00C8787D" w:rsidP="002A4FDE">
            <w:pPr>
              <w:ind w:left="180" w:hanging="180"/>
            </w:pPr>
            <w:r>
              <w:t>2050-2099</w:t>
            </w:r>
          </w:p>
        </w:tc>
        <w:tc>
          <w:tcPr>
            <w:tcW w:w="1120" w:type="dxa"/>
            <w:tcBorders>
              <w:top w:val="nil"/>
              <w:left w:val="nil"/>
              <w:bottom w:val="nil"/>
              <w:right w:val="nil"/>
            </w:tcBorders>
          </w:tcPr>
          <w:p w14:paraId="6CCEE910" w14:textId="77777777" w:rsidR="00C8787D" w:rsidRDefault="00C8787D" w:rsidP="002A4FDE">
            <w:pPr>
              <w:ind w:left="180" w:hanging="180"/>
              <w:jc w:val="right"/>
            </w:pPr>
            <w:r>
              <w:t>20.37%</w:t>
            </w:r>
          </w:p>
        </w:tc>
        <w:tc>
          <w:tcPr>
            <w:tcW w:w="990" w:type="dxa"/>
            <w:tcBorders>
              <w:top w:val="nil"/>
              <w:left w:val="nil"/>
              <w:bottom w:val="nil"/>
              <w:right w:val="nil"/>
            </w:tcBorders>
          </w:tcPr>
          <w:p w14:paraId="58D00DC9" w14:textId="77777777" w:rsidR="00C8787D" w:rsidRDefault="00C8787D" w:rsidP="002A4FDE">
            <w:pPr>
              <w:ind w:left="180" w:hanging="180"/>
              <w:jc w:val="right"/>
            </w:pPr>
            <w:r>
              <w:t>17.67%</w:t>
            </w:r>
          </w:p>
        </w:tc>
      </w:tr>
      <w:tr w:rsidR="00C8787D" w14:paraId="142B215B" w14:textId="77777777" w:rsidTr="002A4FDE">
        <w:trPr>
          <w:jc w:val="center"/>
        </w:trPr>
        <w:tc>
          <w:tcPr>
            <w:tcW w:w="1870" w:type="dxa"/>
            <w:vMerge w:val="restart"/>
            <w:tcBorders>
              <w:top w:val="nil"/>
              <w:left w:val="nil"/>
              <w:bottom w:val="nil"/>
              <w:right w:val="nil"/>
            </w:tcBorders>
          </w:tcPr>
          <w:p w14:paraId="657874F8" w14:textId="77777777" w:rsidR="00C8787D" w:rsidRDefault="00C8787D" w:rsidP="002A4FDE">
            <w:pPr>
              <w:ind w:left="180" w:hanging="180"/>
            </w:pPr>
            <w:r>
              <w:t>Δ spawning biomass with fishing</w:t>
            </w:r>
          </w:p>
        </w:tc>
        <w:tc>
          <w:tcPr>
            <w:tcW w:w="1870" w:type="dxa"/>
            <w:tcBorders>
              <w:top w:val="nil"/>
              <w:left w:val="nil"/>
              <w:bottom w:val="nil"/>
              <w:right w:val="nil"/>
            </w:tcBorders>
          </w:tcPr>
          <w:p w14:paraId="592C2A2E" w14:textId="77777777" w:rsidR="00C8787D" w:rsidRDefault="00C8787D" w:rsidP="002A4FDE">
            <w:pPr>
              <w:ind w:left="180" w:hanging="180"/>
            </w:pPr>
            <w:r>
              <w:t>2022-2049</w:t>
            </w:r>
          </w:p>
        </w:tc>
        <w:tc>
          <w:tcPr>
            <w:tcW w:w="1120" w:type="dxa"/>
            <w:tcBorders>
              <w:top w:val="nil"/>
              <w:left w:val="nil"/>
              <w:bottom w:val="nil"/>
              <w:right w:val="nil"/>
            </w:tcBorders>
          </w:tcPr>
          <w:p w14:paraId="0E5B099F" w14:textId="77777777" w:rsidR="00C8787D" w:rsidRDefault="00C8787D" w:rsidP="002A4FDE">
            <w:pPr>
              <w:ind w:left="180" w:hanging="180"/>
              <w:jc w:val="right"/>
            </w:pPr>
            <w:r>
              <w:t>9.98%</w:t>
            </w:r>
          </w:p>
        </w:tc>
        <w:tc>
          <w:tcPr>
            <w:tcW w:w="990" w:type="dxa"/>
            <w:tcBorders>
              <w:top w:val="nil"/>
              <w:left w:val="nil"/>
              <w:bottom w:val="nil"/>
              <w:right w:val="nil"/>
            </w:tcBorders>
          </w:tcPr>
          <w:p w14:paraId="558CC33F" w14:textId="77777777" w:rsidR="00C8787D" w:rsidRDefault="00C8787D" w:rsidP="002A4FDE">
            <w:pPr>
              <w:ind w:left="180" w:hanging="180"/>
              <w:jc w:val="right"/>
            </w:pPr>
            <w:r>
              <w:t>12.92%</w:t>
            </w:r>
          </w:p>
        </w:tc>
      </w:tr>
      <w:tr w:rsidR="00C8787D" w14:paraId="727B77AA" w14:textId="77777777" w:rsidTr="002A4FDE">
        <w:trPr>
          <w:jc w:val="center"/>
        </w:trPr>
        <w:tc>
          <w:tcPr>
            <w:tcW w:w="1870" w:type="dxa"/>
            <w:vMerge/>
            <w:tcBorders>
              <w:top w:val="nil"/>
              <w:left w:val="nil"/>
              <w:bottom w:val="nil"/>
              <w:right w:val="nil"/>
            </w:tcBorders>
          </w:tcPr>
          <w:p w14:paraId="55AB4EE3" w14:textId="77777777" w:rsidR="00C8787D" w:rsidRDefault="00C8787D" w:rsidP="002A4FDE">
            <w:pPr>
              <w:ind w:left="180" w:hanging="180"/>
            </w:pPr>
          </w:p>
        </w:tc>
        <w:tc>
          <w:tcPr>
            <w:tcW w:w="1870" w:type="dxa"/>
            <w:tcBorders>
              <w:top w:val="nil"/>
              <w:left w:val="nil"/>
              <w:bottom w:val="nil"/>
              <w:right w:val="nil"/>
            </w:tcBorders>
          </w:tcPr>
          <w:p w14:paraId="27FE4876" w14:textId="77777777" w:rsidR="00C8787D" w:rsidRDefault="00C8787D" w:rsidP="002A4FDE">
            <w:pPr>
              <w:ind w:left="180" w:hanging="180"/>
            </w:pPr>
            <w:r>
              <w:t>2050-2099</w:t>
            </w:r>
          </w:p>
        </w:tc>
        <w:tc>
          <w:tcPr>
            <w:tcW w:w="1120" w:type="dxa"/>
            <w:tcBorders>
              <w:top w:val="nil"/>
              <w:left w:val="nil"/>
              <w:bottom w:val="nil"/>
              <w:right w:val="nil"/>
            </w:tcBorders>
          </w:tcPr>
          <w:p w14:paraId="612EA338" w14:textId="77777777" w:rsidR="00C8787D" w:rsidRDefault="00C8787D" w:rsidP="002A4FDE">
            <w:pPr>
              <w:ind w:left="180" w:hanging="180"/>
              <w:jc w:val="right"/>
            </w:pPr>
            <w:r>
              <w:t>23.26%</w:t>
            </w:r>
          </w:p>
        </w:tc>
        <w:tc>
          <w:tcPr>
            <w:tcW w:w="990" w:type="dxa"/>
            <w:tcBorders>
              <w:top w:val="nil"/>
              <w:left w:val="nil"/>
              <w:bottom w:val="nil"/>
              <w:right w:val="nil"/>
            </w:tcBorders>
          </w:tcPr>
          <w:p w14:paraId="553878B4" w14:textId="77777777" w:rsidR="00C8787D" w:rsidRDefault="00C8787D" w:rsidP="002A4FDE">
            <w:pPr>
              <w:ind w:left="180" w:hanging="180"/>
              <w:jc w:val="right"/>
            </w:pPr>
            <w:r>
              <w:t>27.38%</w:t>
            </w:r>
          </w:p>
        </w:tc>
      </w:tr>
      <w:tr w:rsidR="00C8787D" w14:paraId="4BC6FC8F" w14:textId="77777777" w:rsidTr="002A4FDE">
        <w:trPr>
          <w:jc w:val="center"/>
        </w:trPr>
        <w:tc>
          <w:tcPr>
            <w:tcW w:w="1870" w:type="dxa"/>
            <w:vMerge w:val="restart"/>
            <w:tcBorders>
              <w:top w:val="nil"/>
              <w:left w:val="nil"/>
              <w:bottom w:val="nil"/>
              <w:right w:val="nil"/>
            </w:tcBorders>
          </w:tcPr>
          <w:p w14:paraId="05AAB2A4" w14:textId="77777777" w:rsidR="00C8787D" w:rsidRDefault="00C8787D" w:rsidP="002A4FDE">
            <w:pPr>
              <w:ind w:left="180" w:hanging="180"/>
            </w:pPr>
            <w:r>
              <w:t>Δ projected catch</w:t>
            </w:r>
          </w:p>
        </w:tc>
        <w:tc>
          <w:tcPr>
            <w:tcW w:w="1870" w:type="dxa"/>
            <w:tcBorders>
              <w:top w:val="nil"/>
              <w:left w:val="nil"/>
              <w:bottom w:val="nil"/>
              <w:right w:val="nil"/>
            </w:tcBorders>
          </w:tcPr>
          <w:p w14:paraId="0093F70D" w14:textId="77777777" w:rsidR="00C8787D" w:rsidRDefault="00C8787D" w:rsidP="002A4FDE">
            <w:pPr>
              <w:ind w:left="180" w:hanging="180"/>
            </w:pPr>
            <w:r>
              <w:t>2022-2049</w:t>
            </w:r>
          </w:p>
        </w:tc>
        <w:tc>
          <w:tcPr>
            <w:tcW w:w="1120" w:type="dxa"/>
            <w:tcBorders>
              <w:top w:val="nil"/>
              <w:left w:val="nil"/>
              <w:bottom w:val="nil"/>
              <w:right w:val="nil"/>
            </w:tcBorders>
          </w:tcPr>
          <w:p w14:paraId="47796D69" w14:textId="77777777" w:rsidR="00C8787D" w:rsidRDefault="00C8787D" w:rsidP="002A4FDE">
            <w:pPr>
              <w:ind w:left="180" w:hanging="180"/>
              <w:jc w:val="right"/>
            </w:pPr>
            <w:r>
              <w:t>11.53%</w:t>
            </w:r>
          </w:p>
        </w:tc>
        <w:tc>
          <w:tcPr>
            <w:tcW w:w="990" w:type="dxa"/>
            <w:tcBorders>
              <w:top w:val="nil"/>
              <w:left w:val="nil"/>
              <w:bottom w:val="nil"/>
              <w:right w:val="nil"/>
            </w:tcBorders>
          </w:tcPr>
          <w:p w14:paraId="18673E1F" w14:textId="77777777" w:rsidR="00C8787D" w:rsidRDefault="00C8787D" w:rsidP="002A4FDE">
            <w:pPr>
              <w:ind w:left="180" w:hanging="180"/>
              <w:jc w:val="right"/>
            </w:pPr>
            <w:r>
              <w:t>14.99%</w:t>
            </w:r>
          </w:p>
        </w:tc>
      </w:tr>
      <w:tr w:rsidR="00C8787D" w14:paraId="0082BA7C" w14:textId="77777777" w:rsidTr="002A4FDE">
        <w:trPr>
          <w:jc w:val="center"/>
        </w:trPr>
        <w:tc>
          <w:tcPr>
            <w:tcW w:w="1870" w:type="dxa"/>
            <w:vMerge/>
            <w:tcBorders>
              <w:top w:val="single" w:sz="4" w:space="0" w:color="auto"/>
              <w:left w:val="nil"/>
              <w:bottom w:val="single" w:sz="4" w:space="0" w:color="auto"/>
              <w:right w:val="nil"/>
            </w:tcBorders>
          </w:tcPr>
          <w:p w14:paraId="2BD3D6DD" w14:textId="77777777" w:rsidR="00C8787D" w:rsidRDefault="00C8787D" w:rsidP="002A4FDE"/>
        </w:tc>
        <w:tc>
          <w:tcPr>
            <w:tcW w:w="1870" w:type="dxa"/>
            <w:tcBorders>
              <w:top w:val="nil"/>
              <w:left w:val="nil"/>
              <w:bottom w:val="single" w:sz="4" w:space="0" w:color="auto"/>
              <w:right w:val="nil"/>
            </w:tcBorders>
          </w:tcPr>
          <w:p w14:paraId="78E698C0" w14:textId="77777777" w:rsidR="00C8787D" w:rsidRDefault="00C8787D" w:rsidP="002A4FDE">
            <w:r>
              <w:t>2050-2099</w:t>
            </w:r>
          </w:p>
        </w:tc>
        <w:tc>
          <w:tcPr>
            <w:tcW w:w="1120" w:type="dxa"/>
            <w:tcBorders>
              <w:top w:val="nil"/>
              <w:left w:val="nil"/>
              <w:bottom w:val="single" w:sz="4" w:space="0" w:color="auto"/>
              <w:right w:val="nil"/>
            </w:tcBorders>
          </w:tcPr>
          <w:p w14:paraId="417EEDFE" w14:textId="77777777" w:rsidR="00C8787D" w:rsidRDefault="00C8787D" w:rsidP="002A4FDE">
            <w:pPr>
              <w:jc w:val="right"/>
            </w:pPr>
            <w:r>
              <w:t>30.29%</w:t>
            </w:r>
          </w:p>
        </w:tc>
        <w:tc>
          <w:tcPr>
            <w:tcW w:w="990" w:type="dxa"/>
            <w:tcBorders>
              <w:top w:val="nil"/>
              <w:left w:val="nil"/>
              <w:bottom w:val="single" w:sz="4" w:space="0" w:color="auto"/>
              <w:right w:val="nil"/>
            </w:tcBorders>
          </w:tcPr>
          <w:p w14:paraId="3D7D0702" w14:textId="77777777" w:rsidR="00C8787D" w:rsidRDefault="00C8787D" w:rsidP="002A4FDE">
            <w:pPr>
              <w:jc w:val="right"/>
            </w:pPr>
            <w:r>
              <w:t>36.47%</w:t>
            </w:r>
          </w:p>
        </w:tc>
      </w:tr>
    </w:tbl>
    <w:p w14:paraId="3238E9F6" w14:textId="77777777" w:rsidR="00C8787D" w:rsidRPr="001E60E3" w:rsidRDefault="00C8787D" w:rsidP="00C8787D"/>
    <w:p w14:paraId="4C743DB6" w14:textId="77777777" w:rsidR="00C8787D" w:rsidRDefault="00C8787D" w:rsidP="00A12C0D">
      <w:pPr>
        <w:pStyle w:val="figcap"/>
      </w:pPr>
    </w:p>
    <w:p w14:paraId="72C93AC7" w14:textId="5D12D5B0" w:rsidR="001F6076" w:rsidRDefault="001F6076" w:rsidP="00A12C0D">
      <w:pPr>
        <w:pStyle w:val="figcap"/>
      </w:pPr>
    </w:p>
    <w:p w14:paraId="2CE0EA1E" w14:textId="77777777" w:rsidR="001F6076" w:rsidRDefault="001F6076" w:rsidP="009B1217">
      <w:pPr>
        <w:pStyle w:val="Heading1"/>
      </w:pPr>
      <w:r>
        <w:lastRenderedPageBreak/>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1FEBDEF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2E16CF">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314544C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483196">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30"/>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4E4AB32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77777777" w:rsidR="00483196" w:rsidRDefault="00483196" w:rsidP="00483196">
      <w:pPr>
        <w:ind w:left="990" w:hanging="990"/>
      </w:pPr>
      <w:r>
        <w:rPr>
          <w:noProof/>
          <w:color w:val="000000"/>
          <w:bdr w:val="none" w:sz="0" w:space="0" w:color="auto" w:frame="1"/>
        </w:rPr>
        <w:lastRenderedPageBreak/>
        <w:drawing>
          <wp:inline distT="0" distB="0" distL="0" distR="0" wp14:anchorId="515B9069" wp14:editId="40BFF186">
            <wp:extent cx="5943600" cy="4248150"/>
            <wp:effectExtent l="0" t="0" r="0" b="0"/>
            <wp:docPr id="2268" name="Picture 226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959493D" w14:textId="0CC9044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ab/>
      </w:r>
      <w:r>
        <w:rPr>
          <w:color w:val="000000"/>
        </w:rPr>
        <w:t>Release and monthly satellite and conventional tag recovery locations through August 2021 by region (NBS = Northern Bering Sea, EBS = Eastern Bering Sea, AI = Aleutian Islands, and GOA = Gulf of Alaska).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32"/>
          <w:footerReference w:type="default" r:id="rId33"/>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6D6A992F" w:rsidR="00DD2CFC" w:rsidRDefault="001F6076" w:rsidP="005424DF">
      <w:pPr>
        <w:pStyle w:val="Caption"/>
        <w:sectPr w:rsidR="00DD2CFC" w:rsidSect="001E2547">
          <w:pgSz w:w="15840" w:h="12240" w:orient="landscape"/>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83196">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r>
        <w:t xml:space="preserve">Pervenets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Pr="002D40F7">
        <w:t xml:space="preserve"> </w:t>
      </w: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0F3BD45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5</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2B188CE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6</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37"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2B7D4B8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7</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FEE145E" w:rsidR="001F6076" w:rsidRPr="002D40F7" w:rsidRDefault="009134FA" w:rsidP="001F6076">
      <w:pPr>
        <w:pStyle w:val="fig"/>
      </w:pPr>
      <w:r>
        <w:rPr>
          <w:noProof/>
        </w:rPr>
        <w:lastRenderedPageBreak/>
        <w:drawing>
          <wp:inline distT="0" distB="0" distL="0" distR="0" wp14:anchorId="356478D6" wp14:editId="49F557C3">
            <wp:extent cx="5145405" cy="6302188"/>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37"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1285768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8</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5424DF">
        <w:t>1</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data include bycatch Pacific cod.</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03700"/>
                    </a:xfrm>
                    <a:prstGeom prst="rect">
                      <a:avLst/>
                    </a:prstGeom>
                  </pic:spPr>
                </pic:pic>
              </a:graphicData>
            </a:graphic>
          </wp:inline>
        </w:drawing>
      </w:r>
    </w:p>
    <w:p w14:paraId="29D978CA" w14:textId="2844036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9</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18A029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10</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D1ED1F2" w14:textId="46778D19"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11</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2E259CE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12</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03700"/>
                    </a:xfrm>
                    <a:prstGeom prst="rect">
                      <a:avLst/>
                    </a:prstGeom>
                  </pic:spPr>
                </pic:pic>
              </a:graphicData>
            </a:graphic>
          </wp:inline>
        </w:drawing>
      </w:r>
    </w:p>
    <w:p w14:paraId="20BA119C" w14:textId="4CF8E4E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13</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424757E3"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14</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0E97DCE3" w:rsidR="00E97BCE" w:rsidRPr="001E2547" w:rsidRDefault="00E97BCE" w:rsidP="001E2547"/>
    <w:p w14:paraId="7BCC7A9D" w14:textId="5CCADC8F" w:rsidR="001F6076" w:rsidRPr="002D40F7" w:rsidRDefault="001F6076" w:rsidP="001F6076">
      <w:pPr>
        <w:pStyle w:val="fig"/>
      </w:pPr>
      <w:r w:rsidRPr="00CF28DB">
        <w:rPr>
          <w:noProof/>
        </w:rPr>
        <w:t xml:space="preserve"> </w:t>
      </w:r>
      <w:r w:rsidR="00360FCB">
        <w:rPr>
          <w:noProof/>
        </w:rPr>
        <w:drawing>
          <wp:inline distT="0" distB="0" distL="0" distR="0" wp14:anchorId="015A11A7" wp14:editId="18AA059F">
            <wp:extent cx="5943600" cy="2180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80590"/>
                    </a:xfrm>
                    <a:prstGeom prst="rect">
                      <a:avLst/>
                    </a:prstGeom>
                  </pic:spPr>
                </pic:pic>
              </a:graphicData>
            </a:graphic>
          </wp:inline>
        </w:drawing>
      </w:r>
    </w:p>
    <w:p w14:paraId="6E88DC62" w14:textId="5EC427C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15</w:t>
      </w:r>
      <w:r>
        <w:rPr>
          <w:noProof/>
        </w:rPr>
        <w:fldChar w:fldCharType="end"/>
      </w:r>
      <w:r>
        <w:tab/>
      </w:r>
      <w:r w:rsidRPr="002D40F7">
        <w:t>Cumulative catch by week of the year and gear for 201</w:t>
      </w:r>
      <w:r w:rsidR="00C9610F">
        <w:t>7</w:t>
      </w:r>
      <w:r w:rsidRPr="002D40F7">
        <w:t>-20</w:t>
      </w:r>
      <w:r w:rsidR="00E97BCE">
        <w:t>2</w:t>
      </w:r>
      <w:r w:rsidR="00C9610F">
        <w:t>1</w:t>
      </w:r>
      <w:r w:rsidRPr="002D40F7">
        <w:t xml:space="preserve"> in the Central regulatory area. </w:t>
      </w:r>
      <w:r w:rsidR="00E97BCE" w:rsidRPr="002D40F7">
        <w:t>20</w:t>
      </w:r>
      <w:r w:rsidR="00E97BCE">
        <w:t>2</w:t>
      </w:r>
      <w:r w:rsidR="00C9610F">
        <w:t>1</w:t>
      </w:r>
      <w:r w:rsidR="00E97BCE" w:rsidRPr="002D40F7">
        <w:t xml:space="preserve"> </w:t>
      </w:r>
      <w:r w:rsidRPr="002D40F7">
        <w:t xml:space="preserve">data are through October </w:t>
      </w:r>
      <w:r w:rsidR="00664272">
        <w:t>1</w:t>
      </w:r>
      <w:r w:rsidRPr="002D40F7">
        <w:t>, 20</w:t>
      </w:r>
      <w:r w:rsidR="00E97BCE">
        <w:t>2</w:t>
      </w:r>
      <w:r w:rsidR="00C9610F">
        <w:t>1</w:t>
      </w:r>
      <w:r w:rsidRPr="002D40F7">
        <w:t>.</w:t>
      </w:r>
    </w:p>
    <w:p w14:paraId="137B857A" w14:textId="442739A9" w:rsidR="001F6076" w:rsidRPr="002D40F7" w:rsidRDefault="001F6076" w:rsidP="001F6076">
      <w:pPr>
        <w:pStyle w:val="fig"/>
      </w:pPr>
      <w:r w:rsidRPr="00CF28DB">
        <w:rPr>
          <w:noProof/>
        </w:rPr>
        <w:t xml:space="preserve"> </w:t>
      </w:r>
      <w:r w:rsidR="00360FCB">
        <w:rPr>
          <w:noProof/>
        </w:rPr>
        <w:drawing>
          <wp:inline distT="0" distB="0" distL="0" distR="0" wp14:anchorId="263CCE1B" wp14:editId="3B1A51B7">
            <wp:extent cx="5943600" cy="2180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80590"/>
                    </a:xfrm>
                    <a:prstGeom prst="rect">
                      <a:avLst/>
                    </a:prstGeom>
                  </pic:spPr>
                </pic:pic>
              </a:graphicData>
            </a:graphic>
          </wp:inline>
        </w:drawing>
      </w:r>
    </w:p>
    <w:p w14:paraId="04BC6620" w14:textId="21D5254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16</w:t>
      </w:r>
      <w:r>
        <w:rPr>
          <w:noProof/>
        </w:rPr>
        <w:fldChar w:fldCharType="end"/>
      </w:r>
      <w:r>
        <w:tab/>
      </w:r>
      <w:r w:rsidRPr="002D40F7">
        <w:t>Cumulative catch by week of the year and gear for 201</w:t>
      </w:r>
      <w:r w:rsidR="00C9610F">
        <w:t>7</w:t>
      </w:r>
      <w:r w:rsidRPr="002D40F7">
        <w:t>-20</w:t>
      </w:r>
      <w:r w:rsidR="00E97BCE">
        <w:t>2</w:t>
      </w:r>
      <w:r w:rsidR="00C9610F">
        <w:t>1</w:t>
      </w:r>
      <w:r w:rsidRPr="002D40F7">
        <w:t xml:space="preserve"> in the Western regulatory area. The 20</w:t>
      </w:r>
      <w:r w:rsidR="00C9610F">
        <w:t>21</w:t>
      </w:r>
      <w:r w:rsidRPr="002D40F7">
        <w:t xml:space="preserve">data are through October </w:t>
      </w:r>
      <w:r w:rsidR="00C9610F">
        <w:t>1</w:t>
      </w:r>
      <w:r w:rsidRPr="002D40F7">
        <w:t>, 20</w:t>
      </w:r>
      <w:r w:rsidR="00E97BCE">
        <w:t>2</w:t>
      </w:r>
      <w:r w:rsidR="00C9610F">
        <w:t>1</w:t>
      </w:r>
      <w:r w:rsidRPr="002D40F7">
        <w:t>.</w:t>
      </w:r>
    </w:p>
    <w:p w14:paraId="4AA69412" w14:textId="77777777" w:rsidR="001F6076" w:rsidRDefault="001F6076" w:rsidP="001F6076">
      <w:pPr>
        <w:pStyle w:val="fig"/>
        <w:rPr>
          <w:noProof/>
        </w:rPr>
        <w:sectPr w:rsidR="001F6076" w:rsidSect="00BE5834">
          <w:pgSz w:w="12240" w:h="15840"/>
          <w:pgMar w:top="1440" w:right="1440" w:bottom="1440" w:left="1440" w:header="720" w:footer="720" w:gutter="0"/>
          <w:cols w:space="720"/>
          <w:docGrid w:linePitch="360"/>
        </w:sectPr>
      </w:pPr>
    </w:p>
    <w:p w14:paraId="738B4416" w14:textId="6F02A17D" w:rsidR="001F6076" w:rsidRPr="002D40F7" w:rsidRDefault="001F6076" w:rsidP="001F6076">
      <w:pPr>
        <w:pStyle w:val="fig"/>
        <w:rPr>
          <w:szCs w:val="22"/>
        </w:rPr>
      </w:pPr>
      <w:r w:rsidRPr="00F2610C">
        <w:rPr>
          <w:noProof/>
        </w:rPr>
        <w:lastRenderedPageBreak/>
        <w:t xml:space="preserve"> </w:t>
      </w:r>
      <w:r w:rsidRPr="00636B34">
        <w:rPr>
          <w:noProof/>
        </w:rPr>
        <w:t xml:space="preserve"> </w:t>
      </w:r>
      <w:r w:rsidR="007A1E0C" w:rsidRPr="007A1E0C">
        <w:rPr>
          <w:noProof/>
        </w:rPr>
        <w:t xml:space="preserve"> </w:t>
      </w:r>
      <w:r w:rsidR="007A1E0C">
        <w:rPr>
          <w:noProof/>
        </w:rPr>
        <w:drawing>
          <wp:inline distT="0" distB="0" distL="0" distR="0" wp14:anchorId="2F886ACE" wp14:editId="7E02EF75">
            <wp:extent cx="7618531" cy="5414682"/>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54311" cy="5440112"/>
                    </a:xfrm>
                    <a:prstGeom prst="rect">
                      <a:avLst/>
                    </a:prstGeom>
                  </pic:spPr>
                </pic:pic>
              </a:graphicData>
            </a:graphic>
          </wp:inline>
        </w:drawing>
      </w:r>
    </w:p>
    <w:p w14:paraId="40C0001F" w14:textId="29EF66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17</w:t>
      </w:r>
      <w:r>
        <w:rPr>
          <w:noProof/>
        </w:rPr>
        <w:fldChar w:fldCharType="end"/>
      </w:r>
      <w:r>
        <w:tab/>
      </w:r>
      <w:r w:rsidRPr="002D40F7">
        <w:t>Boxplot of CPUE by number from the 200</w:t>
      </w:r>
      <w:r>
        <w:t>8</w:t>
      </w:r>
      <w:r w:rsidRPr="002D40F7">
        <w:t>-20</w:t>
      </w:r>
      <w:r w:rsidR="00C9610F">
        <w:t>21</w:t>
      </w:r>
      <w:r w:rsidRPr="002D40F7">
        <w:t xml:space="preserve"> Pacific cod </w:t>
      </w:r>
      <w:r>
        <w:t>CPUE</w:t>
      </w:r>
      <w:r w:rsidRPr="002D40F7">
        <w:t xml:space="preserve"> for January-April for the Central (top) and Western (bottom) regulatory areas</w:t>
      </w:r>
      <w:r w:rsidR="007A1E0C">
        <w:t xml:space="preserve"> in the Pacific cod target fishery</w:t>
      </w:r>
      <w:r w:rsidRPr="002D40F7">
        <w:t>. Note that the data in these figures are not controlled for vessel or gear differences within a gear type across time, but shows the raw CPUE data distribution.</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77777777" w:rsidR="001F6076" w:rsidRDefault="001F6076" w:rsidP="001F6076">
      <w:pPr>
        <w:jc w:val="center"/>
        <w:rPr>
          <w:noProof/>
        </w:rPr>
      </w:pPr>
      <w:r>
        <w:rPr>
          <w:noProof/>
        </w:rPr>
        <w:lastRenderedPageBreak/>
        <w:drawing>
          <wp:inline distT="0" distB="0" distL="0" distR="0" wp14:anchorId="405AF8D0" wp14:editId="7D081621">
            <wp:extent cx="4105656" cy="1468562"/>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711" b="17642"/>
                    <a:stretch/>
                  </pic:blipFill>
                  <pic:spPr bwMode="auto">
                    <a:xfrm>
                      <a:off x="0" y="0"/>
                      <a:ext cx="4105656" cy="1468562"/>
                    </a:xfrm>
                    <a:prstGeom prst="rect">
                      <a:avLst/>
                    </a:prstGeom>
                    <a:ln>
                      <a:noFill/>
                    </a:ln>
                    <a:extLst>
                      <a:ext uri="{53640926-AAD7-44D8-BBD7-CCE9431645EC}">
                        <a14:shadowObscured xmlns:a14="http://schemas.microsoft.com/office/drawing/2010/main"/>
                      </a:ext>
                    </a:extLst>
                  </pic:spPr>
                </pic:pic>
              </a:graphicData>
            </a:graphic>
          </wp:inline>
        </w:drawing>
      </w:r>
    </w:p>
    <w:p w14:paraId="748AD027" w14:textId="77777777" w:rsidR="001F6076" w:rsidRPr="002D40F7" w:rsidRDefault="001F6076" w:rsidP="001F6076">
      <w:pPr>
        <w:jc w:val="center"/>
        <w:rPr>
          <w:noProof/>
          <w:szCs w:val="22"/>
        </w:rPr>
      </w:pPr>
      <w:r>
        <w:rPr>
          <w:noProof/>
        </w:rPr>
        <w:drawing>
          <wp:inline distT="0" distB="0" distL="0" distR="0" wp14:anchorId="3A45F6A3" wp14:editId="29138E6D">
            <wp:extent cx="4100999" cy="182880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83"/>
                    <a:stretch/>
                  </pic:blipFill>
                  <pic:spPr bwMode="auto">
                    <a:xfrm>
                      <a:off x="0" y="0"/>
                      <a:ext cx="4100999" cy="1828800"/>
                    </a:xfrm>
                    <a:prstGeom prst="rect">
                      <a:avLst/>
                    </a:prstGeom>
                    <a:ln>
                      <a:noFill/>
                    </a:ln>
                    <a:extLst>
                      <a:ext uri="{53640926-AAD7-44D8-BBD7-CCE9431645EC}">
                        <a14:shadowObscured xmlns:a14="http://schemas.microsoft.com/office/drawing/2010/main"/>
                      </a:ext>
                    </a:extLst>
                  </pic:spPr>
                </pic:pic>
              </a:graphicData>
            </a:graphic>
          </wp:inline>
        </w:drawing>
      </w:r>
    </w:p>
    <w:p w14:paraId="0C605E8F" w14:textId="01E9EBE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18</w:t>
      </w:r>
      <w:r>
        <w:rPr>
          <w:noProof/>
        </w:rPr>
        <w:fldChar w:fldCharType="end"/>
      </w:r>
      <w:r>
        <w:tab/>
      </w:r>
      <w:r w:rsidRPr="002D40F7">
        <w:t>Condition of Pacific cod by year in the Central GOA for the longline January-April</w:t>
      </w:r>
      <w:r>
        <w:t xml:space="preserve"> (top) and Ma</w:t>
      </w:r>
      <w:r w:rsidR="00AF578E">
        <w:t>y</w:t>
      </w:r>
      <w:r>
        <w:t>-September (bottom)</w:t>
      </w:r>
      <w:r w:rsidRPr="002D40F7">
        <w:t>.</w:t>
      </w:r>
    </w:p>
    <w:p w14:paraId="68184720" w14:textId="77777777" w:rsidR="001F6076" w:rsidRDefault="001F6076" w:rsidP="001F6076">
      <w:pPr>
        <w:jc w:val="center"/>
        <w:rPr>
          <w:noProof/>
        </w:rPr>
      </w:pPr>
      <w:r>
        <w:rPr>
          <w:noProof/>
        </w:rPr>
        <w:drawing>
          <wp:inline distT="0" distB="0" distL="0" distR="0" wp14:anchorId="6E4BC2D0" wp14:editId="6B7D8FE2">
            <wp:extent cx="4105656" cy="1452771"/>
            <wp:effectExtent l="0" t="0" r="0" b="0"/>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39" b="17906"/>
                    <a:stretch/>
                  </pic:blipFill>
                  <pic:spPr bwMode="auto">
                    <a:xfrm>
                      <a:off x="0" y="0"/>
                      <a:ext cx="4105656" cy="1452771"/>
                    </a:xfrm>
                    <a:prstGeom prst="rect">
                      <a:avLst/>
                    </a:prstGeom>
                    <a:ln>
                      <a:noFill/>
                    </a:ln>
                    <a:extLst>
                      <a:ext uri="{53640926-AAD7-44D8-BBD7-CCE9431645EC}">
                        <a14:shadowObscured xmlns:a14="http://schemas.microsoft.com/office/drawing/2010/main"/>
                      </a:ext>
                    </a:extLst>
                  </pic:spPr>
                </pic:pic>
              </a:graphicData>
            </a:graphic>
          </wp:inline>
        </w:drawing>
      </w:r>
    </w:p>
    <w:p w14:paraId="066D72CA" w14:textId="77777777" w:rsidR="001F6076" w:rsidRPr="002D40F7" w:rsidRDefault="001F6076" w:rsidP="001F6076">
      <w:pPr>
        <w:jc w:val="center"/>
        <w:rPr>
          <w:noProof/>
          <w:szCs w:val="22"/>
        </w:rPr>
      </w:pPr>
      <w:r>
        <w:rPr>
          <w:noProof/>
        </w:rPr>
        <w:drawing>
          <wp:inline distT="0" distB="0" distL="0" distR="0" wp14:anchorId="4B05C7B6" wp14:editId="37CB7FA3">
            <wp:extent cx="4105656" cy="1815086"/>
            <wp:effectExtent l="0" t="0" r="0" b="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75"/>
                    <a:stretch/>
                  </pic:blipFill>
                  <pic:spPr bwMode="auto">
                    <a:xfrm>
                      <a:off x="0" y="0"/>
                      <a:ext cx="4105656" cy="1815086"/>
                    </a:xfrm>
                    <a:prstGeom prst="rect">
                      <a:avLst/>
                    </a:prstGeom>
                    <a:ln>
                      <a:noFill/>
                    </a:ln>
                    <a:extLst>
                      <a:ext uri="{53640926-AAD7-44D8-BBD7-CCE9431645EC}">
                        <a14:shadowObscured xmlns:a14="http://schemas.microsoft.com/office/drawing/2010/main"/>
                      </a:ext>
                    </a:extLst>
                  </pic:spPr>
                </pic:pic>
              </a:graphicData>
            </a:graphic>
          </wp:inline>
        </w:drawing>
      </w:r>
    </w:p>
    <w:p w14:paraId="2FD972E5" w14:textId="3F5531C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19</w:t>
      </w:r>
      <w:r>
        <w:rPr>
          <w:noProof/>
        </w:rPr>
        <w:fldChar w:fldCharType="end"/>
      </w:r>
      <w:r>
        <w:tab/>
      </w:r>
      <w:r w:rsidRPr="002D40F7">
        <w:t>Condition of Pacific cod by length category and year in the Central GOA for the pot January-April</w:t>
      </w:r>
      <w:r>
        <w:t xml:space="preserve"> (top) and May-September (bottom)</w:t>
      </w:r>
      <w:r w:rsidRPr="002D40F7">
        <w:t>.</w:t>
      </w:r>
      <w:r>
        <w:t xml:space="preserve"> Note that there are no pot fishery data for Central GOA in 2019 for either season and no data for 2018 May-September.</w:t>
      </w:r>
    </w:p>
    <w:p w14:paraId="441987EB" w14:textId="77777777" w:rsidR="001F6076" w:rsidRDefault="001F6076" w:rsidP="001F6076">
      <w:pPr>
        <w:jc w:val="center"/>
        <w:rPr>
          <w:noProof/>
        </w:rPr>
      </w:pPr>
      <w:r>
        <w:rPr>
          <w:noProof/>
        </w:rPr>
        <w:lastRenderedPageBreak/>
        <w:drawing>
          <wp:inline distT="0" distB="0" distL="0" distR="0" wp14:anchorId="14EC66FC" wp14:editId="4C37920F">
            <wp:extent cx="4103910" cy="1447800"/>
            <wp:effectExtent l="0" t="0" r="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555" b="17809"/>
                    <a:stretch/>
                  </pic:blipFill>
                  <pic:spPr bwMode="auto">
                    <a:xfrm>
                      <a:off x="0" y="0"/>
                      <a:ext cx="4105656" cy="1448416"/>
                    </a:xfrm>
                    <a:prstGeom prst="rect">
                      <a:avLst/>
                    </a:prstGeom>
                    <a:ln>
                      <a:noFill/>
                    </a:ln>
                    <a:extLst>
                      <a:ext uri="{53640926-AAD7-44D8-BBD7-CCE9431645EC}">
                        <a14:shadowObscured xmlns:a14="http://schemas.microsoft.com/office/drawing/2010/main"/>
                      </a:ext>
                    </a:extLst>
                  </pic:spPr>
                </pic:pic>
              </a:graphicData>
            </a:graphic>
          </wp:inline>
        </w:drawing>
      </w:r>
    </w:p>
    <w:p w14:paraId="22801C36" w14:textId="77777777" w:rsidR="001F6076" w:rsidRPr="002D40F7" w:rsidRDefault="001F6076" w:rsidP="001F6076">
      <w:pPr>
        <w:jc w:val="center"/>
        <w:rPr>
          <w:noProof/>
          <w:szCs w:val="22"/>
        </w:rPr>
      </w:pPr>
      <w:r>
        <w:rPr>
          <w:noProof/>
        </w:rPr>
        <w:drawing>
          <wp:inline distT="0" distB="0" distL="0" distR="0" wp14:anchorId="0AEB325A" wp14:editId="7BF7658F">
            <wp:extent cx="4105275" cy="1818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790"/>
                    <a:stretch/>
                  </pic:blipFill>
                  <pic:spPr bwMode="auto">
                    <a:xfrm>
                      <a:off x="0" y="0"/>
                      <a:ext cx="4105656" cy="1818774"/>
                    </a:xfrm>
                    <a:prstGeom prst="rect">
                      <a:avLst/>
                    </a:prstGeom>
                    <a:ln>
                      <a:noFill/>
                    </a:ln>
                    <a:extLst>
                      <a:ext uri="{53640926-AAD7-44D8-BBD7-CCE9431645EC}">
                        <a14:shadowObscured xmlns:a14="http://schemas.microsoft.com/office/drawing/2010/main"/>
                      </a:ext>
                    </a:extLst>
                  </pic:spPr>
                </pic:pic>
              </a:graphicData>
            </a:graphic>
          </wp:inline>
        </w:drawing>
      </w:r>
    </w:p>
    <w:p w14:paraId="27C7154A" w14:textId="624D363F"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20</w:t>
      </w:r>
      <w:r>
        <w:rPr>
          <w:noProof/>
        </w:rPr>
        <w:fldChar w:fldCharType="end"/>
      </w:r>
      <w:r>
        <w:tab/>
      </w:r>
      <w:r w:rsidRPr="002D40F7">
        <w:t>Condition of Pacific cod by year in the Western GOA for the longline January-April</w:t>
      </w:r>
      <w:r>
        <w:t xml:space="preserve"> (top) and May-September (bottom)</w:t>
      </w:r>
      <w:r w:rsidRPr="002D40F7">
        <w:t>.</w:t>
      </w:r>
    </w:p>
    <w:p w14:paraId="1B889146" w14:textId="77777777" w:rsidR="001F6076" w:rsidRDefault="001F6076" w:rsidP="001F6076">
      <w:pPr>
        <w:jc w:val="center"/>
        <w:rPr>
          <w:noProof/>
          <w:szCs w:val="22"/>
        </w:rPr>
      </w:pPr>
      <w:r>
        <w:rPr>
          <w:noProof/>
        </w:rPr>
        <w:drawing>
          <wp:inline distT="0" distB="0" distL="0" distR="0" wp14:anchorId="5D0007FF" wp14:editId="653FB4F3">
            <wp:extent cx="4105274" cy="146304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172" b="17451"/>
                    <a:stretch/>
                  </pic:blipFill>
                  <pic:spPr bwMode="auto">
                    <a:xfrm>
                      <a:off x="0" y="0"/>
                      <a:ext cx="4105656" cy="1463176"/>
                    </a:xfrm>
                    <a:prstGeom prst="rect">
                      <a:avLst/>
                    </a:prstGeom>
                    <a:ln>
                      <a:noFill/>
                    </a:ln>
                    <a:extLst>
                      <a:ext uri="{53640926-AAD7-44D8-BBD7-CCE9431645EC}">
                        <a14:shadowObscured xmlns:a14="http://schemas.microsoft.com/office/drawing/2010/main"/>
                      </a:ext>
                    </a:extLst>
                  </pic:spPr>
                </pic:pic>
              </a:graphicData>
            </a:graphic>
          </wp:inline>
        </w:drawing>
      </w:r>
    </w:p>
    <w:p w14:paraId="6139F8A7" w14:textId="77777777" w:rsidR="001F6076" w:rsidRPr="002D40F7" w:rsidRDefault="001F6076" w:rsidP="001F6076">
      <w:pPr>
        <w:jc w:val="center"/>
        <w:rPr>
          <w:noProof/>
          <w:szCs w:val="22"/>
        </w:rPr>
      </w:pPr>
      <w:r>
        <w:rPr>
          <w:noProof/>
        </w:rPr>
        <w:drawing>
          <wp:inline distT="0" distB="0" distL="0" distR="0" wp14:anchorId="580DBD05" wp14:editId="2219547E">
            <wp:extent cx="4105275" cy="1810985"/>
            <wp:effectExtent l="0" t="0" r="0" b="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172"/>
                    <a:stretch/>
                  </pic:blipFill>
                  <pic:spPr bwMode="auto">
                    <a:xfrm>
                      <a:off x="0" y="0"/>
                      <a:ext cx="4105656" cy="1811153"/>
                    </a:xfrm>
                    <a:prstGeom prst="rect">
                      <a:avLst/>
                    </a:prstGeom>
                    <a:ln>
                      <a:noFill/>
                    </a:ln>
                    <a:extLst>
                      <a:ext uri="{53640926-AAD7-44D8-BBD7-CCE9431645EC}">
                        <a14:shadowObscured xmlns:a14="http://schemas.microsoft.com/office/drawing/2010/main"/>
                      </a:ext>
                    </a:extLst>
                  </pic:spPr>
                </pic:pic>
              </a:graphicData>
            </a:graphic>
          </wp:inline>
        </w:drawing>
      </w:r>
    </w:p>
    <w:p w14:paraId="080510CA" w14:textId="03D0FBC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21</w:t>
      </w:r>
      <w:r>
        <w:rPr>
          <w:noProof/>
        </w:rPr>
        <w:fldChar w:fldCharType="end"/>
      </w:r>
      <w:r>
        <w:tab/>
      </w:r>
      <w:r w:rsidRPr="002D40F7">
        <w:t>Condition of Pacific cod by year in the Western GOA for pot January-April</w:t>
      </w:r>
      <w:r>
        <w:t xml:space="preserve"> (top) and May-September (bottom)</w:t>
      </w:r>
      <w:r w:rsidRPr="002D40F7">
        <w:t>.</w:t>
      </w:r>
    </w:p>
    <w:p w14:paraId="4561BAFF" w14:textId="77777777" w:rsidR="001F6076" w:rsidRPr="002D40F7" w:rsidRDefault="001F6076" w:rsidP="001F6076">
      <w:pPr>
        <w:rPr>
          <w:noProof/>
          <w:szCs w:val="22"/>
        </w:rPr>
      </w:pPr>
    </w:p>
    <w:p w14:paraId="514FA985" w14:textId="631A16A7" w:rsidR="001F6076" w:rsidRPr="002D40F7" w:rsidRDefault="00E97BCE" w:rsidP="001F6076">
      <w:pPr>
        <w:ind w:left="720" w:hanging="720"/>
        <w:rPr>
          <w:szCs w:val="22"/>
        </w:rPr>
      </w:pPr>
      <w:r w:rsidRPr="00E97BCE">
        <w:rPr>
          <w:noProof/>
        </w:rPr>
        <w:lastRenderedPageBreak/>
        <w:t xml:space="preserve"> </w:t>
      </w:r>
      <w:r w:rsidRPr="00E97BCE">
        <w:rPr>
          <w:noProof/>
          <w:szCs w:val="22"/>
        </w:rPr>
        <w:drawing>
          <wp:inline distT="0" distB="0" distL="0" distR="0" wp14:anchorId="15457AE2" wp14:editId="086FA566">
            <wp:extent cx="5804646" cy="3048000"/>
            <wp:effectExtent l="0" t="0" r="571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5"/>
                    <a:stretch>
                      <a:fillRect/>
                    </a:stretch>
                  </pic:blipFill>
                  <pic:spPr>
                    <a:xfrm>
                      <a:off x="0" y="0"/>
                      <a:ext cx="5831379" cy="3062037"/>
                    </a:xfrm>
                    <a:prstGeom prst="rect">
                      <a:avLst/>
                    </a:prstGeom>
                  </pic:spPr>
                </pic:pic>
              </a:graphicData>
            </a:graphic>
          </wp:inline>
        </w:drawing>
      </w:r>
    </w:p>
    <w:p w14:paraId="782727D5" w14:textId="73A4FAAB"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22</w:t>
      </w:r>
      <w:r>
        <w:rPr>
          <w:noProof/>
        </w:rPr>
        <w:fldChar w:fldCharType="end"/>
      </w:r>
      <w:r>
        <w:tab/>
      </w:r>
      <w:r w:rsidRPr="002D40F7">
        <w:t>Proportion of pelagic trawls in the A Season (January-April) walleye pollock fishery with Pacific cod present</w:t>
      </w:r>
      <w:r>
        <w:t xml:space="preserve"> by region.</w:t>
      </w:r>
    </w:p>
    <w:p w14:paraId="11301263" w14:textId="139F6A1B" w:rsidR="001F6076" w:rsidRDefault="00E97BCE" w:rsidP="001F6076">
      <w:r w:rsidRPr="00E97BCE">
        <w:rPr>
          <w:noProof/>
        </w:rPr>
        <w:t xml:space="preserve"> </w:t>
      </w:r>
      <w:r w:rsidRPr="00E97BCE">
        <w:rPr>
          <w:noProof/>
        </w:rPr>
        <w:drawing>
          <wp:inline distT="0" distB="0" distL="0" distR="0" wp14:anchorId="5308CD7F" wp14:editId="32EDD782">
            <wp:extent cx="5710517" cy="3161179"/>
            <wp:effectExtent l="0" t="0" r="508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6"/>
                    <a:stretch>
                      <a:fillRect/>
                    </a:stretch>
                  </pic:blipFill>
                  <pic:spPr>
                    <a:xfrm>
                      <a:off x="0" y="0"/>
                      <a:ext cx="5724801" cy="3169086"/>
                    </a:xfrm>
                    <a:prstGeom prst="rect">
                      <a:avLst/>
                    </a:prstGeom>
                  </pic:spPr>
                </pic:pic>
              </a:graphicData>
            </a:graphic>
          </wp:inline>
        </w:drawing>
      </w:r>
    </w:p>
    <w:p w14:paraId="7C3E2B1D" w14:textId="34F8EB5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23</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2D79AC84" w:rsidR="001F6076" w:rsidRPr="002D40F7" w:rsidRDefault="00241E64" w:rsidP="001F6076">
      <w:pPr>
        <w:jc w:val="center"/>
        <w:rPr>
          <w:szCs w:val="22"/>
        </w:rPr>
      </w:pPr>
      <w:r>
        <w:rPr>
          <w:noProof/>
        </w:rPr>
        <w:lastRenderedPageBreak/>
        <w:drawing>
          <wp:inline distT="0" distB="0" distL="0" distR="0" wp14:anchorId="2FDC176D" wp14:editId="367DCC24">
            <wp:extent cx="8229600" cy="4880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4880610"/>
                    </a:xfrm>
                    <a:prstGeom prst="rect">
                      <a:avLst/>
                    </a:prstGeom>
                  </pic:spPr>
                </pic:pic>
              </a:graphicData>
            </a:graphic>
          </wp:inline>
        </w:drawing>
      </w:r>
    </w:p>
    <w:p w14:paraId="26EFA4B3" w14:textId="2A5DB67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24</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3884930"/>
                    </a:xfrm>
                    <a:prstGeom prst="rect">
                      <a:avLst/>
                    </a:prstGeom>
                  </pic:spPr>
                </pic:pic>
              </a:graphicData>
            </a:graphic>
          </wp:inline>
        </w:drawing>
      </w:r>
    </w:p>
    <w:p w14:paraId="618EEE07" w14:textId="5EC5C1E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25</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4A2FA0E7"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26</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160D6133" w:rsidR="001F6076" w:rsidRDefault="00BF3AD8" w:rsidP="001F6076">
      <w:pPr>
        <w:pStyle w:val="fig"/>
      </w:pPr>
      <w:r>
        <w:rPr>
          <w:noProof/>
        </w:rPr>
        <w:lastRenderedPageBreak/>
        <w:drawing>
          <wp:inline distT="0" distB="0" distL="0" distR="0" wp14:anchorId="32D010DC" wp14:editId="775F5FF0">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1B07AC88" wp14:editId="43692D86">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A569B86" wp14:editId="350454A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3DFCD13" w14:textId="77777777" w:rsidR="00461CD9" w:rsidRPr="00461CD9" w:rsidRDefault="00461CD9" w:rsidP="00461CD9">
      <w:pPr>
        <w:pStyle w:val="figcap"/>
      </w:pPr>
    </w:p>
    <w:p w14:paraId="0BB2C196" w14:textId="765B482A"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DD2CFC">
        <w:rPr>
          <w:noProof/>
        </w:rPr>
        <w:t>27</w:t>
      </w:r>
      <w:r>
        <w:rPr>
          <w:noProof/>
        </w:rPr>
        <w:fldChar w:fldCharType="end"/>
      </w:r>
      <w:r>
        <w:t xml:space="preserve">  Distribution of AFSC bottom trawl survey CPUE of Pacific cod for 201</w:t>
      </w:r>
      <w:r w:rsidR="00BF3AD8">
        <w:t>7</w:t>
      </w:r>
      <w:r>
        <w:t>-2019.</w:t>
      </w:r>
    </w:p>
    <w:p w14:paraId="63B95FA5" w14:textId="77777777" w:rsidR="001F6076" w:rsidRPr="002D40F7" w:rsidRDefault="001F6076" w:rsidP="001F6076">
      <w:pPr>
        <w:ind w:left="1260" w:hanging="1260"/>
        <w:rPr>
          <w:szCs w:val="22"/>
        </w:rPr>
      </w:pPr>
    </w:p>
    <w:p w14:paraId="59973A12" w14:textId="4B4E4978" w:rsidR="001F6076" w:rsidRPr="002D40F7" w:rsidRDefault="001F6076" w:rsidP="001F6076">
      <w:pPr>
        <w:pStyle w:val="fig"/>
      </w:pPr>
      <w:r w:rsidRPr="001A0308">
        <w:lastRenderedPageBreak/>
        <w:t xml:space="preserve"> </w:t>
      </w:r>
      <w:r w:rsidR="00241E64">
        <w:rPr>
          <w:noProof/>
        </w:rPr>
        <w:drawing>
          <wp:inline distT="0" distB="0" distL="0" distR="0" wp14:anchorId="156553EB" wp14:editId="04CB6A1D">
            <wp:extent cx="594360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24885"/>
                    </a:xfrm>
                    <a:prstGeom prst="rect">
                      <a:avLst/>
                    </a:prstGeom>
                  </pic:spPr>
                </pic:pic>
              </a:graphicData>
            </a:graphic>
          </wp:inline>
        </w:drawing>
      </w:r>
    </w:p>
    <w:p w14:paraId="199BAB6B" w14:textId="7EDCA5C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28</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06065"/>
                    </a:xfrm>
                    <a:prstGeom prst="rect">
                      <a:avLst/>
                    </a:prstGeom>
                  </pic:spPr>
                </pic:pic>
              </a:graphicData>
            </a:graphic>
          </wp:inline>
        </w:drawing>
      </w:r>
    </w:p>
    <w:p w14:paraId="582C7D02" w14:textId="6275412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29</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0F53F7A4"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30</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3D819644" w:rsidR="007D1969" w:rsidRDefault="00F81AD1" w:rsidP="001F6076">
      <w:pPr>
        <w:ind w:left="1260" w:hanging="1260"/>
        <w:rPr>
          <w:szCs w:val="22"/>
        </w:rPr>
      </w:pPr>
      <w:r>
        <w:rPr>
          <w:noProof/>
        </w:rPr>
        <w:lastRenderedPageBreak/>
        <w:drawing>
          <wp:inline distT="0" distB="0" distL="0" distR="0" wp14:anchorId="2F6E77D6" wp14:editId="6B4619E4">
            <wp:extent cx="5943600" cy="2799715"/>
            <wp:effectExtent l="0" t="0" r="0" b="63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799715"/>
                    </a:xfrm>
                    <a:prstGeom prst="rect">
                      <a:avLst/>
                    </a:prstGeom>
                  </pic:spPr>
                </pic:pic>
              </a:graphicData>
            </a:graphic>
          </wp:inline>
        </w:drawing>
      </w:r>
    </w:p>
    <w:p w14:paraId="18D33319" w14:textId="2DEDA98D"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ab/>
        <w:t>Age-0 beach seine survey numbers per haul, bars and shading indicate the 95</w:t>
      </w:r>
      <w:r w:rsidRPr="00CF2020">
        <w:rPr>
          <w:vertAlign w:val="superscript"/>
        </w:rPr>
        <w:t>th</w:t>
      </w:r>
      <w:r>
        <w:t xml:space="preserve"> percentile confidence intervals.</w:t>
      </w:r>
    </w:p>
    <w:p w14:paraId="3AD858CB" w14:textId="77777777" w:rsidR="007D1969" w:rsidRPr="002D40F7" w:rsidRDefault="007D1969" w:rsidP="001F6076">
      <w:pPr>
        <w:ind w:left="1260" w:hanging="1260"/>
        <w:rPr>
          <w:szCs w:val="22"/>
        </w:rPr>
      </w:pPr>
    </w:p>
    <w:p w14:paraId="5933EA98" w14:textId="431F760E" w:rsidR="001F6076" w:rsidRPr="002D40F7" w:rsidRDefault="00056101" w:rsidP="001F6076">
      <w:pPr>
        <w:pStyle w:val="fig"/>
      </w:pPr>
      <w:r>
        <w:rPr>
          <w:noProof/>
        </w:rPr>
        <w:drawing>
          <wp:inline distT="0" distB="0" distL="0" distR="0" wp14:anchorId="291BD825" wp14:editId="162DAA53">
            <wp:extent cx="594360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423160"/>
                    </a:xfrm>
                    <a:prstGeom prst="rect">
                      <a:avLst/>
                    </a:prstGeom>
                  </pic:spPr>
                </pic:pic>
              </a:graphicData>
            </a:graphic>
          </wp:inline>
        </w:drawing>
      </w:r>
      <w:r w:rsidR="001F6076" w:rsidRPr="004B21EA">
        <w:rPr>
          <w:noProof/>
        </w:rPr>
        <w:t xml:space="preserve"> </w:t>
      </w:r>
    </w:p>
    <w:p w14:paraId="37BBA2FC" w14:textId="2D7C013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32</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45B7398A" w:rsidR="001F6076" w:rsidRDefault="005D2D92" w:rsidP="001F6076">
      <w:pPr>
        <w:pStyle w:val="fig"/>
      </w:pPr>
      <w:r w:rsidRPr="005D2D92">
        <w:rPr>
          <w:noProof/>
        </w:rPr>
        <w:lastRenderedPageBreak/>
        <w:t xml:space="preserve"> </w:t>
      </w:r>
      <w:r w:rsidR="00972FEC">
        <w:rPr>
          <w:noProof/>
        </w:rPr>
        <w:drawing>
          <wp:inline distT="0" distB="0" distL="0" distR="0" wp14:anchorId="765802C3" wp14:editId="164F8CE5">
            <wp:extent cx="5943600" cy="3307715"/>
            <wp:effectExtent l="0" t="0" r="0" b="6985"/>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07715"/>
                    </a:xfrm>
                    <a:prstGeom prst="rect">
                      <a:avLst/>
                    </a:prstGeom>
                  </pic:spPr>
                </pic:pic>
              </a:graphicData>
            </a:graphic>
          </wp:inline>
        </w:drawing>
      </w:r>
    </w:p>
    <w:p w14:paraId="24743CC3" w14:textId="754F0A9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9E2CB6">
        <w:rPr>
          <w:noProof/>
        </w:rPr>
        <w:t>33</w:t>
      </w:r>
      <w:r>
        <w:rPr>
          <w:noProof/>
        </w:rPr>
        <w:fldChar w:fldCharType="end"/>
      </w:r>
      <w:r>
        <w:tab/>
      </w:r>
      <w:r w:rsidRPr="002D40F7">
        <w:t xml:space="preserve">IPHC halibut longline survey Pacific cod RPN </w:t>
      </w:r>
      <w:r>
        <w:t xml:space="preserve">length composition collection for 2018 by </w:t>
      </w:r>
      <w:r w:rsidR="005D2D92">
        <w:t>GOA Regions for 2018 and 2019</w:t>
      </w:r>
      <w:r w:rsidRPr="002D40F7">
        <w:t>.</w:t>
      </w:r>
    </w:p>
    <w:p w14:paraId="1A4BD2B1" w14:textId="77777777" w:rsidR="001F6076" w:rsidRPr="002D40F7" w:rsidRDefault="001F6076" w:rsidP="001F6076">
      <w:pPr>
        <w:ind w:left="1260" w:hanging="1260"/>
        <w:rPr>
          <w:szCs w:val="22"/>
        </w:rPr>
      </w:pPr>
    </w:p>
    <w:p w14:paraId="69DE9F93" w14:textId="2C8A873B" w:rsidR="001F6076" w:rsidRPr="002D40F7" w:rsidRDefault="00056101" w:rsidP="001F6076">
      <w:pPr>
        <w:jc w:val="center"/>
        <w:rPr>
          <w:noProof/>
          <w:szCs w:val="22"/>
        </w:rPr>
      </w:pPr>
      <w:r>
        <w:rPr>
          <w:noProof/>
        </w:rPr>
        <w:drawing>
          <wp:inline distT="0" distB="0" distL="0" distR="0" wp14:anchorId="2E048BCE" wp14:editId="0634B89E">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23160"/>
                    </a:xfrm>
                    <a:prstGeom prst="rect">
                      <a:avLst/>
                    </a:prstGeom>
                  </pic:spPr>
                </pic:pic>
              </a:graphicData>
            </a:graphic>
          </wp:inline>
        </w:drawing>
      </w:r>
    </w:p>
    <w:p w14:paraId="1C9CAAFD" w14:textId="254365F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34</w:t>
      </w:r>
      <w:r>
        <w:rPr>
          <w:noProof/>
        </w:rPr>
        <w:fldChar w:fldCharType="end"/>
      </w:r>
      <w:r>
        <w:tab/>
      </w:r>
      <w:r w:rsidRPr="002D40F7">
        <w:t>ADFG bottom trawl survey delta-glm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40E87D5B" w:rsidR="001F6076" w:rsidRPr="002D40F7" w:rsidRDefault="001F6076" w:rsidP="001F6076">
      <w:pPr>
        <w:pStyle w:val="fig"/>
        <w:rPr>
          <w:noProof/>
        </w:rPr>
      </w:pPr>
      <w:r w:rsidRPr="004C1B24">
        <w:rPr>
          <w:noProof/>
        </w:rPr>
        <w:lastRenderedPageBreak/>
        <w:t xml:space="preserve"> </w:t>
      </w:r>
      <w:r w:rsidR="00FC2684">
        <w:rPr>
          <w:noProof/>
        </w:rPr>
        <w:drawing>
          <wp:inline distT="0" distB="0" distL="0" distR="0" wp14:anchorId="7C482F22" wp14:editId="0D896766">
            <wp:extent cx="5943600" cy="54159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415915"/>
                    </a:xfrm>
                    <a:prstGeom prst="rect">
                      <a:avLst/>
                    </a:prstGeom>
                  </pic:spPr>
                </pic:pic>
              </a:graphicData>
            </a:graphic>
          </wp:inline>
        </w:drawing>
      </w:r>
    </w:p>
    <w:p w14:paraId="771681B6" w14:textId="5FFAFB9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35</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4ECD54C3" w:rsidR="001F6076" w:rsidRPr="002D40F7" w:rsidRDefault="00A33D19" w:rsidP="001F6076">
      <w:pPr>
        <w:jc w:val="center"/>
        <w:rPr>
          <w:szCs w:val="22"/>
        </w:rPr>
      </w:pPr>
      <w:r>
        <w:rPr>
          <w:noProof/>
          <w:szCs w:val="22"/>
        </w:rPr>
        <w:lastRenderedPageBreak/>
        <w:drawing>
          <wp:inline distT="0" distB="0" distL="0" distR="0" wp14:anchorId="1B2C96F1" wp14:editId="4D56187C">
            <wp:extent cx="3424489" cy="24860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46990" cy="2502360"/>
                    </a:xfrm>
                    <a:prstGeom prst="rect">
                      <a:avLst/>
                    </a:prstGeom>
                    <a:noFill/>
                  </pic:spPr>
                </pic:pic>
              </a:graphicData>
            </a:graphic>
          </wp:inline>
        </w:drawing>
      </w:r>
    </w:p>
    <w:p w14:paraId="1A9FD3FC" w14:textId="7689FADA"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36</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16C96E48">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3795" cy="2286086"/>
                    </a:xfrm>
                    <a:prstGeom prst="rect">
                      <a:avLst/>
                    </a:prstGeom>
                  </pic:spPr>
                </pic:pic>
              </a:graphicData>
            </a:graphic>
          </wp:inline>
        </w:drawing>
      </w:r>
    </w:p>
    <w:p w14:paraId="761AE928" w14:textId="688D5D92"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37</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13F1FDFF" w:rsidR="001F6076" w:rsidRPr="002D40F7" w:rsidRDefault="00C9610F" w:rsidP="001F6076">
      <w:pPr>
        <w:pStyle w:val="fig"/>
      </w:pPr>
      <w:r>
        <w:rPr>
          <w:noProof/>
        </w:rPr>
        <w:drawing>
          <wp:inline distT="0" distB="0" distL="0" distR="0" wp14:anchorId="5E6D7540" wp14:editId="412DB797">
            <wp:extent cx="5943600" cy="5943600"/>
            <wp:effectExtent l="0" t="0" r="0" b="0"/>
            <wp:docPr id="55" name="Picture 55" descr="C:\WORKING_FOLDER\2021 Stock Assessments\2021 Pacific cod\Models\Model19.1_tuned\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_tuned\plots\data_plot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580F1072"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38</w:t>
      </w:r>
      <w:r>
        <w:rPr>
          <w:noProof/>
        </w:rPr>
        <w:fldChar w:fldCharType="end"/>
      </w:r>
      <w:r>
        <w:tab/>
      </w:r>
      <w:r w:rsidRPr="002D40F7">
        <w:t xml:space="preserve">Data used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C9610F">
        <w:t xml:space="preserve"> Note that the ADFG and IPHC are included in the data, but are not fit in any of the models presented this year. In addition the Seine</w:t>
      </w:r>
      <w:r w:rsidR="0000612B">
        <w:t xml:space="preserve"> (Age-0 index)</w:t>
      </w:r>
      <w:r w:rsidR="00C9610F">
        <w:t xml:space="preserve"> data were not included in Model 19.1.</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rPr>
          <w:noProof/>
        </w:rPr>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0C9635D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39</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568801F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40</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14B9C09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41</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2A45881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42</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1631089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43</w:t>
      </w:r>
      <w:r>
        <w:rPr>
          <w:noProof/>
        </w:rPr>
        <w:fldChar w:fldCharType="end"/>
      </w:r>
      <w:r>
        <w:tab/>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952C75">
        <w:t>19</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56234AD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44</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2FE5787D" w14:textId="2F824F90" w:rsidR="001F6076" w:rsidRDefault="001F6076" w:rsidP="001F6076">
      <w:pPr>
        <w:jc w:val="center"/>
        <w:rPr>
          <w:szCs w:val="22"/>
        </w:rPr>
      </w:pPr>
    </w:p>
    <w:p w14:paraId="114C2B44" w14:textId="77777777" w:rsidR="001F6076" w:rsidRPr="00925DFE" w:rsidRDefault="001F6076" w:rsidP="001F6076">
      <w:pPr>
        <w:jc w:val="center"/>
      </w:pPr>
      <w:r w:rsidRPr="00761F41">
        <w:rPr>
          <w:noProof/>
        </w:rPr>
        <w:t xml:space="preserve"> </w:t>
      </w:r>
    </w:p>
    <w:p w14:paraId="3224955A" w14:textId="77777777" w:rsidR="001F6076" w:rsidRDefault="001F6076" w:rsidP="001F6076">
      <w:pPr>
        <w:jc w:val="center"/>
        <w:rPr>
          <w:szCs w:val="22"/>
        </w:rPr>
      </w:pPr>
    </w:p>
    <w:p w14:paraId="40825E06" w14:textId="77777777" w:rsidR="001F6076" w:rsidRDefault="001F6076" w:rsidP="001F6076">
      <w:r w:rsidRPr="00681E1B">
        <w:rPr>
          <w:noProof/>
        </w:rPr>
        <w:drawing>
          <wp:inline distT="0" distB="0" distL="0" distR="0" wp14:anchorId="3CF43386" wp14:editId="7F696974">
            <wp:extent cx="8229600" cy="4019843"/>
            <wp:effectExtent l="0" t="0" r="0" b="0"/>
            <wp:docPr id="2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5"/>
                    <a:stretch>
                      <a:fillRect/>
                    </a:stretch>
                  </pic:blipFill>
                  <pic:spPr>
                    <a:xfrm>
                      <a:off x="0" y="0"/>
                      <a:ext cx="8229600" cy="4019843"/>
                    </a:xfrm>
                    <a:prstGeom prst="rect">
                      <a:avLst/>
                    </a:prstGeom>
                  </pic:spPr>
                </pic:pic>
              </a:graphicData>
            </a:graphic>
          </wp:inline>
        </w:drawing>
      </w:r>
    </w:p>
    <w:p w14:paraId="645DD07A" w14:textId="0E0FBB24"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45</w:t>
      </w:r>
      <w:r>
        <w:rPr>
          <w:noProof/>
        </w:rPr>
        <w:fldChar w:fldCharType="end"/>
      </w:r>
      <w:r>
        <w:tab/>
      </w:r>
      <w:r w:rsidRPr="00925DFE">
        <w:t xml:space="preserve">Length-at-age by year for each age 1 through 10 for Pacific cod otoliths collected during the summer bottom trawl surveys showing an increase in median length in 2007 for ages 2 through 6.  </w:t>
      </w:r>
    </w:p>
    <w:p w14:paraId="7E13B4A1" w14:textId="77777777" w:rsidR="001F6076" w:rsidRDefault="001F6076" w:rsidP="001F6076">
      <w:pPr>
        <w:ind w:left="1170" w:hanging="1170"/>
        <w:rPr>
          <w:szCs w:val="22"/>
        </w:rPr>
      </w:pPr>
    </w:p>
    <w:p w14:paraId="55057C4C" w14:textId="77777777" w:rsidR="001F6076" w:rsidRPr="00925DFE" w:rsidRDefault="001F6076" w:rsidP="001F6076">
      <w:pPr>
        <w:ind w:left="1170" w:hanging="1170"/>
        <w:rPr>
          <w:szCs w:val="22"/>
        </w:rPr>
      </w:pPr>
    </w:p>
    <w:p w14:paraId="4E7E5A88" w14:textId="77777777" w:rsidR="001F6076" w:rsidRDefault="001F6076" w:rsidP="001F6076">
      <w:pPr>
        <w:ind w:left="1170" w:hanging="1170"/>
        <w:rPr>
          <w:szCs w:val="22"/>
        </w:rPr>
        <w:sectPr w:rsidR="001F6076" w:rsidSect="00C5738A">
          <w:pgSz w:w="15840" w:h="12240" w:orient="landscape"/>
          <w:pgMar w:top="1440" w:right="1440" w:bottom="1440" w:left="1440" w:header="720" w:footer="720" w:gutter="0"/>
          <w:cols w:space="720"/>
          <w:docGrid w:linePitch="360"/>
        </w:sectPr>
      </w:pPr>
    </w:p>
    <w:p w14:paraId="6063F4F6" w14:textId="77777777" w:rsidR="001F6076" w:rsidRPr="00925DFE" w:rsidRDefault="001F6076" w:rsidP="001F6076">
      <w:pPr>
        <w:spacing w:after="0"/>
        <w:jc w:val="center"/>
        <w:rPr>
          <w:szCs w:val="22"/>
        </w:rPr>
      </w:pPr>
      <w:r w:rsidRPr="005F071B">
        <w:rPr>
          <w:noProof/>
          <w:szCs w:val="22"/>
        </w:rPr>
        <w:lastRenderedPageBreak/>
        <mc:AlternateContent>
          <mc:Choice Requires="wps">
            <w:drawing>
              <wp:anchor distT="45720" distB="45720" distL="114300" distR="114300" simplePos="0" relativeHeight="251732992" behindDoc="0" locked="0" layoutInCell="1" allowOverlap="1" wp14:anchorId="09FF75D0" wp14:editId="28576AFB">
                <wp:simplePos x="0" y="0"/>
                <wp:positionH relativeFrom="column">
                  <wp:posOffset>138112</wp:posOffset>
                </wp:positionH>
                <wp:positionV relativeFrom="paragraph">
                  <wp:posOffset>1099804</wp:posOffset>
                </wp:positionV>
                <wp:extent cx="1221332" cy="262170"/>
                <wp:effectExtent l="3493" t="0" r="1587" b="1588"/>
                <wp:wrapNone/>
                <wp:docPr id="20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21332" cy="262170"/>
                        </a:xfrm>
                        <a:prstGeom prst="rect">
                          <a:avLst/>
                        </a:prstGeom>
                        <a:solidFill>
                          <a:srgbClr val="FFFFFF"/>
                        </a:solidFill>
                        <a:ln w="9525">
                          <a:noFill/>
                          <a:miter lim="800000"/>
                          <a:headEnd/>
                          <a:tailEnd/>
                        </a:ln>
                      </wps:spPr>
                      <wps:txbx>
                        <w:txbxContent>
                          <w:p w14:paraId="12AC1EFB" w14:textId="77777777" w:rsidR="005B3BB2" w:rsidRDefault="005B3BB2" w:rsidP="001F6076">
                            <w:r>
                              <w:t>Fork length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FF75D0" id="_x0000_t202" coordsize="21600,21600" o:spt="202" path="m,l,21600r21600,l21600,xe">
                <v:stroke joinstyle="miter"/>
                <v:path gradientshapeok="t" o:connecttype="rect"/>
              </v:shapetype>
              <v:shape id="Text Box 2" o:spid="_x0000_s1026" type="#_x0000_t202" style="position:absolute;left:0;text-align:left;margin-left:10.85pt;margin-top:86.6pt;width:96.15pt;height:20.65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" stroked="f">
                <v:textbox>
                  <w:txbxContent>
                    <w:p w14:paraId="12AC1EFB" w14:textId="77777777" w:rsidR="005B3BB2" w:rsidRDefault="005B3BB2" w:rsidP="001F6076">
                      <w:r>
                        <w:t>Fork length (cm)</w:t>
                      </w:r>
                    </w:p>
                  </w:txbxContent>
                </v:textbox>
              </v:shape>
            </w:pict>
          </mc:Fallback>
        </mc:AlternateContent>
      </w:r>
      <w:r w:rsidRPr="00925DFE">
        <w:rPr>
          <w:noProof/>
          <w:szCs w:val="22"/>
        </w:rPr>
        <w:drawing>
          <wp:inline distT="0" distB="0" distL="0" distR="0" wp14:anchorId="3CAFDE6C" wp14:editId="41F4BAC3">
            <wp:extent cx="4741438" cy="32613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3393" r="4598"/>
                    <a:stretch/>
                  </pic:blipFill>
                  <pic:spPr bwMode="auto">
                    <a:xfrm>
                      <a:off x="0" y="0"/>
                      <a:ext cx="4847267" cy="3334153"/>
                    </a:xfrm>
                    <a:prstGeom prst="rect">
                      <a:avLst/>
                    </a:prstGeom>
                    <a:ln>
                      <a:noFill/>
                    </a:ln>
                    <a:extLst>
                      <a:ext uri="{53640926-AAD7-44D8-BBD7-CCE9431645EC}">
                        <a14:shadowObscured xmlns:a14="http://schemas.microsoft.com/office/drawing/2010/main"/>
                      </a:ext>
                    </a:extLst>
                  </pic:spPr>
                </pic:pic>
              </a:graphicData>
            </a:graphic>
          </wp:inline>
        </w:drawing>
      </w:r>
    </w:p>
    <w:p w14:paraId="75B96E3C" w14:textId="6FF48BEA" w:rsidR="001F6076" w:rsidRPr="00925DFE"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46</w:t>
      </w:r>
      <w:r>
        <w:rPr>
          <w:noProof/>
        </w:rPr>
        <w:fldChar w:fldCharType="end"/>
      </w:r>
      <w:r>
        <w:tab/>
      </w:r>
      <w:r w:rsidRPr="00925DFE">
        <w:t xml:space="preserve"> Fit to von Bertalanffy growth model for 2007-2015 length at age data from the AFSC bottom trawl surveys.</w:t>
      </w:r>
    </w:p>
    <w:p w14:paraId="65C6F113" w14:textId="77777777" w:rsidR="001F6076" w:rsidRDefault="001F6076" w:rsidP="001F6076">
      <w:pPr>
        <w:jc w:val="center"/>
      </w:pPr>
    </w:p>
    <w:p w14:paraId="1C1B5AB8" w14:textId="77777777" w:rsidR="001F6076" w:rsidRDefault="001F6076" w:rsidP="001F6076">
      <w:pPr>
        <w:jc w:val="center"/>
      </w:pPr>
      <w:r>
        <w:rPr>
          <w:noProof/>
        </w:rPr>
        <w:drawing>
          <wp:inline distT="0" distB="0" distL="0" distR="0" wp14:anchorId="64ADA966" wp14:editId="754890BB">
            <wp:extent cx="4956359" cy="3436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3597" cy="3462440"/>
                    </a:xfrm>
                    <a:prstGeom prst="rect">
                      <a:avLst/>
                    </a:prstGeom>
                  </pic:spPr>
                </pic:pic>
              </a:graphicData>
            </a:graphic>
          </wp:inline>
        </w:drawing>
      </w:r>
    </w:p>
    <w:p w14:paraId="6073FF23" w14:textId="1AEF8485" w:rsidR="001F6076" w:rsidRPr="00925DFE"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47</w:t>
      </w:r>
      <w:r>
        <w:rPr>
          <w:noProof/>
        </w:rPr>
        <w:fldChar w:fldCharType="end"/>
      </w:r>
      <w:r>
        <w:tab/>
      </w:r>
      <w:r w:rsidRPr="00925DFE">
        <w:t xml:space="preserve">Bootstrapped (n=1000) parameters and results for the logistic length-based maturity using Stark (2007) reread otolith and maturity data. Proportion mature  </w:t>
      </w:r>
      <m:oMath>
        <m:r>
          <m:rPr>
            <m:sty m:val="bi"/>
          </m:rPr>
          <w:rPr>
            <w:rFonts w:ascii="Cambria Math" w:hAnsi="Cambria Math"/>
          </w:rPr>
          <m:t>P=</m:t>
        </m:r>
        <m:f>
          <m:fPr>
            <m:type m:val="skw"/>
            <m:ctrlPr>
              <w:ins w:id="24" w:author="Steve Barbeaux" w:date="2021-09-28T10:25:00Z">
                <w:rPr>
                  <w:rFonts w:ascii="Cambria Math" w:hAnsi="Cambria Math"/>
                  <w:i/>
                </w:rPr>
              </w:ins>
            </m:ctrlPr>
          </m:fPr>
          <m:num>
            <m:r>
              <m:rPr>
                <m:sty m:val="bi"/>
              </m:rPr>
              <w:rPr>
                <w:rFonts w:ascii="Cambria Math" w:hAnsi="Cambria Math"/>
              </w:rPr>
              <m:t>1</m:t>
            </m:r>
          </m:num>
          <m:den>
            <m:r>
              <m:rPr>
                <m:sty m:val="bi"/>
              </m:rPr>
              <w:rPr>
                <w:rFonts w:ascii="Cambria Math" w:hAnsi="Cambria Math"/>
              </w:rPr>
              <m:t>1+</m:t>
            </m:r>
            <m:sSup>
              <m:sSupPr>
                <m:ctrlPr>
                  <w:ins w:id="25" w:author="Steve Barbeaux" w:date="2021-09-28T10:25:00Z">
                    <w:rPr>
                      <w:rFonts w:ascii="Cambria Math" w:hAnsi="Cambria Math"/>
                      <w:i/>
                    </w:rPr>
                  </w:ins>
                </m:ctrlPr>
              </m:sSupPr>
              <m:e>
                <m:r>
                  <m:rPr>
                    <m:sty m:val="bi"/>
                  </m:rPr>
                  <w:rPr>
                    <w:rFonts w:ascii="Cambria Math" w:hAnsi="Cambria Math"/>
                  </w:rPr>
                  <m:t>e</m:t>
                </m:r>
              </m:e>
              <m:sup>
                <m:r>
                  <m:rPr>
                    <m:sty m:val="bi"/>
                  </m:rPr>
                  <w:rPr>
                    <w:rFonts w:ascii="Cambria Math" w:hAnsi="Cambria Math"/>
                  </w:rPr>
                  <m:t>-</m:t>
                </m:r>
                <m:d>
                  <m:dPr>
                    <m:ctrlPr>
                      <w:ins w:id="26" w:author="Steve Barbeaux" w:date="2021-09-28T10:25:00Z">
                        <w:rPr>
                          <w:rFonts w:ascii="Cambria Math" w:hAnsi="Cambria Math"/>
                          <w:i/>
                        </w:rPr>
                      </w:ins>
                    </m:ctrlPr>
                  </m:dPr>
                  <m:e>
                    <m:r>
                      <m:rPr>
                        <m:sty m:val="bi"/>
                      </m:rPr>
                      <w:rPr>
                        <w:rFonts w:ascii="Cambria Math" w:hAnsi="Cambria Math"/>
                      </w:rPr>
                      <m:t>A+BL</m:t>
                    </m:r>
                  </m:e>
                </m:d>
              </m:sup>
            </m:sSup>
          </m:den>
        </m:f>
        <m:r>
          <m:rPr>
            <m:sty m:val="bi"/>
          </m:rPr>
          <w:rPr>
            <w:rFonts w:ascii="Cambria Math" w:hAnsi="Cambria Math"/>
          </w:rPr>
          <m:t xml:space="preserve">  </m:t>
        </m:r>
      </m:oMath>
      <w:r w:rsidRPr="00925DFE">
        <w:t>and L</w:t>
      </w:r>
      <w:r w:rsidRPr="00925DFE">
        <w:rPr>
          <w:vertAlign w:val="subscript"/>
        </w:rPr>
        <w:t>50</w:t>
      </w:r>
      <w:r w:rsidRPr="00925DFE">
        <w:t xml:space="preserve"> = A/-B</w:t>
      </w:r>
    </w:p>
    <w:p w14:paraId="5D0FC7B1" w14:textId="77777777" w:rsidR="001F6076" w:rsidRDefault="001F6076" w:rsidP="001F6076">
      <w:pPr>
        <w:rPr>
          <w:szCs w:val="22"/>
        </w:rPr>
      </w:pPr>
    </w:p>
    <w:p w14:paraId="2AE1DBBE" w14:textId="77777777" w:rsidR="00392528" w:rsidRDefault="00392528" w:rsidP="001F6076">
      <w:pPr>
        <w:ind w:left="1080" w:hanging="1080"/>
        <w:rPr>
          <w:szCs w:val="22"/>
        </w:rPr>
        <w:sectPr w:rsidR="00392528" w:rsidSect="00C5738A">
          <w:pgSz w:w="12240" w:h="15840"/>
          <w:pgMar w:top="1440" w:right="1440" w:bottom="1440" w:left="1440" w:header="720" w:footer="720" w:gutter="0"/>
          <w:cols w:space="720"/>
          <w:docGrid w:linePitch="360"/>
        </w:sectPr>
      </w:pPr>
    </w:p>
    <w:p w14:paraId="46579639" w14:textId="700DE288"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1B1B">
        <w:rPr>
          <w:noProof/>
        </w:rPr>
        <w:drawing>
          <wp:inline distT="0" distB="0" distL="0" distR="0" wp14:anchorId="703104BD" wp14:editId="5EA94AEE">
            <wp:extent cx="7458635" cy="5414635"/>
            <wp:effectExtent l="0" t="0" r="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474343" cy="5426038"/>
                    </a:xfrm>
                    <a:prstGeom prst="rect">
                      <a:avLst/>
                    </a:prstGeom>
                    <a:noFill/>
                  </pic:spPr>
                </pic:pic>
              </a:graphicData>
            </a:graphic>
          </wp:inline>
        </w:drawing>
      </w:r>
    </w:p>
    <w:p w14:paraId="292AD969" w14:textId="48BF8AA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48</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20</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Model 1</w:t>
      </w:r>
      <w:r>
        <w:t>9</w:t>
      </w:r>
      <w:r w:rsidRPr="002D40F7">
        <w:t>.</w:t>
      </w:r>
      <w:r>
        <w:t>1</w:t>
      </w:r>
      <w:r w:rsidR="00393A92">
        <w:t>) and research (Model 20.1) model results</w:t>
      </w:r>
      <w:r>
        <w:t xml:space="preserve"> </w:t>
      </w:r>
      <w:r w:rsidRPr="002D40F7">
        <w:t xml:space="preserve">and (inset) images from the NMFS small net surveys off Kodiak Alaska showing change in species composition over time from: http://www.thexxnakedscientists.com/HTML/articles/article/brucewrightcolumn1.htm/ </w:t>
      </w:r>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1A77CC2F" w14:textId="447623A9" w:rsidR="001F6076" w:rsidRPr="002D40F7" w:rsidRDefault="00CC1C17">
      <w:pPr>
        <w:pStyle w:val="fig"/>
        <w:spacing w:after="0"/>
      </w:pPr>
      <w:r>
        <w:rPr>
          <w:noProof/>
        </w:rPr>
        <w:lastRenderedPageBreak/>
        <w:drawing>
          <wp:inline distT="0" distB="0" distL="0" distR="0" wp14:anchorId="7650CDF6" wp14:editId="5977C0D0">
            <wp:extent cx="5943600" cy="26125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5760"/>
                    <a:stretch/>
                  </pic:blipFill>
                  <pic:spPr bwMode="auto">
                    <a:xfrm>
                      <a:off x="0" y="0"/>
                      <a:ext cx="5943600" cy="2612571"/>
                    </a:xfrm>
                    <a:prstGeom prst="rect">
                      <a:avLst/>
                    </a:prstGeom>
                    <a:ln>
                      <a:noFill/>
                    </a:ln>
                    <a:extLst>
                      <a:ext uri="{53640926-AAD7-44D8-BBD7-CCE9431645EC}">
                        <a14:shadowObscured xmlns:a14="http://schemas.microsoft.com/office/drawing/2010/main"/>
                      </a:ext>
                    </a:extLst>
                  </pic:spPr>
                </pic:pic>
              </a:graphicData>
            </a:graphic>
          </wp:inline>
        </w:drawing>
      </w:r>
      <w:r w:rsidDel="00D62AA2">
        <w:rPr>
          <w:noProof/>
        </w:rPr>
        <w:t xml:space="preserve"> </w:t>
      </w:r>
      <w:r w:rsidR="001F6076" w:rsidRPr="00B84988">
        <w:rPr>
          <w:noProof/>
        </w:rPr>
        <w:t xml:space="preserve"> </w:t>
      </w:r>
      <w:r w:rsidR="00144A9D" w:rsidRPr="00144A9D">
        <w:rPr>
          <w:noProof/>
        </w:rPr>
        <w:t xml:space="preserve"> </w:t>
      </w:r>
      <w:r>
        <w:rPr>
          <w:noProof/>
        </w:rPr>
        <w:drawing>
          <wp:inline distT="0" distB="0" distL="0" distR="0" wp14:anchorId="1B629B16" wp14:editId="08022D42">
            <wp:extent cx="5943600" cy="31013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01340"/>
                    </a:xfrm>
                    <a:prstGeom prst="rect">
                      <a:avLst/>
                    </a:prstGeom>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690BFBB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49</w:t>
      </w:r>
      <w:r>
        <w:rPr>
          <w:noProof/>
        </w:rPr>
        <w:fldChar w:fldCharType="end"/>
      </w:r>
      <w:r>
        <w:tab/>
      </w:r>
      <w:r w:rsidRPr="002D40F7">
        <w:t xml:space="preserve">Estimates of female spawning biomass (t; top) and age-0 recruits (billions; bottom) for </w:t>
      </w:r>
      <w:r w:rsidR="00CC1C17" w:rsidRPr="002D40F7">
        <w:t>20</w:t>
      </w:r>
      <w:r w:rsidR="00CC1C17">
        <w:t>20</w:t>
      </w:r>
      <w:r w:rsidR="00CC1C17" w:rsidRPr="002D40F7">
        <w:t xml:space="preserve"> </w:t>
      </w:r>
      <w:r w:rsidRPr="002D40F7">
        <w:t>reference model</w:t>
      </w:r>
      <w:r>
        <w:t xml:space="preserve"> (</w:t>
      </w:r>
      <w:r w:rsidRPr="002D40F7">
        <w:t>Model 1</w:t>
      </w:r>
      <w:r w:rsidR="00CC1C17">
        <w:t>9.14.48c</w:t>
      </w:r>
      <w:r>
        <w:t>)</w:t>
      </w:r>
      <w:r w:rsidR="00CC1C17">
        <w:t xml:space="preserve">, the proposed alternate </w:t>
      </w:r>
      <w:r w:rsidRPr="002D40F7">
        <w:t>Model 1</w:t>
      </w:r>
      <w:r>
        <w:t>9</w:t>
      </w:r>
      <w:r w:rsidRPr="002D40F7">
        <w:t>.</w:t>
      </w:r>
      <w:r>
        <w:t>1,</w:t>
      </w:r>
      <w:r w:rsidR="00CC1C17">
        <w:rPr>
          <w:noProof/>
        </w:rPr>
        <w:t xml:space="preserve"> and the experimental environmentally enhanced Model 20.1.</w:t>
      </w:r>
    </w:p>
    <w:p w14:paraId="4E49B817" w14:textId="77777777" w:rsidR="001F6076" w:rsidRDefault="001F6076" w:rsidP="001F6076">
      <w:pPr>
        <w:pStyle w:val="fig"/>
        <w:tabs>
          <w:tab w:val="left" w:pos="0"/>
        </w:tabs>
      </w:pPr>
      <w:r w:rsidRPr="00D25026">
        <w:rPr>
          <w:noProof/>
        </w:rPr>
        <w:t xml:space="preserve"> </w:t>
      </w:r>
      <w:r>
        <w:br w:type="page"/>
      </w:r>
    </w:p>
    <w:p w14:paraId="6C3E2E54" w14:textId="0B08A17B" w:rsidR="001F6076" w:rsidRDefault="00611CE5" w:rsidP="001F6076">
      <w:pPr>
        <w:pStyle w:val="Caption"/>
        <w:rPr>
          <w:noProof/>
        </w:rPr>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751424" behindDoc="0" locked="0" layoutInCell="1" allowOverlap="1" wp14:anchorId="651331EA" wp14:editId="77FE149A">
                <wp:simplePos x="0" y="0"/>
                <wp:positionH relativeFrom="column">
                  <wp:posOffset>2925445</wp:posOffset>
                </wp:positionH>
                <wp:positionV relativeFrom="paragraph">
                  <wp:posOffset>215900</wp:posOffset>
                </wp:positionV>
                <wp:extent cx="2202180" cy="236220"/>
                <wp:effectExtent l="0" t="0" r="7620" b="0"/>
                <wp:wrapNone/>
                <wp:docPr id="2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36220"/>
                        </a:xfrm>
                        <a:prstGeom prst="rect">
                          <a:avLst/>
                        </a:prstGeom>
                        <a:solidFill>
                          <a:schemeClr val="bg1"/>
                        </a:solidFill>
                        <a:ln w="9525">
                          <a:noFill/>
                          <a:miter lim="800000"/>
                          <a:headEnd/>
                          <a:tailEnd/>
                        </a:ln>
                      </wps:spPr>
                      <wps:txbx>
                        <w:txbxContent>
                          <w:p w14:paraId="275F21FB" w14:textId="3095F7E9" w:rsidR="005B3BB2" w:rsidRDefault="005B3BB2" w:rsidP="00611CE5">
                            <w:r>
                              <w:t>Model20.1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331EA" id="_x0000_s1027" type="#_x0000_t202" style="position:absolute;left:0;text-align:left;margin-left:230.35pt;margin-top:17pt;width:173.4pt;height:18.6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" fillcolor="white [3212]" stroked="f">
                <v:textbox>
                  <w:txbxContent>
                    <w:p w14:paraId="275F21FB" w14:textId="3095F7E9" w:rsidR="005B3BB2" w:rsidRDefault="005B3BB2" w:rsidP="00611CE5">
                      <w:r>
                        <w:t>Model20.1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7392" behindDoc="0" locked="0" layoutInCell="1" allowOverlap="1" wp14:anchorId="67AA7094" wp14:editId="3663FB2F">
                <wp:simplePos x="0" y="0"/>
                <wp:positionH relativeFrom="column">
                  <wp:posOffset>282575</wp:posOffset>
                </wp:positionH>
                <wp:positionV relativeFrom="paragraph">
                  <wp:posOffset>220345</wp:posOffset>
                </wp:positionV>
                <wp:extent cx="2202180" cy="236220"/>
                <wp:effectExtent l="0" t="0" r="7620" b="0"/>
                <wp:wrapNone/>
                <wp:docPr id="2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36220"/>
                        </a:xfrm>
                        <a:prstGeom prst="rect">
                          <a:avLst/>
                        </a:prstGeom>
                        <a:solidFill>
                          <a:schemeClr val="bg1"/>
                        </a:solidFill>
                        <a:ln w="9525">
                          <a:noFill/>
                          <a:miter lim="800000"/>
                          <a:headEnd/>
                          <a:tailEnd/>
                        </a:ln>
                      </wps:spPr>
                      <wps:txbx>
                        <w:txbxContent>
                          <w:p w14:paraId="2D8952BA" w14:textId="045472D3" w:rsidR="005B3BB2" w:rsidRDefault="005B3BB2" w:rsidP="001F6076">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A7094" id="_x0000_s1028" type="#_x0000_t202" style="position:absolute;left:0;text-align:left;margin-left:22.25pt;margin-top:17.35pt;width:173.4pt;height:18.6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" fillcolor="white [3212]" stroked="f">
                <v:textbox>
                  <w:txbxContent>
                    <w:p w14:paraId="2D8952BA" w14:textId="045472D3" w:rsidR="005B3BB2" w:rsidRDefault="005B3BB2" w:rsidP="001F6076">
                      <w:r>
                        <w:t>Model19.1</w:t>
                      </w:r>
                    </w:p>
                  </w:txbxContent>
                </v:textbox>
              </v:shape>
            </w:pict>
          </mc:Fallback>
        </mc:AlternateContent>
      </w:r>
    </w:p>
    <w:p w14:paraId="72EB09C5" w14:textId="00D6C18D" w:rsidR="001F6076" w:rsidRDefault="00A14BFA" w:rsidP="001E2547">
      <w:pPr>
        <w:spacing w:after="0"/>
        <w:rPr>
          <w:snapToGrid w:val="0"/>
          <w:color w:val="000000"/>
          <w:w w:val="0"/>
          <w:sz w:val="0"/>
          <w:szCs w:val="0"/>
          <w:u w:color="000000"/>
          <w:bdr w:val="none" w:sz="0" w:space="0" w:color="000000"/>
          <w:shd w:val="clear" w:color="000000" w:fill="000000"/>
          <w:lang w:val="x-none" w:eastAsia="x-none" w:bidi="x-none"/>
        </w:rPr>
      </w:pPr>
      <w:r w:rsidRPr="00A14BFA">
        <w:rPr>
          <w:noProof/>
          <w:snapToGrid w:val="0"/>
          <w:color w:val="000000"/>
          <w:w w:val="0"/>
          <w:sz w:val="0"/>
          <w:szCs w:val="0"/>
          <w:u w:color="000000"/>
          <w:bdr w:val="none" w:sz="0" w:space="0" w:color="000000"/>
          <w:shd w:val="clear" w:color="000000" w:fill="000000"/>
        </w:rPr>
        <w:drawing>
          <wp:inline distT="0" distB="0" distL="0" distR="0" wp14:anchorId="4E604AC4" wp14:editId="341128A0">
            <wp:extent cx="2926080" cy="2250831"/>
            <wp:effectExtent l="0" t="0" r="7620" b="0"/>
            <wp:docPr id="2084" name="Picture 2084" descr="C:\WORKING_FOLDER\2020_Pcod\SS3.30.16\Model19.14.48c_T_newdata\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0_Pcod\SS3.30.16\Model19.14.48c_T_newdata\plots\sel01_multiple_fleets_length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snapToGrid w:val="0"/>
          <w:color w:val="000000"/>
          <w:w w:val="0"/>
          <w:sz w:val="0"/>
          <w:szCs w:val="0"/>
          <w:u w:color="000000"/>
          <w:bdr w:val="none" w:sz="0" w:space="0" w:color="000000"/>
          <w:shd w:val="clear" w:color="000000" w:fill="000000"/>
        </w:rPr>
        <w:drawing>
          <wp:inline distT="0" distB="0" distL="0" distR="0" wp14:anchorId="17C75CD4" wp14:editId="2A415257">
            <wp:extent cx="2926080" cy="2250831"/>
            <wp:effectExtent l="0" t="0" r="7620" b="0"/>
            <wp:docPr id="2069" name="Picture 2069" descr="C:\WORKING_FOLDER\2020_Pcod\SS3.30.16\Model20.1_newdata\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0_Pcod\SS3.30.16\Model20.1_newdata\plots\sel01_multiple_fleets_length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3DE2AE39" w14:textId="77777777" w:rsidR="001F6076" w:rsidRDefault="001F6076" w:rsidP="00CB5F6F">
      <w:pPr>
        <w:spacing w:after="0"/>
        <w:rPr>
          <w:noProof/>
          <w:szCs w:val="22"/>
        </w:rPr>
      </w:pPr>
    </w:p>
    <w:p w14:paraId="3C428AA9" w14:textId="032DEE68"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9E2CB6">
        <w:rPr>
          <w:noProof/>
        </w:rPr>
        <w:t>50</w:t>
      </w:r>
      <w:r>
        <w:rPr>
          <w:noProof/>
        </w:rPr>
        <w:fldChar w:fldCharType="end"/>
      </w:r>
      <w:r>
        <w:t xml:space="preserve"> </w:t>
      </w:r>
      <w:r w:rsidR="001A369C">
        <w:t xml:space="preserve"> </w:t>
      </w:r>
      <w:r w:rsidRPr="002D40F7">
        <w:t>Model1</w:t>
      </w:r>
      <w:r w:rsidR="001A369C">
        <w:t xml:space="preserve">9.1 and Model 20.1 </w:t>
      </w:r>
      <w:r w:rsidRPr="002D40F7">
        <w:t>selectivity for all size composition components</w:t>
      </w:r>
      <w:r>
        <w:t xml:space="preserve"> for 20</w:t>
      </w:r>
      <w:r w:rsidR="001A369C">
        <w:t>20</w:t>
      </w:r>
      <w:r w:rsidRPr="002D40F7">
        <w:t>.</w:t>
      </w:r>
    </w:p>
    <w:p w14:paraId="5FCE59F2" w14:textId="66149BDE" w:rsidR="001F6076" w:rsidRDefault="001F6076" w:rsidP="001F6076">
      <w:pPr>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9440" behindDoc="0" locked="0" layoutInCell="1" allowOverlap="1" wp14:anchorId="52E1980C" wp14:editId="3392F128">
                <wp:simplePos x="0" y="0"/>
                <wp:positionH relativeFrom="column">
                  <wp:posOffset>321388</wp:posOffset>
                </wp:positionH>
                <wp:positionV relativeFrom="paragraph">
                  <wp:posOffset>2191097</wp:posOffset>
                </wp:positionV>
                <wp:extent cx="1386840" cy="234950"/>
                <wp:effectExtent l="0" t="0" r="3810" b="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34950"/>
                        </a:xfrm>
                        <a:prstGeom prst="rect">
                          <a:avLst/>
                        </a:prstGeom>
                        <a:solidFill>
                          <a:schemeClr val="bg1"/>
                        </a:solidFill>
                        <a:ln w="9525">
                          <a:noFill/>
                          <a:miter lim="800000"/>
                          <a:headEnd/>
                          <a:tailEnd/>
                        </a:ln>
                      </wps:spPr>
                      <wps:txbx>
                        <w:txbxContent>
                          <w:p w14:paraId="2ADDB860" w14:textId="67C9E645" w:rsidR="005B3BB2" w:rsidRDefault="005B3BB2" w:rsidP="001F6076">
                            <w:r>
                              <w:t>Model 20.1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1980C" id="_x0000_s1029" type="#_x0000_t202" style="position:absolute;left:0;text-align:left;margin-left:25.3pt;margin-top:172.55pt;width:109.2pt;height:18.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" fillcolor="white [3212]" stroked="f">
                <v:textbox>
                  <w:txbxContent>
                    <w:p w14:paraId="2ADDB860" w14:textId="67C9E645" w:rsidR="005B3BB2" w:rsidRDefault="005B3BB2" w:rsidP="001F6076">
                      <w:r>
                        <w:t>Model 20.1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8416" behindDoc="0" locked="0" layoutInCell="1" allowOverlap="1" wp14:anchorId="6017ADE5" wp14:editId="077713B2">
                <wp:simplePos x="0" y="0"/>
                <wp:positionH relativeFrom="column">
                  <wp:posOffset>365760</wp:posOffset>
                </wp:positionH>
                <wp:positionV relativeFrom="paragraph">
                  <wp:posOffset>60960</wp:posOffset>
                </wp:positionV>
                <wp:extent cx="140208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04800"/>
                        </a:xfrm>
                        <a:prstGeom prst="rect">
                          <a:avLst/>
                        </a:prstGeom>
                        <a:noFill/>
                        <a:ln w="9525">
                          <a:noFill/>
                          <a:miter lim="800000"/>
                          <a:headEnd/>
                          <a:tailEnd/>
                        </a:ln>
                      </wps:spPr>
                      <wps:txbx>
                        <w:txbxContent>
                          <w:p w14:paraId="1B2298DC" w14:textId="087C3DC6" w:rsidR="005B3BB2" w:rsidRDefault="005B3BB2" w:rsidP="001F6076">
                            <w:pPr>
                              <w:spacing w:after="0"/>
                            </w:pPr>
                            <w:r>
                              <w:t xml:space="preserve">Model 19.1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7ADE5" id="_x0000_s1030" type="#_x0000_t202" style="position:absolute;left:0;text-align:left;margin-left:28.8pt;margin-top:4.8pt;width:110.4pt;height:2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" filled="f" stroked="f">
                <v:textbox>
                  <w:txbxContent>
                    <w:p w14:paraId="1B2298DC" w14:textId="087C3DC6" w:rsidR="005B3BB2" w:rsidRDefault="005B3BB2" w:rsidP="001F6076">
                      <w:pPr>
                        <w:spacing w:after="0"/>
                      </w:pPr>
                      <w:r>
                        <w:t xml:space="preserve">Model 19.1 </w:t>
                      </w:r>
                    </w:p>
                  </w:txbxContent>
                </v:textbox>
              </v:shape>
            </w:pict>
          </mc:Fallback>
        </mc:AlternateContent>
      </w:r>
      <w:r w:rsidR="00611CE5" w:rsidRPr="00611CE5">
        <w:rPr>
          <w:noProof/>
        </w:rPr>
        <w:drawing>
          <wp:inline distT="0" distB="0" distL="0" distR="0" wp14:anchorId="10C44523" wp14:editId="5BB5E9E8">
            <wp:extent cx="2926080" cy="2250831"/>
            <wp:effectExtent l="0" t="0" r="7620" b="0"/>
            <wp:docPr id="2083" name="Picture 2083" descr="C:\WORKING_FOLDER\2020_Pcod\SS3.30.16\Model19.14.48c_T_newdata\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WORKING_FOLDER\2020_Pcod\SS3.30.16\Model19.14.48c_T_newdata\plots\index2_cpuefit_Srv.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rPr>
        <w:drawing>
          <wp:inline distT="0" distB="0" distL="0" distR="0" wp14:anchorId="7240618B" wp14:editId="52853EC2">
            <wp:extent cx="2926080" cy="2250831"/>
            <wp:effectExtent l="0" t="0" r="7620" b="0"/>
            <wp:docPr id="2080" name="Picture 2080" descr="C:\WORKING_FOLDER\2020_Pcod\SS3.30.16\Model19.14.48c_T_newdata\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0_Pcod\SS3.30.16\Model19.14.48c_T_newdata\plots\index2_cpuefit_LLSrv.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rPr>
        <w:drawing>
          <wp:inline distT="0" distB="0" distL="0" distR="0" wp14:anchorId="0189379B" wp14:editId="0E6D57AE">
            <wp:extent cx="2926080" cy="2250831"/>
            <wp:effectExtent l="0" t="0" r="7620" b="0"/>
            <wp:docPr id="2076" name="Picture 2076" descr="C:\WORKING_FOLDER\2020_Pcod\SS3.30.16\Model20.1_newdata\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0_Pcod\SS3.30.16\Model20.1_newdata\plots\index2_cpuefit_Srv.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rPr>
        <w:drawing>
          <wp:inline distT="0" distB="0" distL="0" distR="0" wp14:anchorId="0C71F55E" wp14:editId="518D0BAA">
            <wp:extent cx="2926080" cy="2250831"/>
            <wp:effectExtent l="0" t="0" r="7620" b="0"/>
            <wp:docPr id="2079" name="Picture 2079" descr="C:\WORKING_FOLDER\2020_Pcod\SS3.30.16\Model20.1_newdata\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WORKING_FOLDER\2020_Pcod\SS3.30.16\Model20.1_newdata\plots\index2_cpuefit_LLSrv.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0A5D8FFB" w14:textId="4A3117BA" w:rsidR="001F6076" w:rsidRPr="002D40F7" w:rsidRDefault="001F6076" w:rsidP="001F6076">
      <w:pPr>
        <w:pStyle w:val="Caption"/>
        <w:rPr>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51</w:t>
      </w:r>
      <w:r>
        <w:rPr>
          <w:noProof/>
        </w:rPr>
        <w:fldChar w:fldCharType="end"/>
      </w:r>
      <w:r>
        <w:tab/>
        <w:t>Model fits to AFSC bottom trawl (left) and AFSC longline (right) survey indices.</w:t>
      </w:r>
    </w:p>
    <w:p w14:paraId="42693559" w14:textId="77777777" w:rsidR="001F6076" w:rsidRPr="00066A31" w:rsidRDefault="001F6076" w:rsidP="001F6076">
      <w:pPr>
        <w:spacing w:after="0"/>
      </w:pPr>
      <w:r w:rsidRPr="00932BEE">
        <w:rPr>
          <w:noProof/>
        </w:rPr>
        <w:t xml:space="preserve"> </w:t>
      </w:r>
    </w:p>
    <w:p w14:paraId="593074C4" w14:textId="2BED4CEC" w:rsidR="001F6076" w:rsidRDefault="001F6076" w:rsidP="001F6076">
      <w:pPr>
        <w:pStyle w:val="fig"/>
        <w:jc w:val="left"/>
      </w:pPr>
      <w:r>
        <w:rPr>
          <w:noProof/>
        </w:rPr>
        <w:lastRenderedPageBreak/>
        <mc:AlternateContent>
          <mc:Choice Requires="wps">
            <w:drawing>
              <wp:anchor distT="0" distB="0" distL="114300" distR="114300" simplePos="0" relativeHeight="251712512" behindDoc="0" locked="0" layoutInCell="1" allowOverlap="1" wp14:anchorId="667C63A1" wp14:editId="4D0716B7">
                <wp:simplePos x="0" y="0"/>
                <wp:positionH relativeFrom="column">
                  <wp:posOffset>4366260</wp:posOffset>
                </wp:positionH>
                <wp:positionV relativeFrom="paragraph">
                  <wp:posOffset>25372</wp:posOffset>
                </wp:positionV>
                <wp:extent cx="38100" cy="6713220"/>
                <wp:effectExtent l="0" t="0" r="19050" b="11430"/>
                <wp:wrapNone/>
                <wp:docPr id="115" name="Straight Connector 115"/>
                <wp:cNvGraphicFramePr/>
                <a:graphic xmlns:a="http://schemas.openxmlformats.org/drawingml/2006/main">
                  <a:graphicData uri="http://schemas.microsoft.com/office/word/2010/wordprocessingShape">
                    <wps:wsp>
                      <wps:cNvCnPr/>
                      <wps:spPr>
                        <a:xfrm flipV="1">
                          <a:off x="0" y="0"/>
                          <a:ext cx="38100" cy="671322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http://schemas.microsoft.com/office/word/2018/wordml" xmlns:w16cex="http://schemas.microsoft.com/office/word/2018/wordml/cex">
            <w:pict>
              <v:line w14:anchorId="06E66EBB" id="Straight Connector 115"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8pt,2pt" to="346.8pt,5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" strokecolor="red" strokeweight="1.25pt">
                <v:stroke dashstyle="dash" joinstyle="miter"/>
              </v:line>
            </w:pict>
          </mc:Fallback>
        </mc:AlternateContent>
      </w:r>
      <w:r>
        <w:rPr>
          <w:noProof/>
        </w:rPr>
        <mc:AlternateContent>
          <mc:Choice Requires="wps">
            <w:drawing>
              <wp:anchor distT="0" distB="0" distL="114300" distR="114300" simplePos="0" relativeHeight="251711488" behindDoc="0" locked="0" layoutInCell="1" allowOverlap="1" wp14:anchorId="23FF54A8" wp14:editId="155F7345">
                <wp:simplePos x="0" y="0"/>
                <wp:positionH relativeFrom="column">
                  <wp:posOffset>1440180</wp:posOffset>
                </wp:positionH>
                <wp:positionV relativeFrom="paragraph">
                  <wp:posOffset>10767</wp:posOffset>
                </wp:positionV>
                <wp:extent cx="38100" cy="6713220"/>
                <wp:effectExtent l="0" t="0" r="19050" b="11430"/>
                <wp:wrapNone/>
                <wp:docPr id="97" name="Straight Connector 97"/>
                <wp:cNvGraphicFramePr/>
                <a:graphic xmlns:a="http://schemas.openxmlformats.org/drawingml/2006/main">
                  <a:graphicData uri="http://schemas.microsoft.com/office/word/2010/wordprocessingShape">
                    <wps:wsp>
                      <wps:cNvCnPr/>
                      <wps:spPr>
                        <a:xfrm flipV="1">
                          <a:off x="0" y="0"/>
                          <a:ext cx="38100" cy="671322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http://schemas.microsoft.com/office/word/2018/wordml" xmlns:w16cex="http://schemas.microsoft.com/office/word/2018/wordml/cex">
            <w:pict>
              <v:line w14:anchorId="238E87DB"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4pt,.85pt" to="116.4pt,5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" strokecolor="red" strokeweight="1.25pt">
                <v:stroke dashstyle="dash" joinstyle="miter"/>
              </v:line>
            </w:pict>
          </mc:Fallback>
        </mc:AlternateContent>
      </w:r>
      <w:r>
        <w:rPr>
          <w:noProof/>
        </w:rPr>
        <mc:AlternateContent>
          <mc:Choice Requires="wps">
            <w:drawing>
              <wp:anchor distT="45720" distB="45720" distL="114300" distR="114300" simplePos="0" relativeHeight="251716608" behindDoc="0" locked="0" layoutInCell="1" allowOverlap="1" wp14:anchorId="09D5E76D" wp14:editId="6E1BED67">
                <wp:simplePos x="0" y="0"/>
                <wp:positionH relativeFrom="column">
                  <wp:posOffset>304800</wp:posOffset>
                </wp:positionH>
                <wp:positionV relativeFrom="paragraph">
                  <wp:posOffset>45085</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5B3BB2" w:rsidRDefault="005B3BB2" w:rsidP="001F6076">
                            <w:r>
                              <w:t>M 19.1</w:t>
                            </w:r>
                          </w:p>
                          <w:p w14:paraId="04EC1568" w14:textId="77777777" w:rsidR="005B3BB2" w:rsidRDefault="005B3BB2"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31" type="#_x0000_t202" style="position:absolute;margin-left:24pt;margin-top:3.5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" filled="f" stroked="f">
                <v:textbox>
                  <w:txbxContent>
                    <w:p w14:paraId="194EF3CF" w14:textId="447824EF" w:rsidR="005B3BB2" w:rsidRDefault="005B3BB2" w:rsidP="001F6076">
                      <w:r>
                        <w:t>M 19.1</w:t>
                      </w:r>
                    </w:p>
                    <w:p w14:paraId="04EC1568" w14:textId="77777777" w:rsidR="005B3BB2" w:rsidRDefault="005B3BB2" w:rsidP="001F6076">
                      <w:r>
                        <w:t>Trawl</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06F7A16" wp14:editId="0FAB669A">
                <wp:simplePos x="0" y="0"/>
                <wp:positionH relativeFrom="column">
                  <wp:posOffset>3238500</wp:posOffset>
                </wp:positionH>
                <wp:positionV relativeFrom="paragraph">
                  <wp:posOffset>22225</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502DC0C3" w:rsidR="005B3BB2" w:rsidRDefault="005B3BB2" w:rsidP="001F6076">
                            <w:r>
                              <w:t>M 20.1</w:t>
                            </w:r>
                          </w:p>
                          <w:p w14:paraId="7DB9F8FF" w14:textId="77777777" w:rsidR="005B3BB2" w:rsidRDefault="005B3BB2"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32" type="#_x0000_t202" style="position:absolute;margin-left:255pt;margin-top:1.75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VrdDgIAAPw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" filled="f" stroked="f">
                <v:textbox>
                  <w:txbxContent>
                    <w:p w14:paraId="6FFDFC03" w14:textId="502DC0C3" w:rsidR="005B3BB2" w:rsidRDefault="005B3BB2" w:rsidP="001F6076">
                      <w:r>
                        <w:t>M 20.1</w:t>
                      </w:r>
                    </w:p>
                    <w:p w14:paraId="7DB9F8FF" w14:textId="77777777" w:rsidR="005B3BB2" w:rsidRDefault="005B3BB2" w:rsidP="001F6076">
                      <w:r>
                        <w:t>Trawl</w:t>
                      </w:r>
                    </w:p>
                  </w:txbxContent>
                </v:textbox>
              </v:shape>
            </w:pict>
          </mc:Fallback>
        </mc:AlternateContent>
      </w:r>
      <w:r w:rsidR="00B253EB" w:rsidRPr="00B253EB">
        <w:rPr>
          <w:noProof/>
        </w:rPr>
        <w:drawing>
          <wp:inline distT="0" distB="0" distL="0" distR="0" wp14:anchorId="58850263" wp14:editId="255B8FD4">
            <wp:extent cx="2834640" cy="1670070"/>
            <wp:effectExtent l="0" t="0" r="3810" b="6350"/>
            <wp:docPr id="2058" name="Picture 2058" descr="C:\WORKING_FOLDER\2020_Pcod\SS3.30.16\Model19.14.48c_T_newdata\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WORKING_FOLDER\2020_Pcod\SS3.30.16\Model19.14.48c_T_newdata\plots\sel04_len_timevary_contour_flt1sex1.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2388" r="5342" b="15112"/>
                    <a:stretch/>
                  </pic:blipFill>
                  <pic:spPr bwMode="auto">
                    <a:xfrm>
                      <a:off x="0" y="0"/>
                      <a:ext cx="2834640" cy="1670070"/>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49202786" wp14:editId="72B398D5">
            <wp:extent cx="2834640" cy="1665192"/>
            <wp:effectExtent l="0" t="0" r="3810" b="0"/>
            <wp:docPr id="2064" name="Picture 2064" descr="C:\WORKING_FOLDER\2020_Pcod\SS3.30.16\Model20.1_newdata\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0_Pcod\SS3.30.16\Model20.1_newdata\plots\sel04_len_timevary_contour_flt1sex1.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2500" r="4701" b="14723"/>
                    <a:stretch/>
                  </pic:blipFill>
                  <pic:spPr bwMode="auto">
                    <a:xfrm>
                      <a:off x="0" y="0"/>
                      <a:ext cx="2834640" cy="1665192"/>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5A94DA10" w:rsidR="001F6076" w:rsidRDefault="001F6076"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6DF32885">
                <wp:simplePos x="0" y="0"/>
                <wp:positionH relativeFrom="column">
                  <wp:posOffset>3268980</wp:posOffset>
                </wp:positionH>
                <wp:positionV relativeFrom="paragraph">
                  <wp:posOffset>29845</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648CDD0" w:rsidR="005B3BB2" w:rsidRDefault="005B3BB2" w:rsidP="001F6076">
                            <w:r>
                              <w:t>M 20.1</w:t>
                            </w:r>
                          </w:p>
                          <w:p w14:paraId="1F357EE5" w14:textId="77777777" w:rsidR="005B3BB2" w:rsidRDefault="005B3BB2"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33" type="#_x0000_t202" style="position:absolute;margin-left:257.4pt;margin-top:2.3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4/aDgIAAPw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" filled="f" stroked="f">
                <v:textbox>
                  <w:txbxContent>
                    <w:p w14:paraId="62923CDB" w14:textId="0648CDD0" w:rsidR="005B3BB2" w:rsidRDefault="005B3BB2" w:rsidP="001F6076">
                      <w:r>
                        <w:t>M 20.1</w:t>
                      </w:r>
                    </w:p>
                    <w:p w14:paraId="1F357EE5" w14:textId="77777777" w:rsidR="005B3BB2" w:rsidRDefault="005B3BB2" w:rsidP="001F6076">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06936409">
                <wp:simplePos x="0" y="0"/>
                <wp:positionH relativeFrom="column">
                  <wp:posOffset>350520</wp:posOffset>
                </wp:positionH>
                <wp:positionV relativeFrom="paragraph">
                  <wp:posOffset>29845</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5B3BB2" w:rsidRDefault="005B3BB2" w:rsidP="001F6076">
                            <w:r>
                              <w:t>M 19.1</w:t>
                            </w:r>
                          </w:p>
                          <w:p w14:paraId="7690F706" w14:textId="77777777" w:rsidR="005B3BB2" w:rsidRDefault="005B3BB2"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34" type="#_x0000_t202" style="position:absolute;margin-left:27.6pt;margin-top:2.35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" filled="f" stroked="f">
                <v:textbox>
                  <w:txbxContent>
                    <w:p w14:paraId="6251C8CB" w14:textId="320C574A" w:rsidR="005B3BB2" w:rsidRDefault="005B3BB2" w:rsidP="001F6076">
                      <w:r>
                        <w:t>M 19.1</w:t>
                      </w:r>
                    </w:p>
                    <w:p w14:paraId="7690F706" w14:textId="77777777" w:rsidR="005B3BB2" w:rsidRDefault="005B3BB2" w:rsidP="001F6076">
                      <w:r>
                        <w:t>Longline</w:t>
                      </w:r>
                    </w:p>
                  </w:txbxContent>
                </v:textbox>
              </v:shape>
            </w:pict>
          </mc:Fallback>
        </mc:AlternateContent>
      </w:r>
      <w:r w:rsidR="00B253EB" w:rsidRPr="00B253EB">
        <w:rPr>
          <w:noProof/>
        </w:rPr>
        <w:drawing>
          <wp:inline distT="0" distB="0" distL="0" distR="0" wp14:anchorId="3A50F1FB" wp14:editId="17E73494">
            <wp:extent cx="2834640" cy="1639769"/>
            <wp:effectExtent l="0" t="0" r="3810" b="0"/>
            <wp:docPr id="2059" name="Picture 2059" descr="C:\WORKING_FOLDER\2020_Pcod\SS3.30.16\Model19.14.48c_T_newdata\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WORKING_FOLDER\2020_Pcod\SS3.30.16\Model19.14.48c_T_newdata\plots\sel04_len_timevary_contour_flt2sex1.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2389" r="4701" b="15945"/>
                    <a:stretch/>
                  </pic:blipFill>
                  <pic:spPr bwMode="auto">
                    <a:xfrm>
                      <a:off x="0" y="0"/>
                      <a:ext cx="2834640" cy="1639769"/>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5D3E2B46" wp14:editId="6FD087F3">
            <wp:extent cx="2834640" cy="1683543"/>
            <wp:effectExtent l="0" t="0" r="3810" b="0"/>
            <wp:docPr id="2065" name="Picture 2065" descr="C:\WORKING_FOLDER\2020_Pcod\SS3.30.16\Model20.1_newdata\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WORKING_FOLDER\2020_Pcod\SS3.30.16\Model20.1_newdata\plots\sel04_len_timevary_contour_flt2sex1.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2222" r="4445" b="14000"/>
                    <a:stretch/>
                  </pic:blipFill>
                  <pic:spPr bwMode="auto">
                    <a:xfrm>
                      <a:off x="0" y="0"/>
                      <a:ext cx="2834640" cy="1683543"/>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064F35C9" w:rsidR="001F6076" w:rsidRDefault="001F6076"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1A38729">
                <wp:simplePos x="0" y="0"/>
                <wp:positionH relativeFrom="column">
                  <wp:posOffset>304800</wp:posOffset>
                </wp:positionH>
                <wp:positionV relativeFrom="paragraph">
                  <wp:posOffset>1687195</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5B3BB2" w:rsidRDefault="005B3BB2" w:rsidP="001F6076">
                            <w:r>
                              <w:t>M 19.1</w:t>
                            </w:r>
                          </w:p>
                          <w:p w14:paraId="6498F3DE" w14:textId="77777777" w:rsidR="005B3BB2" w:rsidRDefault="005B3BB2"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35" type="#_x0000_t202" style="position:absolute;margin-left:24pt;margin-top:132.85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" filled="f" stroked="f">
                <v:textbox>
                  <w:txbxContent>
                    <w:p w14:paraId="326194DF" w14:textId="1E7D8A9A" w:rsidR="005B3BB2" w:rsidRDefault="005B3BB2" w:rsidP="001F6076">
                      <w:r>
                        <w:t>M 19.1</w:t>
                      </w:r>
                    </w:p>
                    <w:p w14:paraId="6498F3DE" w14:textId="77777777" w:rsidR="005B3BB2" w:rsidRDefault="005B3BB2" w:rsidP="001F6076">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0924EFEC">
                <wp:simplePos x="0" y="0"/>
                <wp:positionH relativeFrom="column">
                  <wp:posOffset>3246120</wp:posOffset>
                </wp:positionH>
                <wp:positionV relativeFrom="paragraph">
                  <wp:posOffset>1671955</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C75A1C4" w:rsidR="005B3BB2" w:rsidRDefault="005B3BB2" w:rsidP="001F6076">
                            <w:r>
                              <w:t>M 20.1</w:t>
                            </w:r>
                          </w:p>
                          <w:p w14:paraId="0D27A0A8" w14:textId="77777777" w:rsidR="005B3BB2" w:rsidRDefault="005B3BB2"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36" type="#_x0000_t202" style="position:absolute;margin-left:255.6pt;margin-top:131.6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" filled="f" stroked="f">
                <v:textbox>
                  <w:txbxContent>
                    <w:p w14:paraId="5AD08914" w14:textId="5C75A1C4" w:rsidR="005B3BB2" w:rsidRDefault="005B3BB2" w:rsidP="001F6076">
                      <w:r>
                        <w:t>M 20.1</w:t>
                      </w:r>
                    </w:p>
                    <w:p w14:paraId="0D27A0A8" w14:textId="77777777" w:rsidR="005B3BB2" w:rsidRDefault="005B3BB2" w:rsidP="001F6076">
                      <w:r>
                        <w:t>BT Survey</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60F6E3A0">
                <wp:simplePos x="0" y="0"/>
                <wp:positionH relativeFrom="column">
                  <wp:posOffset>3246120</wp:posOffset>
                </wp:positionH>
                <wp:positionV relativeFrom="paragraph">
                  <wp:posOffset>26035</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27CBCB2C" w:rsidR="005B3BB2" w:rsidRDefault="005B3BB2" w:rsidP="001F6076">
                            <w:r>
                              <w:t>M 20.1</w:t>
                            </w:r>
                          </w:p>
                          <w:p w14:paraId="0C28AF5C" w14:textId="77777777" w:rsidR="005B3BB2" w:rsidRDefault="005B3BB2"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37" type="#_x0000_t202" style="position:absolute;margin-left:255.6pt;margin-top:2.05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" filled="f" stroked="f">
                <v:textbox>
                  <w:txbxContent>
                    <w:p w14:paraId="444AFF15" w14:textId="27CBCB2C" w:rsidR="005B3BB2" w:rsidRDefault="005B3BB2" w:rsidP="001F6076">
                      <w:r>
                        <w:t>M 20.1</w:t>
                      </w:r>
                    </w:p>
                    <w:p w14:paraId="0C28AF5C" w14:textId="77777777" w:rsidR="005B3BB2" w:rsidRDefault="005B3BB2"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34C686B8">
                <wp:simplePos x="0" y="0"/>
                <wp:positionH relativeFrom="column">
                  <wp:posOffset>289560</wp:posOffset>
                </wp:positionH>
                <wp:positionV relativeFrom="paragraph">
                  <wp:posOffset>10795</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5B3BB2" w:rsidRDefault="005B3BB2" w:rsidP="001F6076">
                            <w:r>
                              <w:t>M 19.1</w:t>
                            </w:r>
                          </w:p>
                          <w:p w14:paraId="0885DA4A" w14:textId="77777777" w:rsidR="005B3BB2" w:rsidRDefault="005B3BB2"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38" type="#_x0000_t202" style="position:absolute;margin-left:22.8pt;margin-top:.8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" filled="f" stroked="f">
                <v:textbox>
                  <w:txbxContent>
                    <w:p w14:paraId="0FDC1106" w14:textId="503E3133" w:rsidR="005B3BB2" w:rsidRDefault="005B3BB2" w:rsidP="001F6076">
                      <w:r>
                        <w:t>M 19.1</w:t>
                      </w:r>
                    </w:p>
                    <w:p w14:paraId="0885DA4A" w14:textId="77777777" w:rsidR="005B3BB2" w:rsidRDefault="005B3BB2" w:rsidP="001F6076">
                      <w:r>
                        <w:t>Pot</w:t>
                      </w:r>
                    </w:p>
                  </w:txbxContent>
                </v:textbox>
              </v:shape>
            </w:pict>
          </mc:Fallback>
        </mc:AlternateContent>
      </w:r>
      <w:r w:rsidR="00B253EB" w:rsidRPr="00B253EB">
        <w:rPr>
          <w:noProof/>
        </w:rPr>
        <w:drawing>
          <wp:inline distT="0" distB="0" distL="0" distR="0" wp14:anchorId="64ADCB04" wp14:editId="5E3F01A4">
            <wp:extent cx="2834640" cy="1652481"/>
            <wp:effectExtent l="0" t="0" r="3810" b="5080"/>
            <wp:docPr id="2061" name="Picture 2061" descr="C:\WORKING_FOLDER\2020_Pcod\SS3.30.16\Model19.14.48c_T_newdata\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0_Pcod\SS3.30.16\Model19.14.48c_T_newdata\plots\sel04_len_timevary_contour_flt3sex1.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2389" r="4701" b="15389"/>
                    <a:stretch/>
                  </pic:blipFill>
                  <pic:spPr bwMode="auto">
                    <a:xfrm>
                      <a:off x="0" y="0"/>
                      <a:ext cx="2834640" cy="1652481"/>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19F6F2B6" wp14:editId="7E047E32">
            <wp:extent cx="2834640" cy="1670345"/>
            <wp:effectExtent l="0" t="0" r="3810" b="6350"/>
            <wp:docPr id="2067" name="Picture 2067" descr="C:\WORKING_FOLDER\2020_Pcod\SS3.30.16\Model20.1_newdata\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0_Pcod\SS3.30.16\Model20.1_newdata\plots\sel04_len_timevary_contour_flt3sex1.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2111" r="4487" b="14722"/>
                    <a:stretch/>
                  </pic:blipFill>
                  <pic:spPr bwMode="auto">
                    <a:xfrm>
                      <a:off x="0" y="0"/>
                      <a:ext cx="2834640" cy="1670345"/>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12248FAF" wp14:editId="234CC77D">
            <wp:extent cx="2834640" cy="2004586"/>
            <wp:effectExtent l="0" t="0" r="3810" b="0"/>
            <wp:docPr id="2062" name="Picture 2062" descr="C:\WORKING_FOLDER\2020_Pcod\SS3.30.16\Model19.14.48c_T_newdata\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WORKING_FOLDER\2020_Pcod\SS3.30.16\Model19.14.48c_T_newdata\plots\sel04_len_timevary_contour_flt4sex1.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2389" r="4701"/>
                    <a:stretch/>
                  </pic:blipFill>
                  <pic:spPr bwMode="auto">
                    <a:xfrm>
                      <a:off x="0" y="0"/>
                      <a:ext cx="2834640" cy="2004586"/>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01D1995B" wp14:editId="0FDA3952">
            <wp:extent cx="2834640" cy="1990333"/>
            <wp:effectExtent l="0" t="0" r="3810" b="0"/>
            <wp:docPr id="2068" name="Picture 2068" descr="C:\WORKING_FOLDER\2020_Pcod\SS3.30.16\Model20.1_newdata\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WORKING_FOLDER\2020_Pcod\SS3.30.16\Model20.1_newdata\plots\sel04_len_timevary_contour_flt4sex1.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2778" r="4445"/>
                    <a:stretch/>
                  </pic:blipFill>
                  <pic:spPr bwMode="auto">
                    <a:xfrm>
                      <a:off x="0" y="0"/>
                      <a:ext cx="2834640" cy="1990333"/>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7F233019"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52</w:t>
      </w:r>
      <w:r>
        <w:rPr>
          <w:noProof/>
        </w:rPr>
        <w:fldChar w:fldCharType="end"/>
      </w:r>
      <w:r>
        <w:tab/>
      </w:r>
      <w:r w:rsidRPr="002D40F7">
        <w:t xml:space="preserve">Estimates of </w:t>
      </w:r>
      <w:r>
        <w:t>fishery and AFSC bottom trawl survey selectivities for Model</w:t>
      </w:r>
      <w:r w:rsidRPr="002D40F7">
        <w:t xml:space="preserve"> 1</w:t>
      </w:r>
      <w:r w:rsidR="00393A92">
        <w:t>9.1</w:t>
      </w:r>
      <w:r>
        <w:t xml:space="preserve"> (left) and Model </w:t>
      </w:r>
      <w:r w:rsidR="00393A92">
        <w:t>20.1</w:t>
      </w:r>
      <w:r>
        <w:t xml:space="preserve"> (right)</w:t>
      </w:r>
      <w:r w:rsidRPr="002D40F7">
        <w:rPr>
          <w:noProof/>
        </w:rPr>
        <w:t>.</w:t>
      </w:r>
      <w:r>
        <w:rPr>
          <w:noProof/>
        </w:rPr>
        <w:t xml:space="preserve"> Red dashed line is the size at 50% mature.</w:t>
      </w:r>
    </w:p>
    <w:p w14:paraId="7D48D765" w14:textId="77777777" w:rsidR="00DD2CFC" w:rsidRDefault="00DD2CFC" w:rsidP="00DD2CFC">
      <w:pPr>
        <w:jc w:val="center"/>
        <w:rPr>
          <w:szCs w:val="22"/>
        </w:rPr>
      </w:pPr>
      <w:r>
        <w:rPr>
          <w:noProof/>
          <w:szCs w:val="22"/>
        </w:rPr>
        <w:lastRenderedPageBreak/>
        <w:drawing>
          <wp:inline distT="0" distB="0" distL="0" distR="0" wp14:anchorId="6A1197DB" wp14:editId="3FFB990E">
            <wp:extent cx="2926080" cy="2124429"/>
            <wp:effectExtent l="0" t="0" r="7620" b="952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26080" cy="2124429"/>
                    </a:xfrm>
                    <a:prstGeom prst="rect">
                      <a:avLst/>
                    </a:prstGeom>
                    <a:noFill/>
                  </pic:spPr>
                </pic:pic>
              </a:graphicData>
            </a:graphic>
          </wp:inline>
        </w:drawing>
      </w:r>
      <w:r>
        <w:rPr>
          <w:noProof/>
          <w:szCs w:val="22"/>
        </w:rPr>
        <w:drawing>
          <wp:inline distT="0" distB="0" distL="0" distR="0" wp14:anchorId="322B8887" wp14:editId="4B215FBC">
            <wp:extent cx="2926080" cy="2124429"/>
            <wp:effectExtent l="0" t="0" r="7620" b="9525"/>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26080" cy="2124429"/>
                    </a:xfrm>
                    <a:prstGeom prst="rect">
                      <a:avLst/>
                    </a:prstGeom>
                    <a:noFill/>
                  </pic:spPr>
                </pic:pic>
              </a:graphicData>
            </a:graphic>
          </wp:inline>
        </w:drawing>
      </w:r>
      <w:r>
        <w:rPr>
          <w:noProof/>
          <w:szCs w:val="22"/>
        </w:rPr>
        <w:drawing>
          <wp:inline distT="0" distB="0" distL="0" distR="0" wp14:anchorId="5A628E14" wp14:editId="11F18CDB">
            <wp:extent cx="2926080" cy="2124429"/>
            <wp:effectExtent l="0" t="0" r="7620" b="9525"/>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26080" cy="2124429"/>
                    </a:xfrm>
                    <a:prstGeom prst="rect">
                      <a:avLst/>
                    </a:prstGeom>
                    <a:noFill/>
                  </pic:spPr>
                </pic:pic>
              </a:graphicData>
            </a:graphic>
          </wp:inline>
        </w:drawing>
      </w:r>
      <w:r>
        <w:rPr>
          <w:noProof/>
          <w:sz w:val="20"/>
        </w:rPr>
        <w:drawing>
          <wp:inline distT="0" distB="0" distL="0" distR="0" wp14:anchorId="7AB55D23" wp14:editId="1AC2EEAB">
            <wp:extent cx="2926080" cy="2124203"/>
            <wp:effectExtent l="0" t="0" r="7620" b="9525"/>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26080" cy="2124203"/>
                    </a:xfrm>
                    <a:prstGeom prst="rect">
                      <a:avLst/>
                    </a:prstGeom>
                    <a:noFill/>
                  </pic:spPr>
                </pic:pic>
              </a:graphicData>
            </a:graphic>
          </wp:inline>
        </w:drawing>
      </w:r>
    </w:p>
    <w:p w14:paraId="6E7C49A8" w14:textId="3AD58E99" w:rsidR="00DD2CFC" w:rsidRDefault="00DD2CFC" w:rsidP="00DD2CFC">
      <w:pPr>
        <w:pStyle w:val="Caption"/>
        <w:rPr>
          <w:szCs w:val="22"/>
        </w:rPr>
        <w:sectPr w:rsidR="00DD2CFC" w:rsidSect="00C5738A">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53</w:t>
      </w:r>
      <w:r>
        <w:rPr>
          <w:noProof/>
        </w:rPr>
        <w:fldChar w:fldCharType="end"/>
      </w:r>
      <w:r>
        <w:rPr>
          <w:noProof/>
        </w:rPr>
        <w:t xml:space="preserve"> Model 20.1 change in length by age (left) and change in weight by age (right) by temperature anomaly from the 1982-2012 mean</w:t>
      </w:r>
      <w:r>
        <w:t>.</w:t>
      </w:r>
    </w:p>
    <w:p w14:paraId="3122978F" w14:textId="77777777" w:rsidR="00DD2CFC" w:rsidRDefault="00DD2CFC" w:rsidP="00DD2CFC">
      <w:pPr>
        <w:rPr>
          <w:szCs w:val="22"/>
        </w:rPr>
      </w:pPr>
    </w:p>
    <w:p w14:paraId="171D2796" w14:textId="77777777" w:rsidR="00DD2CFC" w:rsidRDefault="00DD2CFC" w:rsidP="00DD2CFC">
      <w:pPr>
        <w:rPr>
          <w:szCs w:val="22"/>
        </w:rPr>
      </w:pPr>
    </w:p>
    <w:p w14:paraId="548468C7" w14:textId="77777777" w:rsidR="00DD2CFC" w:rsidRDefault="00DD2CFC" w:rsidP="00DD2CFC">
      <w:pPr>
        <w:ind w:left="1080" w:hanging="1080"/>
        <w:rPr>
          <w:szCs w:val="22"/>
        </w:rPr>
      </w:pPr>
    </w:p>
    <w:p w14:paraId="76B4787A" w14:textId="77777777" w:rsidR="00DD2CFC" w:rsidRDefault="00DD2CFC" w:rsidP="00DD2CFC">
      <w:pPr>
        <w:ind w:left="1080" w:hanging="1080"/>
        <w:jc w:val="center"/>
        <w:rPr>
          <w:szCs w:val="22"/>
        </w:rPr>
      </w:pPr>
      <w:r>
        <w:rPr>
          <w:noProof/>
          <w:szCs w:val="22"/>
        </w:rPr>
        <w:drawing>
          <wp:inline distT="0" distB="0" distL="0" distR="0" wp14:anchorId="434ADFC7" wp14:editId="2A779DFA">
            <wp:extent cx="4572000" cy="3319420"/>
            <wp:effectExtent l="0" t="0" r="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2000" cy="3319420"/>
                    </a:xfrm>
                    <a:prstGeom prst="rect">
                      <a:avLst/>
                    </a:prstGeom>
                    <a:noFill/>
                  </pic:spPr>
                </pic:pic>
              </a:graphicData>
            </a:graphic>
          </wp:inline>
        </w:drawing>
      </w:r>
    </w:p>
    <w:p w14:paraId="047EC687" w14:textId="4BCC3BB4" w:rsidR="00DD2CFC" w:rsidRDefault="00DD2CFC" w:rsidP="00DD2CFC">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54</w:t>
      </w:r>
      <w:r>
        <w:rPr>
          <w:noProof/>
        </w:rPr>
        <w:fldChar w:fldCharType="end"/>
      </w:r>
      <w:r>
        <w:rPr>
          <w:noProof/>
        </w:rPr>
        <w:t xml:space="preserve"> Relationship of maturity to temperature anomaly from the 1982-2012 mean for Model 20.1.</w:t>
      </w:r>
    </w:p>
    <w:p w14:paraId="0E92D33B" w14:textId="77777777" w:rsidR="00DD2CFC" w:rsidRDefault="00DD2CFC" w:rsidP="00DD2CFC">
      <w:pPr>
        <w:ind w:left="1080" w:hanging="1080"/>
        <w:jc w:val="center"/>
        <w:rPr>
          <w:szCs w:val="22"/>
        </w:rPr>
      </w:pPr>
      <w:r>
        <w:rPr>
          <w:noProof/>
          <w:szCs w:val="22"/>
        </w:rPr>
        <w:drawing>
          <wp:inline distT="0" distB="0" distL="0" distR="0" wp14:anchorId="49F43AA4" wp14:editId="397A6F9C">
            <wp:extent cx="4571621" cy="2911776"/>
            <wp:effectExtent l="0" t="0" r="63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12273"/>
                    <a:stretch/>
                  </pic:blipFill>
                  <pic:spPr bwMode="auto">
                    <a:xfrm>
                      <a:off x="0" y="0"/>
                      <a:ext cx="4572000" cy="2912017"/>
                    </a:xfrm>
                    <a:prstGeom prst="rect">
                      <a:avLst/>
                    </a:prstGeom>
                    <a:noFill/>
                    <a:ln>
                      <a:noFill/>
                    </a:ln>
                    <a:extLst>
                      <a:ext uri="{53640926-AAD7-44D8-BBD7-CCE9431645EC}">
                        <a14:shadowObscured xmlns:a14="http://schemas.microsoft.com/office/drawing/2010/main"/>
                      </a:ext>
                    </a:extLst>
                  </pic:spPr>
                </pic:pic>
              </a:graphicData>
            </a:graphic>
          </wp:inline>
        </w:drawing>
      </w:r>
    </w:p>
    <w:p w14:paraId="31BE3C07" w14:textId="1C4CA324" w:rsidR="00DD2CFC" w:rsidRDefault="00DD2CFC" w:rsidP="00DD2CFC">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55</w:t>
      </w:r>
      <w:r>
        <w:rPr>
          <w:noProof/>
        </w:rPr>
        <w:fldChar w:fldCharType="end"/>
      </w:r>
      <w:r>
        <w:rPr>
          <w:noProof/>
        </w:rPr>
        <w:t xml:space="preserve"> Recruits by spawning biomass in Model 20.1 related to temperature anomaly as interpreted through the modeled relationship with the spawning marine heatwave index (MHWI</w:t>
      </w:r>
      <w:r>
        <w:rPr>
          <w:noProof/>
          <w:vertAlign w:val="subscript"/>
        </w:rPr>
        <w:t>SP</w:t>
      </w:r>
      <w:r>
        <w:rPr>
          <w:noProof/>
        </w:rPr>
        <w:t>).</w:t>
      </w:r>
    </w:p>
    <w:p w14:paraId="0072EEF4" w14:textId="77777777" w:rsidR="00DD2CFC" w:rsidRPr="00A6570D" w:rsidRDefault="00DD2CFC" w:rsidP="00A6570D"/>
    <w:p w14:paraId="0811C956" w14:textId="0988930F" w:rsidR="001F6076" w:rsidRDefault="00B253EB" w:rsidP="001E2547">
      <w:pPr>
        <w:rPr>
          <w:noProof/>
        </w:rPr>
      </w:pPr>
      <w:r>
        <w:rPr>
          <w:noProof/>
        </w:rPr>
        <w:lastRenderedPageBreak/>
        <mc:AlternateContent>
          <mc:Choice Requires="wps">
            <w:drawing>
              <wp:anchor distT="45720" distB="45720" distL="114300" distR="114300" simplePos="0" relativeHeight="251747328" behindDoc="0" locked="0" layoutInCell="1" allowOverlap="1" wp14:anchorId="7FD22BC0" wp14:editId="26751A11">
                <wp:simplePos x="0" y="0"/>
                <wp:positionH relativeFrom="column">
                  <wp:posOffset>317500</wp:posOffset>
                </wp:positionH>
                <wp:positionV relativeFrom="paragraph">
                  <wp:posOffset>546100</wp:posOffset>
                </wp:positionV>
                <wp:extent cx="2360930" cy="1404620"/>
                <wp:effectExtent l="0" t="0" r="0" b="0"/>
                <wp:wrapNone/>
                <wp:docPr id="2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606FE2" w14:textId="236B2DE3" w:rsidR="005B3BB2" w:rsidRDefault="005B3BB2">
                            <w:r>
                              <w:t>Model 19.1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D22BC0" id="_x0000_s1039" type="#_x0000_t202" style="position:absolute;margin-left:25pt;margin-top:43pt;width:185.9pt;height:110.6pt;z-index:251747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" filled="f" stroked="f">
                <v:textbox style="mso-fit-shape-to-text:t">
                  <w:txbxContent>
                    <w:p w14:paraId="68606FE2" w14:textId="236B2DE3" w:rsidR="005B3BB2" w:rsidRDefault="005B3BB2">
                      <w:r>
                        <w:t>Model 19.1</w:t>
                      </w:r>
                    </w:p>
                  </w:txbxContent>
                </v:textbox>
              </v:shape>
            </w:pict>
          </mc:Fallback>
        </mc:AlternateContent>
      </w:r>
      <w:r w:rsidR="001A369C" w:rsidRPr="001A369C">
        <w:rPr>
          <w:noProof/>
        </w:rPr>
        <w:t xml:space="preserve"> </w:t>
      </w:r>
      <w:r w:rsidR="00E44472">
        <w:rPr>
          <w:noProof/>
        </w:rPr>
        <w:drawing>
          <wp:inline distT="0" distB="0" distL="0" distR="0" wp14:anchorId="0ED6E6C6" wp14:editId="4075FCAE">
            <wp:extent cx="5943600" cy="3105150"/>
            <wp:effectExtent l="0" t="0" r="0" b="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105150"/>
                    </a:xfrm>
                    <a:prstGeom prst="rect">
                      <a:avLst/>
                    </a:prstGeom>
                  </pic:spPr>
                </pic:pic>
              </a:graphicData>
            </a:graphic>
          </wp:inline>
        </w:drawing>
      </w:r>
    </w:p>
    <w:p w14:paraId="6DDD3F4C" w14:textId="244A1667" w:rsidR="00D564E3" w:rsidRDefault="00B253EB" w:rsidP="001E2547">
      <w:pPr>
        <w:rPr>
          <w:noProof/>
        </w:rPr>
      </w:pPr>
      <w:r>
        <w:rPr>
          <w:noProof/>
        </w:rPr>
        <mc:AlternateContent>
          <mc:Choice Requires="wps">
            <w:drawing>
              <wp:anchor distT="45720" distB="45720" distL="114300" distR="114300" simplePos="0" relativeHeight="251749376" behindDoc="0" locked="0" layoutInCell="1" allowOverlap="1" wp14:anchorId="14FEF2E1" wp14:editId="150B076E">
                <wp:simplePos x="0" y="0"/>
                <wp:positionH relativeFrom="column">
                  <wp:posOffset>444500</wp:posOffset>
                </wp:positionH>
                <wp:positionV relativeFrom="paragraph">
                  <wp:posOffset>16510</wp:posOffset>
                </wp:positionV>
                <wp:extent cx="2360930" cy="1404620"/>
                <wp:effectExtent l="0" t="0" r="0" b="0"/>
                <wp:wrapNone/>
                <wp:docPr id="2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A658F12" w14:textId="43F929BD" w:rsidR="005B3BB2" w:rsidRDefault="005B3BB2" w:rsidP="00B253EB">
                            <w:r>
                              <w:t>Model 20.1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FEF2E1" id="_x0000_s1040" type="#_x0000_t202" style="position:absolute;margin-left:35pt;margin-top:1.3pt;width:185.9pt;height:110.6pt;z-index:251749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" filled="f" stroked="f">
                <v:textbox style="mso-fit-shape-to-text:t">
                  <w:txbxContent>
                    <w:p w14:paraId="4A658F12" w14:textId="43F929BD" w:rsidR="005B3BB2" w:rsidRDefault="005B3BB2" w:rsidP="00B253EB">
                      <w:r>
                        <w:t>Model 20.1</w:t>
                      </w:r>
                    </w:p>
                  </w:txbxContent>
                </v:textbox>
              </v:shape>
            </w:pict>
          </mc:Fallback>
        </mc:AlternateContent>
      </w:r>
      <w:r w:rsidR="00D564E3">
        <w:rPr>
          <w:noProof/>
        </w:rPr>
        <w:drawing>
          <wp:inline distT="0" distB="0" distL="0" distR="0" wp14:anchorId="49E93021" wp14:editId="401F1972">
            <wp:extent cx="5943600" cy="2898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9871"/>
                    <a:stretch/>
                  </pic:blipFill>
                  <pic:spPr bwMode="auto">
                    <a:xfrm>
                      <a:off x="0" y="0"/>
                      <a:ext cx="5943600" cy="2898775"/>
                    </a:xfrm>
                    <a:prstGeom prst="rect">
                      <a:avLst/>
                    </a:prstGeom>
                    <a:ln>
                      <a:noFill/>
                    </a:ln>
                    <a:extLst>
                      <a:ext uri="{53640926-AAD7-44D8-BBD7-CCE9431645EC}">
                        <a14:shadowObscured xmlns:a14="http://schemas.microsoft.com/office/drawing/2010/main"/>
                      </a:ext>
                    </a:extLst>
                  </pic:spPr>
                </pic:pic>
              </a:graphicData>
            </a:graphic>
          </wp:inline>
        </w:drawing>
      </w:r>
    </w:p>
    <w:p w14:paraId="6188F56E" w14:textId="0BFB0FA6" w:rsidR="004D1F2F" w:rsidRPr="002D40F7" w:rsidRDefault="004D1F2F" w:rsidP="00CB5F6F">
      <w:pPr>
        <w:rPr>
          <w:szCs w:val="22"/>
        </w:rPr>
      </w:pPr>
    </w:p>
    <w:p w14:paraId="2D659640" w14:textId="285F073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56</w:t>
      </w:r>
      <w:r>
        <w:rPr>
          <w:noProof/>
        </w:rPr>
        <w:fldChar w:fldCharType="end"/>
      </w:r>
      <w:r>
        <w:tab/>
      </w:r>
      <w:r w:rsidRPr="002D40F7">
        <w:t xml:space="preserve">Retrospective analysis for </w:t>
      </w:r>
      <w:r w:rsidR="00393A92">
        <w:t>(top</w:t>
      </w:r>
      <w:r w:rsidR="001A369C">
        <w:t xml:space="preserve">) </w:t>
      </w:r>
      <w:r w:rsidRPr="002D40F7">
        <w:t>Model 1</w:t>
      </w:r>
      <w:r w:rsidR="001A369C">
        <w:t>9.1 and (bottom) Model 20.1</w:t>
      </w:r>
      <w:r w:rsidRPr="002D40F7">
        <w:t xml:space="preserve"> for Female spawning biomass.</w:t>
      </w:r>
    </w:p>
    <w:p w14:paraId="2D41DCF5" w14:textId="77777777" w:rsidR="001F6076" w:rsidRPr="00B27369" w:rsidRDefault="001F6076" w:rsidP="00CB5F6F">
      <w:pPr>
        <w:pStyle w:val="fig"/>
        <w:jc w:val="left"/>
      </w:pPr>
    </w:p>
    <w:p w14:paraId="52C67653" w14:textId="77777777" w:rsidR="001F6076" w:rsidRDefault="001F6076" w:rsidP="001F6076">
      <w:pPr>
        <w:pStyle w:val="fig"/>
      </w:pPr>
    </w:p>
    <w:p w14:paraId="22B62765" w14:textId="77777777" w:rsidR="001F6076" w:rsidRPr="00B27369" w:rsidRDefault="001F6076" w:rsidP="00A12C0D">
      <w:pPr>
        <w:pStyle w:val="figcap"/>
      </w:pPr>
    </w:p>
    <w:p w14:paraId="41120DFB" w14:textId="51CFCBA7" w:rsidR="001F6076" w:rsidRPr="002D40F7" w:rsidRDefault="001F6076" w:rsidP="001F6076">
      <w:pPr>
        <w:pStyle w:val="fig"/>
        <w:rPr>
          <w:noProof/>
        </w:rPr>
      </w:pPr>
      <w:r w:rsidRPr="00A24B08">
        <w:rPr>
          <w:noProof/>
        </w:rPr>
        <w:lastRenderedPageBreak/>
        <w:t xml:space="preserve"> </w:t>
      </w:r>
      <w:r w:rsidR="00C01299">
        <w:rPr>
          <w:noProof/>
        </w:rPr>
        <w:drawing>
          <wp:inline distT="0" distB="0" distL="0" distR="0" wp14:anchorId="4A33EDDC" wp14:editId="5869A8A1">
            <wp:extent cx="5943600" cy="4314787"/>
            <wp:effectExtent l="0" t="0" r="0"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314787"/>
                    </a:xfrm>
                    <a:prstGeom prst="rect">
                      <a:avLst/>
                    </a:prstGeom>
                    <a:noFill/>
                  </pic:spPr>
                </pic:pic>
              </a:graphicData>
            </a:graphic>
          </wp:inline>
        </w:drawing>
      </w:r>
    </w:p>
    <w:p w14:paraId="6CAF2A2D" w14:textId="653DE88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57</w:t>
      </w:r>
      <w:r>
        <w:rPr>
          <w:noProof/>
        </w:rPr>
        <w:fldChar w:fldCharType="end"/>
      </w:r>
      <w:r>
        <w:tab/>
      </w:r>
      <w:r w:rsidRPr="002D40F7">
        <w:t xml:space="preserve">Total biomass estimates from reviewed models and NMFS bottom trawl survey biomass estimates with 95% confidence bounds. </w:t>
      </w:r>
    </w:p>
    <w:p w14:paraId="16F1F1F1" w14:textId="77777777" w:rsidR="001F6076" w:rsidRPr="002D40F7" w:rsidRDefault="001F6076" w:rsidP="001F6076">
      <w:pPr>
        <w:rPr>
          <w:noProof/>
          <w:szCs w:val="22"/>
        </w:rPr>
        <w:sectPr w:rsidR="001F6076" w:rsidRPr="002D40F7" w:rsidSect="003A27E2">
          <w:pgSz w:w="12240" w:h="15840"/>
          <w:pgMar w:top="1440" w:right="1440" w:bottom="1440" w:left="1440" w:header="720" w:footer="720" w:gutter="0"/>
          <w:cols w:space="720"/>
          <w:docGrid w:linePitch="360"/>
        </w:sectPr>
      </w:pPr>
    </w:p>
    <w:p w14:paraId="5ADB6C1D" w14:textId="77777777" w:rsidR="001F6076" w:rsidRPr="002D40F7" w:rsidRDefault="001F6076" w:rsidP="001F6076">
      <w:pPr>
        <w:ind w:left="1080" w:hanging="1080"/>
        <w:rPr>
          <w:szCs w:val="22"/>
        </w:rPr>
      </w:pPr>
    </w:p>
    <w:p w14:paraId="2ECF6BE7" w14:textId="1A10C79F" w:rsidR="001F6076" w:rsidRPr="002D40F7" w:rsidRDefault="001F6076" w:rsidP="001F6076">
      <w:pPr>
        <w:rPr>
          <w:noProof/>
          <w:szCs w:val="22"/>
        </w:rPr>
      </w:pPr>
      <w:r w:rsidRPr="002D40F7">
        <w:rPr>
          <w:szCs w:val="22"/>
        </w:rPr>
        <w:t xml:space="preserve"> </w:t>
      </w:r>
      <w:r w:rsidRPr="00D32854">
        <w:t xml:space="preserve"> </w:t>
      </w:r>
      <w:r w:rsidR="00B253EB" w:rsidRPr="00B253EB">
        <w:rPr>
          <w:noProof/>
        </w:rPr>
        <w:drawing>
          <wp:inline distT="0" distB="0" distL="0" distR="0" wp14:anchorId="2A269F22" wp14:editId="1DA8109F">
            <wp:extent cx="2834640" cy="2180492"/>
            <wp:effectExtent l="0" t="0" r="3810" b="0"/>
            <wp:docPr id="2049" name="Picture 2049" descr="C:\WORKING_FOLDER\2020_Pcod\SS3.30.16\Model19.14.48c_T_newdata\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WORKING_FOLDER\2020_Pcod\SS3.30.16\Model19.14.48c_T_newdata\plots\sel03_len_timevary_surf_flt1sex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00B253EB" w:rsidRPr="00B253EB">
        <w:rPr>
          <w:noProof/>
        </w:rPr>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szCs w:val="22"/>
        </w:rPr>
        <w:drawing>
          <wp:inline distT="0" distB="0" distL="0" distR="0" wp14:anchorId="1B67BD56" wp14:editId="7D0C9E29">
            <wp:extent cx="2834640" cy="2180492"/>
            <wp:effectExtent l="0" t="0" r="3810" b="0"/>
            <wp:docPr id="2050" name="Picture 2050" descr="C:\WORKING_FOLDER\2020_Pcod\SS3.30.16\Model19.14.48c_T_newdata\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0_Pcod\SS3.30.16\Model19.14.48c_T_newdata\plots\sel03_len_timevary_surf_flt2sex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0A53740F" wp14:editId="573CE859">
            <wp:extent cx="2834640" cy="2180492"/>
            <wp:effectExtent l="0" t="0" r="3810" b="0"/>
            <wp:docPr id="2051" name="Picture 2051" descr="C:\WORKING_FOLDER\2020_Pcod\SS3.30.16\Model19.14.48c_T_newdata\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WORKING_FOLDER\2020_Pcod\SS3.30.16\Model19.14.48c_T_newdata\plots\sel03_len_timevary_surf_flt3sex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1B20D630" wp14:editId="4AE14DD7">
            <wp:extent cx="2834640" cy="2180492"/>
            <wp:effectExtent l="0" t="0" r="3810" b="0"/>
            <wp:docPr id="2052" name="Picture 2052" descr="C:\WORKING_FOLDER\2020_Pcod\SS3.30.16\Model19.14.48c_T_newdata\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WORKING_FOLDER\2020_Pcod\SS3.30.16\Model19.14.48c_T_newdata\plots\sel03_len_timevary_surf_flt4sex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77C28C84" wp14:editId="2C4C7396">
            <wp:extent cx="2834640" cy="2180492"/>
            <wp:effectExtent l="0" t="0" r="3810" b="0"/>
            <wp:docPr id="2053" name="Picture 2053" descr="C:\WORKING_FOLDER\2020_Pcod\SS3.30.16\Model19.14.48c_T_newdata\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WORKING_FOLDER\2020_Pcod\SS3.30.16\Model19.14.48c_T_newdata\plots\sel09_len_flt5sex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p>
    <w:p w14:paraId="666B4ED0" w14:textId="3571F6B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58</w:t>
      </w:r>
      <w:r>
        <w:rPr>
          <w:noProof/>
        </w:rPr>
        <w:fldChar w:fldCharType="end"/>
      </w:r>
      <w:r>
        <w:tab/>
      </w:r>
      <w:r w:rsidRPr="002D40F7">
        <w:t xml:space="preserve">Selectivity curves for Model </w:t>
      </w:r>
      <w:r>
        <w:t xml:space="preserve">19.1 </w:t>
      </w:r>
      <w:r w:rsidRPr="002D40F7">
        <w:t xml:space="preserve">Trawl fishery (FshTrawl), longline fishery (FshLL), pot fishery (FshPot), NMFS bottom trawl survey (Srv), and </w:t>
      </w:r>
      <w:r>
        <w:t>AFSC Lo</w:t>
      </w:r>
      <w:r w:rsidRPr="002D40F7">
        <w:t>ngline survey (LLSrv)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204C42C1"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75FDF4E8" wp14:editId="36E0D2DB">
            <wp:extent cx="5943600" cy="4572000"/>
            <wp:effectExtent l="0" t="0" r="0" b="0"/>
            <wp:docPr id="223" name="Picture 223" descr="C:\WORKING_FOLDER\2020_Pcod\SS3.30.16\Model19.14.48c_T_newdat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0_Pcod\SS3.30.16\Model19.14.48c_T_newdata\plots\comp_lenfit__aggregated_across_time.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88503F8" w14:textId="0888FFD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59</w:t>
      </w:r>
      <w:r>
        <w:rPr>
          <w:noProof/>
        </w:rPr>
        <w:fldChar w:fldCharType="end"/>
      </w:r>
      <w:r>
        <w:tab/>
      </w:r>
      <w:r w:rsidRPr="002D40F7">
        <w:t xml:space="preserve">Overall Model </w:t>
      </w:r>
      <w:r>
        <w:t xml:space="preserve">19.1 </w:t>
      </w:r>
      <w:r w:rsidRPr="002D40F7">
        <w:t xml:space="preserve">fits to Trawl fishery (FshTrawl), longline fishery (FshLL), pot fishery (FshPot), NMFS bottom trawl survey (Srv), and </w:t>
      </w:r>
      <w:r>
        <w:t>AFSC Lo</w:t>
      </w:r>
      <w:r w:rsidRPr="002D40F7">
        <w:t>ngline survey (LLSrv)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5848CB24" w:rsidR="001F6076" w:rsidRDefault="001F6076" w:rsidP="001F6076">
      <w:pP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1CD3B697" wp14:editId="3769DBC9">
            <wp:extent cx="3566160" cy="2743200"/>
            <wp:effectExtent l="0" t="0" r="0" b="0"/>
            <wp:docPr id="222" name="Picture 222" descr="C:\WORKING_FOLDER\2020_Pcod\SS3.30.16\Model19.14.48c_T_newdata\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WORKING_FOLDER\2020_Pcod\SS3.30.16\Model19.14.48c_T_newdata\plots\comp_lenfit_flt1mkt0_page1.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1FFD4A31" wp14:editId="02C6C89F">
            <wp:extent cx="3566160" cy="2743200"/>
            <wp:effectExtent l="0" t="0" r="0" b="0"/>
            <wp:docPr id="221" name="Picture 221" descr="C:\WORKING_FOLDER\2020_Pcod\SS3.30.16\Model19.14.48c_T_newdata\plot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WORKING_FOLDER\2020_Pcod\SS3.30.16\Model19.14.48c_T_newdata\plots\comp_lenfit_flt1mkt0_page2.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4A08EB76" wp14:editId="78FCDD0B">
            <wp:extent cx="3566160" cy="2743200"/>
            <wp:effectExtent l="0" t="0" r="0" b="0"/>
            <wp:docPr id="220" name="Picture 220" descr="C:\WORKING_FOLDER\2020_Pcod\SS3.30.16\Model19.14.48c_T_newdata\plots\comp_lenfit_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WORKING_FOLDER\2020_Pcod\SS3.30.16\Model19.14.48c_T_newdata\plots\comp_lenfit_flt1mkt0_page3.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6A5F76F7" wp14:editId="30D086FC">
            <wp:extent cx="3566160" cy="2743200"/>
            <wp:effectExtent l="0" t="0" r="0" b="0"/>
            <wp:docPr id="219" name="Picture 219" descr="C:\WORKING_FOLDER\2020_Pcod\SS3.30.16\Model19.14.48c_T_newdata\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0_Pcod\SS3.30.16\Model19.14.48c_T_newdata\plots\comp_lenfit_data_weighting_TA1.8_FshTrawl.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7D072E10" w14:textId="5E54F97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60</w:t>
      </w:r>
      <w:r>
        <w:rPr>
          <w:noProof/>
        </w:rPr>
        <w:fldChar w:fldCharType="end"/>
      </w:r>
      <w:r>
        <w:tab/>
      </w:r>
      <w:r w:rsidRPr="002D40F7">
        <w:t>Trawl fishery length composition and Model 1</w:t>
      </w:r>
      <w:r>
        <w:t>9</w:t>
      </w:r>
      <w:r w:rsidRPr="002D40F7">
        <w:t>.</w:t>
      </w:r>
      <w:r>
        <w:t>1</w:t>
      </w:r>
      <w:r w:rsidRPr="002D40F7">
        <w:t xml:space="preserve"> fit (top and left) and </w:t>
      </w:r>
      <w:r>
        <w:t xml:space="preserve">mean length (cm; </w:t>
      </w:r>
      <w:r w:rsidRPr="002D40F7">
        <w:t xml:space="preserve">right bottom). </w:t>
      </w:r>
    </w:p>
    <w:p w14:paraId="177F0E61" w14:textId="51239A55"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5CBA3547" wp14:editId="230D86E7">
            <wp:extent cx="5943600" cy="4572000"/>
            <wp:effectExtent l="0" t="0" r="0" b="0"/>
            <wp:docPr id="218" name="Picture 218" descr="C:\WORKING_FOLDER\2020_Pcod\SS3.30.16\Model19.14.48c_T_newdata\plots\comp_lenfit_resid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WORKING_FOLDER\2020_Pcod\SS3.30.16\Model19.14.48c_T_newdata\plots\comp_lenfit_residsflt1mkt0_page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0576EBE" w14:textId="25615BDC"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61</w:t>
      </w:r>
      <w:r>
        <w:rPr>
          <w:noProof/>
        </w:rPr>
        <w:fldChar w:fldCharType="end"/>
      </w:r>
      <w:r>
        <w:tab/>
      </w:r>
      <w:r w:rsidRPr="002D40F7">
        <w:t xml:space="preserve">Trawl fishery length composition Pearson residuals (max = </w:t>
      </w:r>
      <w:r>
        <w:t>8.01</w:t>
      </w:r>
      <w:r w:rsidRPr="002D40F7">
        <w:t>)</w:t>
      </w:r>
      <w:r w:rsidR="00B21422">
        <w:t xml:space="preserve"> for Model 19.1</w:t>
      </w:r>
      <w:r w:rsidRPr="002D40F7">
        <w:t xml:space="preserve">. </w:t>
      </w:r>
    </w:p>
    <w:p w14:paraId="354017C9" w14:textId="1C5A641A" w:rsidR="001F6076" w:rsidRDefault="001F6076" w:rsidP="001F6076">
      <w:pPr>
        <w:rPr>
          <w:szCs w:val="22"/>
        </w:rPr>
      </w:pPr>
      <w:r w:rsidRPr="00290FD7">
        <w:lastRenderedPageBreak/>
        <w:t xml:space="preserve"> </w:t>
      </w:r>
      <w:r w:rsidR="002E7834" w:rsidRPr="002E7834">
        <w:rPr>
          <w:snapToGrid w:val="0"/>
          <w:color w:val="000000"/>
          <w:w w:val="0"/>
          <w:sz w:val="0"/>
          <w:szCs w:val="0"/>
          <w:u w:color="000000"/>
          <w:bdr w:val="none" w:sz="0" w:space="0" w:color="000000"/>
          <w:shd w:val="clear" w:color="000000" w:fill="000000"/>
          <w:lang w:val="x-none" w:eastAsia="x-none" w:bidi="x-none"/>
        </w:rPr>
        <w:t xml:space="preserve"> </w:t>
      </w:r>
      <w:r w:rsidR="002E7834" w:rsidRPr="002E7834">
        <w:rPr>
          <w:noProof/>
        </w:rPr>
        <w:drawing>
          <wp:inline distT="0" distB="0" distL="0" distR="0" wp14:anchorId="1A49E098" wp14:editId="1C3323E4">
            <wp:extent cx="3566160" cy="2743200"/>
            <wp:effectExtent l="0" t="0" r="0" b="0"/>
            <wp:docPr id="215" name="Picture 215" descr="C:\WORKING_FOLDER\2020_Pcod\SS3.30.16\Model19.14.48c_T_newdata\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WORKING_FOLDER\2020_Pcod\SS3.30.16\Model19.14.48c_T_newdata\plots\comp_lenfit_flt2mkt0_page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2E7834" w:rsidRPr="002E7834">
        <w:rPr>
          <w:snapToGrid w:val="0"/>
          <w:color w:val="000000"/>
          <w:w w:val="0"/>
          <w:sz w:val="0"/>
          <w:szCs w:val="0"/>
          <w:u w:color="000000"/>
          <w:bdr w:val="none" w:sz="0" w:space="0" w:color="000000"/>
          <w:shd w:val="clear" w:color="000000" w:fill="000000"/>
          <w:lang w:val="x-none" w:eastAsia="x-none" w:bidi="x-none"/>
        </w:rPr>
        <w:t xml:space="preserve"> </w:t>
      </w:r>
      <w:r w:rsidR="002E7834" w:rsidRPr="002E7834">
        <w:rPr>
          <w:noProof/>
        </w:rPr>
        <w:drawing>
          <wp:inline distT="0" distB="0" distL="0" distR="0" wp14:anchorId="48798E83" wp14:editId="120C055B">
            <wp:extent cx="3566160" cy="2743200"/>
            <wp:effectExtent l="0" t="0" r="0" b="0"/>
            <wp:docPr id="214" name="Picture 214" descr="C:\WORKING_FOLDER\2020_Pcod\SS3.30.16\Model19.14.48c_T_newdata\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0_Pcod\SS3.30.16\Model19.14.48c_T_newdata\plots\comp_lenfit_flt2mkt0_page2.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2E7834" w:rsidRPr="002E7834">
        <w:rPr>
          <w:snapToGrid w:val="0"/>
          <w:color w:val="000000"/>
          <w:w w:val="0"/>
          <w:sz w:val="0"/>
          <w:szCs w:val="0"/>
          <w:u w:color="000000"/>
          <w:bdr w:val="none" w:sz="0" w:space="0" w:color="000000"/>
          <w:shd w:val="clear" w:color="000000" w:fill="000000"/>
          <w:lang w:val="x-none" w:eastAsia="x-none" w:bidi="x-none"/>
        </w:rPr>
        <w:t xml:space="preserve"> </w:t>
      </w:r>
      <w:r w:rsidR="002E7834" w:rsidRPr="002E7834">
        <w:rPr>
          <w:noProof/>
        </w:rPr>
        <w:drawing>
          <wp:inline distT="0" distB="0" distL="0" distR="0" wp14:anchorId="27FF738A" wp14:editId="019A1BA5">
            <wp:extent cx="3566160" cy="2743200"/>
            <wp:effectExtent l="0" t="0" r="0" b="0"/>
            <wp:docPr id="209" name="Picture 209" descr="C:\WORKING_FOLDER\2020_Pcod\SS3.30.16\Model19.14.48c_T_newdata\plots\comp_lenfit_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WORKING_FOLDER\2020_Pcod\SS3.30.16\Model19.14.48c_T_newdata\plots\comp_lenfit_flt2mkt0_page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318C7C5D" wp14:editId="3851FF67">
            <wp:extent cx="3566160" cy="2743200"/>
            <wp:effectExtent l="0" t="0" r="0" b="0"/>
            <wp:docPr id="216" name="Picture 216" descr="C:\WORKING_FOLDER\2020_Pcod\SS3.30.16\Model19.14.48c_T_newdata\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0_Pcod\SS3.30.16\Model19.14.48c_T_newdata\plots\comp_lenfit_data_weighting_TA1.8_FshLL.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76DD4CAA" w14:textId="526CC11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62</w:t>
      </w:r>
      <w:r>
        <w:rPr>
          <w:noProof/>
        </w:rPr>
        <w:fldChar w:fldCharType="end"/>
      </w:r>
      <w:r>
        <w:tab/>
      </w:r>
      <w:r w:rsidRPr="002D40F7">
        <w:t>Longline fishery length composition and Model 1</w:t>
      </w:r>
      <w:r>
        <w:t>9</w:t>
      </w:r>
      <w:r w:rsidRPr="002D40F7">
        <w:t>.</w:t>
      </w:r>
      <w:r>
        <w:t>1</w:t>
      </w:r>
      <w:r w:rsidRPr="002D40F7">
        <w:t xml:space="preserve"> fit (top and lef</w:t>
      </w:r>
      <w:r>
        <w:t>t) and mean length (cm;</w:t>
      </w:r>
      <w:r w:rsidRPr="002D40F7">
        <w:t xml:space="preserve"> right bottom). </w:t>
      </w:r>
    </w:p>
    <w:p w14:paraId="22D30B66" w14:textId="77777777" w:rsidR="001F6076" w:rsidRDefault="001F6076" w:rsidP="001F6076">
      <w:pPr>
        <w:rPr>
          <w:szCs w:val="22"/>
        </w:rPr>
      </w:pPr>
      <w:r w:rsidRPr="002D40F7">
        <w:rPr>
          <w:szCs w:val="22"/>
        </w:rPr>
        <w:lastRenderedPageBreak/>
        <w:t xml:space="preserve"> </w:t>
      </w:r>
    </w:p>
    <w:p w14:paraId="1569026D" w14:textId="77777777" w:rsidR="001F6076" w:rsidRDefault="001F6076" w:rsidP="001F6076">
      <w:pPr>
        <w:rPr>
          <w:szCs w:val="22"/>
        </w:rPr>
      </w:pPr>
    </w:p>
    <w:p w14:paraId="788ED62D" w14:textId="74B18F5B"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t xml:space="preserve"> </w:t>
      </w:r>
      <w:r w:rsidRPr="00537F25">
        <w:rPr>
          <w:noProof/>
        </w:rPr>
        <w:drawing>
          <wp:inline distT="0" distB="0" distL="0" distR="0" wp14:anchorId="64DA48DE" wp14:editId="7060CAF6">
            <wp:extent cx="5943600" cy="4572000"/>
            <wp:effectExtent l="0" t="0" r="0" b="0"/>
            <wp:docPr id="207" name="Picture 207" descr="C:\WORKING_FOLDER\2020_Pcod\SS3.30.16\Model19.14.48c_T_newdata\plots\comp_len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0_Pcod\SS3.30.16\Model19.14.48c_T_newdata\plots\comp_lenfit_residsflt2mkt0_page3.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001F6076" w:rsidDel="00290FD7">
        <w:rPr>
          <w:noProof/>
        </w:rPr>
        <w:t xml:space="preserve"> </w:t>
      </w:r>
    </w:p>
    <w:p w14:paraId="1ABB8099" w14:textId="345D1FF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63</w:t>
      </w:r>
      <w:r>
        <w:rPr>
          <w:noProof/>
        </w:rPr>
        <w:fldChar w:fldCharType="end"/>
      </w:r>
      <w:r>
        <w:tab/>
      </w:r>
      <w:r w:rsidRPr="002D40F7">
        <w:t>Longline fishery length composition and Model 1</w:t>
      </w:r>
      <w:r>
        <w:t>9</w:t>
      </w:r>
      <w:r w:rsidRPr="002D40F7">
        <w:t>.</w:t>
      </w:r>
      <w:r>
        <w:t>1</w:t>
      </w:r>
      <w:r w:rsidRPr="002D40F7">
        <w:t xml:space="preserve"> fit (top and left) and Pearson residuals. </w:t>
      </w:r>
    </w:p>
    <w:p w14:paraId="264137FD" w14:textId="402AE902" w:rsidR="001F6076" w:rsidRPr="002D40F7" w:rsidRDefault="001F6076" w:rsidP="001F6076">
      <w:pPr>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1EBB4A84" wp14:editId="7FA39AAF">
            <wp:extent cx="3566160" cy="2743200"/>
            <wp:effectExtent l="0" t="0" r="0" b="0"/>
            <wp:docPr id="206" name="Picture 206" descr="C:\WORKING_FOLDER\2020_Pcod\SS3.30.16\Model19.14.48c_T_newdata\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WORKING_FOLDER\2020_Pcod\SS3.30.16\Model19.14.48c_T_newdata\plots\comp_lenfit_flt3mkt0_page1.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3326BDA1" wp14:editId="653A757B">
            <wp:extent cx="3566160" cy="2743200"/>
            <wp:effectExtent l="0" t="0" r="0" b="0"/>
            <wp:docPr id="204" name="Picture 204" descr="C:\WORKING_FOLDER\2020_Pcod\SS3.30.16\Model19.14.48c_T_newdata\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0_Pcod\SS3.30.16\Model19.14.48c_T_newdata\plots\comp_lenfit_flt3mkt0_page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257F812C" wp14:editId="5E3DCF0A">
            <wp:extent cx="3566160" cy="2743200"/>
            <wp:effectExtent l="0" t="0" r="0" b="0"/>
            <wp:docPr id="202" name="Picture 202" descr="C:\WORKING_FOLDER\2020_Pcod\SS3.30.16\Model19.14.48c_T_newdata\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0_Pcod\SS3.30.16\Model19.14.48c_T_newdata\plots\comp_lenfit_data_weighting_TA1.8_FshPo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0A1950E5" wp14:editId="247470B3">
            <wp:extent cx="3566160" cy="2743200"/>
            <wp:effectExtent l="0" t="0" r="0" b="0"/>
            <wp:docPr id="203" name="Picture 203" descr="C:\WORKING_FOLDER\2020_Pcod\SS3.30.16\Model19.14.48c_T_newdata\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WORKING_FOLDER\2020_Pcod\SS3.30.16\Model19.14.48c_T_newdata\plots\comp_lenfit_residsflt3mkt0_page2.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2F0DA68C" w14:textId="24232F71" w:rsidR="001F6076" w:rsidRDefault="001F6076" w:rsidP="001F6076">
      <w:pPr>
        <w:pStyle w:val="Caption"/>
        <w:sectPr w:rsidR="001F6076" w:rsidSect="00C5738A">
          <w:pgSz w:w="15840" w:h="12240" w:orient="landscape"/>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64</w:t>
      </w:r>
      <w:r>
        <w:rPr>
          <w:noProof/>
        </w:rPr>
        <w:fldChar w:fldCharType="end"/>
      </w:r>
      <w:r>
        <w:tab/>
      </w:r>
      <w:r w:rsidRPr="002D40F7">
        <w:t>Pot fishery length composition and Model 1</w:t>
      </w:r>
      <w:r>
        <w:t>9</w:t>
      </w:r>
      <w:r w:rsidRPr="002D40F7">
        <w:t>.</w:t>
      </w:r>
      <w:r>
        <w:t>1</w:t>
      </w:r>
      <w:r w:rsidRPr="002D40F7">
        <w:t xml:space="preserve"> fit (top),</w:t>
      </w:r>
      <w:r>
        <w:t xml:space="preserve"> mean length (bottom left), and </w:t>
      </w:r>
      <w:r w:rsidRPr="002D40F7">
        <w:t xml:space="preserve"> Pearson residuals (max=</w:t>
      </w:r>
      <w:r>
        <w:t>4.61</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2589EE87"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60930CFD" wp14:editId="2DF2697B">
            <wp:extent cx="4572000" cy="3516923"/>
            <wp:effectExtent l="0" t="0" r="0" b="7620"/>
            <wp:docPr id="196" name="Picture 196" descr="C:\WORKING_FOLDER\2020_Pcod\SS3.30.16\Model19.14.48c_T_newdata\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0_Pcod\SS3.30.16\Model19.14.48c_T_newdata\plots\comp_lenfit_flt4mkt0.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572000" cy="3516923"/>
                    </a:xfrm>
                    <a:prstGeom prst="rect">
                      <a:avLst/>
                    </a:prstGeom>
                    <a:noFill/>
                    <a:ln>
                      <a:noFill/>
                    </a:ln>
                  </pic:spPr>
                </pic:pic>
              </a:graphicData>
            </a:graphic>
          </wp:inline>
        </w:drawing>
      </w:r>
    </w:p>
    <w:p w14:paraId="0D6EC3DC" w14:textId="17237241"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1DEAFE62" wp14:editId="44288710">
            <wp:extent cx="2882538" cy="2065655"/>
            <wp:effectExtent l="0" t="0" r="0" b="0"/>
            <wp:docPr id="198" name="Picture 198" descr="C:\WORKING_FOLDER\2020_Pcod\SS3.30.16\Model19.14.48c_T_newdata\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ING_FOLDER\2020_Pcod\SS3.30.16\Model19.14.48c_T_newdata\plots\comp_lenfit_residsflt4mkt0.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1435" r="4932"/>
                    <a:stretch/>
                  </pic:blipFill>
                  <pic:spPr bwMode="auto">
                    <a:xfrm>
                      <a:off x="0" y="0"/>
                      <a:ext cx="2882538" cy="2065655"/>
                    </a:xfrm>
                    <a:prstGeom prst="rect">
                      <a:avLst/>
                    </a:prstGeom>
                    <a:noFill/>
                    <a:ln>
                      <a:noFill/>
                    </a:ln>
                    <a:extLst>
                      <a:ext uri="{53640926-AAD7-44D8-BBD7-CCE9431645EC}">
                        <a14:shadowObscured xmlns:a14="http://schemas.microsoft.com/office/drawing/2010/main"/>
                      </a:ext>
                    </a:extLst>
                  </pic:spPr>
                </pic:pic>
              </a:graphicData>
            </a:graphic>
          </wp:inline>
        </w:drawing>
      </w:r>
      <w:r w:rsidR="0048284E" w:rsidRPr="00537F25">
        <w:rPr>
          <w:noProof/>
          <w:snapToGrid w:val="0"/>
          <w:color w:val="000000"/>
          <w:w w:val="0"/>
          <w:sz w:val="0"/>
          <w:szCs w:val="0"/>
          <w:u w:color="000000"/>
          <w:bdr w:val="none" w:sz="0" w:space="0" w:color="000000"/>
          <w:shd w:val="clear" w:color="000000" w:fill="000000"/>
        </w:rPr>
        <w:drawing>
          <wp:inline distT="0" distB="0" distL="0" distR="0" wp14:anchorId="5E80D68C" wp14:editId="11B842E7">
            <wp:extent cx="2926080" cy="2201312"/>
            <wp:effectExtent l="0" t="0" r="7620" b="8890"/>
            <wp:docPr id="200" name="Picture 200" descr="C:\WORKING_FOLDER\2020_Pcod\SS3.30.16\Model19.14.48c_T_newdata\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WORKING_FOLDER\2020_Pcod\SS3.30.16\Model19.14.48c_T_newdata\plots\comp_lenfit_data_weighting_TA1.8_Srv.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2202"/>
                    <a:stretch/>
                  </pic:blipFill>
                  <pic:spPr bwMode="auto">
                    <a:xfrm>
                      <a:off x="0" y="0"/>
                      <a:ext cx="2926080" cy="220131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p>
    <w:p w14:paraId="6D5C8D43" w14:textId="2020E1EE"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65</w:t>
      </w:r>
      <w:r>
        <w:rPr>
          <w:noProof/>
        </w:rPr>
        <w:fldChar w:fldCharType="end"/>
      </w:r>
      <w:r>
        <w:tab/>
      </w:r>
      <w:r w:rsidRPr="002D40F7">
        <w:t>NMFS bottom trawl survey length composition and Model 1</w:t>
      </w:r>
      <w:r>
        <w:t>9</w:t>
      </w:r>
      <w:r w:rsidRPr="002D40F7">
        <w:t>.</w:t>
      </w:r>
      <w:r>
        <w:t>1</w:t>
      </w:r>
      <w:r w:rsidRPr="002D40F7">
        <w:t xml:space="preserve"> fit (top), Pearson residuals (left bottom</w:t>
      </w:r>
      <w:r>
        <w:t>; max = 9.66</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5B9FB02A"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7D2BD1E6" wp14:editId="5FF16B59">
            <wp:extent cx="3566160" cy="2743200"/>
            <wp:effectExtent l="0" t="0" r="0" b="0"/>
            <wp:docPr id="2319" name="Picture 2319" descr="C:\WORKING_FOLDER\2020_Pcod\SS3.30.16\Model19.14.48c_T_newdata\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WORKING_FOLDER\2020_Pcod\SS3.30.16\Model19.14.48c_T_newdata\plots\comp_lenfit_flt5mkt0_page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777B35F1" wp14:editId="01BE6DC5">
            <wp:extent cx="3566160" cy="2743200"/>
            <wp:effectExtent l="0" t="0" r="0" b="0"/>
            <wp:docPr id="2318" name="Picture 2318" descr="C:\WORKING_FOLDER\2020_Pcod\SS3.30.16\Model19.14.48c_T_newdata\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WORKING_FOLDER\2020_Pcod\SS3.30.16\Model19.14.48c_T_newdata\plots\comp_lenfit_flt5mkt0_pag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6072345D" w14:textId="7B24C5C4"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7EA7BEC6" wp14:editId="50DA8E32">
            <wp:extent cx="3566160" cy="2743200"/>
            <wp:effectExtent l="0" t="0" r="0" b="0"/>
            <wp:docPr id="192" name="Picture 192" descr="C:\WORKING_FOLDER\2020_Pcod\SS3.30.16\Model19.14.48c_T_newdata\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0_Pcod\SS3.30.16\Model19.14.48c_T_newdata\plots\comp_lenfit_residsflt5mkt0_page2.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33886231" wp14:editId="6851D933">
            <wp:extent cx="3528060" cy="2743200"/>
            <wp:effectExtent l="0" t="0" r="0" b="0"/>
            <wp:docPr id="195" name="Picture 195" descr="C:\WORKING_FOLDER\2020_Pcod\SS3.30.16\Model19.14.48c_T_newdata\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WORKING_FOLDER\2020_Pcod\SS3.30.16\Model19.14.48c_T_newdata\plots\comp_lenfit_data_weighting_TA1.8_LLSrv.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068"/>
                    <a:stretch/>
                  </pic:blipFill>
                  <pic:spPr bwMode="auto">
                    <a:xfrm>
                      <a:off x="0" y="0"/>
                      <a:ext cx="3528060" cy="27432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027CE2C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66</w:t>
      </w:r>
      <w:r>
        <w:rPr>
          <w:noProof/>
        </w:rPr>
        <w:fldChar w:fldCharType="end"/>
      </w:r>
      <w:r>
        <w:tab/>
        <w:t>AFSC Lo</w:t>
      </w:r>
      <w:r w:rsidRPr="002D40F7">
        <w:t>ngline survey length composition and Model 1</w:t>
      </w:r>
      <w:r>
        <w:t>9</w:t>
      </w:r>
      <w:r w:rsidRPr="002D40F7">
        <w:t>.</w:t>
      </w:r>
      <w:r>
        <w:t>1</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C5738A">
          <w:pgSz w:w="15840" w:h="12240" w:orient="landscape"/>
          <w:pgMar w:top="1440" w:right="1440" w:bottom="1440" w:left="1440" w:header="720" w:footer="720" w:gutter="0"/>
          <w:cols w:space="720"/>
          <w:docGrid w:linePitch="360"/>
        </w:sectPr>
      </w:pPr>
    </w:p>
    <w:p w14:paraId="340B8E88" w14:textId="0B5A4623" w:rsidR="001F6076" w:rsidRPr="002D40F7" w:rsidRDefault="001F6076" w:rsidP="001F6076">
      <w:pPr>
        <w:jc w:val="center"/>
        <w:rPr>
          <w:noProof/>
          <w:szCs w:val="22"/>
        </w:rPr>
      </w:pPr>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60D79BD1" wp14:editId="764E7680">
            <wp:extent cx="5943600" cy="4572000"/>
            <wp:effectExtent l="0" t="0" r="0" b="0"/>
            <wp:docPr id="2304" name="Picture 2304" descr="C:\WORKING_FOLDER\2020_Pcod\SS3.30.16\Model19.14.48c_T_newdata\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WORKING_FOLDER\2020_Pcod\SS3.30.16\Model19.14.48c_T_newdata\plots\comp_gstagefit_flt4mkt0.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A67BF6A" w14:textId="56555CF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67</w:t>
      </w:r>
      <w:r>
        <w:rPr>
          <w:noProof/>
        </w:rPr>
        <w:fldChar w:fldCharType="end"/>
      </w:r>
      <w:r>
        <w:tab/>
      </w:r>
      <w:r w:rsidRPr="002D40F7">
        <w:t>NMFS bottom trawl survey (Srv) age composition and Model 1</w:t>
      </w:r>
      <w:r>
        <w:t>9</w:t>
      </w:r>
      <w:r w:rsidRPr="002D40F7">
        <w:t>.</w:t>
      </w:r>
      <w:r>
        <w:t>1</w:t>
      </w:r>
      <w:r w:rsidRPr="002D40F7">
        <w:t xml:space="preserve"> fit (left)</w:t>
      </w:r>
      <w:r>
        <w:t>. Note the age data fits are not included in the objective function.</w:t>
      </w:r>
      <w:r w:rsidRPr="002D40F7">
        <w:t xml:space="preserve"> </w:t>
      </w:r>
    </w:p>
    <w:p w14:paraId="39270E57" w14:textId="7400E1D9" w:rsidR="001F6076" w:rsidRPr="002D40F7" w:rsidRDefault="001F6076" w:rsidP="001F6076">
      <w:pPr>
        <w:pStyle w:val="fig"/>
        <w:rPr>
          <w:noProof/>
        </w:rPr>
      </w:pPr>
      <w:r w:rsidRPr="002D40F7">
        <w:lastRenderedPageBreak/>
        <w:t xml:space="preserve"> </w:t>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3E5FED6B" wp14:editId="079F3A80">
            <wp:extent cx="5943600" cy="4572000"/>
            <wp:effectExtent l="0" t="0" r="0" b="0"/>
            <wp:docPr id="126" name="Picture 126" descr="C:\WORKING_FOLDER\2020_Pcod\SS3.30.16\Model19.14.48c_T_newdata\plots\bio3_sizeatage_plus_WT_and_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WORKING_FOLDER\2020_Pcod\SS3.30.16\Model19.14.48c_T_newdata\plots\bio3_sizeatage_plus_WT_and_MA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A5DE85D" w14:textId="239108D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68</w:t>
      </w:r>
      <w:r>
        <w:rPr>
          <w:noProof/>
        </w:rPr>
        <w:fldChar w:fldCharType="end"/>
      </w:r>
      <w:r>
        <w:tab/>
      </w:r>
      <w:r w:rsidRPr="002D40F7">
        <w:t>Model 1</w:t>
      </w:r>
      <w:r>
        <w:t>9</w:t>
      </w:r>
      <w:r w:rsidRPr="002D40F7">
        <w:t>.</w:t>
      </w:r>
      <w:r>
        <w:t>1</w:t>
      </w:r>
      <w:r w:rsidRPr="002D40F7">
        <w:t xml:space="preserve"> length at age, weight at age, weight at length, and fraction mature at length, weight, and age. </w:t>
      </w:r>
    </w:p>
    <w:p w14:paraId="6FA7F992" w14:textId="77777777" w:rsidR="001F6076" w:rsidRDefault="001F6076" w:rsidP="001F6076">
      <w:pPr>
        <w:rPr>
          <w:noProof/>
        </w:rPr>
        <w:sectPr w:rsidR="001F6076" w:rsidSect="00C5738A">
          <w:pgSz w:w="12240" w:h="15840"/>
          <w:pgMar w:top="1440" w:right="1440" w:bottom="1440" w:left="1440" w:header="720" w:footer="720" w:gutter="0"/>
          <w:cols w:space="720"/>
          <w:docGrid w:linePitch="360"/>
        </w:sectPr>
      </w:pPr>
    </w:p>
    <w:p w14:paraId="1A1E4250" w14:textId="4856B314" w:rsidR="001F6076" w:rsidRDefault="001F6076" w:rsidP="001F6076">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1743C145" wp14:editId="5DE35C69">
            <wp:extent cx="2926080" cy="2250831"/>
            <wp:effectExtent l="0" t="0" r="7620" b="0"/>
            <wp:docPr id="124" name="Picture 124" descr="C:\WORKING_FOLDER\2020_Pcod\SS3.30.16\Model19.14.48c_T_newdata\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ING_FOLDER\2020_Pcod\SS3.30.16\Model19.14.48c_T_newdata\plots\comp_condAALfit_Andre_plotsflt4mkt0_page1.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243D5DDA" wp14:editId="2DBD2CCF">
            <wp:extent cx="2926080" cy="2250831"/>
            <wp:effectExtent l="0" t="0" r="7620" b="0"/>
            <wp:docPr id="123" name="Picture 123" descr="C:\WORKING_FOLDER\2020_Pcod\SS3.30.16\Model19.14.48c_T_newdata\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WORKING_FOLDER\2020_Pcod\SS3.30.16\Model19.14.48c_T_newdata\plots\comp_condAALfit_Andre_plotsflt4mkt0_page2.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0B5B7949" wp14:editId="116A665B">
            <wp:extent cx="2926080" cy="2250831"/>
            <wp:effectExtent l="0" t="0" r="7620" b="0"/>
            <wp:docPr id="122" name="Picture 122" descr="C:\WORKING_FOLDER\2020_Pcod\SS3.30.16\Model19.14.48c_T_newdata\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WORKING_FOLDER\2020_Pcod\SS3.30.16\Model19.14.48c_T_newdata\plots\comp_condAALfit_Andre_plotsflt4mkt0_page3.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1E6E917B" wp14:editId="23E2B269">
            <wp:extent cx="2926080" cy="2250831"/>
            <wp:effectExtent l="0" t="0" r="7620" b="0"/>
            <wp:docPr id="121" name="Picture 121" descr="C:\WORKING_FOLDER\2020_Pcod\SS3.30.16\Model19.14.48c_T_newdata\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ING_FOLDER\2020_Pcod\SS3.30.16\Model19.14.48c_T_newdata\plots\comp_condAALfit_Andre_plotsflt4mkt0_page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15E2BCAC" w14:textId="3D0D045B" w:rsidR="001F6076" w:rsidRPr="002D40F7" w:rsidRDefault="00A076AE" w:rsidP="001F6076">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rPr>
        <w:drawing>
          <wp:inline distT="0" distB="0" distL="0" distR="0" wp14:anchorId="4617D613" wp14:editId="1BA8FC10">
            <wp:extent cx="2926080" cy="2250831"/>
            <wp:effectExtent l="0" t="0" r="7620" b="0"/>
            <wp:docPr id="120" name="Picture 120" descr="C:\WORKING_FOLDER\2020_Pcod\SS3.30.16\Model19.14.48c_T_newdata\plots\comp_condAALfit_Andre_plotsflt4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ORKING_FOLDER\2020_Pcod\SS3.30.16\Model19.14.48c_T_newdata\plots\comp_condAALfit_Andre_plotsflt4mkt0_page5.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366CE282" w14:textId="1C20F0A7" w:rsidR="001F6076" w:rsidRDefault="001F6076" w:rsidP="001F6076">
      <w:pPr>
        <w:pStyle w:val="Caption"/>
        <w:sectPr w:rsidR="001F6076"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69</w:t>
      </w:r>
      <w:r>
        <w:rPr>
          <w:noProof/>
        </w:rPr>
        <w:fldChar w:fldCharType="end"/>
      </w:r>
      <w:r>
        <w:tab/>
      </w:r>
      <w:r w:rsidRPr="002D40F7">
        <w:t>NMFS bottom trawl survey (Srv) conditional length-at-age data and Model 1</w:t>
      </w:r>
      <w:r>
        <w:t>9</w:t>
      </w:r>
      <w:r w:rsidRPr="002D40F7">
        <w:t>.</w:t>
      </w:r>
      <w:r>
        <w:t>1</w:t>
      </w:r>
      <w:r w:rsidRPr="002D40F7">
        <w:t xml:space="preserve"> fit.</w:t>
      </w:r>
    </w:p>
    <w:p w14:paraId="0A3A6EC5" w14:textId="77777777" w:rsidR="001F6076" w:rsidRDefault="001F6076" w:rsidP="001F6076">
      <w:pPr>
        <w:pStyle w:val="Caption"/>
      </w:pPr>
      <w:r w:rsidRPr="002D40F7">
        <w:lastRenderedPageBreak/>
        <w:t xml:space="preserve"> </w:t>
      </w:r>
    </w:p>
    <w:p w14:paraId="7EB8315D" w14:textId="77777777" w:rsidR="001F6076" w:rsidRDefault="001F6076" w:rsidP="001F6076">
      <w:pPr>
        <w:ind w:left="1080" w:hanging="1080"/>
        <w:rPr>
          <w:szCs w:val="22"/>
        </w:rPr>
      </w:pPr>
    </w:p>
    <w:p w14:paraId="7B4AA6A8" w14:textId="20F8A2E5" w:rsidR="001F6076" w:rsidRDefault="001F6076" w:rsidP="001F6076">
      <w:pPr>
        <w:ind w:left="1080" w:hanging="1080"/>
      </w:pP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73B0D567" wp14:editId="2708A7C4">
            <wp:extent cx="2926080" cy="2250831"/>
            <wp:effectExtent l="0" t="0" r="7620" b="0"/>
            <wp:docPr id="119" name="Picture 119" descr="C:\WORKING_FOLDER\2020_Pcod\SS3.30.16\Model19.14.48c_T_newdata\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ING_FOLDER\2020_Pcod\SS3.30.16\Model19.14.48c_T_newdata\plots\comp_condAALfit_Andre_plotsflt1mkt0_page1.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54A487FC" wp14:editId="18939938">
            <wp:extent cx="2926080" cy="2250831"/>
            <wp:effectExtent l="0" t="0" r="7620" b="0"/>
            <wp:docPr id="117" name="Picture 117" descr="C:\WORKING_FOLDER\2020_Pcod\SS3.30.16\Model19.14.48c_T_newdata\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WORKING_FOLDER\2020_Pcod\SS3.30.16\Model19.14.48c_T_newdata\plots\comp_condAALfit_Andre_plotsflt1mkt0_page2.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79E86E31" w14:textId="7E612A4D" w:rsidR="001F6076" w:rsidRDefault="00A076AE" w:rsidP="001F6076">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napToGrid w:val="0"/>
          <w:color w:val="000000"/>
          <w:w w:val="0"/>
          <w:sz w:val="0"/>
          <w:szCs w:val="0"/>
          <w:u w:color="000000"/>
          <w:bdr w:val="none" w:sz="0" w:space="0" w:color="000000"/>
          <w:shd w:val="clear" w:color="000000" w:fill="000000"/>
        </w:rPr>
        <w:drawing>
          <wp:inline distT="0" distB="0" distL="0" distR="0" wp14:anchorId="2B002D87" wp14:editId="1152CEF6">
            <wp:extent cx="2926080" cy="2250831"/>
            <wp:effectExtent l="0" t="0" r="7620" b="0"/>
            <wp:docPr id="114" name="Picture 114" descr="C:\WORKING_FOLDER\2020_Pcod\SS3.30.16\Model19.14.48c_T_newdata\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WORKING_FOLDER\2020_Pcod\SS3.30.16\Model19.14.48c_T_newdata\plots\comp_condAALfit_Andre_plotsflt1mkt0_page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zCs w:val="22"/>
        </w:rPr>
        <w:drawing>
          <wp:inline distT="0" distB="0" distL="0" distR="0" wp14:anchorId="7533326B" wp14:editId="5BA298B2">
            <wp:extent cx="2926080" cy="2250831"/>
            <wp:effectExtent l="0" t="0" r="7620" b="0"/>
            <wp:docPr id="113" name="Picture 113" descr="C:\WORKING_FOLDER\2020_Pcod\SS3.30.16\Model19.14.48c_T_newdata\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WORKING_FOLDER\2020_Pcod\SS3.30.16\Model19.14.48c_T_newdata\plots\comp_condAALfit_Andre_plotsflt1mkt0_page4.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64D8550B" w14:textId="1A0FE3BF"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70</w:t>
      </w:r>
      <w:r>
        <w:rPr>
          <w:noProof/>
        </w:rPr>
        <w:fldChar w:fldCharType="end"/>
      </w:r>
      <w:r>
        <w:tab/>
        <w:t>Trawl fishery</w:t>
      </w:r>
      <w:r w:rsidRPr="002D40F7">
        <w:t xml:space="preserve"> conditional length-at-age data and Model 1</w:t>
      </w:r>
      <w:r>
        <w:t>9</w:t>
      </w:r>
      <w:r w:rsidRPr="002D40F7">
        <w:t>.</w:t>
      </w:r>
      <w:r>
        <w:t>1</w:t>
      </w:r>
      <w:r w:rsidRPr="002D40F7">
        <w:t xml:space="preserve"> fit. </w:t>
      </w:r>
    </w:p>
    <w:p w14:paraId="5A4381F4" w14:textId="77777777" w:rsidR="001F6076" w:rsidRDefault="001F6076" w:rsidP="001F6076">
      <w:pPr>
        <w:ind w:left="1080" w:hanging="1080"/>
        <w:rPr>
          <w:noProof/>
          <w:szCs w:val="22"/>
        </w:rPr>
      </w:pPr>
      <w:r>
        <w:rPr>
          <w:noProof/>
          <w:szCs w:val="22"/>
        </w:rPr>
        <w:br w:type="page"/>
      </w:r>
    </w:p>
    <w:p w14:paraId="6ADD4A40" w14:textId="12DD66A9" w:rsidR="001F6076" w:rsidRDefault="001F6076" w:rsidP="001F6076">
      <w:pPr>
        <w:tabs>
          <w:tab w:val="left" w:pos="0"/>
        </w:tabs>
      </w:pPr>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63CBE79F" wp14:editId="51336780">
            <wp:extent cx="2926080" cy="2250831"/>
            <wp:effectExtent l="0" t="0" r="7620" b="0"/>
            <wp:docPr id="112" name="Picture 112" descr="C:\WORKING_FOLDER\2020_Pcod\SS3.30.16\Model19.14.48c_T_newdata\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0_Pcod\SS3.30.16\Model19.14.48c_T_newdata\plots\comp_condAALfit_Andre_plotsflt2mkt0_page1.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2622FEA4" wp14:editId="229EF54D">
            <wp:extent cx="2926080" cy="2250831"/>
            <wp:effectExtent l="0" t="0" r="7620" b="0"/>
            <wp:docPr id="110" name="Picture 110" descr="C:\WORKING_FOLDER\2020_Pcod\SS3.30.16\Model19.14.48c_T_newdata\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WORKING_FOLDER\2020_Pcod\SS3.30.16\Model19.14.48c_T_newdata\plots\comp_condAALfit_Andre_plotsflt2mkt0_page2.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46766692" w14:textId="691C48A0" w:rsidR="001F6076" w:rsidRDefault="00A076AE" w:rsidP="001F6076">
      <w:pPr>
        <w:tabs>
          <w:tab w:val="left" w:pos="0"/>
        </w:tabs>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napToGrid w:val="0"/>
          <w:color w:val="000000"/>
          <w:w w:val="0"/>
          <w:sz w:val="0"/>
          <w:szCs w:val="0"/>
          <w:u w:color="000000"/>
          <w:bdr w:val="none" w:sz="0" w:space="0" w:color="000000"/>
          <w:shd w:val="clear" w:color="000000" w:fill="000000"/>
        </w:rPr>
        <w:drawing>
          <wp:inline distT="0" distB="0" distL="0" distR="0" wp14:anchorId="36E9793B" wp14:editId="085E7F70">
            <wp:extent cx="2926080" cy="2250831"/>
            <wp:effectExtent l="0" t="0" r="7620" b="0"/>
            <wp:docPr id="109" name="Picture 109" descr="C:\WORKING_FOLDER\2020_Pcod\SS3.30.16\Model19.14.48c_T_newdata\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0_Pcod\SS3.30.16\Model19.14.48c_T_newdata\plots\comp_condAALfit_Andre_plotsflt2mkt0_page3.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zCs w:val="22"/>
        </w:rPr>
        <w:drawing>
          <wp:inline distT="0" distB="0" distL="0" distR="0" wp14:anchorId="03B17BC8" wp14:editId="4658CA86">
            <wp:extent cx="2926080" cy="2250831"/>
            <wp:effectExtent l="0" t="0" r="7620" b="0"/>
            <wp:docPr id="107" name="Picture 107" descr="C:\WORKING_FOLDER\2020_Pcod\SS3.30.16\Model19.14.48c_T_newdata\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0_Pcod\SS3.30.16\Model19.14.48c_T_newdata\plots\comp_condAALfit_Andre_plotsflt2mkt0_page4.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4749C97A" w14:textId="50EDDBF5"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71</w:t>
      </w:r>
      <w:r>
        <w:rPr>
          <w:noProof/>
        </w:rPr>
        <w:fldChar w:fldCharType="end"/>
      </w:r>
      <w:r>
        <w:tab/>
        <w:t>Longline fishery</w:t>
      </w:r>
      <w:r w:rsidRPr="002D40F7">
        <w:t xml:space="preserve"> conditional length-at-age data and Model 1</w:t>
      </w:r>
      <w:r>
        <w:t>9</w:t>
      </w:r>
      <w:r w:rsidRPr="002D40F7">
        <w:t>.</w:t>
      </w:r>
      <w:r>
        <w:t>1</w:t>
      </w:r>
      <w:r w:rsidRPr="002D40F7">
        <w:t xml:space="preserve"> fit. </w:t>
      </w:r>
      <w:r>
        <w:br w:type="page"/>
      </w:r>
    </w:p>
    <w:p w14:paraId="74C3305F" w14:textId="77777777" w:rsidR="001F6076" w:rsidRDefault="001F6076" w:rsidP="001F6076">
      <w:pPr>
        <w:pStyle w:val="Caption"/>
      </w:pPr>
    </w:p>
    <w:p w14:paraId="176371B2" w14:textId="3044E1EB" w:rsidR="001F6076" w:rsidRDefault="001F6076" w:rsidP="001F6076">
      <w:pPr>
        <w:ind w:hanging="90"/>
        <w:rPr>
          <w:noProof/>
          <w:szCs w:val="22"/>
        </w:rPr>
      </w:pPr>
      <w:r>
        <w:rPr>
          <w:noProof/>
          <w:szCs w:val="22"/>
        </w:rPr>
        <w:t xml:space="preserve">  </w:t>
      </w:r>
      <w:r w:rsidR="001D7AFE" w:rsidRPr="001D7AFE">
        <w:rPr>
          <w:noProof/>
        </w:rPr>
        <w:drawing>
          <wp:inline distT="0" distB="0" distL="0" distR="0" wp14:anchorId="3CBDCC71" wp14:editId="1681DF0E">
            <wp:extent cx="2926080" cy="2250831"/>
            <wp:effectExtent l="0" t="0" r="7620" b="0"/>
            <wp:docPr id="102" name="Picture 102" descr="C:\WORKING_FOLDER\2020_Pcod\SS3.30.16\Model19.14.48c_T_newdata\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ING_FOLDER\2020_Pcod\SS3.30.16\Model19.14.48c_T_newdata\plots\comp_condAALfit_Andre_plotsflt3mkt0_page1.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1D7AFE" w:rsidRPr="001D7AFE">
        <w:rPr>
          <w:noProof/>
        </w:rPr>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6E7750DF" wp14:editId="2B09C0B9">
            <wp:extent cx="2926080" cy="2250831"/>
            <wp:effectExtent l="0" t="0" r="7620" b="0"/>
            <wp:docPr id="103" name="Picture 103" descr="C:\WORKING_FOLDER\2020_Pcod\SS3.30.16\Model19.14.48c_T_newdata\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0_Pcod\SS3.30.16\Model19.14.48c_T_newdata\plots\comp_condAALfit_Andre_plotsflt3mkt0_page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2F3163E3" wp14:editId="36B3974D">
            <wp:extent cx="2926080" cy="2250831"/>
            <wp:effectExtent l="0" t="0" r="7620" b="0"/>
            <wp:docPr id="106" name="Picture 106" descr="C:\WORKING_FOLDER\2020_Pcod\SS3.30.16\Model19.14.48c_T_newdata\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WORKING_FOLDER\2020_Pcod\SS3.30.16\Model19.14.48c_T_newdata\plots\comp_condAALfit_Andre_plotsflt3mkt0_page3.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szCs w:val="22"/>
        </w:rPr>
        <w:drawing>
          <wp:inline distT="0" distB="0" distL="0" distR="0" wp14:anchorId="0239925E" wp14:editId="1919CE72">
            <wp:extent cx="2926080" cy="2250831"/>
            <wp:effectExtent l="0" t="0" r="7620" b="0"/>
            <wp:docPr id="99" name="Picture 99" descr="C:\WORKING_FOLDER\2020_Pcod\SS3.30.16\Model19.14.48c_T_newdata\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0_Pcod\SS3.30.16\Model19.14.48c_T_newdata\plots\comp_condAALfit_Andre_plotsflt3mkt0_page4.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5D0D7049" w14:textId="7DECC693"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72</w:t>
      </w:r>
      <w:r>
        <w:rPr>
          <w:noProof/>
        </w:rPr>
        <w:fldChar w:fldCharType="end"/>
      </w:r>
      <w:r>
        <w:tab/>
        <w:t>Pot fishery</w:t>
      </w:r>
      <w:r w:rsidRPr="002D40F7">
        <w:t xml:space="preserve"> conditional length-at-age data and Model 1</w:t>
      </w:r>
      <w:r>
        <w:t>9</w:t>
      </w:r>
      <w:r w:rsidRPr="002D40F7">
        <w:t>.</w:t>
      </w:r>
      <w:r>
        <w:t>1</w:t>
      </w:r>
      <w:r w:rsidRPr="002D40F7">
        <w:t xml:space="preserve"> fit. </w:t>
      </w:r>
    </w:p>
    <w:p w14:paraId="67998A51" w14:textId="77777777" w:rsidR="001F6076" w:rsidRPr="002D40F7" w:rsidRDefault="001F6076" w:rsidP="001F6076">
      <w:pPr>
        <w:ind w:left="1080" w:hanging="1080"/>
        <w:rPr>
          <w:noProof/>
          <w:szCs w:val="22"/>
        </w:rPr>
      </w:pPr>
    </w:p>
    <w:p w14:paraId="085C318D" w14:textId="77777777" w:rsidR="001F6076" w:rsidRPr="002D40F7" w:rsidRDefault="001F6076" w:rsidP="001F6076">
      <w:pPr>
        <w:rPr>
          <w:noProof/>
          <w:szCs w:val="22"/>
        </w:rPr>
      </w:pPr>
    </w:p>
    <w:p w14:paraId="53E5A5D2" w14:textId="77777777" w:rsidR="001F6076" w:rsidRPr="002D40F7" w:rsidRDefault="001F6076" w:rsidP="001F6076">
      <w:pPr>
        <w:rPr>
          <w:noProof/>
          <w:szCs w:val="22"/>
        </w:rPr>
      </w:pPr>
    </w:p>
    <w:p w14:paraId="2C173A96" w14:textId="77777777" w:rsidR="001F6076" w:rsidRDefault="001F6076" w:rsidP="001F6076">
      <w:pPr>
        <w:pStyle w:val="fig"/>
        <w:sectPr w:rsidR="001F6076" w:rsidSect="003A27E2">
          <w:pgSz w:w="12240" w:h="15840"/>
          <w:pgMar w:top="1440" w:right="1440" w:bottom="1440" w:left="1440" w:header="720" w:footer="720" w:gutter="0"/>
          <w:cols w:space="720"/>
          <w:docGrid w:linePitch="360"/>
        </w:sectPr>
      </w:pPr>
    </w:p>
    <w:p w14:paraId="122F6968" w14:textId="44952C70" w:rsidR="001F6076" w:rsidRPr="002D40F7" w:rsidRDefault="001F6076" w:rsidP="001F6076">
      <w:pPr>
        <w:pStyle w:val="fig"/>
        <w:rPr>
          <w:b/>
          <w:noProof/>
        </w:rPr>
      </w:pPr>
      <w:r w:rsidRPr="002D40F7">
        <w:rPr>
          <w:noProof/>
        </w:rPr>
        <w:lastRenderedPageBreak/>
        <mc:AlternateContent>
          <mc:Choice Requires="wps">
            <w:drawing>
              <wp:anchor distT="45720" distB="45720" distL="114300" distR="114300" simplePos="0" relativeHeight="251704320" behindDoc="0" locked="0" layoutInCell="1" allowOverlap="1" wp14:anchorId="076C6F62" wp14:editId="5049E47A">
                <wp:simplePos x="0" y="0"/>
                <wp:positionH relativeFrom="column">
                  <wp:posOffset>562247</wp:posOffset>
                </wp:positionH>
                <wp:positionV relativeFrom="paragraph">
                  <wp:posOffset>693420</wp:posOffset>
                </wp:positionV>
                <wp:extent cx="381000" cy="1440180"/>
                <wp:effectExtent l="0" t="0" r="0" b="7620"/>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40180"/>
                        </a:xfrm>
                        <a:prstGeom prst="rect">
                          <a:avLst/>
                        </a:prstGeom>
                        <a:solidFill>
                          <a:srgbClr val="FFFFFF"/>
                        </a:solidFill>
                        <a:ln w="9525">
                          <a:noFill/>
                          <a:miter lim="800000"/>
                          <a:headEnd/>
                          <a:tailEnd/>
                        </a:ln>
                      </wps:spPr>
                      <wps:txbx>
                        <w:txbxContent>
                          <w:p w14:paraId="12140AD3" w14:textId="77777777" w:rsidR="005B3BB2" w:rsidRDefault="005B3BB2" w:rsidP="001F6076">
                            <w:r>
                              <w:t>Spawning Biomass (t)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C6F62" id="_x0000_s1041" type="#_x0000_t202" style="position:absolute;left:0;text-align:left;margin-left:44.25pt;margin-top:54.6pt;width:30pt;height:113.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" stroked="f">
                <v:textbox style="layout-flow:vertical;mso-layout-flow-alt:bottom-to-top">
                  <w:txbxContent>
                    <w:p w14:paraId="12140AD3" w14:textId="77777777" w:rsidR="005B3BB2" w:rsidRDefault="005B3BB2" w:rsidP="001F6076">
                      <w:r>
                        <w:t>Spawning Biomass (t)</w:t>
                      </w:r>
                    </w:p>
                  </w:txbxContent>
                </v:textbox>
              </v:shape>
            </w:pict>
          </mc:Fallback>
        </mc:AlternateContent>
      </w:r>
      <w:r w:rsidRPr="002D40F7">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6E3278D0" wp14:editId="74BC63C3">
            <wp:extent cx="4544604" cy="2618524"/>
            <wp:effectExtent l="0" t="0" r="8890" b="0"/>
            <wp:docPr id="98" name="Picture 98" descr="C:\WORKING_FOLDER\2020_Pcod\SS3.30.16\Model19.14.48c_T_newdata\plots\ts7_Spawning_biomass_(mt)_with_95_asymptotic_intervals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ING_FOLDER\2020_Pcod\SS3.30.16\Model19.14.48c_T_newdata\plots\ts7_Spawning_biomass_(mt)_with_95_asymptotic_intervals_intervals.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571" t="10667" b="14857"/>
                    <a:stretch/>
                  </pic:blipFill>
                  <pic:spPr bwMode="auto">
                    <a:xfrm>
                      <a:off x="0" y="0"/>
                      <a:ext cx="4545867" cy="2619252"/>
                    </a:xfrm>
                    <a:prstGeom prst="rect">
                      <a:avLst/>
                    </a:prstGeom>
                    <a:noFill/>
                    <a:ln>
                      <a:noFill/>
                    </a:ln>
                    <a:extLst>
                      <a:ext uri="{53640926-AAD7-44D8-BBD7-CCE9431645EC}">
                        <a14:shadowObscured xmlns:a14="http://schemas.microsoft.com/office/drawing/2010/main"/>
                      </a:ext>
                    </a:extLst>
                  </pic:spPr>
                </pic:pic>
              </a:graphicData>
            </a:graphic>
          </wp:inline>
        </w:drawing>
      </w:r>
      <w:r w:rsidDel="00EA19D2">
        <w:rPr>
          <w:noProof/>
        </w:rPr>
        <w:t xml:space="preserve"> </w:t>
      </w:r>
      <w:r w:rsidRPr="007E36BB">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62727305" wp14:editId="0E425CC4">
            <wp:extent cx="4571619" cy="3076847"/>
            <wp:effectExtent l="0" t="0" r="635" b="9525"/>
            <wp:docPr id="96" name="Picture 96" descr="C:\WORKING_FOLDER\2020_Pcod\SS3.30.16\Model19.14.48c_T_newdata\plots\ts1_Total_biomass_(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0_Pcod\SS3.30.16\Model19.14.48c_T_newdata\plots\ts1_Total_biomass_(mt).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2506"/>
                    <a:stretch/>
                  </pic:blipFill>
                  <pic:spPr bwMode="auto">
                    <a:xfrm>
                      <a:off x="0" y="0"/>
                      <a:ext cx="4572000" cy="3077103"/>
                    </a:xfrm>
                    <a:prstGeom prst="rect">
                      <a:avLst/>
                    </a:prstGeom>
                    <a:noFill/>
                    <a:ln>
                      <a:noFill/>
                    </a:ln>
                    <a:extLst>
                      <a:ext uri="{53640926-AAD7-44D8-BBD7-CCE9431645EC}">
                        <a14:shadowObscured xmlns:a14="http://schemas.microsoft.com/office/drawing/2010/main"/>
                      </a:ext>
                    </a:extLst>
                  </pic:spPr>
                </pic:pic>
              </a:graphicData>
            </a:graphic>
          </wp:inline>
        </w:drawing>
      </w:r>
    </w:p>
    <w:p w14:paraId="3FEB7740" w14:textId="148189D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73</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predicted spawning output (femal spawning biomass; t) with 95% asymtotic error intervals (top) and total biomass (t).</w:t>
      </w:r>
    </w:p>
    <w:p w14:paraId="474A9C21" w14:textId="77777777" w:rsidR="001F6076" w:rsidRDefault="001F6076" w:rsidP="001F6076">
      <w:pPr>
        <w:pStyle w:val="fig"/>
        <w:sectPr w:rsidR="001F6076" w:rsidSect="00C5738A">
          <w:pgSz w:w="12240" w:h="15840"/>
          <w:pgMar w:top="1440" w:right="1440" w:bottom="1440" w:left="1440" w:header="720" w:footer="720" w:gutter="0"/>
          <w:cols w:space="720"/>
          <w:docGrid w:linePitch="360"/>
        </w:sectPr>
      </w:pPr>
    </w:p>
    <w:p w14:paraId="14547B94" w14:textId="0E018560" w:rsidR="001F6076" w:rsidRDefault="001F6076" w:rsidP="001F6076">
      <w:pPr>
        <w:pStyle w:val="fig"/>
        <w:rPr>
          <w:b/>
          <w:noProof/>
        </w:rPr>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28E9593C" wp14:editId="60F0BB43">
            <wp:extent cx="4536473" cy="3044190"/>
            <wp:effectExtent l="0" t="0" r="0" b="3810"/>
            <wp:docPr id="94" name="Picture 94" descr="C:\WORKING_FOLDER\2020_Pcod\SS3.30.16\Model19.14.48c_T_newdata\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0_Pcod\SS3.30.16\Model19.14.48c_T_newdata\plots\numbers1_sex1_mid.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762" t="13429"/>
                    <a:stretch/>
                  </pic:blipFill>
                  <pic:spPr bwMode="auto">
                    <a:xfrm>
                      <a:off x="0" y="0"/>
                      <a:ext cx="4537160" cy="3044651"/>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p>
    <w:p w14:paraId="08158B3A" w14:textId="5CDE51DA" w:rsidR="001F6076" w:rsidRDefault="001F6076" w:rsidP="001F6076">
      <w:pPr>
        <w:pStyle w:val="fig"/>
      </w:pP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061C4684" wp14:editId="304D7960">
            <wp:extent cx="4541369" cy="3063240"/>
            <wp:effectExtent l="0" t="0" r="0" b="3810"/>
            <wp:docPr id="95" name="Picture 95" descr="C:\WORKING_FOLDER\2020_Pcod\SS3.30.16\Model19.14.48c_T_newdata\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WORKING_FOLDER\2020_Pcod\SS3.30.16\Model19.14.48c_T_newdata\plots\numbers6_len_sex1.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667" t="12897" r="-1"/>
                    <a:stretch/>
                  </pic:blipFill>
                  <pic:spPr bwMode="auto">
                    <a:xfrm>
                      <a:off x="0" y="0"/>
                      <a:ext cx="4541519" cy="3063341"/>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7FE83EE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74</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predictions of middle of the year number at age (top) with mean age (red line)</w:t>
      </w:r>
      <w:r>
        <w:rPr>
          <w:noProof/>
        </w:rPr>
        <w:t xml:space="preserve"> and numer at length (bottom)with mean length (red line).</w:t>
      </w:r>
    </w:p>
    <w:p w14:paraId="1214DCE2" w14:textId="1FA9C5AC"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3D9E8261" wp14:editId="415B53B2">
            <wp:extent cx="4572000" cy="3068097"/>
            <wp:effectExtent l="0" t="0" r="0" b="0"/>
            <wp:docPr id="93" name="Picture 93" descr="C:\WORKING_FOLDER\2020_Pcod\SS3.30.16\Model19.14.48c_T_newdata\plots\ts11_Age-0_recruits_(1000s)_with_95_asymptotic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WORKING_FOLDER\2020_Pcod\SS3.30.16\Model19.14.48c_T_newdata\plots\ts11_Age-0_recruits_(1000s)_with_95_asymptotic_intervals.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2762"/>
                    <a:stretch/>
                  </pic:blipFill>
                  <pic:spPr bwMode="auto">
                    <a:xfrm>
                      <a:off x="0" y="0"/>
                      <a:ext cx="4572000" cy="3068097"/>
                    </a:xfrm>
                    <a:prstGeom prst="rect">
                      <a:avLst/>
                    </a:prstGeom>
                    <a:noFill/>
                    <a:ln>
                      <a:noFill/>
                    </a:ln>
                    <a:extLst>
                      <a:ext uri="{53640926-AAD7-44D8-BBD7-CCE9431645EC}">
                        <a14:shadowObscured xmlns:a14="http://schemas.microsoft.com/office/drawing/2010/main"/>
                      </a:ext>
                    </a:extLst>
                  </pic:spPr>
                </pic:pic>
              </a:graphicData>
            </a:graphic>
          </wp:inline>
        </w:drawing>
      </w:r>
    </w:p>
    <w:p w14:paraId="456A7F3A" w14:textId="5B0785E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75</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age-0 recruitment (1000’s) with 95% asymtotic error intervals.</w:t>
      </w:r>
    </w:p>
    <w:p w14:paraId="219FA598" w14:textId="77777777" w:rsidR="001F6076" w:rsidRPr="002D40F7" w:rsidRDefault="001F6076" w:rsidP="001F6076">
      <w:pPr>
        <w:rPr>
          <w:b/>
          <w:noProof/>
          <w:szCs w:val="22"/>
        </w:rPr>
      </w:pPr>
    </w:p>
    <w:p w14:paraId="04A083AD" w14:textId="43C027E9" w:rsidR="001F6076" w:rsidRPr="002D40F7" w:rsidRDefault="001F6076" w:rsidP="001F6076">
      <w:pPr>
        <w:pStyle w:val="fig"/>
        <w:rPr>
          <w:b/>
          <w:noProof/>
        </w:rPr>
      </w:pPr>
      <w:r w:rsidRPr="002D40F7">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CC1C17" w:rsidRPr="00CC1C17">
        <w:rPr>
          <w:noProof/>
        </w:rPr>
        <w:drawing>
          <wp:inline distT="0" distB="0" distL="0" distR="0" wp14:anchorId="694DD207" wp14:editId="0B409A53">
            <wp:extent cx="4572000" cy="3061398"/>
            <wp:effectExtent l="0" t="0" r="0" b="5715"/>
            <wp:docPr id="92" name="Picture 92" descr="C:\WORKING_FOLDER\2020_Pcod\SS3.30.16\Model19.14.48c_T_newdata\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0_Pcod\SS3.30.16\Model19.14.48c_T_newdata\plots\recdevs2_withbars.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2953"/>
                    <a:stretch/>
                  </pic:blipFill>
                  <pic:spPr bwMode="auto">
                    <a:xfrm>
                      <a:off x="0" y="0"/>
                      <a:ext cx="4572000" cy="3061398"/>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4EF13F0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76</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13814E83"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CC1C17" w:rsidRPr="00CC1C17">
        <w:rPr>
          <w:noProof/>
        </w:rPr>
        <w:drawing>
          <wp:inline distT="0" distB="0" distL="0" distR="0" wp14:anchorId="50B22E74" wp14:editId="6F61F867">
            <wp:extent cx="5942920" cy="3278777"/>
            <wp:effectExtent l="0" t="0" r="1270" b="0"/>
            <wp:docPr id="89" name="Picture 89" descr="C:\WORKING_FOLDER\2020_Pcod\SS3.30.16\Model19.14.48c_T_newdata\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ING_FOLDER\2020_Pcod\SS3.30.16\Model19.14.48c_T_newdata\plots\ts_summaryF.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3143" b="15134"/>
                    <a:stretch/>
                  </pic:blipFill>
                  <pic:spPr bwMode="auto">
                    <a:xfrm>
                      <a:off x="0" y="0"/>
                      <a:ext cx="5943600" cy="3279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CC1C17" w:rsidRPr="00CC1C17">
        <w:rPr>
          <w:noProof/>
        </w:rPr>
        <w:drawing>
          <wp:inline distT="0" distB="0" distL="0" distR="0" wp14:anchorId="519102BF" wp14:editId="36CF260A">
            <wp:extent cx="5943600" cy="3975463"/>
            <wp:effectExtent l="0" t="0" r="0" b="6350"/>
            <wp:docPr id="88" name="Picture 88" descr="C:\WORKING_FOLDER\2020_Pcod\SS3.30.16\Model19.14.48c_T_newdata\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0_Pcod\SS3.30.16\Model19.14.48c_T_newdata\plots\catch9 harvest rate.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13048"/>
                    <a:stretch/>
                  </pic:blipFill>
                  <pic:spPr bwMode="auto">
                    <a:xfrm>
                      <a:off x="0" y="0"/>
                      <a:ext cx="5943600" cy="3975463"/>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5116D20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77</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w:t>
      </w:r>
      <w:r>
        <w:rPr>
          <w:noProof/>
        </w:rPr>
        <w:t xml:space="preserve">age 3-8 true fishing mortality (top) and </w:t>
      </w:r>
      <w:r w:rsidRPr="002D40F7">
        <w:rPr>
          <w:noProof/>
        </w:rPr>
        <w:t>continuos fishing mortality by trawl (FshTrawl), longline (FshLL) and pot (FshPot) fisheries</w:t>
      </w:r>
      <w:r>
        <w:rPr>
          <w:noProof/>
        </w:rPr>
        <w:t xml:space="preserve"> (bottom).</w:t>
      </w:r>
    </w:p>
    <w:p w14:paraId="281A3EE1" w14:textId="4387A53F" w:rsidR="001F6076" w:rsidRPr="002D40F7" w:rsidRDefault="001F6076" w:rsidP="001F6076">
      <w:pPr>
        <w:pStyle w:val="fig"/>
        <w:rPr>
          <w:noProof/>
        </w:rPr>
      </w:pPr>
      <w:r w:rsidRPr="002D40F7">
        <w:rPr>
          <w:noProof/>
        </w:rPr>
        <w:lastRenderedPageBreak/>
        <w:t xml:space="preserve"> </w:t>
      </w:r>
      <w:r w:rsidRPr="003E13E8">
        <w:rPr>
          <w:noProof/>
        </w:rPr>
        <w:t xml:space="preserve"> </w:t>
      </w:r>
      <w:r w:rsidRPr="009A541C">
        <w:rPr>
          <w:noProof/>
        </w:rPr>
        <w:t xml:space="preserve"> </w:t>
      </w:r>
      <w:r w:rsidR="00FA5047">
        <w:rPr>
          <w:noProof/>
        </w:rPr>
        <w:drawing>
          <wp:inline distT="0" distB="0" distL="0" distR="0" wp14:anchorId="53E8A685" wp14:editId="17004865">
            <wp:extent cx="5943600" cy="34029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02965"/>
                    </a:xfrm>
                    <a:prstGeom prst="rect">
                      <a:avLst/>
                    </a:prstGeom>
                  </pic:spPr>
                </pic:pic>
              </a:graphicData>
            </a:graphic>
          </wp:inline>
        </w:drawing>
      </w:r>
    </w:p>
    <w:p w14:paraId="11EB0A18" w14:textId="60C6504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78</w:t>
      </w:r>
      <w:r>
        <w:rPr>
          <w:noProof/>
        </w:rPr>
        <w:fldChar w:fldCharType="end"/>
      </w:r>
      <w:r>
        <w:tab/>
      </w:r>
      <w:r w:rsidRPr="002D40F7">
        <w:t>For Model 1</w:t>
      </w:r>
      <w:r>
        <w:t>9</w:t>
      </w:r>
      <w:r w:rsidRPr="002D40F7">
        <w:t>.</w:t>
      </w:r>
      <w:r>
        <w:t>1</w:t>
      </w:r>
      <w:r w:rsidR="00B80D3A">
        <w:t xml:space="preserve">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biomass relative to </w:t>
      </w:r>
      <w:r w:rsidRPr="002D40F7">
        <w:rPr>
          <w:i/>
          <w:iCs/>
        </w:rPr>
        <w:t>B</w:t>
      </w:r>
      <w:r w:rsidRPr="004963E2">
        <w:rPr>
          <w:i/>
          <w:iCs/>
          <w:vertAlign w:val="subscript"/>
        </w:rPr>
        <w:t>msy</w:t>
      </w:r>
      <w:r w:rsidRPr="002D40F7">
        <w:rPr>
          <w:i/>
          <w:iCs/>
        </w:rPr>
        <w:t xml:space="preserve"> </w:t>
      </w:r>
      <w:r w:rsidRPr="002D40F7">
        <w:t>for GOA pacific cod, 1977-2</w:t>
      </w:r>
      <w:r>
        <w:t>02</w:t>
      </w:r>
      <w:r w:rsidR="00B80D3A">
        <w:t>2</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0EEF1B8" w14:textId="1B334060" w:rsidR="001F6076" w:rsidRPr="00B27369" w:rsidRDefault="001F6076" w:rsidP="001F6076">
      <w:pPr>
        <w:pStyle w:val="fig"/>
      </w:pPr>
      <w:r w:rsidRPr="00401564">
        <w:rPr>
          <w:noProof/>
        </w:rPr>
        <w:lastRenderedPageBreak/>
        <w:t xml:space="preserve"> </w:t>
      </w:r>
      <w:r w:rsidR="003C6CF9" w:rsidRPr="003C6CF9">
        <w:rPr>
          <w:noProof/>
        </w:rPr>
        <w:t xml:space="preserve"> </w:t>
      </w:r>
      <w:r w:rsidR="003C6CF9">
        <w:rPr>
          <w:noProof/>
        </w:rPr>
        <w:drawing>
          <wp:inline distT="0" distB="0" distL="0" distR="0" wp14:anchorId="60FE9E73" wp14:editId="5F50E68A">
            <wp:extent cx="5943600" cy="2098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0412"/>
                    <a:stretch/>
                  </pic:blipFill>
                  <pic:spPr bwMode="auto">
                    <a:xfrm>
                      <a:off x="0" y="0"/>
                      <a:ext cx="5943600" cy="2098040"/>
                    </a:xfrm>
                    <a:prstGeom prst="rect">
                      <a:avLst/>
                    </a:prstGeom>
                    <a:ln>
                      <a:noFill/>
                    </a:ln>
                    <a:extLst>
                      <a:ext uri="{53640926-AAD7-44D8-BBD7-CCE9431645EC}">
                        <a14:shadowObscured xmlns:a14="http://schemas.microsoft.com/office/drawing/2010/main"/>
                      </a:ext>
                    </a:extLst>
                  </pic:spPr>
                </pic:pic>
              </a:graphicData>
            </a:graphic>
          </wp:inline>
        </w:drawing>
      </w:r>
      <w:r w:rsidRPr="002D40F7" w:rsidDel="00B4020D">
        <w:rPr>
          <w:noProof/>
        </w:rPr>
        <w:t xml:space="preserve"> </w:t>
      </w:r>
      <w:r w:rsidRPr="00B4020D">
        <w:rPr>
          <w:noProof/>
        </w:rPr>
        <w:t xml:space="preserve"> </w:t>
      </w:r>
      <w:r w:rsidRPr="00401564">
        <w:rPr>
          <w:noProof/>
        </w:rPr>
        <w:t xml:space="preserve"> </w:t>
      </w:r>
      <w:r w:rsidR="003C6CF9" w:rsidRPr="003C6CF9">
        <w:rPr>
          <w:noProof/>
        </w:rPr>
        <w:t xml:space="preserve"> </w:t>
      </w:r>
      <w:r w:rsidR="003C6CF9">
        <w:rPr>
          <w:noProof/>
        </w:rPr>
        <w:drawing>
          <wp:inline distT="0" distB="0" distL="0" distR="0" wp14:anchorId="128A6D24" wp14:editId="57B2B1C4">
            <wp:extent cx="2925585" cy="202755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9929"/>
                    <a:stretch/>
                  </pic:blipFill>
                  <pic:spPr bwMode="auto">
                    <a:xfrm>
                      <a:off x="0" y="0"/>
                      <a:ext cx="2926080" cy="2027898"/>
                    </a:xfrm>
                    <a:prstGeom prst="rect">
                      <a:avLst/>
                    </a:prstGeom>
                    <a:ln>
                      <a:noFill/>
                    </a:ln>
                    <a:extLst>
                      <a:ext uri="{53640926-AAD7-44D8-BBD7-CCE9431645EC}">
                        <a14:shadowObscured xmlns:a14="http://schemas.microsoft.com/office/drawing/2010/main"/>
                      </a:ext>
                    </a:extLst>
                  </pic:spPr>
                </pic:pic>
              </a:graphicData>
            </a:graphic>
          </wp:inline>
        </w:drawing>
      </w:r>
      <w:r w:rsidR="00B80D3A">
        <w:rPr>
          <w:noProof/>
        </w:rPr>
        <w:drawing>
          <wp:inline distT="0" distB="0" distL="0" distR="0" wp14:anchorId="2BC9977D" wp14:editId="0D77FFF5">
            <wp:extent cx="2926080" cy="1958911"/>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1117"/>
                    <a:stretch/>
                  </pic:blipFill>
                  <pic:spPr bwMode="auto">
                    <a:xfrm>
                      <a:off x="0" y="0"/>
                      <a:ext cx="2926080" cy="1958911"/>
                    </a:xfrm>
                    <a:prstGeom prst="rect">
                      <a:avLst/>
                    </a:prstGeom>
                    <a:ln>
                      <a:noFill/>
                    </a:ln>
                    <a:extLst>
                      <a:ext uri="{53640926-AAD7-44D8-BBD7-CCE9431645EC}">
                        <a14:shadowObscured xmlns:a14="http://schemas.microsoft.com/office/drawing/2010/main"/>
                      </a:ext>
                    </a:extLst>
                  </pic:spPr>
                </pic:pic>
              </a:graphicData>
            </a:graphic>
          </wp:inline>
        </w:drawing>
      </w:r>
    </w:p>
    <w:p w14:paraId="69BBDFC1" w14:textId="77777777" w:rsidR="001F6076" w:rsidRPr="002D40F7" w:rsidRDefault="001F6076" w:rsidP="001F6076">
      <w:pPr>
        <w:pStyle w:val="fig"/>
        <w:rPr>
          <w:noProof/>
        </w:rPr>
      </w:pPr>
      <w:r w:rsidRPr="00B4020D">
        <w:rPr>
          <w:noProof/>
        </w:rPr>
        <w:t xml:space="preserve"> </w:t>
      </w:r>
    </w:p>
    <w:p w14:paraId="6783ECFE" w14:textId="50E450B0" w:rsidR="001F6076" w:rsidRDefault="001F6076" w:rsidP="001F6076">
      <w:pPr>
        <w:pStyle w:val="Caption"/>
        <w:rPr>
          <w:noProof/>
        </w:rPr>
        <w:sectPr w:rsidR="001F6076" w:rsidSect="00F24A2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79</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MCMC trace (top</w:t>
      </w:r>
      <w:r>
        <w:rPr>
          <w:noProof/>
        </w:rPr>
        <w:t xml:space="preserve"> left</w:t>
      </w:r>
      <w:r w:rsidRPr="002D40F7">
        <w:rPr>
          <w:noProof/>
        </w:rPr>
        <w:t>),</w:t>
      </w:r>
      <w:r>
        <w:rPr>
          <w:noProof/>
        </w:rPr>
        <w:t xml:space="preserve"> density (top right),</w:t>
      </w:r>
      <w:r w:rsidRPr="002D40F7">
        <w:rPr>
          <w:noProof/>
        </w:rPr>
        <w:t xml:space="preserve"> autocorrelation function plot (</w:t>
      </w:r>
      <w:r>
        <w:rPr>
          <w:noProof/>
        </w:rPr>
        <w:t>bottom left</w:t>
      </w:r>
      <w:r w:rsidRPr="002D40F7">
        <w:rPr>
          <w:noProof/>
        </w:rPr>
        <w:t xml:space="preserve">), </w:t>
      </w:r>
      <w:r>
        <w:rPr>
          <w:noProof/>
        </w:rPr>
        <w:t xml:space="preserve">and </w:t>
      </w:r>
      <w:r w:rsidRPr="002D40F7">
        <w:rPr>
          <w:noProof/>
        </w:rPr>
        <w:t>Geweke diagnostic plot (bottom</w:t>
      </w:r>
      <w:r>
        <w:rPr>
          <w:noProof/>
        </w:rPr>
        <w:t xml:space="preserve"> right</w:t>
      </w:r>
      <w:r w:rsidRPr="002D40F7">
        <w:rPr>
          <w:noProof/>
        </w:rPr>
        <w:t xml:space="preserve">) for the objective function. </w:t>
      </w:r>
      <w:r w:rsidRPr="00417371">
        <w:rPr>
          <w:noProof/>
        </w:rPr>
        <w:t xml:space="preserve"> </w:t>
      </w:r>
    </w:p>
    <w:p w14:paraId="4B27B792" w14:textId="60D54CBB" w:rsidR="001F6076" w:rsidRPr="002D40F7" w:rsidRDefault="00A40AE3" w:rsidP="001F6076">
      <w:pPr>
        <w:pStyle w:val="fig"/>
        <w:rPr>
          <w:noProof/>
        </w:rPr>
      </w:pPr>
      <w:r w:rsidRPr="00A40AE3">
        <w:rPr>
          <w:noProof/>
        </w:rPr>
        <w:lastRenderedPageBreak/>
        <w:t xml:space="preserve"> </w:t>
      </w:r>
      <w:r>
        <w:rPr>
          <w:noProof/>
        </w:rPr>
        <w:drawing>
          <wp:inline distT="0" distB="0" distL="0" distR="0" wp14:anchorId="338B4332" wp14:editId="5B79E35A">
            <wp:extent cx="8229600" cy="3519170"/>
            <wp:effectExtent l="0" t="0" r="0" b="508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8229600" cy="3519170"/>
                    </a:xfrm>
                    <a:prstGeom prst="rect">
                      <a:avLst/>
                    </a:prstGeom>
                  </pic:spPr>
                </pic:pic>
              </a:graphicData>
            </a:graphic>
          </wp:inline>
        </w:drawing>
      </w:r>
    </w:p>
    <w:p w14:paraId="4DBA3A13" w14:textId="7B90A75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80</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 1977-20</w:t>
      </w:r>
      <w:r>
        <w:rPr>
          <w:noProof/>
        </w:rPr>
        <w:t>2</w:t>
      </w:r>
      <w:r w:rsidR="00A40AE3">
        <w:rPr>
          <w:noProof/>
        </w:rPr>
        <w:t>5</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 confidence interval in orange. T</w:t>
      </w:r>
      <w:r w:rsidR="00875143">
        <w:rPr>
          <w:noProof/>
        </w:rPr>
        <w:t xml:space="preserve">he </w:t>
      </w:r>
      <w:r w:rsidR="00A40AE3">
        <w:rPr>
          <w:noProof/>
        </w:rPr>
        <w:t>blue dashed line is the posterior median for Model 20.1.</w:t>
      </w:r>
    </w:p>
    <w:p w14:paraId="7C52C32A" w14:textId="77777777" w:rsidR="001F6076" w:rsidRDefault="001F6076" w:rsidP="001F6076">
      <w:pPr>
        <w:rPr>
          <w:noProof/>
        </w:rPr>
        <w:sectPr w:rsidR="001F6076" w:rsidSect="00C5738A">
          <w:pgSz w:w="15840" w:h="12240" w:orient="landscape"/>
          <w:pgMar w:top="1440" w:right="1440" w:bottom="1440" w:left="1440" w:header="720" w:footer="720" w:gutter="0"/>
          <w:cols w:space="720"/>
          <w:docGrid w:linePitch="360"/>
        </w:sectPr>
      </w:pPr>
    </w:p>
    <w:p w14:paraId="69F8CCEC" w14:textId="06403BB2" w:rsidR="008135AD" w:rsidRDefault="00581803" w:rsidP="001F6076">
      <w:pPr>
        <w:rPr>
          <w:noProof/>
        </w:rPr>
      </w:pPr>
      <w:r>
        <w:rPr>
          <w:noProof/>
        </w:rPr>
        <w:lastRenderedPageBreak/>
        <mc:AlternateContent>
          <mc:Choice Requires="wps">
            <w:drawing>
              <wp:anchor distT="45720" distB="45720" distL="114300" distR="114300" simplePos="0" relativeHeight="251727872" behindDoc="0" locked="0" layoutInCell="1" allowOverlap="1" wp14:anchorId="03B230F7" wp14:editId="2E609F1D">
                <wp:simplePos x="0" y="0"/>
                <wp:positionH relativeFrom="column">
                  <wp:posOffset>2698862</wp:posOffset>
                </wp:positionH>
                <wp:positionV relativeFrom="paragraph">
                  <wp:posOffset>1175310</wp:posOffset>
                </wp:positionV>
                <wp:extent cx="624840" cy="1404620"/>
                <wp:effectExtent l="0" t="0" r="0" b="2540"/>
                <wp:wrapNone/>
                <wp:docPr id="2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noFill/>
                        <a:ln w="9525">
                          <a:noFill/>
                          <a:miter lim="800000"/>
                          <a:headEnd/>
                          <a:tailEnd/>
                        </a:ln>
                      </wps:spPr>
                      <wps:txbx>
                        <w:txbxContent>
                          <w:p w14:paraId="008F7203" w14:textId="7CF23FAD" w:rsidR="005B3BB2" w:rsidRPr="004963E2" w:rsidRDefault="005B3BB2" w:rsidP="001F6076">
                            <w:pPr>
                              <w:rPr>
                                <w:b/>
                                <w:color w:val="2206EE"/>
                                <w:sz w:val="16"/>
                                <w:szCs w:val="16"/>
                              </w:rPr>
                            </w:pPr>
                            <w:r w:rsidRPr="004963E2">
                              <w:rPr>
                                <w:b/>
                                <w:color w:val="2206EE"/>
                                <w:sz w:val="16"/>
                                <w:szCs w:val="16"/>
                              </w:rPr>
                              <w:t>Posterior Median SSB</w:t>
                            </w:r>
                            <w:r w:rsidRPr="004963E2">
                              <w:rPr>
                                <w:b/>
                                <w:color w:val="2206EE"/>
                                <w:sz w:val="16"/>
                                <w:szCs w:val="16"/>
                                <w:vertAlign w:val="subscript"/>
                              </w:rPr>
                              <w:t>20</w:t>
                            </w:r>
                            <w:r>
                              <w:rPr>
                                <w:b/>
                                <w:color w:val="2206EE"/>
                                <w:sz w:val="16"/>
                                <w:szCs w:val="16"/>
                                <w:vertAlign w:val="subscript"/>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B230F7" id="_x0000_s1042" type="#_x0000_t202" style="position:absolute;margin-left:212.5pt;margin-top:92.55pt;width:49.2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" filled="f" stroked="f">
                <v:textbox style="mso-fit-shape-to-text:t">
                  <w:txbxContent>
                    <w:p w14:paraId="008F7203" w14:textId="7CF23FAD" w:rsidR="005B3BB2" w:rsidRPr="004963E2" w:rsidRDefault="005B3BB2" w:rsidP="001F6076">
                      <w:pPr>
                        <w:rPr>
                          <w:b/>
                          <w:color w:val="2206EE"/>
                          <w:sz w:val="16"/>
                          <w:szCs w:val="16"/>
                        </w:rPr>
                      </w:pPr>
                      <w:r w:rsidRPr="004963E2">
                        <w:rPr>
                          <w:b/>
                          <w:color w:val="2206EE"/>
                          <w:sz w:val="16"/>
                          <w:szCs w:val="16"/>
                        </w:rPr>
                        <w:t>Posterior Median SSB</w:t>
                      </w:r>
                      <w:r w:rsidRPr="004963E2">
                        <w:rPr>
                          <w:b/>
                          <w:color w:val="2206EE"/>
                          <w:sz w:val="16"/>
                          <w:szCs w:val="16"/>
                          <w:vertAlign w:val="subscript"/>
                        </w:rPr>
                        <w:t>20</w:t>
                      </w:r>
                      <w:r>
                        <w:rPr>
                          <w:b/>
                          <w:color w:val="2206EE"/>
                          <w:sz w:val="16"/>
                          <w:szCs w:val="16"/>
                          <w:vertAlign w:val="subscript"/>
                        </w:rPr>
                        <w:t>21</w:t>
                      </w:r>
                    </w:p>
                  </w:txbxContent>
                </v:textbox>
              </v:shape>
            </w:pict>
          </mc:Fallback>
        </mc:AlternateContent>
      </w:r>
      <w:r w:rsidR="001F6076" w:rsidRPr="00401AC8">
        <w:rPr>
          <w:noProof/>
        </w:rPr>
        <w:t xml:space="preserve"> </w:t>
      </w:r>
      <w:r w:rsidR="001F6076" w:rsidRPr="005D0010">
        <w:rPr>
          <w:noProof/>
        </w:rPr>
        <w:t xml:space="preserve"> </w:t>
      </w:r>
      <w:r w:rsidR="00875143" w:rsidRPr="00875143">
        <w:rPr>
          <w:noProof/>
        </w:rPr>
        <w:t xml:space="preserve"> </w:t>
      </w:r>
      <w:r w:rsidR="00BA2220" w:rsidRPr="00BA2220">
        <w:rPr>
          <w:noProof/>
        </w:rPr>
        <w:t xml:space="preserve"> </w:t>
      </w:r>
      <w:r w:rsidR="00BA2220">
        <w:rPr>
          <w:noProof/>
        </w:rPr>
        <w:drawing>
          <wp:inline distT="0" distB="0" distL="0" distR="0" wp14:anchorId="671B493B" wp14:editId="6A9997D8">
            <wp:extent cx="5943600" cy="2541270"/>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541270"/>
                    </a:xfrm>
                    <a:prstGeom prst="rect">
                      <a:avLst/>
                    </a:prstGeom>
                  </pic:spPr>
                </pic:pic>
              </a:graphicData>
            </a:graphic>
          </wp:inline>
        </w:drawing>
      </w:r>
    </w:p>
    <w:p w14:paraId="0E16216A" w14:textId="693EDA14" w:rsidR="001F6076" w:rsidRPr="002D40F7" w:rsidRDefault="008135AD" w:rsidP="001F6076">
      <w:pPr>
        <w:rPr>
          <w:noProof/>
          <w:szCs w:val="22"/>
        </w:rPr>
      </w:pPr>
      <w:r>
        <w:rPr>
          <w:noProof/>
        </w:rPr>
        <mc:AlternateContent>
          <mc:Choice Requires="wps">
            <w:drawing>
              <wp:anchor distT="45720" distB="45720" distL="114300" distR="114300" simplePos="0" relativeHeight="251735040" behindDoc="0" locked="0" layoutInCell="1" allowOverlap="1" wp14:anchorId="23AE36DC" wp14:editId="6B723168">
                <wp:simplePos x="0" y="0"/>
                <wp:positionH relativeFrom="column">
                  <wp:posOffset>2286000</wp:posOffset>
                </wp:positionH>
                <wp:positionV relativeFrom="paragraph">
                  <wp:posOffset>1064746</wp:posOffset>
                </wp:positionV>
                <wp:extent cx="624840" cy="1404620"/>
                <wp:effectExtent l="0" t="0" r="0" b="2540"/>
                <wp:wrapNone/>
                <wp:docPr id="2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noFill/>
                        <a:ln w="9525">
                          <a:noFill/>
                          <a:miter lim="800000"/>
                          <a:headEnd/>
                          <a:tailEnd/>
                        </a:ln>
                      </wps:spPr>
                      <wps:txbx>
                        <w:txbxContent>
                          <w:p w14:paraId="0EBC5923" w14:textId="7481BAFE" w:rsidR="005B3BB2" w:rsidRPr="004963E2" w:rsidRDefault="005B3BB2" w:rsidP="00581803">
                            <w:pPr>
                              <w:rPr>
                                <w:b/>
                                <w:color w:val="2206EE"/>
                                <w:sz w:val="16"/>
                                <w:szCs w:val="16"/>
                              </w:rPr>
                            </w:pPr>
                            <w:r w:rsidRPr="004963E2">
                              <w:rPr>
                                <w:b/>
                                <w:color w:val="2206EE"/>
                                <w:sz w:val="16"/>
                                <w:szCs w:val="16"/>
                              </w:rPr>
                              <w:t>Posterior Median SSB</w:t>
                            </w:r>
                            <w:r w:rsidRPr="004963E2">
                              <w:rPr>
                                <w:b/>
                                <w:color w:val="2206EE"/>
                                <w:sz w:val="16"/>
                                <w:szCs w:val="16"/>
                                <w:vertAlign w:val="subscript"/>
                              </w:rPr>
                              <w:t>202</w:t>
                            </w:r>
                            <w:r>
                              <w:rPr>
                                <w:b/>
                                <w:color w:val="2206EE"/>
                                <w:sz w:val="16"/>
                                <w:szCs w:val="16"/>
                                <w:vertAlign w:val="subscript"/>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AE36DC" id="_x0000_s1043" type="#_x0000_t202" style="position:absolute;margin-left:180pt;margin-top:83.85pt;width:49.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DtHEQIAAP0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" filled="f" stroked="f">
                <v:textbox style="mso-fit-shape-to-text:t">
                  <w:txbxContent>
                    <w:p w14:paraId="0EBC5923" w14:textId="7481BAFE" w:rsidR="005B3BB2" w:rsidRPr="004963E2" w:rsidRDefault="005B3BB2" w:rsidP="00581803">
                      <w:pPr>
                        <w:rPr>
                          <w:b/>
                          <w:color w:val="2206EE"/>
                          <w:sz w:val="16"/>
                          <w:szCs w:val="16"/>
                        </w:rPr>
                      </w:pPr>
                      <w:r w:rsidRPr="004963E2">
                        <w:rPr>
                          <w:b/>
                          <w:color w:val="2206EE"/>
                          <w:sz w:val="16"/>
                          <w:szCs w:val="16"/>
                        </w:rPr>
                        <w:t>Posterior Median SSB</w:t>
                      </w:r>
                      <w:r w:rsidRPr="004963E2">
                        <w:rPr>
                          <w:b/>
                          <w:color w:val="2206EE"/>
                          <w:sz w:val="16"/>
                          <w:szCs w:val="16"/>
                          <w:vertAlign w:val="subscript"/>
                        </w:rPr>
                        <w:t>202</w:t>
                      </w:r>
                      <w:r>
                        <w:rPr>
                          <w:b/>
                          <w:color w:val="2206EE"/>
                          <w:sz w:val="16"/>
                          <w:szCs w:val="16"/>
                          <w:vertAlign w:val="subscript"/>
                        </w:rPr>
                        <w:t>2</w:t>
                      </w:r>
                    </w:p>
                  </w:txbxContent>
                </v:textbox>
              </v:shape>
            </w:pict>
          </mc:Fallback>
        </mc:AlternateContent>
      </w:r>
      <w:r>
        <w:rPr>
          <w:noProof/>
        </w:rPr>
        <w:drawing>
          <wp:inline distT="0" distB="0" distL="0" distR="0" wp14:anchorId="142616F7" wp14:editId="678038F3">
            <wp:extent cx="5943600" cy="2541270"/>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541270"/>
                    </a:xfrm>
                    <a:prstGeom prst="rect">
                      <a:avLst/>
                    </a:prstGeom>
                  </pic:spPr>
                </pic:pic>
              </a:graphicData>
            </a:graphic>
          </wp:inline>
        </w:drawing>
      </w:r>
    </w:p>
    <w:p w14:paraId="020C9C6E" w14:textId="6CC0D6B5"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9E2CB6">
        <w:rPr>
          <w:noProof/>
        </w:rPr>
        <w:t>81</w:t>
      </w:r>
      <w:r>
        <w:rPr>
          <w:noProof/>
        </w:rPr>
        <w:fldChar w:fldCharType="end"/>
      </w:r>
      <w:r>
        <w:tab/>
      </w:r>
      <w:r w:rsidRPr="002D40F7">
        <w:rPr>
          <w:noProof/>
        </w:rPr>
        <w:t>Model 1</w:t>
      </w:r>
      <w:r w:rsidR="008135AD">
        <w:rPr>
          <w:noProof/>
        </w:rPr>
        <w:t>9.1</w:t>
      </w:r>
      <w:r w:rsidRPr="002D40F7">
        <w:rPr>
          <w:noProof/>
        </w:rPr>
        <w:t xml:space="preserve"> MCMC</w:t>
      </w:r>
      <w:r>
        <w:rPr>
          <w:noProof/>
        </w:rPr>
        <w:t xml:space="preserve"> </w:t>
      </w:r>
      <w:r w:rsidRPr="002D40F7">
        <w:rPr>
          <w:noProof/>
        </w:rPr>
        <w:t xml:space="preserve">posterior distribitions of </w:t>
      </w:r>
      <w:r>
        <w:rPr>
          <w:noProof/>
        </w:rPr>
        <w:t xml:space="preserve">the </w:t>
      </w:r>
      <w:r w:rsidR="00581803">
        <w:rPr>
          <w:noProof/>
        </w:rPr>
        <w:t>(top) 20</w:t>
      </w:r>
      <w:r w:rsidR="008135AD">
        <w:rPr>
          <w:noProof/>
        </w:rPr>
        <w:t>21</w:t>
      </w:r>
      <w:r w:rsidR="00581803">
        <w:rPr>
          <w:noProof/>
        </w:rPr>
        <w:t xml:space="preserve"> and (bottom) </w:t>
      </w:r>
      <w:r>
        <w:rPr>
          <w:noProof/>
        </w:rPr>
        <w:t>202</w:t>
      </w:r>
      <w:r w:rsidR="008135AD">
        <w:rPr>
          <w:noProof/>
        </w:rPr>
        <w:t>2</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black</w:t>
      </w:r>
      <w:r w:rsidRPr="002D40F7">
        <w:rPr>
          <w:noProof/>
        </w:rPr>
        <w:t xml:space="preserve"> dashed line)</w:t>
      </w:r>
      <w:r>
        <w:rPr>
          <w:noProof/>
        </w:rPr>
        <w:t xml:space="preserve"> and SSB</w:t>
      </w:r>
      <w:r w:rsidRPr="00B27369">
        <w:rPr>
          <w:noProof/>
          <w:vertAlign w:val="subscript"/>
        </w:rPr>
        <w:t>17.5%</w:t>
      </w:r>
      <w:r w:rsidRPr="002D40F7">
        <w:rPr>
          <w:noProof/>
        </w:rPr>
        <w:t xml:space="preserve"> </w:t>
      </w:r>
      <w:r>
        <w:rPr>
          <w:noProof/>
        </w:rPr>
        <w:t xml:space="preserve">(Red dotted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21</w:t>
      </w:r>
      <w:r w:rsidR="00581803">
        <w:rPr>
          <w:noProof/>
        </w:rPr>
        <w:t xml:space="preserve"> and </w:t>
      </w:r>
      <w:r w:rsidRPr="002D40F7">
        <w:rPr>
          <w:noProof/>
        </w:rPr>
        <w:t>20</w:t>
      </w:r>
      <w:r w:rsidR="008135AD">
        <w:rPr>
          <w:noProof/>
        </w:rPr>
        <w:t>22</w:t>
      </w:r>
      <w:r w:rsidRPr="002D40F7">
        <w:rPr>
          <w:noProof/>
        </w:rPr>
        <w:t xml:space="preserve">. </w:t>
      </w:r>
    </w:p>
    <w:p w14:paraId="7512FF63" w14:textId="74DC7E56" w:rsidR="008135AD" w:rsidRDefault="008135AD" w:rsidP="001E2547"/>
    <w:p w14:paraId="38D9CEED" w14:textId="77777777" w:rsidR="001F6076" w:rsidRPr="00B27369" w:rsidRDefault="001F6076" w:rsidP="001F6076">
      <w:pPr>
        <w:pStyle w:val="fig"/>
      </w:pPr>
    </w:p>
    <w:p w14:paraId="16E41EF6" w14:textId="30940FBF" w:rsidR="001F6076" w:rsidRPr="002D40F7" w:rsidRDefault="001F6076" w:rsidP="001F6076">
      <w:pPr>
        <w:pStyle w:val="fig"/>
        <w:rPr>
          <w:noProof/>
        </w:rPr>
      </w:pPr>
      <w:r w:rsidRPr="00D737FD">
        <w:rPr>
          <w:noProof/>
        </w:rPr>
        <w:t xml:space="preserve"> </w:t>
      </w:r>
      <w:r w:rsidR="00FD0400">
        <w:rPr>
          <w:noProof/>
        </w:rPr>
        <w:drawing>
          <wp:inline distT="0" distB="0" distL="0" distR="0" wp14:anchorId="21679D5A" wp14:editId="17713F41">
            <wp:extent cx="4619215" cy="3545840"/>
            <wp:effectExtent l="0" t="0" r="0" b="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21948" cy="3547938"/>
                    </a:xfrm>
                    <a:prstGeom prst="rect">
                      <a:avLst/>
                    </a:prstGeom>
                  </pic:spPr>
                </pic:pic>
              </a:graphicData>
            </a:graphic>
          </wp:inline>
        </w:drawing>
      </w:r>
    </w:p>
    <w:p w14:paraId="48848B13" w14:textId="1FB8613A" w:rsidR="001F6076" w:rsidRPr="002D40F7" w:rsidRDefault="001F6076" w:rsidP="001F6076">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82</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Age-0 recruits with and without the 201</w:t>
      </w:r>
      <w:r>
        <w:rPr>
          <w:noProof/>
        </w:rPr>
        <w:t>4</w:t>
      </w:r>
      <w:r w:rsidRPr="002D40F7">
        <w:rPr>
          <w:noProof/>
        </w:rPr>
        <w:t xml:space="preserve">-2016 fitting block on natural mortality showing differences in estimated recruitment for </w:t>
      </w:r>
      <w:r>
        <w:rPr>
          <w:noProof/>
        </w:rPr>
        <w:t>1977</w:t>
      </w:r>
      <w:r w:rsidRPr="002D40F7">
        <w:rPr>
          <w:noProof/>
        </w:rPr>
        <w:t>-20</w:t>
      </w:r>
      <w:r w:rsidR="007F3F68">
        <w:rPr>
          <w:noProof/>
        </w:rPr>
        <w:t>2</w:t>
      </w:r>
      <w:r w:rsidR="009E2CB6">
        <w:rPr>
          <w:noProof/>
        </w:rPr>
        <w:t>1</w:t>
      </w:r>
      <w:r w:rsidRPr="002D40F7">
        <w:rPr>
          <w:noProof/>
        </w:rPr>
        <w:t>.</w:t>
      </w:r>
    </w:p>
    <w:p w14:paraId="1FD82B3A" w14:textId="77777777" w:rsidR="001F6076" w:rsidRDefault="001F6076" w:rsidP="001F6076">
      <w:pPr>
        <w:pStyle w:val="fig"/>
        <w:rPr>
          <w:noProof/>
        </w:rPr>
      </w:pPr>
    </w:p>
    <w:p w14:paraId="42FF02F2" w14:textId="77777777" w:rsidR="001F6076" w:rsidRDefault="001F6076" w:rsidP="001F6076">
      <w:pPr>
        <w:pStyle w:val="fig"/>
        <w:rPr>
          <w:noProof/>
        </w:rPr>
        <w:sectPr w:rsidR="001F6076" w:rsidSect="00F24A22">
          <w:pgSz w:w="12240" w:h="15840"/>
          <w:pgMar w:top="1440" w:right="1440" w:bottom="1440" w:left="1440" w:header="720" w:footer="720" w:gutter="0"/>
          <w:cols w:space="720"/>
          <w:docGrid w:linePitch="360"/>
        </w:sectPr>
      </w:pPr>
    </w:p>
    <w:p w14:paraId="4C20E491" w14:textId="01743421" w:rsidR="001F6076" w:rsidRPr="002D40F7" w:rsidRDefault="001F6076" w:rsidP="001F6076">
      <w:pPr>
        <w:pStyle w:val="fig"/>
        <w:rPr>
          <w:noProof/>
        </w:rPr>
      </w:pPr>
    </w:p>
    <w:p w14:paraId="5244A0A5" w14:textId="77777777" w:rsidR="00626245" w:rsidRDefault="00626245" w:rsidP="001F6076">
      <w:pPr>
        <w:pStyle w:val="Caption"/>
        <w:ind w:left="1080" w:hanging="1080"/>
      </w:pPr>
    </w:p>
    <w:p w14:paraId="0B6151EB" w14:textId="460C0CA2" w:rsidR="00626245" w:rsidRDefault="00626245" w:rsidP="00626245">
      <w:pPr>
        <w:spacing w:after="0"/>
        <w:rPr>
          <w:noProof/>
        </w:rPr>
      </w:pPr>
      <w:r>
        <w:rPr>
          <w:noProof/>
        </w:rPr>
        <w:drawing>
          <wp:inline distT="0" distB="0" distL="0" distR="0" wp14:anchorId="7D0E0846" wp14:editId="455EB46F">
            <wp:extent cx="2582492" cy="1325880"/>
            <wp:effectExtent l="0" t="0" r="889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7320" r="15816"/>
                    <a:stretch/>
                  </pic:blipFill>
                  <pic:spPr bwMode="auto">
                    <a:xfrm>
                      <a:off x="0" y="0"/>
                      <a:ext cx="2582492"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6A2DBD10" wp14:editId="54EA8A54">
            <wp:extent cx="3122423" cy="1325880"/>
            <wp:effectExtent l="0" t="0" r="190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8945"/>
                    <a:stretch/>
                  </pic:blipFill>
                  <pic:spPr bwMode="auto">
                    <a:xfrm>
                      <a:off x="0" y="0"/>
                      <a:ext cx="3122423" cy="1325880"/>
                    </a:xfrm>
                    <a:prstGeom prst="rect">
                      <a:avLst/>
                    </a:prstGeom>
                    <a:ln>
                      <a:noFill/>
                    </a:ln>
                    <a:extLst>
                      <a:ext uri="{53640926-AAD7-44D8-BBD7-CCE9431645EC}">
                        <a14:shadowObscured xmlns:a14="http://schemas.microsoft.com/office/drawing/2010/main"/>
                      </a:ext>
                    </a:extLst>
                  </pic:spPr>
                </pic:pic>
              </a:graphicData>
            </a:graphic>
          </wp:inline>
        </w:drawing>
      </w:r>
    </w:p>
    <w:p w14:paraId="574D6EC1" w14:textId="796C4A93" w:rsidR="00626245" w:rsidRDefault="00626245" w:rsidP="00626245">
      <w:pPr>
        <w:spacing w:after="0"/>
        <w:rPr>
          <w:noProof/>
        </w:rPr>
      </w:pPr>
      <w:r>
        <w:rPr>
          <w:noProof/>
        </w:rPr>
        <w:drawing>
          <wp:inline distT="0" distB="0" distL="0" distR="0" wp14:anchorId="493BC564" wp14:editId="7977BE5A">
            <wp:extent cx="2616582" cy="1325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8541" r="15828"/>
                    <a:stretch/>
                  </pic:blipFill>
                  <pic:spPr bwMode="auto">
                    <a:xfrm>
                      <a:off x="0" y="0"/>
                      <a:ext cx="2616582"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6D8C3A2" wp14:editId="29CC24EC">
            <wp:extent cx="3094772" cy="1325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t="8132"/>
                    <a:stretch/>
                  </pic:blipFill>
                  <pic:spPr bwMode="auto">
                    <a:xfrm>
                      <a:off x="0" y="0"/>
                      <a:ext cx="3094772" cy="1325880"/>
                    </a:xfrm>
                    <a:prstGeom prst="rect">
                      <a:avLst/>
                    </a:prstGeom>
                    <a:ln>
                      <a:noFill/>
                    </a:ln>
                    <a:extLst>
                      <a:ext uri="{53640926-AAD7-44D8-BBD7-CCE9431645EC}">
                        <a14:shadowObscured xmlns:a14="http://schemas.microsoft.com/office/drawing/2010/main"/>
                      </a:ext>
                    </a:extLst>
                  </pic:spPr>
                </pic:pic>
              </a:graphicData>
            </a:graphic>
          </wp:inline>
        </w:drawing>
      </w:r>
    </w:p>
    <w:p w14:paraId="4A75DB11" w14:textId="4466D60D" w:rsidR="00626245" w:rsidRPr="00626245" w:rsidRDefault="00626245" w:rsidP="00626245">
      <w:pPr>
        <w:spacing w:after="0"/>
      </w:pPr>
      <w:r>
        <w:rPr>
          <w:noProof/>
        </w:rPr>
        <w:drawing>
          <wp:inline distT="0" distB="0" distL="0" distR="0" wp14:anchorId="5C518F58" wp14:editId="59D834D0">
            <wp:extent cx="2616582" cy="1325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8541" r="15828"/>
                    <a:stretch/>
                  </pic:blipFill>
                  <pic:spPr bwMode="auto">
                    <a:xfrm>
                      <a:off x="0" y="0"/>
                      <a:ext cx="2616582"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382E8192" wp14:editId="6E9F095D">
            <wp:extent cx="3094772" cy="1325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132"/>
                    <a:stretch/>
                  </pic:blipFill>
                  <pic:spPr bwMode="auto">
                    <a:xfrm>
                      <a:off x="0" y="0"/>
                      <a:ext cx="3094772" cy="1325880"/>
                    </a:xfrm>
                    <a:prstGeom prst="rect">
                      <a:avLst/>
                    </a:prstGeom>
                    <a:ln>
                      <a:noFill/>
                    </a:ln>
                    <a:extLst>
                      <a:ext uri="{53640926-AAD7-44D8-BBD7-CCE9431645EC}">
                        <a14:shadowObscured xmlns:a14="http://schemas.microsoft.com/office/drawing/2010/main"/>
                      </a:ext>
                    </a:extLst>
                  </pic:spPr>
                </pic:pic>
              </a:graphicData>
            </a:graphic>
          </wp:inline>
        </w:drawing>
      </w:r>
    </w:p>
    <w:p w14:paraId="3EAAEFB7" w14:textId="69D06A1C" w:rsidR="00626245" w:rsidRDefault="002E16CF" w:rsidP="001F6076">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83</w:t>
      </w:r>
      <w:r>
        <w:rPr>
          <w:noProof/>
        </w:rPr>
        <w:fldChar w:fldCharType="end"/>
      </w:r>
      <w:r w:rsidR="001F6076">
        <w:tab/>
      </w:r>
      <w:r w:rsidR="001F6076" w:rsidRPr="002D40F7">
        <w:rPr>
          <w:noProof/>
        </w:rPr>
        <w:t>Model 1</w:t>
      </w:r>
      <w:r w:rsidR="001F6076">
        <w:rPr>
          <w:noProof/>
        </w:rPr>
        <w:t>9</w:t>
      </w:r>
      <w:r w:rsidR="001F6076" w:rsidRPr="002D40F7">
        <w:rPr>
          <w:noProof/>
        </w:rPr>
        <w:t>.</w:t>
      </w:r>
      <w:r w:rsidR="001F6076">
        <w:rPr>
          <w:noProof/>
        </w:rPr>
        <w:t>1</w:t>
      </w:r>
      <w:r w:rsidR="001F6076" w:rsidRPr="002D40F7">
        <w:rPr>
          <w:noProof/>
        </w:rPr>
        <w:t xml:space="preserve"> projections of female spawning biomass (top</w:t>
      </w:r>
      <w:r w:rsidR="00626245">
        <w:rPr>
          <w:noProof/>
        </w:rPr>
        <w:t xml:space="preserve"> left</w:t>
      </w:r>
      <w:r w:rsidR="001F6076" w:rsidRPr="002D40F7">
        <w:rPr>
          <w:noProof/>
        </w:rPr>
        <w:t xml:space="preserve"> )</w:t>
      </w:r>
      <w:r w:rsidR="00626245">
        <w:rPr>
          <w:noProof/>
        </w:rPr>
        <w:t xml:space="preserve"> and</w:t>
      </w:r>
      <w:r w:rsidR="001F6076" w:rsidRPr="002D40F7">
        <w:rPr>
          <w:noProof/>
        </w:rPr>
        <w:t xml:space="preserve"> catch (</w:t>
      </w:r>
      <w:r w:rsidR="00626245">
        <w:rPr>
          <w:noProof/>
        </w:rPr>
        <w:t>top right</w:t>
      </w:r>
      <w:r w:rsidR="001F6076" w:rsidRPr="002D40F7">
        <w:rPr>
          <w:noProof/>
        </w:rPr>
        <w:t xml:space="preserve">) </w:t>
      </w:r>
      <w:r w:rsidR="00626245">
        <w:rPr>
          <w:noProof/>
        </w:rPr>
        <w:t xml:space="preserve">for the seven management scenarios, for scenario 1 a max ABC (middle), and </w:t>
      </w:r>
      <w:r w:rsidR="001F6076" w:rsidRPr="002D40F7">
        <w:rPr>
          <w:noProof/>
        </w:rPr>
        <w:t>scenarios 6 and 7 for status determination</w:t>
      </w:r>
      <w:r w:rsidR="001F6076">
        <w:rPr>
          <w:noProof/>
        </w:rPr>
        <w:t xml:space="preserve"> (bottom )</w:t>
      </w:r>
      <w:r w:rsidR="001F6076" w:rsidRPr="002D40F7">
        <w:rPr>
          <w:noProof/>
        </w:rPr>
        <w:t>.</w:t>
      </w:r>
      <w:r w:rsidR="00626245">
        <w:rPr>
          <w:noProof/>
        </w:rPr>
        <w:br w:type="page"/>
      </w:r>
    </w:p>
    <w:p w14:paraId="7B83B3C5" w14:textId="77777777" w:rsidR="00626245" w:rsidRDefault="00626245" w:rsidP="001F6076">
      <w:pPr>
        <w:pStyle w:val="Caption"/>
        <w:ind w:left="1080" w:hanging="1080"/>
        <w:rPr>
          <w:noProof/>
        </w:rPr>
      </w:pPr>
    </w:p>
    <w:p w14:paraId="2CC6D971" w14:textId="76A511BA" w:rsidR="00626245" w:rsidRDefault="00626245" w:rsidP="00626245">
      <w:pPr>
        <w:pStyle w:val="Caption"/>
        <w:spacing w:after="0"/>
        <w:ind w:left="1080" w:hanging="1080"/>
        <w:rPr>
          <w:noProof/>
        </w:rPr>
      </w:pPr>
      <w:r>
        <w:rPr>
          <w:noProof/>
        </w:rPr>
        <w:drawing>
          <wp:inline distT="0" distB="0" distL="0" distR="0" wp14:anchorId="17798F5C" wp14:editId="64AC4964">
            <wp:extent cx="2622835" cy="1325880"/>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8541" r="15627"/>
                    <a:stretch/>
                  </pic:blipFill>
                  <pic:spPr bwMode="auto">
                    <a:xfrm>
                      <a:off x="0" y="0"/>
                      <a:ext cx="2622835"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BF9C215" wp14:editId="47163464">
            <wp:extent cx="3094775" cy="1325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t="8132"/>
                    <a:stretch/>
                  </pic:blipFill>
                  <pic:spPr bwMode="auto">
                    <a:xfrm>
                      <a:off x="0" y="0"/>
                      <a:ext cx="3094775" cy="1325880"/>
                    </a:xfrm>
                    <a:prstGeom prst="rect">
                      <a:avLst/>
                    </a:prstGeom>
                    <a:ln>
                      <a:noFill/>
                    </a:ln>
                    <a:extLst>
                      <a:ext uri="{53640926-AAD7-44D8-BBD7-CCE9431645EC}">
                        <a14:shadowObscured xmlns:a14="http://schemas.microsoft.com/office/drawing/2010/main"/>
                      </a:ext>
                    </a:extLst>
                  </pic:spPr>
                </pic:pic>
              </a:graphicData>
            </a:graphic>
          </wp:inline>
        </w:drawing>
      </w:r>
    </w:p>
    <w:p w14:paraId="35A5F924" w14:textId="6C9A5ECC" w:rsidR="00626245" w:rsidRDefault="00626245" w:rsidP="00626245">
      <w:pPr>
        <w:spacing w:after="0"/>
      </w:pPr>
      <w:r>
        <w:rPr>
          <w:noProof/>
        </w:rPr>
        <w:drawing>
          <wp:inline distT="0" distB="0" distL="0" distR="0" wp14:anchorId="260DE2FA" wp14:editId="4D833556">
            <wp:extent cx="2621952" cy="1325880"/>
            <wp:effectExtent l="0" t="0" r="698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8541" r="15656"/>
                    <a:stretch/>
                  </pic:blipFill>
                  <pic:spPr bwMode="auto">
                    <a:xfrm>
                      <a:off x="0" y="0"/>
                      <a:ext cx="2621952" cy="132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E09D3E" wp14:editId="204FEBD4">
            <wp:extent cx="3108530" cy="1325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t="8538"/>
                    <a:stretch/>
                  </pic:blipFill>
                  <pic:spPr bwMode="auto">
                    <a:xfrm>
                      <a:off x="0" y="0"/>
                      <a:ext cx="3108530" cy="1325880"/>
                    </a:xfrm>
                    <a:prstGeom prst="rect">
                      <a:avLst/>
                    </a:prstGeom>
                    <a:ln>
                      <a:noFill/>
                    </a:ln>
                    <a:extLst>
                      <a:ext uri="{53640926-AAD7-44D8-BBD7-CCE9431645EC}">
                        <a14:shadowObscured xmlns:a14="http://schemas.microsoft.com/office/drawing/2010/main"/>
                      </a:ext>
                    </a:extLst>
                  </pic:spPr>
                </pic:pic>
              </a:graphicData>
            </a:graphic>
          </wp:inline>
        </w:drawing>
      </w:r>
    </w:p>
    <w:p w14:paraId="7933989D" w14:textId="3FF5D8AE" w:rsidR="00626245" w:rsidRPr="00626245" w:rsidRDefault="00626245" w:rsidP="00626245">
      <w:pPr>
        <w:spacing w:after="0"/>
      </w:pPr>
      <w:r>
        <w:rPr>
          <w:noProof/>
        </w:rPr>
        <w:drawing>
          <wp:inline distT="0" distB="0" distL="0" distR="0" wp14:anchorId="67D20C07" wp14:editId="1317151A">
            <wp:extent cx="2600719" cy="1325880"/>
            <wp:effectExtent l="0" t="0" r="952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7725" r="15592"/>
                    <a:stretch/>
                  </pic:blipFill>
                  <pic:spPr bwMode="auto">
                    <a:xfrm>
                      <a:off x="0" y="0"/>
                      <a:ext cx="2600719" cy="132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664E6" wp14:editId="355C45F4">
            <wp:extent cx="3081136" cy="1325880"/>
            <wp:effectExtent l="0" t="0" r="508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7725"/>
                    <a:stretch/>
                  </pic:blipFill>
                  <pic:spPr bwMode="auto">
                    <a:xfrm>
                      <a:off x="0" y="0"/>
                      <a:ext cx="3081136" cy="1325880"/>
                    </a:xfrm>
                    <a:prstGeom prst="rect">
                      <a:avLst/>
                    </a:prstGeom>
                    <a:ln>
                      <a:noFill/>
                    </a:ln>
                    <a:extLst>
                      <a:ext uri="{53640926-AAD7-44D8-BBD7-CCE9431645EC}">
                        <a14:shadowObscured xmlns:a14="http://schemas.microsoft.com/office/drawing/2010/main"/>
                      </a:ext>
                    </a:extLst>
                  </pic:spPr>
                </pic:pic>
              </a:graphicData>
            </a:graphic>
          </wp:inline>
        </w:drawing>
      </w:r>
    </w:p>
    <w:p w14:paraId="24ED62AC" w14:textId="3EBB26A8" w:rsidR="001F6076" w:rsidRDefault="00A563F6" w:rsidP="001F6076">
      <w:pPr>
        <w:pStyle w:val="Caption"/>
        <w:ind w:left="1080" w:hanging="1080"/>
        <w:rPr>
          <w:noProof/>
        </w:rPr>
      </w:pPr>
      <w:r>
        <w:rPr>
          <w:noProof/>
        </w:rPr>
        <w:t xml:space="preserve"> </w:t>
      </w:r>
      <w:r w:rsidR="001F6076" w:rsidRPr="002D40F7">
        <w:rPr>
          <w:noProof/>
        </w:rPr>
        <w:t xml:space="preserve"> </w:t>
      </w:r>
    </w:p>
    <w:p w14:paraId="3D59B853" w14:textId="472510FB"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ab/>
      </w:r>
      <w:r w:rsidRPr="002D40F7">
        <w:rPr>
          <w:noProof/>
        </w:rPr>
        <w:t xml:space="preserve">Model </w:t>
      </w:r>
      <w:r>
        <w:rPr>
          <w:noProof/>
        </w:rPr>
        <w:t>21.2A</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r>
        <w:rPr>
          <w:noProof/>
        </w:rPr>
        <w:br w:type="page"/>
      </w:r>
    </w:p>
    <w:p w14:paraId="7409510F" w14:textId="10596421" w:rsidR="00626245" w:rsidRDefault="00626245" w:rsidP="00626245">
      <w:pPr>
        <w:pStyle w:val="Caption"/>
        <w:spacing w:after="0"/>
        <w:ind w:left="1080" w:hanging="1080"/>
        <w:rPr>
          <w:noProof/>
        </w:rPr>
      </w:pPr>
      <w:r>
        <w:rPr>
          <w:noProof/>
        </w:rPr>
        <w:lastRenderedPageBreak/>
        <w:drawing>
          <wp:inline distT="0" distB="0" distL="0" distR="0" wp14:anchorId="3D4F94FE" wp14:editId="52569EDF">
            <wp:extent cx="2613422" cy="13258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851" r="16215"/>
                    <a:stretch/>
                  </pic:blipFill>
                  <pic:spPr bwMode="auto">
                    <a:xfrm>
                      <a:off x="0" y="0"/>
                      <a:ext cx="2613422" cy="132588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7CC6AD58" wp14:editId="7069892B">
            <wp:extent cx="3119201" cy="1325880"/>
            <wp:effectExtent l="0" t="0" r="508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851"/>
                    <a:stretch/>
                  </pic:blipFill>
                  <pic:spPr bwMode="auto">
                    <a:xfrm>
                      <a:off x="0" y="0"/>
                      <a:ext cx="3119201" cy="1325880"/>
                    </a:xfrm>
                    <a:prstGeom prst="rect">
                      <a:avLst/>
                    </a:prstGeom>
                    <a:ln>
                      <a:noFill/>
                    </a:ln>
                    <a:extLst>
                      <a:ext uri="{53640926-AAD7-44D8-BBD7-CCE9431645EC}">
                        <a14:shadowObscured xmlns:a14="http://schemas.microsoft.com/office/drawing/2010/main"/>
                      </a:ext>
                    </a:extLst>
                  </pic:spPr>
                </pic:pic>
              </a:graphicData>
            </a:graphic>
          </wp:inline>
        </w:drawing>
      </w:r>
    </w:p>
    <w:p w14:paraId="76BD6B7C" w14:textId="1298595F" w:rsidR="00626245" w:rsidRDefault="00626245" w:rsidP="00626245">
      <w:pPr>
        <w:spacing w:after="0"/>
      </w:pPr>
      <w:r>
        <w:rPr>
          <w:noProof/>
        </w:rPr>
        <w:drawing>
          <wp:inline distT="0" distB="0" distL="0" distR="0" wp14:anchorId="604DFE05" wp14:editId="1BEAD6D8">
            <wp:extent cx="2613482" cy="1325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9053" r="16398"/>
                    <a:stretch/>
                  </pic:blipFill>
                  <pic:spPr bwMode="auto">
                    <a:xfrm>
                      <a:off x="0" y="0"/>
                      <a:ext cx="2613482" cy="132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DBC7" wp14:editId="2791773E">
            <wp:extent cx="3116766" cy="1325785"/>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9053" r="291"/>
                    <a:stretch/>
                  </pic:blipFill>
                  <pic:spPr bwMode="auto">
                    <a:xfrm>
                      <a:off x="0" y="0"/>
                      <a:ext cx="3116990" cy="1325880"/>
                    </a:xfrm>
                    <a:prstGeom prst="rect">
                      <a:avLst/>
                    </a:prstGeom>
                    <a:ln>
                      <a:noFill/>
                    </a:ln>
                    <a:extLst>
                      <a:ext uri="{53640926-AAD7-44D8-BBD7-CCE9431645EC}">
                        <a14:shadowObscured xmlns:a14="http://schemas.microsoft.com/office/drawing/2010/main"/>
                      </a:ext>
                    </a:extLst>
                  </pic:spPr>
                </pic:pic>
              </a:graphicData>
            </a:graphic>
          </wp:inline>
        </w:drawing>
      </w:r>
    </w:p>
    <w:p w14:paraId="27F2052A" w14:textId="7E2232BE" w:rsidR="00626245" w:rsidRPr="00626245" w:rsidRDefault="00626245" w:rsidP="00626245">
      <w:pPr>
        <w:spacing w:after="0"/>
      </w:pPr>
      <w:r>
        <w:rPr>
          <w:noProof/>
        </w:rPr>
        <w:drawing>
          <wp:inline distT="0" distB="0" distL="0" distR="0" wp14:anchorId="3C6B6F32" wp14:editId="4CA98083">
            <wp:extent cx="2621699" cy="1325880"/>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9253" r="16321"/>
                    <a:stretch/>
                  </pic:blipFill>
                  <pic:spPr bwMode="auto">
                    <a:xfrm>
                      <a:off x="0" y="0"/>
                      <a:ext cx="2621699" cy="1325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9FF05" wp14:editId="6C0104CE">
            <wp:extent cx="3133030" cy="1325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9253"/>
                    <a:stretch/>
                  </pic:blipFill>
                  <pic:spPr bwMode="auto">
                    <a:xfrm>
                      <a:off x="0" y="0"/>
                      <a:ext cx="3133030" cy="1325880"/>
                    </a:xfrm>
                    <a:prstGeom prst="rect">
                      <a:avLst/>
                    </a:prstGeom>
                    <a:ln>
                      <a:noFill/>
                    </a:ln>
                    <a:extLst>
                      <a:ext uri="{53640926-AAD7-44D8-BBD7-CCE9431645EC}">
                        <a14:shadowObscured xmlns:a14="http://schemas.microsoft.com/office/drawing/2010/main"/>
                      </a:ext>
                    </a:extLst>
                  </pic:spPr>
                </pic:pic>
              </a:graphicData>
            </a:graphic>
          </wp:inline>
        </w:drawing>
      </w:r>
    </w:p>
    <w:p w14:paraId="1CDD51C9" w14:textId="74746EBC"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ab/>
      </w:r>
      <w:r w:rsidRPr="002D40F7">
        <w:rPr>
          <w:noProof/>
        </w:rPr>
        <w:t xml:space="preserve">Model </w:t>
      </w:r>
      <w:r>
        <w:rPr>
          <w:noProof/>
        </w:rPr>
        <w:t>21.2B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14:paraId="655465B9" w14:textId="77777777" w:rsidR="00626245" w:rsidRPr="00626245" w:rsidRDefault="00626245" w:rsidP="00626245"/>
    <w:p w14:paraId="41EF2BB6" w14:textId="709B2534" w:rsidR="001F6076" w:rsidRDefault="001F6076" w:rsidP="001F6076">
      <w:pPr>
        <w:pStyle w:val="fig"/>
        <w:rPr>
          <w:noProof/>
        </w:rPr>
      </w:pPr>
    </w:p>
    <w:p w14:paraId="0AEF2FA9" w14:textId="75899F58" w:rsidR="00C11476" w:rsidRDefault="00C11476" w:rsidP="00A12C0D">
      <w:pPr>
        <w:pStyle w:val="figcap"/>
      </w:pPr>
    </w:p>
    <w:p w14:paraId="3BB2DC18" w14:textId="57B25890" w:rsidR="00FD0400" w:rsidRDefault="00FD0400">
      <w:pPr>
        <w:pStyle w:val="fig"/>
      </w:pPr>
    </w:p>
    <w:p w14:paraId="33358AED" w14:textId="77777777" w:rsidR="00FD0400" w:rsidRDefault="00FD0400" w:rsidP="00A12C0D">
      <w:pPr>
        <w:pStyle w:val="figcap"/>
        <w:sectPr w:rsidR="00FD0400" w:rsidSect="00626245">
          <w:pgSz w:w="12240" w:h="15840"/>
          <w:pgMar w:top="1440" w:right="1440" w:bottom="1440" w:left="1440" w:header="720" w:footer="720" w:gutter="0"/>
          <w:cols w:space="720"/>
          <w:docGrid w:linePitch="360"/>
        </w:sectPr>
      </w:pPr>
    </w:p>
    <w:p w14:paraId="64EB923F" w14:textId="641CC69F" w:rsidR="00F7421F" w:rsidRDefault="004772D9" w:rsidP="00F7421F">
      <w:pPr>
        <w:pStyle w:val="figcap"/>
      </w:pPr>
      <w:r>
        <w:rPr>
          <w:noProof/>
        </w:rPr>
        <w:lastRenderedPageBreak/>
        <w:drawing>
          <wp:inline distT="0" distB="0" distL="0" distR="0" wp14:anchorId="3EFC9EE6" wp14:editId="03123189">
            <wp:extent cx="5943600" cy="2688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688590"/>
                    </a:xfrm>
                    <a:prstGeom prst="rect">
                      <a:avLst/>
                    </a:prstGeom>
                  </pic:spPr>
                </pic:pic>
              </a:graphicData>
            </a:graphic>
          </wp:inline>
        </w:drawing>
      </w:r>
    </w:p>
    <w:p w14:paraId="3C56686F" w14:textId="44204892" w:rsidR="00F7421F" w:rsidRPr="001E60E3" w:rsidRDefault="00F7421F" w:rsidP="00F7421F">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sidR="009E2CB6">
        <w:rPr>
          <w:noProof/>
        </w:rPr>
        <w:t>84</w:t>
      </w:r>
      <w:r>
        <w:rPr>
          <w:noProof/>
        </w:rPr>
        <w:fldChar w:fldCharType="end"/>
      </w:r>
      <w:r>
        <w:tab/>
      </w:r>
      <w:r>
        <w:rPr>
          <w:noProof/>
        </w:rPr>
        <w:t>Random effects model results for the AFSC bottom trawl survey area used for area allocation.</w:t>
      </w:r>
    </w:p>
    <w:p w14:paraId="52639298" w14:textId="77777777" w:rsidR="00F7421F" w:rsidRDefault="00F7421F" w:rsidP="00A12C0D">
      <w:pPr>
        <w:pStyle w:val="figcap"/>
      </w:pPr>
    </w:p>
    <w:sectPr w:rsidR="00F7421F" w:rsidSect="001E2547">
      <w:headerReference w:type="default" r:id="rId196"/>
      <w:footerReference w:type="default" r:id="rId1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4342D2" w14:textId="77777777" w:rsidR="008C2DF5" w:rsidRDefault="008C2DF5" w:rsidP="00FD4CE5">
      <w:pPr>
        <w:spacing w:after="0"/>
      </w:pPr>
      <w:r>
        <w:separator/>
      </w:r>
    </w:p>
  </w:endnote>
  <w:endnote w:type="continuationSeparator" w:id="0">
    <w:p w14:paraId="22532EFB" w14:textId="77777777" w:rsidR="008C2DF5" w:rsidRDefault="008C2DF5" w:rsidP="00FD4CE5">
      <w:pPr>
        <w:spacing w:after="0"/>
      </w:pPr>
      <w:r>
        <w:continuationSeparator/>
      </w:r>
    </w:p>
  </w:endnote>
  <w:endnote w:type="continuationNotice" w:id="1">
    <w:p w14:paraId="2352EA67" w14:textId="77777777" w:rsidR="008C2DF5" w:rsidRDefault="008C2DF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auto"/>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WP TypographicSymbols">
    <w:altName w:val="Courier New"/>
    <w:charset w:val="00"/>
    <w:family w:val="auto"/>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12262" w14:textId="77777777" w:rsidR="005B3BB2" w:rsidRDefault="005B3B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5B3BB2" w:rsidRDefault="005B3B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5B3BB2" w:rsidRDefault="005B3B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B10C4B" w14:textId="77777777" w:rsidR="008C2DF5" w:rsidRDefault="008C2DF5" w:rsidP="00FD4CE5">
      <w:pPr>
        <w:spacing w:after="0"/>
      </w:pPr>
      <w:r>
        <w:separator/>
      </w:r>
    </w:p>
  </w:footnote>
  <w:footnote w:type="continuationSeparator" w:id="0">
    <w:p w14:paraId="40F691BA" w14:textId="77777777" w:rsidR="008C2DF5" w:rsidRDefault="008C2DF5" w:rsidP="00FD4CE5">
      <w:pPr>
        <w:spacing w:after="0"/>
      </w:pPr>
      <w:r>
        <w:continuationSeparator/>
      </w:r>
    </w:p>
  </w:footnote>
  <w:footnote w:type="continuationNotice" w:id="1">
    <w:p w14:paraId="3D14068D" w14:textId="77777777" w:rsidR="008C2DF5" w:rsidRDefault="008C2DF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92570" w14:textId="77777777" w:rsidR="005B3BB2" w:rsidRDefault="005B3B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5B3BB2" w:rsidRDefault="005B3B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77777777" w:rsidR="005B3BB2" w:rsidRDefault="005B3B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8"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1"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2"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23"/>
  </w:num>
  <w:num w:numId="3">
    <w:abstractNumId w:val="26"/>
  </w:num>
  <w:num w:numId="4">
    <w:abstractNumId w:val="13"/>
  </w:num>
  <w:num w:numId="5">
    <w:abstractNumId w:val="5"/>
  </w:num>
  <w:num w:numId="6">
    <w:abstractNumId w:val="9"/>
  </w:num>
  <w:num w:numId="7">
    <w:abstractNumId w:val="25"/>
  </w:num>
  <w:num w:numId="8">
    <w:abstractNumId w:val="2"/>
  </w:num>
  <w:num w:numId="9">
    <w:abstractNumId w:val="28"/>
  </w:num>
  <w:num w:numId="10">
    <w:abstractNumId w:val="21"/>
  </w:num>
  <w:num w:numId="11">
    <w:abstractNumId w:val="27"/>
  </w:num>
  <w:num w:numId="12">
    <w:abstractNumId w:val="8"/>
  </w:num>
  <w:num w:numId="13">
    <w:abstractNumId w:val="17"/>
  </w:num>
  <w:num w:numId="14">
    <w:abstractNumId w:val="7"/>
  </w:num>
  <w:num w:numId="15">
    <w:abstractNumId w:val="4"/>
  </w:num>
  <w:num w:numId="16">
    <w:abstractNumId w:val="14"/>
  </w:num>
  <w:num w:numId="17">
    <w:abstractNumId w:val="1"/>
  </w:num>
  <w:num w:numId="18">
    <w:abstractNumId w:val="18"/>
  </w:num>
  <w:num w:numId="19">
    <w:abstractNumId w:val="22"/>
  </w:num>
  <w:num w:numId="20">
    <w:abstractNumId w:val="24"/>
  </w:num>
  <w:num w:numId="21">
    <w:abstractNumId w:val="11"/>
  </w:num>
  <w:num w:numId="22">
    <w:abstractNumId w:val="19"/>
  </w:num>
  <w:num w:numId="23">
    <w:abstractNumId w:val="6"/>
  </w:num>
  <w:num w:numId="24">
    <w:abstractNumId w:val="30"/>
  </w:num>
  <w:num w:numId="25">
    <w:abstractNumId w:val="3"/>
  </w:num>
  <w:num w:numId="26">
    <w:abstractNumId w:val="31"/>
  </w:num>
  <w:num w:numId="27">
    <w:abstractNumId w:val="16"/>
  </w:num>
  <w:num w:numId="28">
    <w:abstractNumId w:val="0"/>
  </w:num>
  <w:num w:numId="29">
    <w:abstractNumId w:val="12"/>
  </w:num>
  <w:num w:numId="30">
    <w:abstractNumId w:val="32"/>
  </w:num>
  <w:num w:numId="31">
    <w:abstractNumId w:val="29"/>
  </w:num>
  <w:num w:numId="32">
    <w:abstractNumId w:val="20"/>
  </w:num>
  <w:num w:numId="33">
    <w:abstractNumId w:val="15"/>
  </w:num>
  <w:num w:numId="34">
    <w:abstractNumId w:val="20"/>
  </w:num>
  <w:num w:numId="35">
    <w:abstractNumId w:val="20"/>
  </w:num>
  <w:num w:numId="36">
    <w:abstractNumId w:val="7"/>
  </w:num>
  <w:num w:numId="37">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19"/>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3045"/>
    <w:rsid w:val="00003C98"/>
    <w:rsid w:val="0000445A"/>
    <w:rsid w:val="00004B9C"/>
    <w:rsid w:val="0000612B"/>
    <w:rsid w:val="0000678A"/>
    <w:rsid w:val="00006B68"/>
    <w:rsid w:val="000073F3"/>
    <w:rsid w:val="00007771"/>
    <w:rsid w:val="00007B5B"/>
    <w:rsid w:val="000102CC"/>
    <w:rsid w:val="000120C4"/>
    <w:rsid w:val="0001237D"/>
    <w:rsid w:val="00013090"/>
    <w:rsid w:val="00013279"/>
    <w:rsid w:val="00015E4D"/>
    <w:rsid w:val="00017BA3"/>
    <w:rsid w:val="00020269"/>
    <w:rsid w:val="000204D6"/>
    <w:rsid w:val="000219E6"/>
    <w:rsid w:val="00021D49"/>
    <w:rsid w:val="0002218C"/>
    <w:rsid w:val="00024FA4"/>
    <w:rsid w:val="00025792"/>
    <w:rsid w:val="000267B7"/>
    <w:rsid w:val="00026961"/>
    <w:rsid w:val="00026E69"/>
    <w:rsid w:val="00027559"/>
    <w:rsid w:val="000300B5"/>
    <w:rsid w:val="00031EB6"/>
    <w:rsid w:val="00032C2E"/>
    <w:rsid w:val="00032F50"/>
    <w:rsid w:val="0003684C"/>
    <w:rsid w:val="000369BD"/>
    <w:rsid w:val="00037160"/>
    <w:rsid w:val="000378D9"/>
    <w:rsid w:val="00037981"/>
    <w:rsid w:val="00040CA1"/>
    <w:rsid w:val="00041DB8"/>
    <w:rsid w:val="00044DCE"/>
    <w:rsid w:val="0004557A"/>
    <w:rsid w:val="000461A1"/>
    <w:rsid w:val="00046F2A"/>
    <w:rsid w:val="00050708"/>
    <w:rsid w:val="00050F62"/>
    <w:rsid w:val="00051042"/>
    <w:rsid w:val="000523D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6EBF"/>
    <w:rsid w:val="000A7B76"/>
    <w:rsid w:val="000B1FCF"/>
    <w:rsid w:val="000B3DF9"/>
    <w:rsid w:val="000B4446"/>
    <w:rsid w:val="000B4C1E"/>
    <w:rsid w:val="000B5C69"/>
    <w:rsid w:val="000B675C"/>
    <w:rsid w:val="000B743D"/>
    <w:rsid w:val="000C064F"/>
    <w:rsid w:val="000C103A"/>
    <w:rsid w:val="000C175F"/>
    <w:rsid w:val="000C41D0"/>
    <w:rsid w:val="000C52F7"/>
    <w:rsid w:val="000C5F5E"/>
    <w:rsid w:val="000C7018"/>
    <w:rsid w:val="000D003C"/>
    <w:rsid w:val="000D089C"/>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F50"/>
    <w:rsid w:val="000F4689"/>
    <w:rsid w:val="000F4747"/>
    <w:rsid w:val="001015E3"/>
    <w:rsid w:val="00101779"/>
    <w:rsid w:val="00103302"/>
    <w:rsid w:val="00103701"/>
    <w:rsid w:val="00103F34"/>
    <w:rsid w:val="00104006"/>
    <w:rsid w:val="00104369"/>
    <w:rsid w:val="00104C50"/>
    <w:rsid w:val="00105BFD"/>
    <w:rsid w:val="00106350"/>
    <w:rsid w:val="00106C93"/>
    <w:rsid w:val="00106E15"/>
    <w:rsid w:val="00107FE5"/>
    <w:rsid w:val="00110344"/>
    <w:rsid w:val="00110622"/>
    <w:rsid w:val="001110F1"/>
    <w:rsid w:val="00112521"/>
    <w:rsid w:val="00113742"/>
    <w:rsid w:val="00113AAA"/>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B7"/>
    <w:rsid w:val="001371A0"/>
    <w:rsid w:val="00137513"/>
    <w:rsid w:val="001378EB"/>
    <w:rsid w:val="00137D78"/>
    <w:rsid w:val="00140BD4"/>
    <w:rsid w:val="00141757"/>
    <w:rsid w:val="00141BA4"/>
    <w:rsid w:val="0014367F"/>
    <w:rsid w:val="00144A9D"/>
    <w:rsid w:val="0014617E"/>
    <w:rsid w:val="00150068"/>
    <w:rsid w:val="00150C8B"/>
    <w:rsid w:val="00151884"/>
    <w:rsid w:val="00152019"/>
    <w:rsid w:val="0015596A"/>
    <w:rsid w:val="00156153"/>
    <w:rsid w:val="001567DF"/>
    <w:rsid w:val="00156F47"/>
    <w:rsid w:val="001600EF"/>
    <w:rsid w:val="00160197"/>
    <w:rsid w:val="00160709"/>
    <w:rsid w:val="00164C38"/>
    <w:rsid w:val="001652BC"/>
    <w:rsid w:val="001667A7"/>
    <w:rsid w:val="00167374"/>
    <w:rsid w:val="00167527"/>
    <w:rsid w:val="00167F68"/>
    <w:rsid w:val="00170533"/>
    <w:rsid w:val="00170E4F"/>
    <w:rsid w:val="00170F6F"/>
    <w:rsid w:val="00171963"/>
    <w:rsid w:val="00172122"/>
    <w:rsid w:val="00172437"/>
    <w:rsid w:val="00173026"/>
    <w:rsid w:val="00174583"/>
    <w:rsid w:val="001747F3"/>
    <w:rsid w:val="0017498E"/>
    <w:rsid w:val="00175C60"/>
    <w:rsid w:val="00181939"/>
    <w:rsid w:val="0018266B"/>
    <w:rsid w:val="0018412A"/>
    <w:rsid w:val="00184437"/>
    <w:rsid w:val="0018448E"/>
    <w:rsid w:val="0018512B"/>
    <w:rsid w:val="00185E54"/>
    <w:rsid w:val="001869E5"/>
    <w:rsid w:val="001875E2"/>
    <w:rsid w:val="00187773"/>
    <w:rsid w:val="00190250"/>
    <w:rsid w:val="00191118"/>
    <w:rsid w:val="00192F92"/>
    <w:rsid w:val="00193CA2"/>
    <w:rsid w:val="001947AB"/>
    <w:rsid w:val="001949CA"/>
    <w:rsid w:val="001959EC"/>
    <w:rsid w:val="00195DDF"/>
    <w:rsid w:val="001972E3"/>
    <w:rsid w:val="0019769A"/>
    <w:rsid w:val="001A0308"/>
    <w:rsid w:val="001A0C6D"/>
    <w:rsid w:val="001A10EC"/>
    <w:rsid w:val="001A1357"/>
    <w:rsid w:val="001A2DF0"/>
    <w:rsid w:val="001A369C"/>
    <w:rsid w:val="001A5E4E"/>
    <w:rsid w:val="001A6C6E"/>
    <w:rsid w:val="001A7322"/>
    <w:rsid w:val="001B0823"/>
    <w:rsid w:val="001B0BF1"/>
    <w:rsid w:val="001B0F22"/>
    <w:rsid w:val="001B21FB"/>
    <w:rsid w:val="001B2251"/>
    <w:rsid w:val="001B4970"/>
    <w:rsid w:val="001B5D3E"/>
    <w:rsid w:val="001B6DC9"/>
    <w:rsid w:val="001B7461"/>
    <w:rsid w:val="001C00D2"/>
    <w:rsid w:val="001C0CEE"/>
    <w:rsid w:val="001C117A"/>
    <w:rsid w:val="001C53F5"/>
    <w:rsid w:val="001C585A"/>
    <w:rsid w:val="001C7B27"/>
    <w:rsid w:val="001D0610"/>
    <w:rsid w:val="001D0775"/>
    <w:rsid w:val="001D130B"/>
    <w:rsid w:val="001D243B"/>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22AC"/>
    <w:rsid w:val="001F2431"/>
    <w:rsid w:val="001F2954"/>
    <w:rsid w:val="001F2E1C"/>
    <w:rsid w:val="001F385A"/>
    <w:rsid w:val="001F472A"/>
    <w:rsid w:val="001F5B9F"/>
    <w:rsid w:val="001F6076"/>
    <w:rsid w:val="002013BD"/>
    <w:rsid w:val="002028FF"/>
    <w:rsid w:val="002033FB"/>
    <w:rsid w:val="00203BD4"/>
    <w:rsid w:val="002049A2"/>
    <w:rsid w:val="00204FD4"/>
    <w:rsid w:val="002051F1"/>
    <w:rsid w:val="002057C7"/>
    <w:rsid w:val="00207FA8"/>
    <w:rsid w:val="00211C70"/>
    <w:rsid w:val="00212DE3"/>
    <w:rsid w:val="00212EEF"/>
    <w:rsid w:val="00212F8D"/>
    <w:rsid w:val="00216332"/>
    <w:rsid w:val="0021681F"/>
    <w:rsid w:val="002177D3"/>
    <w:rsid w:val="002218BC"/>
    <w:rsid w:val="002238F6"/>
    <w:rsid w:val="0022493A"/>
    <w:rsid w:val="00225EDD"/>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8FA"/>
    <w:rsid w:val="002501EC"/>
    <w:rsid w:val="0025025F"/>
    <w:rsid w:val="00250E7B"/>
    <w:rsid w:val="00252893"/>
    <w:rsid w:val="0025355F"/>
    <w:rsid w:val="0025589E"/>
    <w:rsid w:val="002562D1"/>
    <w:rsid w:val="00256D15"/>
    <w:rsid w:val="00261617"/>
    <w:rsid w:val="002623BA"/>
    <w:rsid w:val="002645FB"/>
    <w:rsid w:val="00265930"/>
    <w:rsid w:val="002662F4"/>
    <w:rsid w:val="00267FAC"/>
    <w:rsid w:val="002706B5"/>
    <w:rsid w:val="0027079A"/>
    <w:rsid w:val="002720DA"/>
    <w:rsid w:val="002734BD"/>
    <w:rsid w:val="00274AE7"/>
    <w:rsid w:val="00280142"/>
    <w:rsid w:val="002812D8"/>
    <w:rsid w:val="0028134C"/>
    <w:rsid w:val="002813CF"/>
    <w:rsid w:val="002817F1"/>
    <w:rsid w:val="0028229B"/>
    <w:rsid w:val="00282A7A"/>
    <w:rsid w:val="00282CAC"/>
    <w:rsid w:val="0028315C"/>
    <w:rsid w:val="00283A69"/>
    <w:rsid w:val="00283F8A"/>
    <w:rsid w:val="002840DB"/>
    <w:rsid w:val="00284702"/>
    <w:rsid w:val="002847CE"/>
    <w:rsid w:val="00284E70"/>
    <w:rsid w:val="0028511C"/>
    <w:rsid w:val="00285191"/>
    <w:rsid w:val="002861B4"/>
    <w:rsid w:val="00286C25"/>
    <w:rsid w:val="00290687"/>
    <w:rsid w:val="00290FD7"/>
    <w:rsid w:val="002913C7"/>
    <w:rsid w:val="002959F9"/>
    <w:rsid w:val="00295C79"/>
    <w:rsid w:val="0029668B"/>
    <w:rsid w:val="00297245"/>
    <w:rsid w:val="00297452"/>
    <w:rsid w:val="002976A8"/>
    <w:rsid w:val="002A0858"/>
    <w:rsid w:val="002A0C0B"/>
    <w:rsid w:val="002A13B7"/>
    <w:rsid w:val="002A24BE"/>
    <w:rsid w:val="002A2B45"/>
    <w:rsid w:val="002A4DC2"/>
    <w:rsid w:val="002A4FDE"/>
    <w:rsid w:val="002A5420"/>
    <w:rsid w:val="002A5582"/>
    <w:rsid w:val="002A7B67"/>
    <w:rsid w:val="002B0A34"/>
    <w:rsid w:val="002B3068"/>
    <w:rsid w:val="002B318B"/>
    <w:rsid w:val="002B464E"/>
    <w:rsid w:val="002B472E"/>
    <w:rsid w:val="002B6344"/>
    <w:rsid w:val="002B6D88"/>
    <w:rsid w:val="002C28CF"/>
    <w:rsid w:val="002C29F8"/>
    <w:rsid w:val="002C3518"/>
    <w:rsid w:val="002C38D6"/>
    <w:rsid w:val="002C3BA1"/>
    <w:rsid w:val="002C4B80"/>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44EB"/>
    <w:rsid w:val="002D5502"/>
    <w:rsid w:val="002D55B6"/>
    <w:rsid w:val="002E1229"/>
    <w:rsid w:val="002E16CF"/>
    <w:rsid w:val="002E211C"/>
    <w:rsid w:val="002E2442"/>
    <w:rsid w:val="002E39D8"/>
    <w:rsid w:val="002E3BFB"/>
    <w:rsid w:val="002E3D0C"/>
    <w:rsid w:val="002E441B"/>
    <w:rsid w:val="002E5918"/>
    <w:rsid w:val="002E5F16"/>
    <w:rsid w:val="002E6644"/>
    <w:rsid w:val="002E7834"/>
    <w:rsid w:val="002F0825"/>
    <w:rsid w:val="002F0881"/>
    <w:rsid w:val="002F2115"/>
    <w:rsid w:val="002F2627"/>
    <w:rsid w:val="002F2C01"/>
    <w:rsid w:val="002F3059"/>
    <w:rsid w:val="002F412A"/>
    <w:rsid w:val="002F461C"/>
    <w:rsid w:val="002F5125"/>
    <w:rsid w:val="002F6FCE"/>
    <w:rsid w:val="002F736E"/>
    <w:rsid w:val="002F7DCE"/>
    <w:rsid w:val="003013A0"/>
    <w:rsid w:val="00301722"/>
    <w:rsid w:val="003023B8"/>
    <w:rsid w:val="003024B2"/>
    <w:rsid w:val="003028A7"/>
    <w:rsid w:val="00304B7F"/>
    <w:rsid w:val="003070A9"/>
    <w:rsid w:val="00307DB8"/>
    <w:rsid w:val="003106C2"/>
    <w:rsid w:val="00310940"/>
    <w:rsid w:val="0031181C"/>
    <w:rsid w:val="0031280F"/>
    <w:rsid w:val="00315EC2"/>
    <w:rsid w:val="0031643A"/>
    <w:rsid w:val="00316D5B"/>
    <w:rsid w:val="00317683"/>
    <w:rsid w:val="003179A4"/>
    <w:rsid w:val="00317A76"/>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EDE"/>
    <w:rsid w:val="00332160"/>
    <w:rsid w:val="00332738"/>
    <w:rsid w:val="00333F1D"/>
    <w:rsid w:val="00334C85"/>
    <w:rsid w:val="00335AC9"/>
    <w:rsid w:val="00340D97"/>
    <w:rsid w:val="003466AD"/>
    <w:rsid w:val="00346A55"/>
    <w:rsid w:val="00346D0E"/>
    <w:rsid w:val="003474FB"/>
    <w:rsid w:val="0035028A"/>
    <w:rsid w:val="00350D1E"/>
    <w:rsid w:val="003515CD"/>
    <w:rsid w:val="003516E8"/>
    <w:rsid w:val="00352773"/>
    <w:rsid w:val="00354057"/>
    <w:rsid w:val="00354672"/>
    <w:rsid w:val="00356D20"/>
    <w:rsid w:val="00360FCB"/>
    <w:rsid w:val="00362012"/>
    <w:rsid w:val="003629E3"/>
    <w:rsid w:val="00362C01"/>
    <w:rsid w:val="00362C2E"/>
    <w:rsid w:val="00366532"/>
    <w:rsid w:val="00367ADB"/>
    <w:rsid w:val="00367DC0"/>
    <w:rsid w:val="00367E9C"/>
    <w:rsid w:val="00371B08"/>
    <w:rsid w:val="00371F66"/>
    <w:rsid w:val="00372064"/>
    <w:rsid w:val="003720A7"/>
    <w:rsid w:val="00372BC2"/>
    <w:rsid w:val="00373032"/>
    <w:rsid w:val="00373C96"/>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B69"/>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ABD"/>
    <w:rsid w:val="003A27E2"/>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25AE"/>
    <w:rsid w:val="003D3A2B"/>
    <w:rsid w:val="003D50F6"/>
    <w:rsid w:val="003D6C39"/>
    <w:rsid w:val="003D7116"/>
    <w:rsid w:val="003D7779"/>
    <w:rsid w:val="003E02D0"/>
    <w:rsid w:val="003E03F1"/>
    <w:rsid w:val="003E13E8"/>
    <w:rsid w:val="003E1E3F"/>
    <w:rsid w:val="003E1F48"/>
    <w:rsid w:val="003E2BB4"/>
    <w:rsid w:val="003E3106"/>
    <w:rsid w:val="003E3140"/>
    <w:rsid w:val="003E3F89"/>
    <w:rsid w:val="003E49F7"/>
    <w:rsid w:val="003E67E5"/>
    <w:rsid w:val="003E68B3"/>
    <w:rsid w:val="003F0745"/>
    <w:rsid w:val="003F1902"/>
    <w:rsid w:val="003F1C7D"/>
    <w:rsid w:val="003F3172"/>
    <w:rsid w:val="003F6725"/>
    <w:rsid w:val="003F6FC7"/>
    <w:rsid w:val="003F797B"/>
    <w:rsid w:val="0040067B"/>
    <w:rsid w:val="00402143"/>
    <w:rsid w:val="004024ED"/>
    <w:rsid w:val="00402A29"/>
    <w:rsid w:val="00402A89"/>
    <w:rsid w:val="00405D5F"/>
    <w:rsid w:val="0040682A"/>
    <w:rsid w:val="0040691C"/>
    <w:rsid w:val="004100CA"/>
    <w:rsid w:val="00411546"/>
    <w:rsid w:val="00411A8B"/>
    <w:rsid w:val="00411FDF"/>
    <w:rsid w:val="004134BD"/>
    <w:rsid w:val="00414546"/>
    <w:rsid w:val="00416F4D"/>
    <w:rsid w:val="00417668"/>
    <w:rsid w:val="004207A6"/>
    <w:rsid w:val="00421C3C"/>
    <w:rsid w:val="00421CE8"/>
    <w:rsid w:val="00422D91"/>
    <w:rsid w:val="00422E55"/>
    <w:rsid w:val="00423334"/>
    <w:rsid w:val="00425127"/>
    <w:rsid w:val="0042595B"/>
    <w:rsid w:val="004264D5"/>
    <w:rsid w:val="004276DC"/>
    <w:rsid w:val="0043273A"/>
    <w:rsid w:val="0043312A"/>
    <w:rsid w:val="0043363A"/>
    <w:rsid w:val="00433ED3"/>
    <w:rsid w:val="004361B6"/>
    <w:rsid w:val="00437B22"/>
    <w:rsid w:val="004405BE"/>
    <w:rsid w:val="00440DF3"/>
    <w:rsid w:val="00441090"/>
    <w:rsid w:val="00441B6A"/>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7FF2"/>
    <w:rsid w:val="004700CE"/>
    <w:rsid w:val="00471461"/>
    <w:rsid w:val="00471AEE"/>
    <w:rsid w:val="00471DE0"/>
    <w:rsid w:val="00474331"/>
    <w:rsid w:val="00475BB4"/>
    <w:rsid w:val="004766DB"/>
    <w:rsid w:val="004771E3"/>
    <w:rsid w:val="004772D9"/>
    <w:rsid w:val="004773EE"/>
    <w:rsid w:val="00477C05"/>
    <w:rsid w:val="004806AC"/>
    <w:rsid w:val="0048087F"/>
    <w:rsid w:val="00481CD4"/>
    <w:rsid w:val="0048284E"/>
    <w:rsid w:val="0048305F"/>
    <w:rsid w:val="00483196"/>
    <w:rsid w:val="00484171"/>
    <w:rsid w:val="00484F65"/>
    <w:rsid w:val="004851AD"/>
    <w:rsid w:val="00486B9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B24"/>
    <w:rsid w:val="004C21F0"/>
    <w:rsid w:val="004C2E8D"/>
    <w:rsid w:val="004C391D"/>
    <w:rsid w:val="004C49FB"/>
    <w:rsid w:val="004C5047"/>
    <w:rsid w:val="004C5BBF"/>
    <w:rsid w:val="004C622E"/>
    <w:rsid w:val="004C7601"/>
    <w:rsid w:val="004D1F2F"/>
    <w:rsid w:val="004D2427"/>
    <w:rsid w:val="004D31E0"/>
    <w:rsid w:val="004D4AB1"/>
    <w:rsid w:val="004D589D"/>
    <w:rsid w:val="004D608C"/>
    <w:rsid w:val="004E0131"/>
    <w:rsid w:val="004E3B57"/>
    <w:rsid w:val="004E55FE"/>
    <w:rsid w:val="004E5C38"/>
    <w:rsid w:val="004E6503"/>
    <w:rsid w:val="004E6A2B"/>
    <w:rsid w:val="004E790D"/>
    <w:rsid w:val="004E7A5C"/>
    <w:rsid w:val="004F0464"/>
    <w:rsid w:val="004F0860"/>
    <w:rsid w:val="004F0FCF"/>
    <w:rsid w:val="004F100B"/>
    <w:rsid w:val="004F3E6E"/>
    <w:rsid w:val="004F5707"/>
    <w:rsid w:val="004F5E32"/>
    <w:rsid w:val="004F7390"/>
    <w:rsid w:val="004F7750"/>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D23"/>
    <w:rsid w:val="00513439"/>
    <w:rsid w:val="00513FD9"/>
    <w:rsid w:val="00514741"/>
    <w:rsid w:val="005147BF"/>
    <w:rsid w:val="0051522E"/>
    <w:rsid w:val="00515316"/>
    <w:rsid w:val="005174D2"/>
    <w:rsid w:val="00520227"/>
    <w:rsid w:val="00520A01"/>
    <w:rsid w:val="00520D28"/>
    <w:rsid w:val="005214EC"/>
    <w:rsid w:val="005222FE"/>
    <w:rsid w:val="005242F0"/>
    <w:rsid w:val="00525655"/>
    <w:rsid w:val="00525B26"/>
    <w:rsid w:val="005263CF"/>
    <w:rsid w:val="005308BB"/>
    <w:rsid w:val="00533D6A"/>
    <w:rsid w:val="00533FD0"/>
    <w:rsid w:val="00534CB8"/>
    <w:rsid w:val="00537C28"/>
    <w:rsid w:val="00537F25"/>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40F"/>
    <w:rsid w:val="00560E94"/>
    <w:rsid w:val="00563885"/>
    <w:rsid w:val="005640AB"/>
    <w:rsid w:val="00564837"/>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647C"/>
    <w:rsid w:val="00596FD6"/>
    <w:rsid w:val="00597D39"/>
    <w:rsid w:val="005A0054"/>
    <w:rsid w:val="005A0FB0"/>
    <w:rsid w:val="005A290C"/>
    <w:rsid w:val="005A2C1B"/>
    <w:rsid w:val="005A371C"/>
    <w:rsid w:val="005A4818"/>
    <w:rsid w:val="005A4925"/>
    <w:rsid w:val="005A55C3"/>
    <w:rsid w:val="005A62D4"/>
    <w:rsid w:val="005A6BCD"/>
    <w:rsid w:val="005A7F04"/>
    <w:rsid w:val="005B0104"/>
    <w:rsid w:val="005B0740"/>
    <w:rsid w:val="005B12ED"/>
    <w:rsid w:val="005B1F7B"/>
    <w:rsid w:val="005B3551"/>
    <w:rsid w:val="005B3BB2"/>
    <w:rsid w:val="005B6A0C"/>
    <w:rsid w:val="005B70F6"/>
    <w:rsid w:val="005B7C21"/>
    <w:rsid w:val="005C04E3"/>
    <w:rsid w:val="005C0F85"/>
    <w:rsid w:val="005C24CF"/>
    <w:rsid w:val="005C32A2"/>
    <w:rsid w:val="005C3439"/>
    <w:rsid w:val="005C3F04"/>
    <w:rsid w:val="005C4113"/>
    <w:rsid w:val="005C41BE"/>
    <w:rsid w:val="005C4693"/>
    <w:rsid w:val="005C4BD7"/>
    <w:rsid w:val="005C4F50"/>
    <w:rsid w:val="005C6872"/>
    <w:rsid w:val="005C6DF8"/>
    <w:rsid w:val="005C70C2"/>
    <w:rsid w:val="005C736E"/>
    <w:rsid w:val="005C7726"/>
    <w:rsid w:val="005D0010"/>
    <w:rsid w:val="005D133F"/>
    <w:rsid w:val="005D2A5F"/>
    <w:rsid w:val="005D2D92"/>
    <w:rsid w:val="005D69DC"/>
    <w:rsid w:val="005D7F82"/>
    <w:rsid w:val="005E0942"/>
    <w:rsid w:val="005E1798"/>
    <w:rsid w:val="005E19F3"/>
    <w:rsid w:val="005E201C"/>
    <w:rsid w:val="005E278A"/>
    <w:rsid w:val="005E339F"/>
    <w:rsid w:val="005E4D86"/>
    <w:rsid w:val="005E5C18"/>
    <w:rsid w:val="005E6B5E"/>
    <w:rsid w:val="005E72A0"/>
    <w:rsid w:val="005F5C83"/>
    <w:rsid w:val="005F6FBA"/>
    <w:rsid w:val="005F7328"/>
    <w:rsid w:val="005F7792"/>
    <w:rsid w:val="00600104"/>
    <w:rsid w:val="006006CD"/>
    <w:rsid w:val="00600B98"/>
    <w:rsid w:val="00600F9A"/>
    <w:rsid w:val="0060172B"/>
    <w:rsid w:val="00601A3D"/>
    <w:rsid w:val="00602670"/>
    <w:rsid w:val="00603C3A"/>
    <w:rsid w:val="00604960"/>
    <w:rsid w:val="00604D36"/>
    <w:rsid w:val="00605D6A"/>
    <w:rsid w:val="00606C96"/>
    <w:rsid w:val="00606D09"/>
    <w:rsid w:val="0060767A"/>
    <w:rsid w:val="00610368"/>
    <w:rsid w:val="00610545"/>
    <w:rsid w:val="0061101F"/>
    <w:rsid w:val="00611CE5"/>
    <w:rsid w:val="00613E89"/>
    <w:rsid w:val="00614E36"/>
    <w:rsid w:val="0061634B"/>
    <w:rsid w:val="0061735D"/>
    <w:rsid w:val="00617824"/>
    <w:rsid w:val="00617925"/>
    <w:rsid w:val="006208DE"/>
    <w:rsid w:val="00622034"/>
    <w:rsid w:val="006221C3"/>
    <w:rsid w:val="006221CB"/>
    <w:rsid w:val="006234DC"/>
    <w:rsid w:val="00623693"/>
    <w:rsid w:val="006240E9"/>
    <w:rsid w:val="00625443"/>
    <w:rsid w:val="0062586F"/>
    <w:rsid w:val="00625976"/>
    <w:rsid w:val="00626245"/>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5BE"/>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535E"/>
    <w:rsid w:val="00655657"/>
    <w:rsid w:val="00655A2B"/>
    <w:rsid w:val="00655F16"/>
    <w:rsid w:val="00656738"/>
    <w:rsid w:val="006578E6"/>
    <w:rsid w:val="00660251"/>
    <w:rsid w:val="006605C3"/>
    <w:rsid w:val="00661885"/>
    <w:rsid w:val="00661E26"/>
    <w:rsid w:val="00662210"/>
    <w:rsid w:val="00664001"/>
    <w:rsid w:val="00664272"/>
    <w:rsid w:val="00664850"/>
    <w:rsid w:val="00664A6C"/>
    <w:rsid w:val="0066533F"/>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5052"/>
    <w:rsid w:val="006D5C60"/>
    <w:rsid w:val="006D622A"/>
    <w:rsid w:val="006D6917"/>
    <w:rsid w:val="006D6DA1"/>
    <w:rsid w:val="006D7D68"/>
    <w:rsid w:val="006D7E02"/>
    <w:rsid w:val="006E00EA"/>
    <w:rsid w:val="006E1C81"/>
    <w:rsid w:val="006E1E15"/>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4803"/>
    <w:rsid w:val="00705952"/>
    <w:rsid w:val="00705B4D"/>
    <w:rsid w:val="007076A7"/>
    <w:rsid w:val="0071074F"/>
    <w:rsid w:val="00710EA5"/>
    <w:rsid w:val="007113E9"/>
    <w:rsid w:val="0071350E"/>
    <w:rsid w:val="00715147"/>
    <w:rsid w:val="00716F3D"/>
    <w:rsid w:val="0071739F"/>
    <w:rsid w:val="0072026D"/>
    <w:rsid w:val="00721197"/>
    <w:rsid w:val="00721B9C"/>
    <w:rsid w:val="00722251"/>
    <w:rsid w:val="007226AD"/>
    <w:rsid w:val="0072344E"/>
    <w:rsid w:val="00724B87"/>
    <w:rsid w:val="0073231E"/>
    <w:rsid w:val="00732D72"/>
    <w:rsid w:val="00734ED8"/>
    <w:rsid w:val="00734FCA"/>
    <w:rsid w:val="00735A21"/>
    <w:rsid w:val="0073675D"/>
    <w:rsid w:val="00736922"/>
    <w:rsid w:val="007402F0"/>
    <w:rsid w:val="00742307"/>
    <w:rsid w:val="0074527F"/>
    <w:rsid w:val="007459FA"/>
    <w:rsid w:val="00745B73"/>
    <w:rsid w:val="0074604A"/>
    <w:rsid w:val="00746B2C"/>
    <w:rsid w:val="007521BE"/>
    <w:rsid w:val="0075235F"/>
    <w:rsid w:val="007524B7"/>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80A34"/>
    <w:rsid w:val="00780DE7"/>
    <w:rsid w:val="0078182C"/>
    <w:rsid w:val="00782264"/>
    <w:rsid w:val="00782694"/>
    <w:rsid w:val="007865A0"/>
    <w:rsid w:val="00790086"/>
    <w:rsid w:val="0079064C"/>
    <w:rsid w:val="00790704"/>
    <w:rsid w:val="00791E26"/>
    <w:rsid w:val="007923B9"/>
    <w:rsid w:val="007928FE"/>
    <w:rsid w:val="00792B5A"/>
    <w:rsid w:val="0079311B"/>
    <w:rsid w:val="007943CB"/>
    <w:rsid w:val="007943F5"/>
    <w:rsid w:val="0079446D"/>
    <w:rsid w:val="00794BD3"/>
    <w:rsid w:val="007950BB"/>
    <w:rsid w:val="00795344"/>
    <w:rsid w:val="0079598C"/>
    <w:rsid w:val="007959C4"/>
    <w:rsid w:val="007962CD"/>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DAF"/>
    <w:rsid w:val="007B437C"/>
    <w:rsid w:val="007C020E"/>
    <w:rsid w:val="007C059F"/>
    <w:rsid w:val="007C104A"/>
    <w:rsid w:val="007C29A5"/>
    <w:rsid w:val="007C3796"/>
    <w:rsid w:val="007C49C5"/>
    <w:rsid w:val="007C607F"/>
    <w:rsid w:val="007C62B5"/>
    <w:rsid w:val="007C6F5D"/>
    <w:rsid w:val="007C6FD7"/>
    <w:rsid w:val="007D15A6"/>
    <w:rsid w:val="007D15B3"/>
    <w:rsid w:val="007D163F"/>
    <w:rsid w:val="007D1969"/>
    <w:rsid w:val="007D205D"/>
    <w:rsid w:val="007D2EC6"/>
    <w:rsid w:val="007D5AE1"/>
    <w:rsid w:val="007D60C5"/>
    <w:rsid w:val="007D7520"/>
    <w:rsid w:val="007E1AB7"/>
    <w:rsid w:val="007E34BA"/>
    <w:rsid w:val="007E36BB"/>
    <w:rsid w:val="007E36C0"/>
    <w:rsid w:val="007E3DC8"/>
    <w:rsid w:val="007E5812"/>
    <w:rsid w:val="007E6C84"/>
    <w:rsid w:val="007E6EB5"/>
    <w:rsid w:val="007E7FB1"/>
    <w:rsid w:val="007F047D"/>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FB8"/>
    <w:rsid w:val="0081313B"/>
    <w:rsid w:val="008135AD"/>
    <w:rsid w:val="00814CBC"/>
    <w:rsid w:val="00815373"/>
    <w:rsid w:val="00815A86"/>
    <w:rsid w:val="00815DC0"/>
    <w:rsid w:val="00817980"/>
    <w:rsid w:val="00817B14"/>
    <w:rsid w:val="0082048E"/>
    <w:rsid w:val="0082198A"/>
    <w:rsid w:val="00823811"/>
    <w:rsid w:val="00824027"/>
    <w:rsid w:val="0082404F"/>
    <w:rsid w:val="00824BF4"/>
    <w:rsid w:val="00825322"/>
    <w:rsid w:val="008267E7"/>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64983"/>
    <w:rsid w:val="00872254"/>
    <w:rsid w:val="00872F2D"/>
    <w:rsid w:val="00873945"/>
    <w:rsid w:val="008740FF"/>
    <w:rsid w:val="00875143"/>
    <w:rsid w:val="00875BB2"/>
    <w:rsid w:val="00876015"/>
    <w:rsid w:val="00877498"/>
    <w:rsid w:val="00877819"/>
    <w:rsid w:val="00880C2C"/>
    <w:rsid w:val="00881C81"/>
    <w:rsid w:val="00882005"/>
    <w:rsid w:val="008822B3"/>
    <w:rsid w:val="0088243D"/>
    <w:rsid w:val="00883CDF"/>
    <w:rsid w:val="00883F67"/>
    <w:rsid w:val="00884268"/>
    <w:rsid w:val="00885E65"/>
    <w:rsid w:val="00886075"/>
    <w:rsid w:val="008874A7"/>
    <w:rsid w:val="0089014B"/>
    <w:rsid w:val="00890671"/>
    <w:rsid w:val="0089192F"/>
    <w:rsid w:val="00891C02"/>
    <w:rsid w:val="00892046"/>
    <w:rsid w:val="008936EA"/>
    <w:rsid w:val="00894370"/>
    <w:rsid w:val="00894A8D"/>
    <w:rsid w:val="00895276"/>
    <w:rsid w:val="00896777"/>
    <w:rsid w:val="00896BB2"/>
    <w:rsid w:val="00897A09"/>
    <w:rsid w:val="008A05D9"/>
    <w:rsid w:val="008A1D0D"/>
    <w:rsid w:val="008A1F56"/>
    <w:rsid w:val="008A31D0"/>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493"/>
    <w:rsid w:val="008C20E9"/>
    <w:rsid w:val="008C21EA"/>
    <w:rsid w:val="008C2DF5"/>
    <w:rsid w:val="008C37D5"/>
    <w:rsid w:val="008C3A50"/>
    <w:rsid w:val="008C4083"/>
    <w:rsid w:val="008C40D4"/>
    <w:rsid w:val="008C44DB"/>
    <w:rsid w:val="008C4E53"/>
    <w:rsid w:val="008C4E5C"/>
    <w:rsid w:val="008C5011"/>
    <w:rsid w:val="008C76C2"/>
    <w:rsid w:val="008C78F8"/>
    <w:rsid w:val="008C7B33"/>
    <w:rsid w:val="008D0E24"/>
    <w:rsid w:val="008D16A7"/>
    <w:rsid w:val="008D2976"/>
    <w:rsid w:val="008D29DD"/>
    <w:rsid w:val="008D300B"/>
    <w:rsid w:val="008D495E"/>
    <w:rsid w:val="008D5366"/>
    <w:rsid w:val="008D5F3E"/>
    <w:rsid w:val="008E0352"/>
    <w:rsid w:val="008E0465"/>
    <w:rsid w:val="008E14FE"/>
    <w:rsid w:val="008E1F1F"/>
    <w:rsid w:val="008E31A7"/>
    <w:rsid w:val="008E3CA8"/>
    <w:rsid w:val="008E3E10"/>
    <w:rsid w:val="008E785D"/>
    <w:rsid w:val="008F06C4"/>
    <w:rsid w:val="008F2BA7"/>
    <w:rsid w:val="008F2DB5"/>
    <w:rsid w:val="008F33E0"/>
    <w:rsid w:val="008F3838"/>
    <w:rsid w:val="008F3E7A"/>
    <w:rsid w:val="008F4C66"/>
    <w:rsid w:val="009002D8"/>
    <w:rsid w:val="00902BCD"/>
    <w:rsid w:val="00904359"/>
    <w:rsid w:val="0090477C"/>
    <w:rsid w:val="00904A50"/>
    <w:rsid w:val="00905451"/>
    <w:rsid w:val="00906A1E"/>
    <w:rsid w:val="00907960"/>
    <w:rsid w:val="0091040E"/>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3C5F"/>
    <w:rsid w:val="0092431D"/>
    <w:rsid w:val="00924EBF"/>
    <w:rsid w:val="00925532"/>
    <w:rsid w:val="00927556"/>
    <w:rsid w:val="00930366"/>
    <w:rsid w:val="00930C30"/>
    <w:rsid w:val="00930DF3"/>
    <w:rsid w:val="00932BEE"/>
    <w:rsid w:val="00933502"/>
    <w:rsid w:val="00933513"/>
    <w:rsid w:val="00935466"/>
    <w:rsid w:val="00936414"/>
    <w:rsid w:val="009403EA"/>
    <w:rsid w:val="009417A7"/>
    <w:rsid w:val="00941DCE"/>
    <w:rsid w:val="00942397"/>
    <w:rsid w:val="0094256F"/>
    <w:rsid w:val="00943143"/>
    <w:rsid w:val="0094329C"/>
    <w:rsid w:val="00943A99"/>
    <w:rsid w:val="00945B17"/>
    <w:rsid w:val="009465D6"/>
    <w:rsid w:val="00946DDE"/>
    <w:rsid w:val="009475E9"/>
    <w:rsid w:val="009477C2"/>
    <w:rsid w:val="00947F6D"/>
    <w:rsid w:val="00950179"/>
    <w:rsid w:val="00950C95"/>
    <w:rsid w:val="00951295"/>
    <w:rsid w:val="00951559"/>
    <w:rsid w:val="00951977"/>
    <w:rsid w:val="00951AFB"/>
    <w:rsid w:val="00952C75"/>
    <w:rsid w:val="00952ED9"/>
    <w:rsid w:val="00953138"/>
    <w:rsid w:val="009549C0"/>
    <w:rsid w:val="00954FF0"/>
    <w:rsid w:val="0095502B"/>
    <w:rsid w:val="00955143"/>
    <w:rsid w:val="00957AED"/>
    <w:rsid w:val="009620FD"/>
    <w:rsid w:val="00962C21"/>
    <w:rsid w:val="009647A9"/>
    <w:rsid w:val="00965D78"/>
    <w:rsid w:val="0096606C"/>
    <w:rsid w:val="00966FCE"/>
    <w:rsid w:val="009670A2"/>
    <w:rsid w:val="00967E05"/>
    <w:rsid w:val="00970B8B"/>
    <w:rsid w:val="00970D2B"/>
    <w:rsid w:val="009725A0"/>
    <w:rsid w:val="009725F1"/>
    <w:rsid w:val="00972FEC"/>
    <w:rsid w:val="00973EC2"/>
    <w:rsid w:val="009747DE"/>
    <w:rsid w:val="00974EAA"/>
    <w:rsid w:val="00975D62"/>
    <w:rsid w:val="00977721"/>
    <w:rsid w:val="00980786"/>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3B02"/>
    <w:rsid w:val="0099423D"/>
    <w:rsid w:val="00994312"/>
    <w:rsid w:val="0099438C"/>
    <w:rsid w:val="00994837"/>
    <w:rsid w:val="00995D6A"/>
    <w:rsid w:val="00995FF2"/>
    <w:rsid w:val="00997164"/>
    <w:rsid w:val="00997D17"/>
    <w:rsid w:val="009A019A"/>
    <w:rsid w:val="009A1096"/>
    <w:rsid w:val="009A13F2"/>
    <w:rsid w:val="009A29F7"/>
    <w:rsid w:val="009A2F9E"/>
    <w:rsid w:val="009A37DF"/>
    <w:rsid w:val="009A3D28"/>
    <w:rsid w:val="009A4848"/>
    <w:rsid w:val="009A4AB4"/>
    <w:rsid w:val="009A541C"/>
    <w:rsid w:val="009A5A87"/>
    <w:rsid w:val="009A5B94"/>
    <w:rsid w:val="009A6CC6"/>
    <w:rsid w:val="009A763E"/>
    <w:rsid w:val="009B1217"/>
    <w:rsid w:val="009B1B1B"/>
    <w:rsid w:val="009B406D"/>
    <w:rsid w:val="009B6D48"/>
    <w:rsid w:val="009B73E6"/>
    <w:rsid w:val="009B7E16"/>
    <w:rsid w:val="009C09D8"/>
    <w:rsid w:val="009C149E"/>
    <w:rsid w:val="009C2905"/>
    <w:rsid w:val="009C2E30"/>
    <w:rsid w:val="009C3327"/>
    <w:rsid w:val="009C4DEC"/>
    <w:rsid w:val="009C4E3A"/>
    <w:rsid w:val="009C523D"/>
    <w:rsid w:val="009C57CB"/>
    <w:rsid w:val="009D0982"/>
    <w:rsid w:val="009D1475"/>
    <w:rsid w:val="009D2B14"/>
    <w:rsid w:val="009D2CDA"/>
    <w:rsid w:val="009D34CB"/>
    <w:rsid w:val="009D46AB"/>
    <w:rsid w:val="009D4959"/>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5C1B"/>
    <w:rsid w:val="009F617B"/>
    <w:rsid w:val="009F7E21"/>
    <w:rsid w:val="00A002F3"/>
    <w:rsid w:val="00A030A5"/>
    <w:rsid w:val="00A0343C"/>
    <w:rsid w:val="00A03A6A"/>
    <w:rsid w:val="00A05480"/>
    <w:rsid w:val="00A06CF2"/>
    <w:rsid w:val="00A076AE"/>
    <w:rsid w:val="00A07F07"/>
    <w:rsid w:val="00A107B4"/>
    <w:rsid w:val="00A10975"/>
    <w:rsid w:val="00A11556"/>
    <w:rsid w:val="00A11B01"/>
    <w:rsid w:val="00A11D05"/>
    <w:rsid w:val="00A1258A"/>
    <w:rsid w:val="00A12C0D"/>
    <w:rsid w:val="00A13B13"/>
    <w:rsid w:val="00A141B4"/>
    <w:rsid w:val="00A14BFA"/>
    <w:rsid w:val="00A15413"/>
    <w:rsid w:val="00A15809"/>
    <w:rsid w:val="00A16D36"/>
    <w:rsid w:val="00A16F1C"/>
    <w:rsid w:val="00A176CF"/>
    <w:rsid w:val="00A22D1C"/>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7F90"/>
    <w:rsid w:val="00A40AE3"/>
    <w:rsid w:val="00A414A1"/>
    <w:rsid w:val="00A41C87"/>
    <w:rsid w:val="00A4354E"/>
    <w:rsid w:val="00A45A02"/>
    <w:rsid w:val="00A45C01"/>
    <w:rsid w:val="00A509F5"/>
    <w:rsid w:val="00A5137F"/>
    <w:rsid w:val="00A51AF8"/>
    <w:rsid w:val="00A538C5"/>
    <w:rsid w:val="00A53ADE"/>
    <w:rsid w:val="00A53E07"/>
    <w:rsid w:val="00A53F32"/>
    <w:rsid w:val="00A54CD6"/>
    <w:rsid w:val="00A54EE6"/>
    <w:rsid w:val="00A553E1"/>
    <w:rsid w:val="00A5632E"/>
    <w:rsid w:val="00A563F6"/>
    <w:rsid w:val="00A56470"/>
    <w:rsid w:val="00A61211"/>
    <w:rsid w:val="00A61A85"/>
    <w:rsid w:val="00A6554E"/>
    <w:rsid w:val="00A6570D"/>
    <w:rsid w:val="00A65EC1"/>
    <w:rsid w:val="00A66067"/>
    <w:rsid w:val="00A6613B"/>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3933"/>
    <w:rsid w:val="00A94D5B"/>
    <w:rsid w:val="00A9715C"/>
    <w:rsid w:val="00A97184"/>
    <w:rsid w:val="00A97659"/>
    <w:rsid w:val="00A97ED5"/>
    <w:rsid w:val="00AA0F1E"/>
    <w:rsid w:val="00AA0FCC"/>
    <w:rsid w:val="00AA1813"/>
    <w:rsid w:val="00AA2E36"/>
    <w:rsid w:val="00AA2F1E"/>
    <w:rsid w:val="00AA34B2"/>
    <w:rsid w:val="00AA3A6C"/>
    <w:rsid w:val="00AA5236"/>
    <w:rsid w:val="00AA5C29"/>
    <w:rsid w:val="00AA6504"/>
    <w:rsid w:val="00AB0C1A"/>
    <w:rsid w:val="00AB0DD5"/>
    <w:rsid w:val="00AB2A52"/>
    <w:rsid w:val="00AB5EB0"/>
    <w:rsid w:val="00AB6173"/>
    <w:rsid w:val="00AB62DB"/>
    <w:rsid w:val="00AB7350"/>
    <w:rsid w:val="00AB7C83"/>
    <w:rsid w:val="00AC0123"/>
    <w:rsid w:val="00AC1458"/>
    <w:rsid w:val="00AC279B"/>
    <w:rsid w:val="00AC2DE6"/>
    <w:rsid w:val="00AC3BF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F1D"/>
    <w:rsid w:val="00AE13C9"/>
    <w:rsid w:val="00AE346C"/>
    <w:rsid w:val="00AE3E22"/>
    <w:rsid w:val="00AE42F8"/>
    <w:rsid w:val="00AE529E"/>
    <w:rsid w:val="00AE533E"/>
    <w:rsid w:val="00AE5A1D"/>
    <w:rsid w:val="00AE7368"/>
    <w:rsid w:val="00AE7ED4"/>
    <w:rsid w:val="00AF1AB1"/>
    <w:rsid w:val="00AF3DB1"/>
    <w:rsid w:val="00AF578E"/>
    <w:rsid w:val="00AF5B92"/>
    <w:rsid w:val="00AF6151"/>
    <w:rsid w:val="00AF6DD3"/>
    <w:rsid w:val="00AF701B"/>
    <w:rsid w:val="00AF7BE5"/>
    <w:rsid w:val="00AF7E99"/>
    <w:rsid w:val="00B015AD"/>
    <w:rsid w:val="00B01953"/>
    <w:rsid w:val="00B02847"/>
    <w:rsid w:val="00B02FC4"/>
    <w:rsid w:val="00B048EE"/>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55B5"/>
    <w:rsid w:val="00B15FA4"/>
    <w:rsid w:val="00B160A3"/>
    <w:rsid w:val="00B162B2"/>
    <w:rsid w:val="00B16DB8"/>
    <w:rsid w:val="00B16EBC"/>
    <w:rsid w:val="00B178B8"/>
    <w:rsid w:val="00B20605"/>
    <w:rsid w:val="00B207F6"/>
    <w:rsid w:val="00B20AB6"/>
    <w:rsid w:val="00B21422"/>
    <w:rsid w:val="00B2276B"/>
    <w:rsid w:val="00B22FF6"/>
    <w:rsid w:val="00B23E4A"/>
    <w:rsid w:val="00B240EB"/>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110E"/>
    <w:rsid w:val="00B71770"/>
    <w:rsid w:val="00B71C1B"/>
    <w:rsid w:val="00B74156"/>
    <w:rsid w:val="00B741E2"/>
    <w:rsid w:val="00B75354"/>
    <w:rsid w:val="00B75EB9"/>
    <w:rsid w:val="00B77145"/>
    <w:rsid w:val="00B80D3A"/>
    <w:rsid w:val="00B82D85"/>
    <w:rsid w:val="00B843F0"/>
    <w:rsid w:val="00B84D78"/>
    <w:rsid w:val="00B84E85"/>
    <w:rsid w:val="00B90BD5"/>
    <w:rsid w:val="00B91308"/>
    <w:rsid w:val="00B9135F"/>
    <w:rsid w:val="00B91BB4"/>
    <w:rsid w:val="00B92989"/>
    <w:rsid w:val="00B92AE8"/>
    <w:rsid w:val="00B933EC"/>
    <w:rsid w:val="00B939CE"/>
    <w:rsid w:val="00B93BF7"/>
    <w:rsid w:val="00B93CD5"/>
    <w:rsid w:val="00B94668"/>
    <w:rsid w:val="00B9592A"/>
    <w:rsid w:val="00B968D2"/>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64F0"/>
    <w:rsid w:val="00BD74C3"/>
    <w:rsid w:val="00BE0B6F"/>
    <w:rsid w:val="00BE2167"/>
    <w:rsid w:val="00BE2183"/>
    <w:rsid w:val="00BE26FA"/>
    <w:rsid w:val="00BE369C"/>
    <w:rsid w:val="00BE3C42"/>
    <w:rsid w:val="00BE567B"/>
    <w:rsid w:val="00BE5834"/>
    <w:rsid w:val="00BE7692"/>
    <w:rsid w:val="00BE7E21"/>
    <w:rsid w:val="00BF0C81"/>
    <w:rsid w:val="00BF12C3"/>
    <w:rsid w:val="00BF1639"/>
    <w:rsid w:val="00BF2B34"/>
    <w:rsid w:val="00BF2F6E"/>
    <w:rsid w:val="00BF3AD8"/>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595"/>
    <w:rsid w:val="00C06699"/>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5B43"/>
    <w:rsid w:val="00C3087E"/>
    <w:rsid w:val="00C30974"/>
    <w:rsid w:val="00C32678"/>
    <w:rsid w:val="00C32ADE"/>
    <w:rsid w:val="00C32C13"/>
    <w:rsid w:val="00C32F54"/>
    <w:rsid w:val="00C34022"/>
    <w:rsid w:val="00C34F0B"/>
    <w:rsid w:val="00C35D84"/>
    <w:rsid w:val="00C35F2B"/>
    <w:rsid w:val="00C409C5"/>
    <w:rsid w:val="00C41118"/>
    <w:rsid w:val="00C41C57"/>
    <w:rsid w:val="00C44237"/>
    <w:rsid w:val="00C466FC"/>
    <w:rsid w:val="00C47735"/>
    <w:rsid w:val="00C5056A"/>
    <w:rsid w:val="00C53B95"/>
    <w:rsid w:val="00C5402E"/>
    <w:rsid w:val="00C54AC3"/>
    <w:rsid w:val="00C54F11"/>
    <w:rsid w:val="00C564B2"/>
    <w:rsid w:val="00C56BAA"/>
    <w:rsid w:val="00C56ED7"/>
    <w:rsid w:val="00C56F64"/>
    <w:rsid w:val="00C5738A"/>
    <w:rsid w:val="00C578CF"/>
    <w:rsid w:val="00C57E97"/>
    <w:rsid w:val="00C61BE1"/>
    <w:rsid w:val="00C62788"/>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610F"/>
    <w:rsid w:val="00C965AA"/>
    <w:rsid w:val="00C96B95"/>
    <w:rsid w:val="00C977BC"/>
    <w:rsid w:val="00CA0222"/>
    <w:rsid w:val="00CA0474"/>
    <w:rsid w:val="00CA0953"/>
    <w:rsid w:val="00CA23A3"/>
    <w:rsid w:val="00CA3A2F"/>
    <w:rsid w:val="00CA4343"/>
    <w:rsid w:val="00CA663C"/>
    <w:rsid w:val="00CA742E"/>
    <w:rsid w:val="00CA7C3C"/>
    <w:rsid w:val="00CB15B8"/>
    <w:rsid w:val="00CB1D35"/>
    <w:rsid w:val="00CB1FB4"/>
    <w:rsid w:val="00CB25CC"/>
    <w:rsid w:val="00CB36CE"/>
    <w:rsid w:val="00CB3D95"/>
    <w:rsid w:val="00CB5B65"/>
    <w:rsid w:val="00CB5F6F"/>
    <w:rsid w:val="00CB6E65"/>
    <w:rsid w:val="00CB7AE2"/>
    <w:rsid w:val="00CC1C17"/>
    <w:rsid w:val="00CC1D00"/>
    <w:rsid w:val="00CC1EF8"/>
    <w:rsid w:val="00CC245E"/>
    <w:rsid w:val="00CC274F"/>
    <w:rsid w:val="00CC3F07"/>
    <w:rsid w:val="00CC79BC"/>
    <w:rsid w:val="00CC79D2"/>
    <w:rsid w:val="00CC7A95"/>
    <w:rsid w:val="00CC7C68"/>
    <w:rsid w:val="00CD0090"/>
    <w:rsid w:val="00CD1072"/>
    <w:rsid w:val="00CD3DEF"/>
    <w:rsid w:val="00CD51C4"/>
    <w:rsid w:val="00CD5707"/>
    <w:rsid w:val="00CD5771"/>
    <w:rsid w:val="00CD62AF"/>
    <w:rsid w:val="00CD70B4"/>
    <w:rsid w:val="00CE1AA5"/>
    <w:rsid w:val="00CE2724"/>
    <w:rsid w:val="00CE29D0"/>
    <w:rsid w:val="00CE3685"/>
    <w:rsid w:val="00CE543D"/>
    <w:rsid w:val="00CE6190"/>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3F0C"/>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2854"/>
    <w:rsid w:val="00D3296A"/>
    <w:rsid w:val="00D34136"/>
    <w:rsid w:val="00D34A0A"/>
    <w:rsid w:val="00D34C00"/>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3C3"/>
    <w:rsid w:val="00D51573"/>
    <w:rsid w:val="00D51D60"/>
    <w:rsid w:val="00D530E0"/>
    <w:rsid w:val="00D5448E"/>
    <w:rsid w:val="00D55B49"/>
    <w:rsid w:val="00D564E3"/>
    <w:rsid w:val="00D571D3"/>
    <w:rsid w:val="00D6169E"/>
    <w:rsid w:val="00D616DF"/>
    <w:rsid w:val="00D62AA2"/>
    <w:rsid w:val="00D63BEA"/>
    <w:rsid w:val="00D648B0"/>
    <w:rsid w:val="00D66C7E"/>
    <w:rsid w:val="00D66F4E"/>
    <w:rsid w:val="00D70A27"/>
    <w:rsid w:val="00D70FE5"/>
    <w:rsid w:val="00D71B80"/>
    <w:rsid w:val="00D73041"/>
    <w:rsid w:val="00D737FD"/>
    <w:rsid w:val="00D73882"/>
    <w:rsid w:val="00D744C0"/>
    <w:rsid w:val="00D747F5"/>
    <w:rsid w:val="00D750F8"/>
    <w:rsid w:val="00D75F75"/>
    <w:rsid w:val="00D80286"/>
    <w:rsid w:val="00D80F6D"/>
    <w:rsid w:val="00D8120C"/>
    <w:rsid w:val="00D81FFB"/>
    <w:rsid w:val="00D82313"/>
    <w:rsid w:val="00D825BA"/>
    <w:rsid w:val="00D83E81"/>
    <w:rsid w:val="00D84DAE"/>
    <w:rsid w:val="00D85F92"/>
    <w:rsid w:val="00D8715C"/>
    <w:rsid w:val="00D90007"/>
    <w:rsid w:val="00D91BA3"/>
    <w:rsid w:val="00D91CC9"/>
    <w:rsid w:val="00D92067"/>
    <w:rsid w:val="00D93100"/>
    <w:rsid w:val="00D947F3"/>
    <w:rsid w:val="00D94E64"/>
    <w:rsid w:val="00D95BEB"/>
    <w:rsid w:val="00DA06A5"/>
    <w:rsid w:val="00DA1D0C"/>
    <w:rsid w:val="00DA2095"/>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C8C"/>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EBC"/>
    <w:rsid w:val="00DD0D1C"/>
    <w:rsid w:val="00DD0F29"/>
    <w:rsid w:val="00DD1566"/>
    <w:rsid w:val="00DD2CFC"/>
    <w:rsid w:val="00DD2D51"/>
    <w:rsid w:val="00DD2E34"/>
    <w:rsid w:val="00DD3792"/>
    <w:rsid w:val="00DD3A1D"/>
    <w:rsid w:val="00DD3A68"/>
    <w:rsid w:val="00DD3CC8"/>
    <w:rsid w:val="00DD49D7"/>
    <w:rsid w:val="00DD5346"/>
    <w:rsid w:val="00DD598C"/>
    <w:rsid w:val="00DD76F0"/>
    <w:rsid w:val="00DD7B00"/>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362A"/>
    <w:rsid w:val="00E241B0"/>
    <w:rsid w:val="00E25769"/>
    <w:rsid w:val="00E2726A"/>
    <w:rsid w:val="00E33302"/>
    <w:rsid w:val="00E334D7"/>
    <w:rsid w:val="00E3363F"/>
    <w:rsid w:val="00E34B34"/>
    <w:rsid w:val="00E3514C"/>
    <w:rsid w:val="00E351D4"/>
    <w:rsid w:val="00E35B9B"/>
    <w:rsid w:val="00E362F7"/>
    <w:rsid w:val="00E42016"/>
    <w:rsid w:val="00E424E0"/>
    <w:rsid w:val="00E426E6"/>
    <w:rsid w:val="00E42BC3"/>
    <w:rsid w:val="00E44472"/>
    <w:rsid w:val="00E44D19"/>
    <w:rsid w:val="00E45A74"/>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E97"/>
    <w:rsid w:val="00E70851"/>
    <w:rsid w:val="00E70FFE"/>
    <w:rsid w:val="00E71822"/>
    <w:rsid w:val="00E7245D"/>
    <w:rsid w:val="00E742D4"/>
    <w:rsid w:val="00E7499D"/>
    <w:rsid w:val="00E74F4B"/>
    <w:rsid w:val="00E75ECC"/>
    <w:rsid w:val="00E77132"/>
    <w:rsid w:val="00E7787F"/>
    <w:rsid w:val="00E801D1"/>
    <w:rsid w:val="00E81A23"/>
    <w:rsid w:val="00E8201D"/>
    <w:rsid w:val="00E82118"/>
    <w:rsid w:val="00E83019"/>
    <w:rsid w:val="00E83845"/>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D38"/>
    <w:rsid w:val="00ED2458"/>
    <w:rsid w:val="00ED2DDD"/>
    <w:rsid w:val="00ED4927"/>
    <w:rsid w:val="00ED5800"/>
    <w:rsid w:val="00ED64A9"/>
    <w:rsid w:val="00ED7732"/>
    <w:rsid w:val="00EE247F"/>
    <w:rsid w:val="00EE32CE"/>
    <w:rsid w:val="00EE336A"/>
    <w:rsid w:val="00EE39D2"/>
    <w:rsid w:val="00EE3F97"/>
    <w:rsid w:val="00EE4875"/>
    <w:rsid w:val="00EE49ED"/>
    <w:rsid w:val="00EE4E44"/>
    <w:rsid w:val="00EE53D0"/>
    <w:rsid w:val="00EE5611"/>
    <w:rsid w:val="00EE56E6"/>
    <w:rsid w:val="00EE58F7"/>
    <w:rsid w:val="00EE6691"/>
    <w:rsid w:val="00EE7B62"/>
    <w:rsid w:val="00EF1978"/>
    <w:rsid w:val="00EF37AA"/>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26C7"/>
    <w:rsid w:val="00F04AB0"/>
    <w:rsid w:val="00F053FA"/>
    <w:rsid w:val="00F05698"/>
    <w:rsid w:val="00F065D0"/>
    <w:rsid w:val="00F0717E"/>
    <w:rsid w:val="00F075BD"/>
    <w:rsid w:val="00F07BFA"/>
    <w:rsid w:val="00F1019F"/>
    <w:rsid w:val="00F11EAE"/>
    <w:rsid w:val="00F1288B"/>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A47"/>
    <w:rsid w:val="00F324BD"/>
    <w:rsid w:val="00F325C2"/>
    <w:rsid w:val="00F32CFF"/>
    <w:rsid w:val="00F33137"/>
    <w:rsid w:val="00F33439"/>
    <w:rsid w:val="00F3420E"/>
    <w:rsid w:val="00F36BC4"/>
    <w:rsid w:val="00F37716"/>
    <w:rsid w:val="00F404B8"/>
    <w:rsid w:val="00F4060D"/>
    <w:rsid w:val="00F40759"/>
    <w:rsid w:val="00F4181B"/>
    <w:rsid w:val="00F4254D"/>
    <w:rsid w:val="00F43267"/>
    <w:rsid w:val="00F4343A"/>
    <w:rsid w:val="00F469B5"/>
    <w:rsid w:val="00F47074"/>
    <w:rsid w:val="00F4737D"/>
    <w:rsid w:val="00F510C5"/>
    <w:rsid w:val="00F51299"/>
    <w:rsid w:val="00F51A4F"/>
    <w:rsid w:val="00F51F4D"/>
    <w:rsid w:val="00F5248C"/>
    <w:rsid w:val="00F52EF6"/>
    <w:rsid w:val="00F53ED8"/>
    <w:rsid w:val="00F55081"/>
    <w:rsid w:val="00F55276"/>
    <w:rsid w:val="00F5671E"/>
    <w:rsid w:val="00F56C31"/>
    <w:rsid w:val="00F6077E"/>
    <w:rsid w:val="00F63064"/>
    <w:rsid w:val="00F65366"/>
    <w:rsid w:val="00F66791"/>
    <w:rsid w:val="00F704F2"/>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9C4"/>
    <w:rsid w:val="00FA08E2"/>
    <w:rsid w:val="00FA0FE4"/>
    <w:rsid w:val="00FA31E7"/>
    <w:rsid w:val="00FA3486"/>
    <w:rsid w:val="00FA3692"/>
    <w:rsid w:val="00FA5047"/>
    <w:rsid w:val="00FA63D2"/>
    <w:rsid w:val="00FA7E01"/>
    <w:rsid w:val="00FB0A1A"/>
    <w:rsid w:val="00FB1CD9"/>
    <w:rsid w:val="00FB231C"/>
    <w:rsid w:val="00FB2CB9"/>
    <w:rsid w:val="00FB4DA6"/>
    <w:rsid w:val="00FB4DB5"/>
    <w:rsid w:val="00FB5736"/>
    <w:rsid w:val="00FB6F85"/>
    <w:rsid w:val="00FB717D"/>
    <w:rsid w:val="00FB78CB"/>
    <w:rsid w:val="00FC22F2"/>
    <w:rsid w:val="00FC2684"/>
    <w:rsid w:val="00FC2B1C"/>
    <w:rsid w:val="00FC3F12"/>
    <w:rsid w:val="00FC40C1"/>
    <w:rsid w:val="00FC450F"/>
    <w:rsid w:val="00FC4963"/>
    <w:rsid w:val="00FC5D0D"/>
    <w:rsid w:val="00FC6324"/>
    <w:rsid w:val="00FC7439"/>
    <w:rsid w:val="00FC7707"/>
    <w:rsid w:val="00FC7740"/>
    <w:rsid w:val="00FD0400"/>
    <w:rsid w:val="00FD1E8E"/>
    <w:rsid w:val="00FD2BF3"/>
    <w:rsid w:val="00FD3612"/>
    <w:rsid w:val="00FD3616"/>
    <w:rsid w:val="00FD387C"/>
    <w:rsid w:val="00FD43CF"/>
    <w:rsid w:val="00FD4CE5"/>
    <w:rsid w:val="00FD4F91"/>
    <w:rsid w:val="00FD73D2"/>
    <w:rsid w:val="00FD77CF"/>
    <w:rsid w:val="00FE390D"/>
    <w:rsid w:val="00FE46DB"/>
    <w:rsid w:val="00FE5071"/>
    <w:rsid w:val="00FE53B1"/>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7402F0"/>
    <w:pPr>
      <w:keepNext/>
      <w:numPr>
        <w:ilvl w:val="2"/>
        <w:numId w:val="3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3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CD5771"/>
    <w:pPr>
      <w:keepNext/>
      <w:keepLines/>
      <w:spacing w:after="240"/>
      <w:outlineLvl w:val="5"/>
    </w:pPr>
    <w:rPr>
      <w:b/>
    </w:rPr>
  </w:style>
  <w:style w:type="paragraph" w:styleId="Heading7">
    <w:name w:val="heading 7"/>
    <w:basedOn w:val="Normal"/>
    <w:next w:val="Normal"/>
    <w:link w:val="Heading7Char"/>
    <w:qFormat/>
    <w:rsid w:val="00CD5771"/>
    <w:pPr>
      <w:spacing w:before="240" w:after="60"/>
      <w:outlineLvl w:val="6"/>
    </w:pPr>
  </w:style>
  <w:style w:type="paragraph" w:styleId="Heading8">
    <w:name w:val="heading 8"/>
    <w:basedOn w:val="Normal"/>
    <w:next w:val="Normal"/>
    <w:link w:val="Heading8Char"/>
    <w:qFormat/>
    <w:rsid w:val="00CD5771"/>
    <w:pPr>
      <w:spacing w:before="240" w:after="60"/>
      <w:outlineLvl w:val="7"/>
    </w:pPr>
    <w:rPr>
      <w:i/>
      <w:iCs/>
    </w:rPr>
  </w:style>
  <w:style w:type="paragraph" w:styleId="Heading9">
    <w:name w:val="heading 9"/>
    <w:basedOn w:val="Normal"/>
    <w:next w:val="Normal"/>
    <w:link w:val="Heading9Char"/>
    <w:qFormat/>
    <w:rsid w:val="00CD5771"/>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5771"/>
    <w:rPr>
      <w:rFonts w:ascii="Arial" w:eastAsia="Times New Roman" w:hAnsi="Arial"/>
      <w:b/>
      <w:bCs/>
      <w:kern w:val="32"/>
      <w:sz w:val="28"/>
      <w:szCs w:val="32"/>
    </w:rPr>
  </w:style>
  <w:style w:type="character" w:customStyle="1" w:styleId="Heading2Char">
    <w:name w:val="Heading 2 Char"/>
    <w:basedOn w:val="DefaultParagraphFont"/>
    <w:link w:val="Heading2"/>
    <w:rsid w:val="00AF1AB1"/>
    <w:rPr>
      <w:rFonts w:ascii="Arial" w:eastAsia="Times New Roman" w:hAnsi="Arial" w:cs="Arial"/>
      <w:b/>
      <w:bCs/>
      <w:iCs/>
      <w:sz w:val="24"/>
      <w:szCs w:val="28"/>
    </w:rPr>
  </w:style>
  <w:style w:type="character" w:customStyle="1" w:styleId="Heading3Char">
    <w:name w:val="Heading 3 Char"/>
    <w:basedOn w:val="DefaultParagraphFont"/>
    <w:link w:val="Heading3"/>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uiPriority w:val="10"/>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uiPriority w:val="99"/>
    <w:rsid w:val="00CD5771"/>
    <w:rPr>
      <w:color w:val="0000FF"/>
      <w:u w:val="single"/>
    </w:rPr>
  </w:style>
  <w:style w:type="paragraph" w:customStyle="1" w:styleId="bull">
    <w:name w:val="bull"/>
    <w:basedOn w:val="Normal"/>
    <w:rsid w:val="00CD5771"/>
    <w:pPr>
      <w:numPr>
        <w:numId w:val="33"/>
      </w:numPr>
      <w:spacing w:after="60"/>
    </w:pPr>
  </w:style>
  <w:style w:type="paragraph" w:styleId="ListParagraph">
    <w:name w:val="List Paragraph"/>
    <w:basedOn w:val="Normal"/>
    <w:uiPriority w:val="99"/>
    <w:qFormat/>
    <w:rsid w:val="00CD5771"/>
    <w:pPr>
      <w:ind w:left="720"/>
      <w:contextualSpacing/>
    </w:pPr>
  </w:style>
  <w:style w:type="table" w:styleId="TableGrid">
    <w:name w:val="Table Grid"/>
    <w:basedOn w:val="TableNormal"/>
    <w:uiPriority w:val="39"/>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rsid w:val="00CD5771"/>
    <w:pPr>
      <w:tabs>
        <w:tab w:val="center" w:pos="4320"/>
        <w:tab w:val="right" w:pos="8640"/>
      </w:tabs>
      <w:spacing w:after="0"/>
    </w:pPr>
  </w:style>
  <w:style w:type="character" w:customStyle="1" w:styleId="HeaderChar">
    <w:name w:val="Header Char"/>
    <w:link w:val="Header"/>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rsid w:val="00CD5771"/>
    <w:rPr>
      <w:rFonts w:ascii="Times New Roman" w:eastAsia="Times New Roman" w:hAnsi="Times New Roman"/>
      <w:sz w:val="22"/>
    </w:rPr>
  </w:style>
  <w:style w:type="paragraph" w:styleId="FootnoteText">
    <w:name w:val="footnote text"/>
    <w:basedOn w:val="Normal"/>
    <w:link w:val="FootnoteTextChar"/>
    <w:semiHidden/>
    <w:rsid w:val="00CD5771"/>
    <w:pPr>
      <w:spacing w:after="240"/>
    </w:pPr>
    <w:rPr>
      <w:sz w:val="20"/>
    </w:rPr>
  </w:style>
  <w:style w:type="character" w:customStyle="1" w:styleId="FootnoteTextChar">
    <w:name w:val="Footnote Text Char"/>
    <w:link w:val="FootnoteText"/>
    <w:semiHidden/>
    <w:rsid w:val="00CD5771"/>
    <w:rPr>
      <w:rFonts w:ascii="Times New Roman" w:eastAsia="Times New Roman" w:hAnsi="Times New Roman"/>
    </w:rPr>
  </w:style>
  <w:style w:type="character" w:styleId="FootnoteReference">
    <w:name w:val="footnote reference"/>
    <w:semiHidden/>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uiPriority w:val="99"/>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3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semiHidden/>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semiHidden/>
    <w:rsid w:val="00CD5771"/>
    <w:rPr>
      <w:b/>
      <w:bCs/>
    </w:rPr>
  </w:style>
  <w:style w:type="character" w:customStyle="1" w:styleId="CommentSubjectChar">
    <w:name w:val="Comment Subject Char"/>
    <w:link w:val="CommentSubject"/>
    <w:semiHidden/>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rsid w:val="00CD5771"/>
    <w:rPr>
      <w:rFonts w:ascii="Times New Roman" w:eastAsia="Times New Roman" w:hAnsi="Times New Roman"/>
      <w:sz w:val="24"/>
      <w:szCs w:val="24"/>
    </w:rPr>
  </w:style>
  <w:style w:type="paragraph" w:styleId="Date">
    <w:name w:val="Date"/>
    <w:basedOn w:val="Normal"/>
    <w:next w:val="Normal"/>
    <w:link w:val="DateChar"/>
    <w:autoRedefine/>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5B3BB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179203566">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288943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7541917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365303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59751859">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72567547">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4132678">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archive.fisheries.noaa.gov/afsc/refm/stocks/plan_team/2020/GOA_PCOD_2020_Appendix_2.5_Model_2020.1.xlsx"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107" Type="http://schemas.openxmlformats.org/officeDocument/2006/relationships/image" Target="media/image79.png"/><Relationship Id="rId11" Type="http://schemas.openxmlformats.org/officeDocument/2006/relationships/hyperlink" Target="https://archive.fisheries.noaa.gov/afsc/refm/stocks/plan_team/2020/GOA_PCOD_2020_Appendix_2.3_Model%2019.1.xlsx" TargetMode="External"/><Relationship Id="rId32" Type="http://schemas.openxmlformats.org/officeDocument/2006/relationships/header" Target="header2.xm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hyperlink" Target="https://archive.fisheries.noaa.gov/afsc/refm/stocks/plan_team/2020/GOA_PCOD_2020_Appendix_2.3_Model_19.1.xlsx"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12" Type="http://schemas.openxmlformats.org/officeDocument/2006/relationships/hyperlink" Target="https://archive.fisheries.noaa.gov/afsc/refm/stocks/plan_team/2020/GOA_PCOD_2020_Appendix_2.3_Model%2019.1.xlsx" TargetMode="External"/><Relationship Id="rId33" Type="http://schemas.openxmlformats.org/officeDocument/2006/relationships/footer" Target="footer2.xm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hyperlink" Target="https://psl.noaa.gov/ipcc/ocn/timeseries.html" TargetMode="External"/><Relationship Id="rId119" Type="http://schemas.openxmlformats.org/officeDocument/2006/relationships/image" Target="media/image91.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13" Type="http://schemas.openxmlformats.org/officeDocument/2006/relationships/hyperlink" Target="https://archive.fisheries.noaa.gov/afsc/refm/stocks/plan_team/2021/GOA_PCOD_2021_Appendix_2.2_Model_19.1.zip" TargetMode="External"/><Relationship Id="rId109" Type="http://schemas.openxmlformats.org/officeDocument/2006/relationships/image" Target="media/image81.png"/><Relationship Id="rId34" Type="http://schemas.openxmlformats.org/officeDocument/2006/relationships/image" Target="media/image6.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www.jstatsoft.org/v66/i05/"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3.jp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microsoft.com/office/2011/relationships/people" Target="people.xml"/><Relationship Id="rId19" Type="http://schemas.openxmlformats.org/officeDocument/2006/relationships/hyperlink" Target="https://archive.fisheries.noaa.gov/afsc/refm/stocks/plan_team/2020/GOA_PCOD_2020_Appendix_2.3_Model_19.1.xlsx" TargetMode="External"/><Relationship Id="rId14" Type="http://schemas.openxmlformats.org/officeDocument/2006/relationships/hyperlink" Target="https://archive.fisheries.noaa.gov/afsc/refm/stocks/plan_team/2021/GOA_PCOD_2021_Appendix_2.4_Model_21.1.zip" TargetMode="External"/><Relationship Id="rId30" Type="http://schemas.openxmlformats.org/officeDocument/2006/relationships/image" Target="media/image4.pn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yperlink" Target="https://archive.fisheries.noaa.gov/afsc/refm/stocks/plan_team/2020/GOA_PCOD_2020_Appendix_2.2_Model19.1.zip"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archive.fisheries.noaa.gov/afsc/refm/stocks/plan_team/2020/GOA_PCOD_2020_Appendix_2.4_Model_20.1.zip" TargetMode="External"/><Relationship Id="rId41" Type="http://schemas.openxmlformats.org/officeDocument/2006/relationships/image" Target="media/image13.png"/><Relationship Id="rId62" Type="http://schemas.openxmlformats.org/officeDocument/2006/relationships/image" Target="media/image34.jp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190" Type="http://schemas.openxmlformats.org/officeDocument/2006/relationships/image" Target="media/image162.png"/><Relationship Id="rId15" Type="http://schemas.openxmlformats.org/officeDocument/2006/relationships/hyperlink" Target="https://archive.fisheries.noaa.gov/afsc/refm/stocks/plan_team/2021/GOA_PCOD_2021_Appendix_2.6_Model_21.2.zip" TargetMode="External"/><Relationship Id="rId36" Type="http://schemas.openxmlformats.org/officeDocument/2006/relationships/image" Target="media/image8.jpe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https://archive.fisheries.noaa.gov/afsc/refm/stocks/plan_team/2020/GOA_PCOD_2020_Appendix_2.3_Model%2019.1.xlsx" TargetMode="Externa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https://archive.fisheries.noaa.gov/afsc/refm/stocks/plan_team/2020/GOA_PCOD_2020_Appendix_2.3_Model%2019.1.xlsx" TargetMode="External"/><Relationship Id="rId180" Type="http://schemas.openxmlformats.org/officeDocument/2006/relationships/image" Target="media/image152.png"/><Relationship Id="rId26" Type="http://schemas.openxmlformats.org/officeDocument/2006/relationships/footer" Target="footer1.xm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header" Target="header3.xml"/><Relationship Id="rId200" Type="http://schemas.openxmlformats.org/officeDocument/2006/relationships/theme" Target="theme/theme1.xml"/><Relationship Id="rId16" Type="http://schemas.openxmlformats.org/officeDocument/2006/relationships/hyperlink" Target="https://archive.fisheries.noaa.gov/afsc/refm/stocks/plan_team/2020/GOA_PCOD_2020_Appendix_2.3_Model_19.1.xlsx" TargetMode="External"/><Relationship Id="rId37" Type="http://schemas.openxmlformats.org/officeDocument/2006/relationships/image" Target="media/image9.jpe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7" Type="http://schemas.openxmlformats.org/officeDocument/2006/relationships/image" Target="media/image1.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footer" Target="footer3.xml"/><Relationship Id="rId17" Type="http://schemas.openxmlformats.org/officeDocument/2006/relationships/hyperlink" Target="https://archive.fisheries.noaa.gov/afsc/refm/stocks/plan_team/2020/GOA_PCOD_2020_Appendix_2.5_Model_20.1.xlsx"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21.png"/><Relationship Id="rId114" Type="http://schemas.openxmlformats.org/officeDocument/2006/relationships/image" Target="media/image86.png"/><Relationship Id="rId60" Type="http://schemas.openxmlformats.org/officeDocument/2006/relationships/image" Target="media/image32.jp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fontTable" Target="fontTable.xml"/><Relationship Id="rId18" Type="http://schemas.openxmlformats.org/officeDocument/2006/relationships/hyperlink" Target="https://archive.fisheries.noaa.gov/afsc/refm/stocks/plan_team/2020/GOA_PCOD_2020_Appendix_2.2_Model_19.1.zip" TargetMode="External"/><Relationship Id="rId39" Type="http://schemas.openxmlformats.org/officeDocument/2006/relationships/image" Target="media/image11.png"/><Relationship Id="rId50" Type="http://schemas.openxmlformats.org/officeDocument/2006/relationships/image" Target="media/image22.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566AC3-D284-47AB-B836-87FE54E6E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145</Pages>
  <Words>32662</Words>
  <Characters>186177</Characters>
  <Application>Microsoft Office Word</Application>
  <DocSecurity>0</DocSecurity>
  <Lines>1551</Lines>
  <Paragraphs>436</Paragraphs>
  <ScaleCrop>false</ScaleCrop>
  <HeadingPairs>
    <vt:vector size="2" baseType="variant">
      <vt:variant>
        <vt:lpstr>Title</vt:lpstr>
      </vt:variant>
      <vt:variant>
        <vt:i4>1</vt:i4>
      </vt:variant>
    </vt:vector>
  </HeadingPairs>
  <TitlesOfParts>
    <vt:vector size="1" baseType="lpstr">
      <vt:lpstr>Assessment of the Pacific cod stock   in the Gulf of Alaska  </vt:lpstr>
    </vt:vector>
  </TitlesOfParts>
  <Manager>AFSC</Manager>
  <Company>AFSC</Company>
  <LinksUpToDate>false</LinksUpToDate>
  <CharactersWithSpaces>218403</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4</cp:revision>
  <dcterms:created xsi:type="dcterms:W3CDTF">2021-10-20T16:18:00Z</dcterms:created>
  <dcterms:modified xsi:type="dcterms:W3CDTF">2021-10-20T18:15:00Z</dcterms:modified>
  <cp:category/>
</cp:coreProperties>
</file>